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10.xml" ContentType="application/vnd.openxmlformats-officedocument.wordprocessingml.header+xml"/>
  <Override PartName="/word/footer5.xml" ContentType="application/vnd.openxmlformats-officedocument.wordprocessingml.footer+xml"/>
  <Override PartName="/word/header11.xml" ContentType="application/vnd.openxmlformats-officedocument.wordprocessingml.header+xml"/>
  <Override PartName="/word/footer6.xml" ContentType="application/vnd.openxmlformats-officedocument.wordprocessingml.footer+xml"/>
  <Override PartName="/word/header12.xml" ContentType="application/vnd.openxmlformats-officedocument.wordprocessingml.header+xml"/>
  <Override PartName="/word/footer7.xml" ContentType="application/vnd.openxmlformats-officedocument.wordprocessingml.footer+xml"/>
  <Override PartName="/word/header13.xml" ContentType="application/vnd.openxmlformats-officedocument.wordprocessingml.header+xml"/>
  <Override PartName="/word/footer8.xml" ContentType="application/vnd.openxmlformats-officedocument.wordprocessingml.footer+xml"/>
  <Override PartName="/word/header14.xml" ContentType="application/vnd.openxmlformats-officedocument.wordprocessingml.header+xml"/>
  <Override PartName="/word/footer9.xml" ContentType="application/vnd.openxmlformats-officedocument.wordprocessingml.footer+xml"/>
  <Override PartName="/word/header15.xml" ContentType="application/vnd.openxmlformats-officedocument.wordprocessingml.header+xml"/>
  <Override PartName="/word/header16.xml" ContentType="application/vnd.openxmlformats-officedocument.wordprocessingml.header+xml"/>
  <Override PartName="/word/footer10.xml" ContentType="application/vnd.openxmlformats-officedocument.wordprocessingml.footer+xml"/>
  <Override PartName="/word/header17.xml" ContentType="application/vnd.openxmlformats-officedocument.wordprocessingml.header+xml"/>
  <Override PartName="/word/footer11.xml" ContentType="application/vnd.openxmlformats-officedocument.wordprocessingml.footer+xml"/>
  <Override PartName="/word/header18.xml" ContentType="application/vnd.openxmlformats-officedocument.wordprocessingml.header+xml"/>
  <Override PartName="/word/footer12.xml" ContentType="application/vnd.openxmlformats-officedocument.wordprocessingml.footer+xml"/>
  <Override PartName="/word/header19.xml" ContentType="application/vnd.openxmlformats-officedocument.wordprocessingml.header+xml"/>
  <Override PartName="/word/footer13.xml" ContentType="application/vnd.openxmlformats-officedocument.wordprocessingml.footer+xml"/>
  <Override PartName="/word/header20.xml" ContentType="application/vnd.openxmlformats-officedocument.wordprocessingml.header+xml"/>
  <Override PartName="/word/footer14.xml" ContentType="application/vnd.openxmlformats-officedocument.wordprocessingml.footer+xml"/>
  <Override PartName="/word/header21.xml" ContentType="application/vnd.openxmlformats-officedocument.wordprocessingml.header+xml"/>
  <Override PartName="/word/footer15.xml" ContentType="application/vnd.openxmlformats-officedocument.wordprocessingml.footer+xml"/>
  <Override PartName="/word/header22.xml" ContentType="application/vnd.openxmlformats-officedocument.wordprocessingml.header+xml"/>
  <Override PartName="/word/footer16.xml" ContentType="application/vnd.openxmlformats-officedocument.wordprocessingml.footer+xml"/>
  <Override PartName="/word/header23.xml" ContentType="application/vnd.openxmlformats-officedocument.wordprocessingml.header+xml"/>
  <Override PartName="/word/footer17.xml" ContentType="application/vnd.openxmlformats-officedocument.wordprocessingml.footer+xml"/>
  <Override PartName="/word/header24.xml" ContentType="application/vnd.openxmlformats-officedocument.wordprocessingml.header+xml"/>
  <Override PartName="/word/footer18.xml" ContentType="application/vnd.openxmlformats-officedocument.wordprocessingml.footer+xml"/>
  <Override PartName="/word/header25.xml" ContentType="application/vnd.openxmlformats-officedocument.wordprocessingml.header+xml"/>
  <Override PartName="/word/footer19.xml" ContentType="application/vnd.openxmlformats-officedocument.wordprocessingml.footer+xml"/>
  <Override PartName="/word/header26.xml" ContentType="application/vnd.openxmlformats-officedocument.wordprocessingml.header+xml"/>
  <Override PartName="/word/footer20.xml" ContentType="application/vnd.openxmlformats-officedocument.wordprocessingml.footer+xml"/>
  <Override PartName="/word/header27.xml" ContentType="application/vnd.openxmlformats-officedocument.wordprocessingml.header+xml"/>
  <Override PartName="/word/footer21.xml" ContentType="application/vnd.openxmlformats-officedocument.wordprocessingml.footer+xml"/>
  <Override PartName="/word/footer22.xml" ContentType="application/vnd.openxmlformats-officedocument.wordprocessingml.footer+xml"/>
  <Override PartName="/word/header28.xml" ContentType="application/vnd.openxmlformats-officedocument.wordprocessingml.header+xml"/>
  <Override PartName="/word/footer2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03418" w:rsidRPr="004826DC" w:rsidRDefault="00F03418" w:rsidP="000577A7">
      <w:pPr>
        <w:pStyle w:val="xl49"/>
        <w:tabs>
          <w:tab w:val="left" w:pos="3402"/>
        </w:tabs>
        <w:spacing w:before="0" w:after="0"/>
        <w:outlineLvl w:val="0"/>
        <w:rPr>
          <w:rFonts w:ascii="Calibri" w:eastAsia="Calibri" w:hAnsi="Calibri"/>
          <w:szCs w:val="24"/>
          <w:lang w:eastAsia="en-US"/>
        </w:rPr>
      </w:pPr>
      <w:bookmarkStart w:id="0" w:name="_GoBack"/>
      <w:bookmarkEnd w:id="0"/>
      <w:r w:rsidRPr="004826DC">
        <w:rPr>
          <w:rFonts w:ascii="Calibri" w:eastAsia="Calibri" w:hAnsi="Calibri"/>
          <w:szCs w:val="24"/>
          <w:lang w:eastAsia="en-US"/>
        </w:rPr>
        <w:t>TRIBUNAL DE CONTAS DA UNIÃO</w:t>
      </w:r>
    </w:p>
    <w:p w:rsidR="00F03418" w:rsidRPr="004826DC" w:rsidRDefault="00F03418" w:rsidP="00F03418">
      <w:pPr>
        <w:pStyle w:val="Ttulo3"/>
        <w:rPr>
          <w:rFonts w:ascii="Calibri" w:eastAsia="Calibri" w:hAnsi="Calibri"/>
          <w:szCs w:val="24"/>
          <w:lang w:eastAsia="en-US"/>
        </w:rPr>
      </w:pPr>
      <w:r w:rsidRPr="004826DC">
        <w:rPr>
          <w:rFonts w:ascii="Calibri" w:eastAsia="Calibri" w:hAnsi="Calibri"/>
          <w:szCs w:val="24"/>
          <w:lang w:eastAsia="en-US"/>
        </w:rPr>
        <w:t>SECRETARIA DE LICITAÇÕES, CONTRATOS E PATRIMÔNIO</w:t>
      </w:r>
    </w:p>
    <w:p w:rsidR="00F03418" w:rsidRPr="004826DC" w:rsidRDefault="00B70492" w:rsidP="00F03418">
      <w:pPr>
        <w:pStyle w:val="Ttulo3"/>
        <w:rPr>
          <w:rFonts w:ascii="Calibri" w:eastAsia="Calibri" w:hAnsi="Calibri"/>
          <w:szCs w:val="24"/>
          <w:lang w:eastAsia="en-US"/>
        </w:rPr>
      </w:pPr>
      <w:r w:rsidRPr="004826DC">
        <w:rPr>
          <w:rFonts w:ascii="Calibri" w:eastAsia="Calibri" w:hAnsi="Calibri"/>
          <w:szCs w:val="24"/>
          <w:lang w:eastAsia="en-US"/>
        </w:rPr>
        <w:t>DIRETORIA</w:t>
      </w:r>
      <w:r w:rsidR="00F03418" w:rsidRPr="004826DC">
        <w:rPr>
          <w:rFonts w:ascii="Calibri" w:eastAsia="Calibri" w:hAnsi="Calibri"/>
          <w:szCs w:val="24"/>
          <w:lang w:eastAsia="en-US"/>
        </w:rPr>
        <w:t xml:space="preserve"> DE LICITAÇÕES</w:t>
      </w:r>
    </w:p>
    <w:p w:rsidR="00AD274E" w:rsidRPr="004826DC" w:rsidRDefault="00AD274E" w:rsidP="007E511C">
      <w:pPr>
        <w:pStyle w:val="Ttulo3"/>
        <w:rPr>
          <w:rFonts w:ascii="Calibri" w:hAnsi="Calibri"/>
          <w:sz w:val="28"/>
          <w:szCs w:val="28"/>
        </w:rPr>
      </w:pPr>
    </w:p>
    <w:p w:rsidR="00202943" w:rsidRPr="004826DC" w:rsidRDefault="00202943" w:rsidP="00AD274E">
      <w:pPr>
        <w:pStyle w:val="Ttulo3"/>
        <w:spacing w:after="240"/>
        <w:rPr>
          <w:rFonts w:ascii="Calibri" w:hAnsi="Calibri"/>
          <w:sz w:val="28"/>
          <w:szCs w:val="28"/>
        </w:rPr>
      </w:pPr>
      <w:r w:rsidRPr="004826DC">
        <w:rPr>
          <w:rFonts w:ascii="Calibri" w:hAnsi="Calibri"/>
          <w:sz w:val="28"/>
          <w:szCs w:val="28"/>
        </w:rPr>
        <w:t xml:space="preserve">EDITAL DO PREGÃO ELETRÔNICO Nº </w:t>
      </w:r>
      <w:r w:rsidR="007E511C" w:rsidRPr="004826DC">
        <w:rPr>
          <w:rFonts w:ascii="Calibri" w:hAnsi="Calibri"/>
          <w:sz w:val="28"/>
          <w:szCs w:val="28"/>
        </w:rPr>
        <w:t>016</w:t>
      </w:r>
      <w:r w:rsidRPr="004826DC">
        <w:rPr>
          <w:rFonts w:ascii="Calibri" w:hAnsi="Calibri"/>
          <w:sz w:val="28"/>
          <w:szCs w:val="28"/>
        </w:rPr>
        <w:t>/20</w:t>
      </w:r>
      <w:r w:rsidR="007E511C" w:rsidRPr="004826DC">
        <w:rPr>
          <w:rFonts w:ascii="Calibri" w:hAnsi="Calibri"/>
          <w:sz w:val="28"/>
          <w:szCs w:val="28"/>
        </w:rPr>
        <w:t>1</w:t>
      </w:r>
      <w:r w:rsidR="00B73860">
        <w:rPr>
          <w:rFonts w:ascii="Calibri" w:hAnsi="Calibri"/>
          <w:sz w:val="28"/>
          <w:szCs w:val="28"/>
        </w:rPr>
        <w:t>3</w:t>
      </w:r>
    </w:p>
    <w:p w:rsidR="001313D3" w:rsidRPr="004826DC" w:rsidRDefault="001313D3" w:rsidP="001313D3">
      <w:pPr>
        <w:rPr>
          <w:rFonts w:ascii="Calibri" w:hAnsi="Calibri"/>
        </w:rPr>
      </w:pPr>
    </w:p>
    <w:p w:rsidR="00AD274E" w:rsidRPr="004826DC" w:rsidRDefault="00AD274E" w:rsidP="001313D3">
      <w:pPr>
        <w:rPr>
          <w:rFonts w:ascii="Calibri" w:hAnsi="Calibri"/>
        </w:rPr>
      </w:pPr>
    </w:p>
    <w:p w:rsidR="00AD274E" w:rsidRPr="004826DC" w:rsidRDefault="00AD274E" w:rsidP="001313D3">
      <w:pPr>
        <w:rPr>
          <w:rFonts w:ascii="Calibri" w:hAnsi="Calibri"/>
        </w:rPr>
      </w:pPr>
    </w:p>
    <w:p w:rsidR="006A2C81" w:rsidRPr="004826DC" w:rsidRDefault="00202943" w:rsidP="001E3816">
      <w:pPr>
        <w:widowControl w:val="0"/>
        <w:tabs>
          <w:tab w:val="left" w:pos="1134"/>
        </w:tabs>
        <w:ind w:right="2"/>
        <w:jc w:val="both"/>
        <w:rPr>
          <w:rFonts w:ascii="Calibri" w:hAnsi="Calibri"/>
          <w:sz w:val="24"/>
        </w:rPr>
      </w:pPr>
      <w:r w:rsidRPr="004826DC">
        <w:rPr>
          <w:rFonts w:ascii="Calibri" w:hAnsi="Calibri"/>
          <w:sz w:val="24"/>
        </w:rPr>
        <w:tab/>
      </w:r>
      <w:r w:rsidR="001E3816" w:rsidRPr="004826DC">
        <w:rPr>
          <w:rFonts w:ascii="Calibri" w:hAnsi="Calibri"/>
          <w:sz w:val="24"/>
        </w:rPr>
        <w:t xml:space="preserve">O </w:t>
      </w:r>
      <w:r w:rsidR="001E3816" w:rsidRPr="004826DC">
        <w:rPr>
          <w:rFonts w:ascii="Calibri" w:hAnsi="Calibri"/>
          <w:b/>
          <w:sz w:val="24"/>
        </w:rPr>
        <w:t>Tribunal de Contas da União - TCU</w:t>
      </w:r>
      <w:r w:rsidR="001E3816" w:rsidRPr="004826DC">
        <w:rPr>
          <w:rFonts w:ascii="Calibri" w:hAnsi="Calibri"/>
          <w:sz w:val="24"/>
        </w:rPr>
        <w:t xml:space="preserve"> e este </w:t>
      </w:r>
      <w:r w:rsidR="001E3816" w:rsidRPr="004826DC">
        <w:rPr>
          <w:rFonts w:ascii="Calibri" w:hAnsi="Calibri"/>
          <w:b/>
          <w:sz w:val="24"/>
        </w:rPr>
        <w:t>Pregoeiro</w:t>
      </w:r>
      <w:r w:rsidR="001E3816" w:rsidRPr="004826DC">
        <w:rPr>
          <w:rFonts w:ascii="Calibri" w:hAnsi="Calibri"/>
          <w:sz w:val="24"/>
        </w:rPr>
        <w:t>, designado pela Portaria</w:t>
      </w:r>
      <w:r w:rsidR="00545979" w:rsidRPr="004826DC">
        <w:rPr>
          <w:rFonts w:ascii="Calibri" w:hAnsi="Calibri"/>
          <w:sz w:val="24"/>
        </w:rPr>
        <w:t xml:space="preserve"> </w:t>
      </w:r>
      <w:r w:rsidR="00F86E3D" w:rsidRPr="004826DC">
        <w:rPr>
          <w:rFonts w:ascii="Calibri" w:hAnsi="Calibri"/>
          <w:sz w:val="24"/>
        </w:rPr>
        <w:t xml:space="preserve">Segedam n.º </w:t>
      </w:r>
      <w:r w:rsidR="004D3DE4" w:rsidRPr="004826DC">
        <w:rPr>
          <w:rFonts w:ascii="Calibri" w:hAnsi="Calibri"/>
          <w:sz w:val="24"/>
        </w:rPr>
        <w:t>34</w:t>
      </w:r>
      <w:r w:rsidR="00545979" w:rsidRPr="004826DC">
        <w:rPr>
          <w:rFonts w:ascii="Calibri" w:hAnsi="Calibri"/>
          <w:sz w:val="24"/>
        </w:rPr>
        <w:t xml:space="preserve">, de </w:t>
      </w:r>
      <w:r w:rsidR="004D3DE4" w:rsidRPr="004826DC">
        <w:rPr>
          <w:rFonts w:ascii="Calibri" w:hAnsi="Calibri"/>
          <w:sz w:val="24"/>
        </w:rPr>
        <w:t>13</w:t>
      </w:r>
      <w:r w:rsidR="00545979" w:rsidRPr="004826DC">
        <w:rPr>
          <w:rFonts w:ascii="Calibri" w:hAnsi="Calibri"/>
          <w:sz w:val="24"/>
        </w:rPr>
        <w:t xml:space="preserve"> de </w:t>
      </w:r>
      <w:r w:rsidR="00F86E3D" w:rsidRPr="004826DC">
        <w:rPr>
          <w:rFonts w:ascii="Calibri" w:hAnsi="Calibri"/>
          <w:sz w:val="24"/>
        </w:rPr>
        <w:t>dezembro</w:t>
      </w:r>
      <w:r w:rsidR="00545979" w:rsidRPr="004826DC">
        <w:rPr>
          <w:rFonts w:ascii="Calibri" w:hAnsi="Calibri"/>
          <w:sz w:val="24"/>
        </w:rPr>
        <w:t xml:space="preserve"> de 201</w:t>
      </w:r>
      <w:r w:rsidR="004D3DE4" w:rsidRPr="004826DC">
        <w:rPr>
          <w:rFonts w:ascii="Calibri" w:hAnsi="Calibri"/>
          <w:sz w:val="24"/>
        </w:rPr>
        <w:t>2</w:t>
      </w:r>
      <w:r w:rsidR="001E3816" w:rsidRPr="004826DC">
        <w:rPr>
          <w:rFonts w:ascii="Calibri" w:hAnsi="Calibri"/>
          <w:sz w:val="24"/>
        </w:rPr>
        <w:t xml:space="preserve">, levam ao conhecimento dos interessados que, na forma da </w:t>
      </w:r>
      <w:r w:rsidR="00671F59" w:rsidRPr="004826DC">
        <w:rPr>
          <w:rFonts w:ascii="Calibri" w:hAnsi="Calibri"/>
          <w:b/>
          <w:sz w:val="24"/>
        </w:rPr>
        <w:t xml:space="preserve">Lei n.º 10.520/2002, </w:t>
      </w:r>
      <w:r w:rsidR="00671F59" w:rsidRPr="004826DC">
        <w:rPr>
          <w:rFonts w:ascii="Calibri" w:hAnsi="Calibri"/>
          <w:sz w:val="24"/>
        </w:rPr>
        <w:t xml:space="preserve">do </w:t>
      </w:r>
      <w:r w:rsidR="00671F59" w:rsidRPr="004826DC">
        <w:rPr>
          <w:rFonts w:ascii="Calibri" w:hAnsi="Calibri"/>
          <w:b/>
          <w:sz w:val="24"/>
        </w:rPr>
        <w:t>Decreto n.º 5.450/2005</w:t>
      </w:r>
      <w:r w:rsidR="00671F59" w:rsidRPr="004826DC">
        <w:rPr>
          <w:rFonts w:ascii="Calibri" w:hAnsi="Calibri"/>
          <w:sz w:val="24"/>
        </w:rPr>
        <w:t xml:space="preserve">, da </w:t>
      </w:r>
      <w:r w:rsidR="001E3816" w:rsidRPr="004826DC">
        <w:rPr>
          <w:rFonts w:ascii="Calibri" w:hAnsi="Calibri"/>
          <w:b/>
          <w:sz w:val="24"/>
        </w:rPr>
        <w:t xml:space="preserve">Lei Complementar n.º 123/2006 </w:t>
      </w:r>
      <w:r w:rsidR="001E3816" w:rsidRPr="004826DC">
        <w:rPr>
          <w:rFonts w:ascii="Calibri" w:hAnsi="Calibri"/>
          <w:sz w:val="24"/>
        </w:rPr>
        <w:t xml:space="preserve">e, subsidiariamente, da </w:t>
      </w:r>
      <w:r w:rsidR="001E3816" w:rsidRPr="004826DC">
        <w:rPr>
          <w:rFonts w:ascii="Calibri" w:hAnsi="Calibri"/>
          <w:b/>
          <w:sz w:val="24"/>
        </w:rPr>
        <w:t>Lei n.º 8.666/1993</w:t>
      </w:r>
      <w:r w:rsidR="001F406B" w:rsidRPr="004826DC">
        <w:rPr>
          <w:rFonts w:ascii="Calibri" w:hAnsi="Calibri"/>
          <w:sz w:val="24"/>
        </w:rPr>
        <w:t xml:space="preserve"> e de outras normas aplicáveis ao objeto deste certame</w:t>
      </w:r>
      <w:r w:rsidR="001E3816" w:rsidRPr="004826DC">
        <w:rPr>
          <w:rFonts w:ascii="Calibri" w:hAnsi="Calibri"/>
          <w:sz w:val="24"/>
        </w:rPr>
        <w:t xml:space="preserve">, farão realizar licitação na modalidade </w:t>
      </w:r>
      <w:r w:rsidR="001E3816" w:rsidRPr="004826DC">
        <w:rPr>
          <w:rFonts w:ascii="Calibri" w:hAnsi="Calibri"/>
          <w:b/>
          <w:sz w:val="24"/>
        </w:rPr>
        <w:t>Pregão Eletrônico</w:t>
      </w:r>
      <w:r w:rsidR="001E3816" w:rsidRPr="004826DC">
        <w:rPr>
          <w:rFonts w:ascii="Calibri" w:hAnsi="Calibri"/>
          <w:sz w:val="24"/>
        </w:rPr>
        <w:t xml:space="preserve"> mediante as condições estabelecidas neste Edital.</w:t>
      </w:r>
    </w:p>
    <w:p w:rsidR="006A2C81" w:rsidRPr="004826DC" w:rsidRDefault="006A2C81" w:rsidP="001E3816">
      <w:pPr>
        <w:widowControl w:val="0"/>
        <w:tabs>
          <w:tab w:val="left" w:pos="1134"/>
        </w:tabs>
        <w:ind w:right="2"/>
        <w:jc w:val="both"/>
        <w:rPr>
          <w:rFonts w:ascii="Calibri" w:hAnsi="Calibri"/>
          <w:sz w:val="24"/>
        </w:rPr>
      </w:pPr>
      <w:r w:rsidRPr="004826DC">
        <w:rPr>
          <w:rFonts w:ascii="Calibri" w:hAnsi="Calibri"/>
          <w:sz w:val="24"/>
        </w:rPr>
        <w:tab/>
      </w:r>
    </w:p>
    <w:p w:rsidR="001E3816" w:rsidRPr="004826DC" w:rsidRDefault="001E3816" w:rsidP="001E3816">
      <w:pPr>
        <w:pStyle w:val="Ttulo1"/>
        <w:ind w:left="0"/>
        <w:jc w:val="both"/>
        <w:rPr>
          <w:rFonts w:ascii="Calibri" w:hAnsi="Calibri"/>
          <w:sz w:val="24"/>
        </w:rPr>
      </w:pPr>
      <w:r w:rsidRPr="004826DC">
        <w:rPr>
          <w:rFonts w:ascii="Calibri" w:hAnsi="Calibri"/>
          <w:sz w:val="24"/>
        </w:rPr>
        <w:t>DA SESSÃO PÚBLICA DO PREGÃO ELETRÔNICO:</w:t>
      </w:r>
    </w:p>
    <w:p w:rsidR="001E3816" w:rsidRPr="004826DC" w:rsidRDefault="001E3816" w:rsidP="001E3816">
      <w:pPr>
        <w:ind w:left="1134"/>
        <w:jc w:val="both"/>
        <w:rPr>
          <w:rFonts w:ascii="Calibri" w:hAnsi="Calibri"/>
          <w:b/>
          <w:sz w:val="24"/>
        </w:rPr>
      </w:pPr>
      <w:r w:rsidRPr="004826DC">
        <w:rPr>
          <w:rFonts w:ascii="Calibri" w:hAnsi="Calibri"/>
          <w:b/>
          <w:sz w:val="24"/>
        </w:rPr>
        <w:t xml:space="preserve">DIA: </w:t>
      </w:r>
      <w:r w:rsidR="007E511C" w:rsidRPr="004826DC">
        <w:rPr>
          <w:rFonts w:ascii="Calibri" w:hAnsi="Calibri"/>
          <w:b/>
          <w:sz w:val="24"/>
        </w:rPr>
        <w:t>0</w:t>
      </w:r>
      <w:r w:rsidR="00106819" w:rsidRPr="004826DC">
        <w:rPr>
          <w:rFonts w:ascii="Calibri" w:hAnsi="Calibri"/>
          <w:b/>
          <w:sz w:val="24"/>
        </w:rPr>
        <w:t>6</w:t>
      </w:r>
      <w:r w:rsidRPr="004826DC">
        <w:rPr>
          <w:rFonts w:ascii="Calibri" w:hAnsi="Calibri"/>
          <w:b/>
          <w:sz w:val="24"/>
        </w:rPr>
        <w:t xml:space="preserve"> de </w:t>
      </w:r>
      <w:r w:rsidR="007E511C" w:rsidRPr="004826DC">
        <w:rPr>
          <w:rFonts w:ascii="Calibri" w:hAnsi="Calibri"/>
          <w:b/>
          <w:sz w:val="24"/>
        </w:rPr>
        <w:t>março</w:t>
      </w:r>
      <w:r w:rsidRPr="004826DC">
        <w:rPr>
          <w:rFonts w:ascii="Calibri" w:hAnsi="Calibri"/>
          <w:b/>
          <w:sz w:val="24"/>
        </w:rPr>
        <w:t xml:space="preserve"> de </w:t>
      </w:r>
      <w:r w:rsidR="007E511C" w:rsidRPr="004826DC">
        <w:rPr>
          <w:rFonts w:ascii="Calibri" w:hAnsi="Calibri"/>
          <w:b/>
          <w:sz w:val="24"/>
        </w:rPr>
        <w:t>2013</w:t>
      </w:r>
    </w:p>
    <w:p w:rsidR="001E3816" w:rsidRPr="004826DC" w:rsidRDefault="001E3816" w:rsidP="001E3816">
      <w:pPr>
        <w:tabs>
          <w:tab w:val="left" w:pos="1701"/>
        </w:tabs>
        <w:ind w:left="1134"/>
        <w:jc w:val="both"/>
        <w:rPr>
          <w:rFonts w:ascii="Calibri" w:hAnsi="Calibri"/>
          <w:b/>
          <w:sz w:val="24"/>
        </w:rPr>
      </w:pPr>
      <w:r w:rsidRPr="004826DC">
        <w:rPr>
          <w:rFonts w:ascii="Calibri" w:hAnsi="Calibri"/>
          <w:b/>
          <w:sz w:val="24"/>
        </w:rPr>
        <w:t xml:space="preserve">HORÁRIO: </w:t>
      </w:r>
      <w:r w:rsidR="007E511C" w:rsidRPr="004826DC">
        <w:rPr>
          <w:rFonts w:ascii="Calibri" w:hAnsi="Calibri"/>
          <w:b/>
          <w:sz w:val="24"/>
        </w:rPr>
        <w:t>10</w:t>
      </w:r>
      <w:r w:rsidRPr="004826DC">
        <w:rPr>
          <w:rFonts w:ascii="Calibri" w:hAnsi="Calibri"/>
          <w:b/>
          <w:sz w:val="24"/>
        </w:rPr>
        <w:t>h (horário de Brasília/DF)</w:t>
      </w:r>
    </w:p>
    <w:p w:rsidR="001E3816" w:rsidRPr="004826DC" w:rsidRDefault="001E3816" w:rsidP="001E3816">
      <w:pPr>
        <w:tabs>
          <w:tab w:val="left" w:pos="1701"/>
        </w:tabs>
        <w:ind w:left="1134"/>
        <w:jc w:val="both"/>
        <w:rPr>
          <w:rFonts w:ascii="Calibri" w:hAnsi="Calibri"/>
          <w:b/>
          <w:sz w:val="24"/>
        </w:rPr>
      </w:pPr>
      <w:r w:rsidRPr="004826DC">
        <w:rPr>
          <w:rFonts w:ascii="Calibri" w:hAnsi="Calibri"/>
          <w:b/>
          <w:sz w:val="24"/>
        </w:rPr>
        <w:t xml:space="preserve">ENDEREÇO ELETRÔNICO: </w:t>
      </w:r>
      <w:hyperlink r:id="rId9" w:history="1">
        <w:r w:rsidRPr="004826DC">
          <w:rPr>
            <w:rStyle w:val="Hyperlink"/>
            <w:rFonts w:ascii="Calibri" w:hAnsi="Calibri"/>
            <w:color w:val="auto"/>
            <w:sz w:val="24"/>
          </w:rPr>
          <w:t>www.comprasnet.gov.br</w:t>
        </w:r>
      </w:hyperlink>
    </w:p>
    <w:p w:rsidR="001E3816" w:rsidRPr="004826DC" w:rsidRDefault="001E3816" w:rsidP="001E3816">
      <w:pPr>
        <w:tabs>
          <w:tab w:val="left" w:pos="1701"/>
        </w:tabs>
        <w:ind w:left="1134"/>
        <w:jc w:val="both"/>
        <w:rPr>
          <w:rFonts w:ascii="Calibri" w:hAnsi="Calibri"/>
          <w:b/>
          <w:sz w:val="24"/>
        </w:rPr>
      </w:pPr>
      <w:r w:rsidRPr="004826DC">
        <w:rPr>
          <w:rFonts w:ascii="Calibri" w:hAnsi="Calibri"/>
          <w:b/>
          <w:sz w:val="24"/>
        </w:rPr>
        <w:t>CÓDIGO UASG: 30001</w:t>
      </w:r>
    </w:p>
    <w:p w:rsidR="001E3816" w:rsidRPr="004826DC" w:rsidRDefault="001E3816" w:rsidP="001E3816">
      <w:pPr>
        <w:pStyle w:val="Ttulo1"/>
        <w:ind w:left="0"/>
        <w:jc w:val="both"/>
        <w:rPr>
          <w:rFonts w:ascii="Calibri" w:hAnsi="Calibri"/>
          <w:sz w:val="24"/>
        </w:rPr>
      </w:pPr>
      <w:r w:rsidRPr="004826DC">
        <w:rPr>
          <w:rFonts w:ascii="Calibri" w:hAnsi="Calibri"/>
          <w:sz w:val="24"/>
        </w:rPr>
        <w:t>SEÇÃO I - DO OBJETO</w:t>
      </w:r>
    </w:p>
    <w:p w:rsidR="001E3816" w:rsidRPr="004826DC" w:rsidRDefault="001E3816" w:rsidP="001E3816">
      <w:pPr>
        <w:numPr>
          <w:ilvl w:val="0"/>
          <w:numId w:val="3"/>
        </w:numPr>
        <w:tabs>
          <w:tab w:val="clear" w:pos="705"/>
          <w:tab w:val="num" w:pos="1134"/>
        </w:tabs>
        <w:spacing w:after="120"/>
        <w:ind w:left="0" w:firstLine="0"/>
        <w:jc w:val="both"/>
        <w:rPr>
          <w:rFonts w:ascii="Calibri" w:hAnsi="Calibri"/>
          <w:sz w:val="24"/>
        </w:rPr>
      </w:pPr>
      <w:r w:rsidRPr="004826DC">
        <w:rPr>
          <w:rFonts w:ascii="Calibri" w:hAnsi="Calibri"/>
          <w:sz w:val="24"/>
        </w:rPr>
        <w:t>A presente licitação tem como objeto a contratação de serviço</w:t>
      </w:r>
      <w:r w:rsidR="005F107F" w:rsidRPr="004826DC">
        <w:rPr>
          <w:rFonts w:ascii="Calibri" w:hAnsi="Calibri"/>
          <w:sz w:val="24"/>
        </w:rPr>
        <w:t>s</w:t>
      </w:r>
      <w:r w:rsidRPr="004826DC">
        <w:rPr>
          <w:rFonts w:ascii="Calibri" w:hAnsi="Calibri"/>
          <w:sz w:val="24"/>
        </w:rPr>
        <w:t xml:space="preserve"> </w:t>
      </w:r>
      <w:r w:rsidR="005F107F" w:rsidRPr="004826DC">
        <w:rPr>
          <w:rFonts w:ascii="Calibri" w:hAnsi="Calibri"/>
          <w:sz w:val="24"/>
        </w:rPr>
        <w:t>presenciais e não presenciais de desenvolvimento, manutenção e testes de sistemas de informação</w:t>
      </w:r>
      <w:r w:rsidRPr="004826DC">
        <w:rPr>
          <w:rFonts w:ascii="Calibri" w:hAnsi="Calibri"/>
          <w:sz w:val="24"/>
        </w:rPr>
        <w:t xml:space="preserve">, em regime de empreitada por preço </w:t>
      </w:r>
      <w:r w:rsidR="00342A46" w:rsidRPr="004826DC">
        <w:rPr>
          <w:rFonts w:ascii="Calibri" w:hAnsi="Calibri"/>
          <w:sz w:val="24"/>
        </w:rPr>
        <w:t>unitário</w:t>
      </w:r>
      <w:r w:rsidRPr="004826DC">
        <w:rPr>
          <w:rFonts w:ascii="Calibri" w:hAnsi="Calibri"/>
          <w:sz w:val="24"/>
        </w:rPr>
        <w:t>, conforme especificações constantes do termo de referência em anexo</w:t>
      </w:r>
      <w:r w:rsidR="009778A7" w:rsidRPr="004826DC">
        <w:rPr>
          <w:rFonts w:ascii="Calibri" w:hAnsi="Calibri"/>
          <w:sz w:val="24"/>
        </w:rPr>
        <w:t>.</w:t>
      </w:r>
    </w:p>
    <w:p w:rsidR="001E3816" w:rsidRPr="004826DC" w:rsidRDefault="001E3816" w:rsidP="001E3816">
      <w:pPr>
        <w:numPr>
          <w:ilvl w:val="1"/>
          <w:numId w:val="3"/>
        </w:numPr>
        <w:spacing w:after="120"/>
        <w:jc w:val="both"/>
        <w:rPr>
          <w:rFonts w:ascii="Calibri" w:hAnsi="Calibri"/>
          <w:sz w:val="24"/>
        </w:rPr>
      </w:pPr>
      <w:r w:rsidRPr="004826DC">
        <w:rPr>
          <w:rFonts w:ascii="Calibri" w:hAnsi="Calibri"/>
          <w:sz w:val="24"/>
        </w:rPr>
        <w:t>Em caso de discordância existente entre as especificações deste objeto descritas no Comprasnet e as especificações constantes deste Edital, prevalecerão as últimas.</w:t>
      </w:r>
    </w:p>
    <w:p w:rsidR="001E3816" w:rsidRPr="004826DC" w:rsidRDefault="001E3816" w:rsidP="009636BA">
      <w:pPr>
        <w:pStyle w:val="Ttulo1"/>
        <w:tabs>
          <w:tab w:val="num" w:pos="1134"/>
        </w:tabs>
        <w:ind w:left="0"/>
        <w:jc w:val="both"/>
        <w:rPr>
          <w:rFonts w:ascii="Calibri" w:hAnsi="Calibri"/>
          <w:sz w:val="24"/>
        </w:rPr>
      </w:pPr>
      <w:r w:rsidRPr="004826DC">
        <w:rPr>
          <w:rFonts w:ascii="Calibri" w:hAnsi="Calibri"/>
          <w:sz w:val="24"/>
        </w:rPr>
        <w:t xml:space="preserve">SEÇÃO II - DA DESPESA </w:t>
      </w:r>
      <w:r w:rsidR="00DD30D0" w:rsidRPr="004826DC">
        <w:rPr>
          <w:rFonts w:ascii="Calibri" w:hAnsi="Calibri"/>
          <w:sz w:val="24"/>
        </w:rPr>
        <w:t>E DOS RECURSOS ORÇAMENTÁRIOS</w:t>
      </w:r>
    </w:p>
    <w:p w:rsidR="001E3816" w:rsidRPr="004826DC" w:rsidRDefault="001E3816" w:rsidP="001E3816">
      <w:pPr>
        <w:numPr>
          <w:ilvl w:val="0"/>
          <w:numId w:val="3"/>
        </w:numPr>
        <w:tabs>
          <w:tab w:val="clear" w:pos="705"/>
          <w:tab w:val="num" w:pos="1134"/>
        </w:tabs>
        <w:ind w:left="0" w:firstLine="0"/>
        <w:jc w:val="both"/>
        <w:rPr>
          <w:rFonts w:ascii="Calibri" w:hAnsi="Calibri"/>
          <w:sz w:val="24"/>
        </w:rPr>
      </w:pPr>
      <w:r w:rsidRPr="004826DC">
        <w:rPr>
          <w:rFonts w:ascii="Calibri" w:hAnsi="Calibri"/>
          <w:sz w:val="24"/>
        </w:rPr>
        <w:t xml:space="preserve">A despesa com a execução do objeto desta licitação </w:t>
      </w:r>
      <w:r w:rsidR="00DD30D0" w:rsidRPr="004826DC">
        <w:rPr>
          <w:rFonts w:ascii="Calibri" w:hAnsi="Calibri"/>
          <w:sz w:val="24"/>
        </w:rPr>
        <w:t xml:space="preserve">é estimada em R$ </w:t>
      </w:r>
      <w:r w:rsidR="002220AE" w:rsidRPr="004826DC">
        <w:rPr>
          <w:rFonts w:ascii="Calibri" w:hAnsi="Calibri"/>
          <w:sz w:val="24"/>
        </w:rPr>
        <w:t>4.</w:t>
      </w:r>
      <w:r w:rsidR="00FF5B64" w:rsidRPr="004826DC">
        <w:rPr>
          <w:rFonts w:ascii="Calibri" w:hAnsi="Calibri"/>
          <w:sz w:val="24"/>
        </w:rPr>
        <w:t>749</w:t>
      </w:r>
      <w:r w:rsidR="002220AE" w:rsidRPr="004826DC">
        <w:rPr>
          <w:rFonts w:ascii="Calibri" w:hAnsi="Calibri"/>
          <w:sz w:val="24"/>
        </w:rPr>
        <w:t>.3</w:t>
      </w:r>
      <w:r w:rsidR="00FF5B64" w:rsidRPr="004826DC">
        <w:rPr>
          <w:rFonts w:ascii="Calibri" w:hAnsi="Calibri"/>
          <w:sz w:val="24"/>
        </w:rPr>
        <w:t>6</w:t>
      </w:r>
      <w:r w:rsidR="002220AE" w:rsidRPr="004826DC">
        <w:rPr>
          <w:rFonts w:ascii="Calibri" w:hAnsi="Calibri"/>
          <w:sz w:val="24"/>
        </w:rPr>
        <w:t xml:space="preserve">0,00 (quatro milhões </w:t>
      </w:r>
      <w:r w:rsidR="00FF5B64" w:rsidRPr="004826DC">
        <w:rPr>
          <w:rFonts w:ascii="Calibri" w:hAnsi="Calibri"/>
          <w:sz w:val="24"/>
        </w:rPr>
        <w:t>sete</w:t>
      </w:r>
      <w:r w:rsidR="002220AE" w:rsidRPr="004826DC">
        <w:rPr>
          <w:rFonts w:ascii="Calibri" w:hAnsi="Calibri"/>
          <w:sz w:val="24"/>
        </w:rPr>
        <w:t>cento</w:t>
      </w:r>
      <w:r w:rsidR="00FF5B64" w:rsidRPr="004826DC">
        <w:rPr>
          <w:rFonts w:ascii="Calibri" w:hAnsi="Calibri"/>
          <w:sz w:val="24"/>
        </w:rPr>
        <w:t>s</w:t>
      </w:r>
      <w:r w:rsidR="002220AE" w:rsidRPr="004826DC">
        <w:rPr>
          <w:rFonts w:ascii="Calibri" w:hAnsi="Calibri"/>
          <w:sz w:val="24"/>
        </w:rPr>
        <w:t xml:space="preserve"> e quarenta e </w:t>
      </w:r>
      <w:r w:rsidR="00FF5B64" w:rsidRPr="004826DC">
        <w:rPr>
          <w:rFonts w:ascii="Calibri" w:hAnsi="Calibri"/>
          <w:sz w:val="24"/>
        </w:rPr>
        <w:t>nove</w:t>
      </w:r>
      <w:r w:rsidR="002220AE" w:rsidRPr="004826DC">
        <w:rPr>
          <w:rFonts w:ascii="Calibri" w:hAnsi="Calibri"/>
          <w:sz w:val="24"/>
        </w:rPr>
        <w:t xml:space="preserve"> mil trezentos e </w:t>
      </w:r>
      <w:r w:rsidR="00FF5B64" w:rsidRPr="004826DC">
        <w:rPr>
          <w:rFonts w:ascii="Calibri" w:hAnsi="Calibri"/>
          <w:sz w:val="24"/>
        </w:rPr>
        <w:t>sessenta</w:t>
      </w:r>
      <w:r w:rsidR="002220AE" w:rsidRPr="004826DC">
        <w:rPr>
          <w:rFonts w:ascii="Calibri" w:hAnsi="Calibri"/>
          <w:sz w:val="24"/>
        </w:rPr>
        <w:t xml:space="preserve"> reais)</w:t>
      </w:r>
      <w:r w:rsidRPr="004826DC">
        <w:rPr>
          <w:rFonts w:ascii="Calibri" w:hAnsi="Calibri"/>
          <w:sz w:val="24"/>
        </w:rPr>
        <w:t>, conforme o orçamento</w:t>
      </w:r>
      <w:r w:rsidR="00FC06C7" w:rsidRPr="004826DC">
        <w:rPr>
          <w:rFonts w:ascii="Calibri" w:hAnsi="Calibri"/>
          <w:sz w:val="24"/>
        </w:rPr>
        <w:t xml:space="preserve"> </w:t>
      </w:r>
      <w:r w:rsidRPr="004826DC">
        <w:rPr>
          <w:rFonts w:ascii="Calibri" w:hAnsi="Calibri"/>
          <w:sz w:val="24"/>
        </w:rPr>
        <w:t>anexo.</w:t>
      </w:r>
    </w:p>
    <w:p w:rsidR="001E3816" w:rsidRPr="004826DC" w:rsidRDefault="001E3816" w:rsidP="009636BA">
      <w:pPr>
        <w:pStyle w:val="Ttulo1"/>
        <w:tabs>
          <w:tab w:val="num" w:pos="1134"/>
        </w:tabs>
        <w:ind w:left="0"/>
        <w:jc w:val="both"/>
        <w:rPr>
          <w:rFonts w:ascii="Calibri" w:hAnsi="Calibri"/>
          <w:sz w:val="24"/>
        </w:rPr>
      </w:pPr>
      <w:r w:rsidRPr="004826DC">
        <w:rPr>
          <w:rFonts w:ascii="Calibri" w:hAnsi="Calibri"/>
          <w:sz w:val="24"/>
        </w:rPr>
        <w:t>SEÇÃO III - DA PARTICIPAÇÃO NA LICITAÇÃO</w:t>
      </w:r>
    </w:p>
    <w:p w:rsidR="001E3816" w:rsidRPr="004826DC" w:rsidRDefault="001E3816" w:rsidP="001E3816">
      <w:pPr>
        <w:numPr>
          <w:ilvl w:val="0"/>
          <w:numId w:val="3"/>
        </w:numPr>
        <w:tabs>
          <w:tab w:val="clear" w:pos="705"/>
          <w:tab w:val="num" w:pos="1134"/>
        </w:tabs>
        <w:spacing w:after="120"/>
        <w:ind w:left="0" w:firstLine="0"/>
        <w:jc w:val="both"/>
        <w:rPr>
          <w:rFonts w:ascii="Calibri" w:hAnsi="Calibri"/>
          <w:sz w:val="24"/>
        </w:rPr>
      </w:pPr>
      <w:r w:rsidRPr="004826DC">
        <w:rPr>
          <w:rFonts w:ascii="Calibri" w:hAnsi="Calibri"/>
          <w:sz w:val="24"/>
        </w:rPr>
        <w:t xml:space="preserve">Poderão participar deste </w:t>
      </w:r>
      <w:r w:rsidRPr="004826DC">
        <w:rPr>
          <w:rFonts w:ascii="Calibri" w:hAnsi="Calibri"/>
          <w:b/>
          <w:sz w:val="24"/>
        </w:rPr>
        <w:t xml:space="preserve">Pregão </w:t>
      </w:r>
      <w:r w:rsidRPr="004826DC">
        <w:rPr>
          <w:rFonts w:ascii="Calibri" w:hAnsi="Calibri"/>
          <w:sz w:val="24"/>
        </w:rPr>
        <w:t>os interessados</w:t>
      </w:r>
      <w:r w:rsidRPr="004826DC">
        <w:rPr>
          <w:rFonts w:ascii="Calibri" w:hAnsi="Calibri"/>
          <w:b/>
          <w:sz w:val="24"/>
        </w:rPr>
        <w:t xml:space="preserve"> </w:t>
      </w:r>
      <w:r w:rsidRPr="004826DC">
        <w:rPr>
          <w:rFonts w:ascii="Calibri" w:hAnsi="Calibri"/>
          <w:sz w:val="24"/>
        </w:rPr>
        <w:t xml:space="preserve">que estiverem previamente credenciados no Sistema de Cadastramento Unificado de Fornecedores - Sicaf e perante o sistema eletrônico provido pela Secretaria de Logística e Tecnologia da Informação do Ministério do Planejamento, Orçamento e Gestão (SLTI), por meio do sítio </w:t>
      </w:r>
      <w:hyperlink r:id="rId10" w:history="1">
        <w:r w:rsidRPr="004826DC">
          <w:rPr>
            <w:rStyle w:val="Hyperlink"/>
            <w:rFonts w:ascii="Calibri" w:hAnsi="Calibri"/>
            <w:color w:val="auto"/>
            <w:sz w:val="24"/>
          </w:rPr>
          <w:t>www.comprasnet.gov.br</w:t>
        </w:r>
      </w:hyperlink>
      <w:r w:rsidRPr="004826DC">
        <w:rPr>
          <w:rFonts w:ascii="Calibri" w:hAnsi="Calibri"/>
          <w:sz w:val="24"/>
        </w:rPr>
        <w:t xml:space="preserve">. </w:t>
      </w:r>
    </w:p>
    <w:p w:rsidR="001E3816" w:rsidRPr="004826DC" w:rsidRDefault="001E3816" w:rsidP="001E3816">
      <w:pPr>
        <w:numPr>
          <w:ilvl w:val="1"/>
          <w:numId w:val="3"/>
        </w:numPr>
        <w:spacing w:after="120"/>
        <w:jc w:val="both"/>
        <w:rPr>
          <w:rFonts w:ascii="Calibri" w:hAnsi="Calibri"/>
          <w:sz w:val="24"/>
        </w:rPr>
      </w:pPr>
      <w:r w:rsidRPr="004826DC">
        <w:rPr>
          <w:rFonts w:ascii="Calibri" w:hAnsi="Calibri"/>
          <w:sz w:val="24"/>
        </w:rPr>
        <w:lastRenderedPageBreak/>
        <w:t xml:space="preserve">Para ter acesso ao sistema eletrônico, os interessados em participar deste </w:t>
      </w:r>
      <w:r w:rsidRPr="004826DC">
        <w:rPr>
          <w:rFonts w:ascii="Calibri" w:hAnsi="Calibri"/>
          <w:b/>
          <w:sz w:val="24"/>
        </w:rPr>
        <w:t xml:space="preserve">Pregão </w:t>
      </w:r>
      <w:r w:rsidRPr="004826DC">
        <w:rPr>
          <w:rFonts w:ascii="Calibri" w:hAnsi="Calibri"/>
          <w:sz w:val="24"/>
        </w:rPr>
        <w:t>deverão dispor de chave de identificação e senha pessoal, obtidas junto à SLTI, onde também deverão informar-se a respeito do seu funcionamento e regulamento e receber instruções detalhadas para sua correta utilização.</w:t>
      </w:r>
    </w:p>
    <w:p w:rsidR="001E3816" w:rsidRPr="004826DC" w:rsidRDefault="001E3816" w:rsidP="001E3816">
      <w:pPr>
        <w:numPr>
          <w:ilvl w:val="1"/>
          <w:numId w:val="3"/>
        </w:numPr>
        <w:spacing w:after="120"/>
        <w:jc w:val="both"/>
        <w:rPr>
          <w:rFonts w:ascii="Calibri" w:hAnsi="Calibri"/>
          <w:sz w:val="24"/>
        </w:rPr>
      </w:pPr>
      <w:r w:rsidRPr="004826DC">
        <w:rPr>
          <w:rFonts w:ascii="Calibri" w:hAnsi="Calibri"/>
          <w:sz w:val="24"/>
        </w:rPr>
        <w:t xml:space="preserve">O uso da senha de acesso pelo </w:t>
      </w:r>
      <w:r w:rsidR="00FC06C7" w:rsidRPr="004826DC">
        <w:rPr>
          <w:rFonts w:ascii="Calibri" w:hAnsi="Calibri"/>
          <w:b/>
          <w:sz w:val="24"/>
        </w:rPr>
        <w:t>licitante</w:t>
      </w:r>
      <w:r w:rsidRPr="004826DC">
        <w:rPr>
          <w:rFonts w:ascii="Calibri" w:hAnsi="Calibri"/>
          <w:sz w:val="24"/>
        </w:rPr>
        <w:t xml:space="preserve"> é de sua responsabilidade exclusiva, incluindo qualquer transação por ele efetuada diretamente, ou por seu representante, não cabendo ao provedor do sistema ou ao TCU responsabilidade por eventuais danos decorrentes do uso indevido da senha, ainda que por terceiros.</w:t>
      </w:r>
    </w:p>
    <w:p w:rsidR="001E3816" w:rsidRPr="004826DC" w:rsidRDefault="001E3816" w:rsidP="001E3816">
      <w:pPr>
        <w:pStyle w:val="Cabealho"/>
        <w:numPr>
          <w:ilvl w:val="0"/>
          <w:numId w:val="3"/>
        </w:numPr>
        <w:tabs>
          <w:tab w:val="clear" w:pos="705"/>
          <w:tab w:val="clear" w:pos="4419"/>
          <w:tab w:val="clear" w:pos="8838"/>
          <w:tab w:val="num" w:pos="1134"/>
        </w:tabs>
        <w:spacing w:after="120"/>
        <w:ind w:left="0" w:firstLine="0"/>
        <w:rPr>
          <w:rFonts w:ascii="Calibri" w:hAnsi="Calibri"/>
        </w:rPr>
      </w:pPr>
      <w:r w:rsidRPr="004826DC">
        <w:rPr>
          <w:rFonts w:ascii="Calibri" w:hAnsi="Calibri"/>
        </w:rPr>
        <w:t xml:space="preserve">Não poderão participar deste </w:t>
      </w:r>
      <w:r w:rsidRPr="004826DC">
        <w:rPr>
          <w:rFonts w:ascii="Calibri" w:hAnsi="Calibri"/>
          <w:b/>
        </w:rPr>
        <w:t>Pregão:</w:t>
      </w:r>
    </w:p>
    <w:p w:rsidR="001E3816" w:rsidRPr="004826DC" w:rsidRDefault="00DD30D0" w:rsidP="001E3816">
      <w:pPr>
        <w:pStyle w:val="Cabealho"/>
        <w:numPr>
          <w:ilvl w:val="1"/>
          <w:numId w:val="3"/>
        </w:numPr>
        <w:tabs>
          <w:tab w:val="clear" w:pos="4419"/>
          <w:tab w:val="clear" w:pos="8838"/>
        </w:tabs>
        <w:spacing w:after="120"/>
        <w:rPr>
          <w:rFonts w:ascii="Calibri" w:hAnsi="Calibri"/>
        </w:rPr>
      </w:pPr>
      <w:r w:rsidRPr="004826DC">
        <w:rPr>
          <w:rFonts w:ascii="Calibri" w:hAnsi="Calibri"/>
        </w:rPr>
        <w:t>e</w:t>
      </w:r>
      <w:r w:rsidR="001E3816" w:rsidRPr="004826DC">
        <w:rPr>
          <w:rFonts w:ascii="Calibri" w:hAnsi="Calibri"/>
        </w:rPr>
        <w:t xml:space="preserve">mpresário suspenso de participar de licitação e impedido de contratar com o TCU, </w:t>
      </w:r>
      <w:r w:rsidR="0050740C" w:rsidRPr="004826DC">
        <w:rPr>
          <w:rFonts w:ascii="Calibri" w:hAnsi="Calibri"/>
        </w:rPr>
        <w:t>durante</w:t>
      </w:r>
      <w:r w:rsidR="001E3816" w:rsidRPr="004826DC">
        <w:rPr>
          <w:rFonts w:ascii="Calibri" w:hAnsi="Calibri"/>
        </w:rPr>
        <w:t xml:space="preserve"> o prazo da sanção aplicada;</w:t>
      </w:r>
    </w:p>
    <w:p w:rsidR="001E3816" w:rsidRPr="004826DC" w:rsidRDefault="00DD30D0" w:rsidP="001E3816">
      <w:pPr>
        <w:pStyle w:val="Cabealho"/>
        <w:numPr>
          <w:ilvl w:val="1"/>
          <w:numId w:val="3"/>
        </w:numPr>
        <w:tabs>
          <w:tab w:val="clear" w:pos="4419"/>
          <w:tab w:val="clear" w:pos="8838"/>
        </w:tabs>
        <w:spacing w:after="120"/>
        <w:rPr>
          <w:rFonts w:ascii="Calibri" w:hAnsi="Calibri"/>
        </w:rPr>
      </w:pPr>
      <w:r w:rsidRPr="004826DC">
        <w:rPr>
          <w:rFonts w:ascii="Calibri" w:hAnsi="Calibri"/>
        </w:rPr>
        <w:t>e</w:t>
      </w:r>
      <w:r w:rsidR="001E3816" w:rsidRPr="004826DC">
        <w:rPr>
          <w:rFonts w:ascii="Calibri" w:hAnsi="Calibri"/>
        </w:rPr>
        <w:t>mpresário declarado inidôneo para licitar ou contratar com a Administração Pública, enquanto perdurarem os motivos determinantes da punição ou até que seja promovida sua reabilitação;</w:t>
      </w:r>
    </w:p>
    <w:p w:rsidR="001E3816" w:rsidRPr="004826DC" w:rsidRDefault="00DD30D0" w:rsidP="001E3816">
      <w:pPr>
        <w:pStyle w:val="Cabealho"/>
        <w:numPr>
          <w:ilvl w:val="1"/>
          <w:numId w:val="3"/>
        </w:numPr>
        <w:tabs>
          <w:tab w:val="clear" w:pos="4419"/>
          <w:tab w:val="clear" w:pos="8838"/>
        </w:tabs>
        <w:spacing w:after="120"/>
        <w:rPr>
          <w:rFonts w:ascii="Calibri" w:hAnsi="Calibri"/>
        </w:rPr>
      </w:pPr>
      <w:r w:rsidRPr="004826DC">
        <w:rPr>
          <w:rFonts w:ascii="Calibri" w:hAnsi="Calibri"/>
        </w:rPr>
        <w:t>e</w:t>
      </w:r>
      <w:r w:rsidR="001E3816" w:rsidRPr="004826DC">
        <w:rPr>
          <w:rFonts w:ascii="Calibri" w:hAnsi="Calibri"/>
        </w:rPr>
        <w:t>mpresário impedido de licitar  e contratar com a União, durante o prazo da sanção aplicada;</w:t>
      </w:r>
    </w:p>
    <w:p w:rsidR="001E3816" w:rsidRPr="004826DC" w:rsidRDefault="00DD30D0" w:rsidP="001E3816">
      <w:pPr>
        <w:pStyle w:val="Cabealho"/>
        <w:numPr>
          <w:ilvl w:val="1"/>
          <w:numId w:val="3"/>
        </w:numPr>
        <w:tabs>
          <w:tab w:val="clear" w:pos="4419"/>
          <w:tab w:val="clear" w:pos="8838"/>
        </w:tabs>
        <w:spacing w:after="120"/>
        <w:rPr>
          <w:rFonts w:ascii="Calibri" w:hAnsi="Calibri"/>
        </w:rPr>
      </w:pPr>
      <w:r w:rsidRPr="004826DC">
        <w:rPr>
          <w:rFonts w:ascii="Calibri" w:hAnsi="Calibri"/>
        </w:rPr>
        <w:t>s</w:t>
      </w:r>
      <w:r w:rsidR="001E3816" w:rsidRPr="004826DC">
        <w:rPr>
          <w:rFonts w:ascii="Calibri" w:hAnsi="Calibri"/>
        </w:rPr>
        <w:t>ociedade estrangeira não autorizada a funcionar no País;</w:t>
      </w:r>
    </w:p>
    <w:p w:rsidR="001E3816" w:rsidRPr="004826DC" w:rsidRDefault="00DD30D0" w:rsidP="001E3816">
      <w:pPr>
        <w:pStyle w:val="Cabealho"/>
        <w:numPr>
          <w:ilvl w:val="1"/>
          <w:numId w:val="3"/>
        </w:numPr>
        <w:tabs>
          <w:tab w:val="clear" w:pos="4419"/>
          <w:tab w:val="clear" w:pos="8838"/>
        </w:tabs>
        <w:spacing w:after="120"/>
        <w:rPr>
          <w:rFonts w:ascii="Calibri" w:hAnsi="Calibri"/>
        </w:rPr>
      </w:pPr>
      <w:r w:rsidRPr="004826DC">
        <w:rPr>
          <w:rFonts w:ascii="Calibri" w:hAnsi="Calibri"/>
        </w:rPr>
        <w:t>e</w:t>
      </w:r>
      <w:r w:rsidR="001E3816" w:rsidRPr="004826DC">
        <w:rPr>
          <w:rFonts w:ascii="Calibri" w:hAnsi="Calibri"/>
        </w:rPr>
        <w:t xml:space="preserve">mpresário cujo estatuto ou contrato social não inclua o objeto deste </w:t>
      </w:r>
      <w:r w:rsidR="001E3816" w:rsidRPr="004826DC">
        <w:rPr>
          <w:rFonts w:ascii="Calibri" w:hAnsi="Calibri"/>
          <w:b/>
        </w:rPr>
        <w:t>Pregão;</w:t>
      </w:r>
    </w:p>
    <w:p w:rsidR="001E3816" w:rsidRPr="004826DC" w:rsidRDefault="00DD30D0" w:rsidP="001E3816">
      <w:pPr>
        <w:pStyle w:val="Cabealho"/>
        <w:numPr>
          <w:ilvl w:val="1"/>
          <w:numId w:val="3"/>
        </w:numPr>
        <w:tabs>
          <w:tab w:val="clear" w:pos="4419"/>
          <w:tab w:val="clear" w:pos="8838"/>
        </w:tabs>
        <w:spacing w:after="120"/>
        <w:rPr>
          <w:rFonts w:ascii="Calibri" w:hAnsi="Calibri"/>
        </w:rPr>
      </w:pPr>
      <w:r w:rsidRPr="004826DC">
        <w:rPr>
          <w:rFonts w:ascii="Calibri" w:hAnsi="Calibri"/>
        </w:rPr>
        <w:t>e</w:t>
      </w:r>
      <w:r w:rsidR="001E3816" w:rsidRPr="004826DC">
        <w:rPr>
          <w:rFonts w:ascii="Calibri" w:hAnsi="Calibri"/>
        </w:rPr>
        <w:t>mpresário que se encontre em processo de dissolução, recuperação judicial, recuperação extrajudicial, falência, concordata, fusão, cisão, ou incorporação;</w:t>
      </w:r>
    </w:p>
    <w:p w:rsidR="001E3816" w:rsidRPr="004826DC" w:rsidRDefault="00DD30D0" w:rsidP="001E3816">
      <w:pPr>
        <w:pStyle w:val="Cabealho"/>
        <w:numPr>
          <w:ilvl w:val="1"/>
          <w:numId w:val="3"/>
        </w:numPr>
        <w:tabs>
          <w:tab w:val="clear" w:pos="4419"/>
          <w:tab w:val="clear" w:pos="8838"/>
        </w:tabs>
        <w:spacing w:after="120"/>
        <w:rPr>
          <w:rFonts w:ascii="Calibri" w:hAnsi="Calibri"/>
        </w:rPr>
      </w:pPr>
      <w:r w:rsidRPr="004826DC">
        <w:rPr>
          <w:rFonts w:ascii="Calibri" w:hAnsi="Calibri"/>
        </w:rPr>
        <w:t>s</w:t>
      </w:r>
      <w:r w:rsidR="001E3816" w:rsidRPr="004826DC">
        <w:rPr>
          <w:rFonts w:ascii="Calibri" w:hAnsi="Calibri"/>
        </w:rPr>
        <w:t>ociedades integrantes de um mesmo grupo econômico, assim entendidas aquelas que tenham diretores, sócios ou representantes legais comuns, ou que utilizem recursos materiais, tecnológic</w:t>
      </w:r>
      <w:r w:rsidR="00282677" w:rsidRPr="004826DC">
        <w:rPr>
          <w:rFonts w:ascii="Calibri" w:hAnsi="Calibri"/>
        </w:rPr>
        <w:t>os ou humanos em comum, exceto s</w:t>
      </w:r>
      <w:r w:rsidR="001E3816" w:rsidRPr="004826DC">
        <w:rPr>
          <w:rFonts w:ascii="Calibri" w:hAnsi="Calibri"/>
        </w:rPr>
        <w:t>e demonstrado que não agem representando interesse econômico em comum;</w:t>
      </w:r>
    </w:p>
    <w:p w:rsidR="001E3816" w:rsidRPr="004826DC" w:rsidRDefault="00DD30D0" w:rsidP="001E3816">
      <w:pPr>
        <w:pStyle w:val="Cabealho"/>
        <w:numPr>
          <w:ilvl w:val="1"/>
          <w:numId w:val="3"/>
        </w:numPr>
        <w:tabs>
          <w:tab w:val="clear" w:pos="4419"/>
          <w:tab w:val="clear" w:pos="8838"/>
        </w:tabs>
        <w:spacing w:after="120"/>
        <w:rPr>
          <w:rFonts w:ascii="Calibri" w:hAnsi="Calibri"/>
        </w:rPr>
      </w:pPr>
      <w:r w:rsidRPr="004826DC">
        <w:rPr>
          <w:rFonts w:ascii="Calibri" w:hAnsi="Calibri"/>
        </w:rPr>
        <w:t>c</w:t>
      </w:r>
      <w:r w:rsidR="00741088" w:rsidRPr="004826DC">
        <w:rPr>
          <w:rFonts w:ascii="Calibri" w:hAnsi="Calibri"/>
        </w:rPr>
        <w:t>onsórcio de empresa, qualquer qu</w:t>
      </w:r>
      <w:r w:rsidR="001E3816" w:rsidRPr="004826DC">
        <w:rPr>
          <w:rFonts w:ascii="Calibri" w:hAnsi="Calibri"/>
        </w:rPr>
        <w:t>e seja sua forma de constituição</w:t>
      </w:r>
      <w:r w:rsidR="003E53AC" w:rsidRPr="004826DC">
        <w:rPr>
          <w:rFonts w:ascii="Calibri" w:hAnsi="Calibri"/>
        </w:rPr>
        <w:t>.</w:t>
      </w:r>
      <w:r w:rsidR="00A110CD" w:rsidRPr="004826DC">
        <w:rPr>
          <w:rFonts w:ascii="Calibri" w:hAnsi="Calibri"/>
        </w:rPr>
        <w:t xml:space="preserve"> </w:t>
      </w:r>
    </w:p>
    <w:p w:rsidR="001E3816" w:rsidRPr="004826DC" w:rsidRDefault="001E3816" w:rsidP="009636BA">
      <w:pPr>
        <w:pStyle w:val="Ttulo1"/>
        <w:tabs>
          <w:tab w:val="num" w:pos="1134"/>
        </w:tabs>
        <w:ind w:left="0"/>
        <w:jc w:val="both"/>
        <w:rPr>
          <w:rFonts w:ascii="Calibri" w:hAnsi="Calibri"/>
          <w:sz w:val="24"/>
        </w:rPr>
      </w:pPr>
      <w:r w:rsidRPr="004826DC">
        <w:rPr>
          <w:rFonts w:ascii="Calibri" w:hAnsi="Calibri"/>
          <w:sz w:val="24"/>
        </w:rPr>
        <w:t>SEÇÃO IV – DA VI</w:t>
      </w:r>
      <w:r w:rsidR="001F406B" w:rsidRPr="004826DC">
        <w:rPr>
          <w:rFonts w:ascii="Calibri" w:hAnsi="Calibri"/>
          <w:sz w:val="24"/>
        </w:rPr>
        <w:t>S</w:t>
      </w:r>
      <w:r w:rsidRPr="004826DC">
        <w:rPr>
          <w:rFonts w:ascii="Calibri" w:hAnsi="Calibri"/>
          <w:sz w:val="24"/>
        </w:rPr>
        <w:t>TORIA</w:t>
      </w:r>
    </w:p>
    <w:p w:rsidR="00DD30D0" w:rsidRPr="004826DC" w:rsidRDefault="001E3816" w:rsidP="001E3816">
      <w:pPr>
        <w:pStyle w:val="Cabealho"/>
        <w:numPr>
          <w:ilvl w:val="0"/>
          <w:numId w:val="3"/>
        </w:numPr>
        <w:tabs>
          <w:tab w:val="clear" w:pos="705"/>
          <w:tab w:val="clear" w:pos="4419"/>
          <w:tab w:val="clear" w:pos="8838"/>
          <w:tab w:val="num" w:pos="1134"/>
        </w:tabs>
        <w:spacing w:after="120"/>
        <w:ind w:left="0" w:firstLine="0"/>
        <w:rPr>
          <w:rFonts w:ascii="Calibri" w:hAnsi="Calibri"/>
        </w:rPr>
      </w:pPr>
      <w:r w:rsidRPr="004826DC">
        <w:rPr>
          <w:rFonts w:ascii="Calibri" w:hAnsi="Calibri"/>
        </w:rPr>
        <w:t xml:space="preserve">O </w:t>
      </w:r>
      <w:r w:rsidR="00FC06C7" w:rsidRPr="004826DC">
        <w:rPr>
          <w:rFonts w:ascii="Calibri" w:hAnsi="Calibri"/>
          <w:b/>
        </w:rPr>
        <w:t>licitante</w:t>
      </w:r>
      <w:r w:rsidRPr="004826DC">
        <w:rPr>
          <w:rFonts w:ascii="Calibri" w:hAnsi="Calibri"/>
        </w:rPr>
        <w:t xml:space="preserve"> deverá vistoriar o local onde serão executados os serviços até o último dia útil anterior à data fixada para a abertura da sessão pública, com o objetivo de inteirar-se das condições e grau de dificuldade existentes, mediante prévio agendamento de horário até </w:t>
      </w:r>
      <w:r w:rsidR="00CA0E68" w:rsidRPr="004826DC">
        <w:rPr>
          <w:rFonts w:ascii="Calibri" w:hAnsi="Calibri"/>
        </w:rPr>
        <w:t xml:space="preserve">10 (dez) dias úteis da data prevista para a realização deste </w:t>
      </w:r>
      <w:r w:rsidR="00CA0E68" w:rsidRPr="004826DC">
        <w:rPr>
          <w:rFonts w:ascii="Calibri" w:hAnsi="Calibri"/>
          <w:b/>
        </w:rPr>
        <w:t>Pregão</w:t>
      </w:r>
      <w:r w:rsidRPr="004826DC">
        <w:rPr>
          <w:rFonts w:ascii="Calibri" w:hAnsi="Calibri"/>
        </w:rPr>
        <w:t xml:space="preserve">, junto </w:t>
      </w:r>
      <w:r w:rsidR="00CA0E68" w:rsidRPr="004826DC">
        <w:rPr>
          <w:rFonts w:ascii="Calibri" w:hAnsi="Calibri"/>
        </w:rPr>
        <w:t>à Secretaria de Soluções de TI</w:t>
      </w:r>
      <w:r w:rsidRPr="004826DC">
        <w:rPr>
          <w:rFonts w:ascii="Calibri" w:hAnsi="Calibri"/>
        </w:rPr>
        <w:t xml:space="preserve">, </w:t>
      </w:r>
      <w:r w:rsidR="00CA0E68" w:rsidRPr="004826DC">
        <w:rPr>
          <w:rFonts w:ascii="Calibri" w:hAnsi="Calibri"/>
        </w:rPr>
        <w:t xml:space="preserve">por meio do endereço eletrônico </w:t>
      </w:r>
      <w:hyperlink r:id="rId11" w:history="1">
        <w:r w:rsidR="00CA0E68" w:rsidRPr="004826DC">
          <w:rPr>
            <w:rStyle w:val="Hyperlink"/>
            <w:rFonts w:ascii="Calibri" w:hAnsi="Calibri"/>
            <w:color w:val="auto"/>
          </w:rPr>
          <w:t>sti@tcu.gov.br</w:t>
        </w:r>
      </w:hyperlink>
      <w:r w:rsidRPr="004826DC">
        <w:rPr>
          <w:rFonts w:ascii="Calibri" w:hAnsi="Calibri"/>
        </w:rPr>
        <w:t>.</w:t>
      </w:r>
    </w:p>
    <w:p w:rsidR="001E3816" w:rsidRPr="004826DC" w:rsidRDefault="001E3816" w:rsidP="001E3816">
      <w:pPr>
        <w:pStyle w:val="Cabealho"/>
        <w:numPr>
          <w:ilvl w:val="1"/>
          <w:numId w:val="3"/>
        </w:numPr>
        <w:tabs>
          <w:tab w:val="clear" w:pos="4419"/>
          <w:tab w:val="clear" w:pos="8838"/>
        </w:tabs>
        <w:spacing w:after="120"/>
        <w:rPr>
          <w:rFonts w:ascii="Calibri" w:hAnsi="Calibri"/>
        </w:rPr>
      </w:pPr>
      <w:r w:rsidRPr="004826DC">
        <w:rPr>
          <w:rFonts w:ascii="Calibri" w:hAnsi="Calibri"/>
        </w:rPr>
        <w:t xml:space="preserve">A vistoria será acompanhada por representante do TCU, designado para esse fim, o qual visará a declaração comprobatória da vistoria efetuada, que deverá ter sido previamente elaborada pelo </w:t>
      </w:r>
      <w:r w:rsidR="00FC06C7" w:rsidRPr="004826DC">
        <w:rPr>
          <w:rFonts w:ascii="Calibri" w:hAnsi="Calibri"/>
          <w:b/>
        </w:rPr>
        <w:t>licitante</w:t>
      </w:r>
      <w:r w:rsidRPr="004826DC">
        <w:rPr>
          <w:rFonts w:ascii="Calibri" w:hAnsi="Calibri"/>
        </w:rPr>
        <w:t xml:space="preserve"> em conformi</w:t>
      </w:r>
      <w:r w:rsidR="00B83766" w:rsidRPr="004826DC">
        <w:rPr>
          <w:rFonts w:ascii="Calibri" w:hAnsi="Calibri"/>
        </w:rPr>
        <w:t>dade com o modelo anexo a este E</w:t>
      </w:r>
      <w:r w:rsidRPr="004826DC">
        <w:rPr>
          <w:rFonts w:ascii="Calibri" w:hAnsi="Calibri"/>
        </w:rPr>
        <w:t>dital.</w:t>
      </w:r>
      <w:r w:rsidR="007514D9" w:rsidRPr="004826DC">
        <w:rPr>
          <w:rFonts w:ascii="Calibri" w:hAnsi="Calibri"/>
        </w:rPr>
        <w:t xml:space="preserve"> </w:t>
      </w:r>
    </w:p>
    <w:p w:rsidR="001E3816" w:rsidRPr="004826DC" w:rsidRDefault="001E3816" w:rsidP="009636BA">
      <w:pPr>
        <w:pStyle w:val="Ttulo1"/>
        <w:tabs>
          <w:tab w:val="num" w:pos="1134"/>
        </w:tabs>
        <w:ind w:left="0"/>
        <w:jc w:val="both"/>
        <w:rPr>
          <w:rFonts w:ascii="Calibri" w:hAnsi="Calibri"/>
          <w:sz w:val="24"/>
        </w:rPr>
      </w:pPr>
      <w:r w:rsidRPr="004826DC">
        <w:rPr>
          <w:rFonts w:ascii="Calibri" w:hAnsi="Calibri"/>
          <w:sz w:val="24"/>
        </w:rPr>
        <w:lastRenderedPageBreak/>
        <w:t>SEÇÃO V – DA PROPOSTA</w:t>
      </w:r>
    </w:p>
    <w:p w:rsidR="001E3816" w:rsidRPr="004826DC" w:rsidRDefault="001E3816" w:rsidP="001E3816">
      <w:pPr>
        <w:pStyle w:val="Cabealho"/>
        <w:numPr>
          <w:ilvl w:val="0"/>
          <w:numId w:val="3"/>
        </w:numPr>
        <w:tabs>
          <w:tab w:val="clear" w:pos="705"/>
          <w:tab w:val="clear" w:pos="4419"/>
          <w:tab w:val="clear" w:pos="8838"/>
          <w:tab w:val="num" w:pos="1134"/>
        </w:tabs>
        <w:spacing w:after="120"/>
        <w:ind w:left="0" w:firstLine="0"/>
        <w:rPr>
          <w:rFonts w:ascii="Calibri" w:hAnsi="Calibri"/>
        </w:rPr>
      </w:pPr>
      <w:r w:rsidRPr="004826DC">
        <w:rPr>
          <w:rFonts w:ascii="Calibri" w:hAnsi="Calibri"/>
        </w:rPr>
        <w:t xml:space="preserve">O </w:t>
      </w:r>
      <w:r w:rsidR="00FC06C7" w:rsidRPr="004826DC">
        <w:rPr>
          <w:rFonts w:ascii="Calibri" w:hAnsi="Calibri"/>
          <w:b/>
        </w:rPr>
        <w:t>licitante</w:t>
      </w:r>
      <w:r w:rsidRPr="004826DC">
        <w:rPr>
          <w:rFonts w:ascii="Calibri" w:hAnsi="Calibri"/>
        </w:rPr>
        <w:t xml:space="preserve"> deverá encaminhar proposta, exclusivamente por meio do sistema eletrônico, até a data e horário marcados para abertura da sessão, quando então encerrar-se-á automaticamente a fase de recebimento de propostas.</w:t>
      </w:r>
    </w:p>
    <w:p w:rsidR="001E3816" w:rsidRPr="004826DC" w:rsidRDefault="00490159" w:rsidP="001E3816">
      <w:pPr>
        <w:pStyle w:val="Cabealho"/>
        <w:numPr>
          <w:ilvl w:val="1"/>
          <w:numId w:val="3"/>
        </w:numPr>
        <w:tabs>
          <w:tab w:val="clear" w:pos="4419"/>
          <w:tab w:val="clear" w:pos="8838"/>
        </w:tabs>
        <w:spacing w:after="120"/>
        <w:rPr>
          <w:rFonts w:ascii="Calibri" w:hAnsi="Calibri"/>
        </w:rPr>
      </w:pPr>
      <w:r w:rsidRPr="004826DC">
        <w:rPr>
          <w:rFonts w:ascii="Calibri" w:hAnsi="Calibri"/>
        </w:rPr>
        <w:t xml:space="preserve">O </w:t>
      </w:r>
      <w:r w:rsidRPr="004826DC">
        <w:rPr>
          <w:rFonts w:ascii="Calibri" w:hAnsi="Calibri"/>
          <w:b/>
        </w:rPr>
        <w:t>licitante</w:t>
      </w:r>
      <w:r w:rsidRPr="004826DC">
        <w:rPr>
          <w:rFonts w:ascii="Calibri" w:hAnsi="Calibri"/>
        </w:rPr>
        <w:t xml:space="preserve"> deverá consignar, na forma expressa no sistema eletrônico, o valor</w:t>
      </w:r>
      <w:r w:rsidRPr="004826DC">
        <w:rPr>
          <w:rFonts w:ascii="Calibri" w:hAnsi="Calibri"/>
          <w:b/>
        </w:rPr>
        <w:t xml:space="preserve"> global anual da proposta</w:t>
      </w:r>
      <w:r w:rsidRPr="004826DC">
        <w:rPr>
          <w:rFonts w:ascii="Calibri" w:hAnsi="Calibri"/>
        </w:rPr>
        <w:t>, já considerados e inclusos todos os tributos, fretes, tarifas e demais despesas decorrentes da execução do objeto.</w:t>
      </w:r>
    </w:p>
    <w:p w:rsidR="001E3816" w:rsidRPr="004826DC" w:rsidRDefault="001E3816" w:rsidP="001E3816">
      <w:pPr>
        <w:numPr>
          <w:ilvl w:val="2"/>
          <w:numId w:val="3"/>
        </w:numPr>
        <w:tabs>
          <w:tab w:val="clear" w:pos="3612"/>
          <w:tab w:val="num" w:pos="2552"/>
        </w:tabs>
        <w:spacing w:after="120"/>
        <w:ind w:left="2552" w:hanging="851"/>
        <w:jc w:val="both"/>
        <w:rPr>
          <w:rFonts w:ascii="Calibri" w:hAnsi="Calibri"/>
          <w:sz w:val="24"/>
        </w:rPr>
      </w:pPr>
      <w:r w:rsidRPr="004826DC">
        <w:rPr>
          <w:rFonts w:ascii="Calibri" w:hAnsi="Calibri"/>
          <w:sz w:val="24"/>
        </w:rPr>
        <w:t xml:space="preserve">O </w:t>
      </w:r>
      <w:r w:rsidR="00FC06C7" w:rsidRPr="004826DC">
        <w:rPr>
          <w:rFonts w:ascii="Calibri" w:hAnsi="Calibri"/>
          <w:b/>
          <w:sz w:val="24"/>
        </w:rPr>
        <w:t>licitante</w:t>
      </w:r>
      <w:r w:rsidRPr="004826DC">
        <w:rPr>
          <w:rFonts w:ascii="Calibri" w:hAnsi="Calibri"/>
          <w:sz w:val="24"/>
        </w:rPr>
        <w:t xml:space="preserve"> deverá declarar em campo próprio do Sistema, a descrição detalhada do produto ofertado.</w:t>
      </w:r>
      <w:r w:rsidR="007514D9" w:rsidRPr="004826DC">
        <w:rPr>
          <w:rFonts w:ascii="Calibri" w:hAnsi="Calibri"/>
          <w:sz w:val="24"/>
        </w:rPr>
        <w:t xml:space="preserve"> </w:t>
      </w:r>
    </w:p>
    <w:p w:rsidR="001E3816" w:rsidRPr="004826DC" w:rsidRDefault="001E3816" w:rsidP="001E3816">
      <w:pPr>
        <w:pStyle w:val="Cabealho"/>
        <w:numPr>
          <w:ilvl w:val="1"/>
          <w:numId w:val="3"/>
        </w:numPr>
        <w:tabs>
          <w:tab w:val="clear" w:pos="4419"/>
          <w:tab w:val="clear" w:pos="8838"/>
        </w:tabs>
        <w:spacing w:after="120"/>
        <w:rPr>
          <w:rFonts w:ascii="Calibri" w:hAnsi="Calibri"/>
        </w:rPr>
      </w:pPr>
      <w:r w:rsidRPr="004826DC">
        <w:rPr>
          <w:rFonts w:ascii="Calibri" w:hAnsi="Calibri"/>
        </w:rPr>
        <w:t xml:space="preserve">O </w:t>
      </w:r>
      <w:r w:rsidR="00FC06C7" w:rsidRPr="004826DC">
        <w:rPr>
          <w:rFonts w:ascii="Calibri" w:hAnsi="Calibri"/>
          <w:b/>
        </w:rPr>
        <w:t>licitante</w:t>
      </w:r>
      <w:r w:rsidRPr="004826DC">
        <w:rPr>
          <w:rFonts w:ascii="Calibri" w:hAnsi="Calibri"/>
        </w:rPr>
        <w:t xml:space="preserve"> deverá declarar, em campo próprio do sistema eletrônico, que cumpre plenamente os requisitos de habilitação e que sua proposta está em con</w:t>
      </w:r>
      <w:r w:rsidR="00B83766" w:rsidRPr="004826DC">
        <w:rPr>
          <w:rFonts w:ascii="Calibri" w:hAnsi="Calibri"/>
        </w:rPr>
        <w:t>formidade com as exigências do E</w:t>
      </w:r>
      <w:r w:rsidRPr="004826DC">
        <w:rPr>
          <w:rFonts w:ascii="Calibri" w:hAnsi="Calibri"/>
        </w:rPr>
        <w:t>dital.</w:t>
      </w:r>
    </w:p>
    <w:p w:rsidR="001E3816" w:rsidRPr="004826DC" w:rsidRDefault="001E3816" w:rsidP="001E3816">
      <w:pPr>
        <w:pStyle w:val="Cabealho"/>
        <w:numPr>
          <w:ilvl w:val="1"/>
          <w:numId w:val="3"/>
        </w:numPr>
        <w:tabs>
          <w:tab w:val="clear" w:pos="4419"/>
          <w:tab w:val="clear" w:pos="8838"/>
        </w:tabs>
        <w:spacing w:after="120"/>
        <w:rPr>
          <w:rFonts w:ascii="Calibri" w:hAnsi="Calibri"/>
        </w:rPr>
      </w:pPr>
      <w:r w:rsidRPr="004826DC">
        <w:rPr>
          <w:rFonts w:ascii="Calibri" w:hAnsi="Calibri"/>
        </w:rPr>
        <w:t xml:space="preserve">O </w:t>
      </w:r>
      <w:r w:rsidR="00FC06C7" w:rsidRPr="004826DC">
        <w:rPr>
          <w:rFonts w:ascii="Calibri" w:hAnsi="Calibri"/>
          <w:b/>
        </w:rPr>
        <w:t>licitante</w:t>
      </w:r>
      <w:r w:rsidRPr="004826DC">
        <w:rPr>
          <w:rFonts w:ascii="Calibri" w:hAnsi="Calibri"/>
        </w:rPr>
        <w:t xml:space="preserve"> deverá declarar, em campo próprio do Sistema, sob pena de inabilitação, que não emprega menores de dezoito </w:t>
      </w:r>
      <w:r w:rsidR="00C22311" w:rsidRPr="004826DC">
        <w:rPr>
          <w:rFonts w:ascii="Calibri" w:hAnsi="Calibri"/>
        </w:rPr>
        <w:t xml:space="preserve">anos </w:t>
      </w:r>
      <w:r w:rsidRPr="004826DC">
        <w:rPr>
          <w:rFonts w:ascii="Calibri" w:hAnsi="Calibri"/>
        </w:rPr>
        <w:t>em trabalho noturno, perigoso ou insalubre, nem menores de dezesseis anos em qualquer trabalho, salvo na condição de aprendiz, a partir dos quatorze anos.</w:t>
      </w:r>
    </w:p>
    <w:p w:rsidR="005A73AF" w:rsidRPr="004826DC" w:rsidRDefault="001E3816" w:rsidP="005A73AF">
      <w:pPr>
        <w:pStyle w:val="Cabealho"/>
        <w:numPr>
          <w:ilvl w:val="1"/>
          <w:numId w:val="3"/>
        </w:numPr>
        <w:tabs>
          <w:tab w:val="clear" w:pos="4419"/>
          <w:tab w:val="clear" w:pos="8838"/>
        </w:tabs>
        <w:spacing w:after="120"/>
        <w:rPr>
          <w:rFonts w:ascii="Calibri" w:hAnsi="Calibri"/>
        </w:rPr>
      </w:pPr>
      <w:r w:rsidRPr="004826DC">
        <w:rPr>
          <w:rFonts w:ascii="Calibri" w:hAnsi="Calibri"/>
        </w:rPr>
        <w:t xml:space="preserve">O </w:t>
      </w:r>
      <w:r w:rsidR="00FC06C7" w:rsidRPr="004826DC">
        <w:rPr>
          <w:rFonts w:ascii="Calibri" w:hAnsi="Calibri"/>
          <w:b/>
        </w:rPr>
        <w:t>licitante</w:t>
      </w:r>
      <w:r w:rsidR="00FB1BBE" w:rsidRPr="004826DC">
        <w:rPr>
          <w:rFonts w:ascii="Calibri" w:hAnsi="Calibri"/>
        </w:rPr>
        <w:t xml:space="preserve"> enquadrado como micro</w:t>
      </w:r>
      <w:r w:rsidRPr="004826DC">
        <w:rPr>
          <w:rFonts w:ascii="Calibri" w:hAnsi="Calibri"/>
        </w:rPr>
        <w:t>empresa ou empresa de pequeno porte deverá declarar, em campo próprio do Sistema, que atende aos requisitos do art. 3º da LC nº 123/2006, para fazer jus aos benefícios previstos nessa lei.</w:t>
      </w:r>
    </w:p>
    <w:p w:rsidR="005A73AF" w:rsidRPr="004826DC" w:rsidRDefault="005A73AF" w:rsidP="005A73AF">
      <w:pPr>
        <w:pStyle w:val="Cabealho"/>
        <w:numPr>
          <w:ilvl w:val="1"/>
          <w:numId w:val="3"/>
        </w:numPr>
        <w:tabs>
          <w:tab w:val="clear" w:pos="4419"/>
          <w:tab w:val="clear" w:pos="8838"/>
        </w:tabs>
        <w:spacing w:after="120"/>
        <w:rPr>
          <w:rFonts w:ascii="Calibri" w:hAnsi="Calibri"/>
        </w:rPr>
      </w:pPr>
      <w:r w:rsidRPr="004826DC">
        <w:rPr>
          <w:rFonts w:ascii="Calibri" w:hAnsi="Calibri"/>
        </w:rPr>
        <w:t xml:space="preserve">O </w:t>
      </w:r>
      <w:r w:rsidRPr="004826DC">
        <w:rPr>
          <w:rFonts w:ascii="Calibri" w:hAnsi="Calibri"/>
          <w:b/>
        </w:rPr>
        <w:t>licitante</w:t>
      </w:r>
      <w:r w:rsidRPr="004826DC">
        <w:rPr>
          <w:rFonts w:ascii="Calibri" w:hAnsi="Calibri"/>
        </w:rPr>
        <w:t xml:space="preserve"> apto ao exercício do direito de preferência estabelecido no Decreto n.º 7.174/2010 deverá declarar, em campo próprio do Sistema, que atende aos requisitos previstos na legislação. </w:t>
      </w:r>
    </w:p>
    <w:p w:rsidR="001E3816" w:rsidRPr="004826DC" w:rsidRDefault="003C19A4" w:rsidP="001E3816">
      <w:pPr>
        <w:pStyle w:val="Cabealho"/>
        <w:numPr>
          <w:ilvl w:val="1"/>
          <w:numId w:val="3"/>
        </w:numPr>
        <w:tabs>
          <w:tab w:val="clear" w:pos="4419"/>
          <w:tab w:val="clear" w:pos="8838"/>
        </w:tabs>
        <w:spacing w:after="120"/>
        <w:rPr>
          <w:rFonts w:ascii="Calibri" w:hAnsi="Calibri"/>
        </w:rPr>
      </w:pPr>
      <w:r w:rsidRPr="004826DC">
        <w:rPr>
          <w:rFonts w:ascii="Calibri" w:hAnsi="Calibri"/>
        </w:rPr>
        <w:t xml:space="preserve">A declaração falsa relativa ao cumprimento dos requisitos de habilitação, à conformidade da proposta ou ao enquadramento como microempresa ou empresa de pequeno porte ou ao direito de preferência sujeitará o </w:t>
      </w:r>
      <w:r w:rsidRPr="004826DC">
        <w:rPr>
          <w:rFonts w:ascii="Calibri" w:hAnsi="Calibri"/>
          <w:b/>
        </w:rPr>
        <w:t>licitante</w:t>
      </w:r>
      <w:r w:rsidRPr="004826DC">
        <w:rPr>
          <w:rFonts w:ascii="Calibri" w:hAnsi="Calibri"/>
        </w:rPr>
        <w:t xml:space="preserve"> às sanções previstas neste Edital.</w:t>
      </w:r>
    </w:p>
    <w:p w:rsidR="001E3816" w:rsidRPr="004826DC" w:rsidRDefault="001E3816" w:rsidP="001E3816">
      <w:pPr>
        <w:numPr>
          <w:ilvl w:val="0"/>
          <w:numId w:val="3"/>
        </w:numPr>
        <w:tabs>
          <w:tab w:val="clear" w:pos="705"/>
          <w:tab w:val="num" w:pos="1134"/>
        </w:tabs>
        <w:spacing w:after="120"/>
        <w:ind w:left="0" w:firstLine="0"/>
        <w:jc w:val="both"/>
        <w:rPr>
          <w:rFonts w:ascii="Calibri" w:hAnsi="Calibri"/>
          <w:sz w:val="24"/>
        </w:rPr>
      </w:pPr>
      <w:r w:rsidRPr="004826DC">
        <w:rPr>
          <w:rFonts w:ascii="Calibri" w:hAnsi="Calibri"/>
          <w:sz w:val="24"/>
        </w:rPr>
        <w:t>As propostas ficarão disponíveis no sistema eletrônico.</w:t>
      </w:r>
    </w:p>
    <w:p w:rsidR="001E3816" w:rsidRPr="004826DC" w:rsidRDefault="001E3816" w:rsidP="001E3816">
      <w:pPr>
        <w:pStyle w:val="Cabealho"/>
        <w:numPr>
          <w:ilvl w:val="1"/>
          <w:numId w:val="3"/>
        </w:numPr>
        <w:tabs>
          <w:tab w:val="clear" w:pos="4419"/>
          <w:tab w:val="clear" w:pos="8838"/>
        </w:tabs>
        <w:spacing w:after="120"/>
        <w:rPr>
          <w:rFonts w:ascii="Calibri" w:hAnsi="Calibri"/>
        </w:rPr>
      </w:pPr>
      <w:r w:rsidRPr="004826DC">
        <w:rPr>
          <w:rFonts w:ascii="Calibri" w:hAnsi="Calibri"/>
        </w:rPr>
        <w:t xml:space="preserve">Qualquer elemento que possa identificar o </w:t>
      </w:r>
      <w:r w:rsidR="00FC06C7" w:rsidRPr="004826DC">
        <w:rPr>
          <w:rFonts w:ascii="Calibri" w:hAnsi="Calibri"/>
          <w:b/>
        </w:rPr>
        <w:t>licitante</w:t>
      </w:r>
      <w:r w:rsidRPr="004826DC">
        <w:rPr>
          <w:rFonts w:ascii="Calibri" w:hAnsi="Calibri"/>
        </w:rPr>
        <w:t xml:space="preserve"> importa desclassificação da proposta, sem prejuízo da</w:t>
      </w:r>
      <w:r w:rsidR="00B83766" w:rsidRPr="004826DC">
        <w:rPr>
          <w:rFonts w:ascii="Calibri" w:hAnsi="Calibri"/>
        </w:rPr>
        <w:t>s sanções previstas nesse E</w:t>
      </w:r>
      <w:r w:rsidRPr="004826DC">
        <w:rPr>
          <w:rFonts w:ascii="Calibri" w:hAnsi="Calibri"/>
        </w:rPr>
        <w:t>dital.</w:t>
      </w:r>
    </w:p>
    <w:p w:rsidR="001E3816" w:rsidRPr="004826DC" w:rsidRDefault="001E3816" w:rsidP="001E3816">
      <w:pPr>
        <w:pStyle w:val="Cabealho"/>
        <w:numPr>
          <w:ilvl w:val="1"/>
          <w:numId w:val="3"/>
        </w:numPr>
        <w:tabs>
          <w:tab w:val="clear" w:pos="4419"/>
          <w:tab w:val="clear" w:pos="8838"/>
        </w:tabs>
        <w:spacing w:after="120"/>
        <w:rPr>
          <w:rFonts w:ascii="Calibri" w:hAnsi="Calibri"/>
        </w:rPr>
      </w:pPr>
      <w:r w:rsidRPr="004826DC">
        <w:rPr>
          <w:rFonts w:ascii="Calibri" w:hAnsi="Calibri"/>
        </w:rPr>
        <w:t xml:space="preserve">Até a abertura da sessão, o </w:t>
      </w:r>
      <w:r w:rsidR="00FC06C7" w:rsidRPr="004826DC">
        <w:rPr>
          <w:rFonts w:ascii="Calibri" w:hAnsi="Calibri"/>
          <w:b/>
        </w:rPr>
        <w:t>licitante</w:t>
      </w:r>
      <w:r w:rsidRPr="004826DC">
        <w:rPr>
          <w:rFonts w:ascii="Calibri" w:hAnsi="Calibri"/>
        </w:rPr>
        <w:t xml:space="preserve"> poderá retirar ou substituir a proposta anteriormente encaminhada.</w:t>
      </w:r>
    </w:p>
    <w:p w:rsidR="001E3816" w:rsidRPr="004826DC" w:rsidRDefault="001E3816" w:rsidP="001E3816">
      <w:pPr>
        <w:numPr>
          <w:ilvl w:val="0"/>
          <w:numId w:val="3"/>
        </w:numPr>
        <w:tabs>
          <w:tab w:val="clear" w:pos="705"/>
          <w:tab w:val="num" w:pos="1134"/>
        </w:tabs>
        <w:spacing w:after="120"/>
        <w:ind w:left="0" w:firstLine="0"/>
        <w:jc w:val="both"/>
        <w:rPr>
          <w:rFonts w:ascii="Calibri" w:hAnsi="Calibri"/>
          <w:sz w:val="24"/>
        </w:rPr>
      </w:pPr>
      <w:r w:rsidRPr="004826DC">
        <w:rPr>
          <w:rFonts w:ascii="Calibri" w:hAnsi="Calibri"/>
          <w:sz w:val="24"/>
        </w:rPr>
        <w:t xml:space="preserve">As propostas terão validade de </w:t>
      </w:r>
      <w:r w:rsidR="00960E53" w:rsidRPr="004826DC">
        <w:rPr>
          <w:rFonts w:ascii="Calibri" w:hAnsi="Calibri"/>
          <w:b/>
          <w:sz w:val="24"/>
        </w:rPr>
        <w:fldChar w:fldCharType="begin">
          <w:ffData>
            <w:name w:val=""/>
            <w:enabled/>
            <w:calcOnExit w:val="0"/>
            <w:textInput>
              <w:default w:val="60 (sessenta) dias"/>
            </w:textInput>
          </w:ffData>
        </w:fldChar>
      </w:r>
      <w:r w:rsidRPr="004826DC">
        <w:rPr>
          <w:rFonts w:ascii="Calibri" w:hAnsi="Calibri"/>
          <w:b/>
          <w:sz w:val="24"/>
        </w:rPr>
        <w:instrText xml:space="preserve"> FORMTEXT </w:instrText>
      </w:r>
      <w:r w:rsidR="00960E53" w:rsidRPr="004826DC">
        <w:rPr>
          <w:rFonts w:ascii="Calibri" w:hAnsi="Calibri"/>
          <w:b/>
          <w:sz w:val="24"/>
        </w:rPr>
      </w:r>
      <w:r w:rsidR="00960E53" w:rsidRPr="004826DC">
        <w:rPr>
          <w:rFonts w:ascii="Calibri" w:hAnsi="Calibri"/>
          <w:b/>
          <w:sz w:val="24"/>
        </w:rPr>
        <w:fldChar w:fldCharType="separate"/>
      </w:r>
      <w:r w:rsidRPr="004826DC">
        <w:rPr>
          <w:rFonts w:ascii="Calibri" w:hAnsi="Calibri"/>
          <w:b/>
          <w:noProof/>
          <w:sz w:val="24"/>
        </w:rPr>
        <w:t>60 (sessenta) dias</w:t>
      </w:r>
      <w:r w:rsidR="00960E53" w:rsidRPr="004826DC">
        <w:rPr>
          <w:rFonts w:ascii="Calibri" w:hAnsi="Calibri"/>
          <w:b/>
          <w:sz w:val="24"/>
        </w:rPr>
        <w:fldChar w:fldCharType="end"/>
      </w:r>
      <w:r w:rsidRPr="004826DC">
        <w:rPr>
          <w:rFonts w:ascii="Calibri" w:hAnsi="Calibri"/>
          <w:sz w:val="24"/>
        </w:rPr>
        <w:t>, contados da data de abertura da sessão pública estabelecida no preâmbulo deste Edital.</w:t>
      </w:r>
    </w:p>
    <w:p w:rsidR="00323E82" w:rsidRPr="004826DC" w:rsidRDefault="001E3816" w:rsidP="00323E82">
      <w:pPr>
        <w:pStyle w:val="Cabealho"/>
        <w:numPr>
          <w:ilvl w:val="1"/>
          <w:numId w:val="3"/>
        </w:numPr>
        <w:tabs>
          <w:tab w:val="clear" w:pos="4419"/>
          <w:tab w:val="clear" w:pos="8838"/>
        </w:tabs>
        <w:spacing w:after="120"/>
        <w:ind w:hanging="992"/>
        <w:rPr>
          <w:rFonts w:ascii="Calibri" w:hAnsi="Calibri"/>
        </w:rPr>
      </w:pPr>
      <w:r w:rsidRPr="004826DC">
        <w:rPr>
          <w:rFonts w:ascii="Calibri" w:hAnsi="Calibri"/>
        </w:rPr>
        <w:t>Decorrido o prazo de validade das propostas, sem conv</w:t>
      </w:r>
      <w:r w:rsidR="000D0FA0" w:rsidRPr="004826DC">
        <w:rPr>
          <w:rFonts w:ascii="Calibri" w:hAnsi="Calibri"/>
        </w:rPr>
        <w:t>ocação para contratação, ficam o</w:t>
      </w:r>
      <w:r w:rsidRPr="004826DC">
        <w:rPr>
          <w:rFonts w:ascii="Calibri" w:hAnsi="Calibri"/>
        </w:rPr>
        <w:t xml:space="preserve">s </w:t>
      </w:r>
      <w:r w:rsidR="00FC06C7" w:rsidRPr="004826DC">
        <w:rPr>
          <w:rFonts w:ascii="Calibri" w:hAnsi="Calibri"/>
          <w:b/>
        </w:rPr>
        <w:t>licitante</w:t>
      </w:r>
      <w:r w:rsidRPr="004826DC">
        <w:rPr>
          <w:rFonts w:ascii="Calibri" w:hAnsi="Calibri"/>
          <w:b/>
        </w:rPr>
        <w:t>s</w:t>
      </w:r>
      <w:r w:rsidR="000D0FA0" w:rsidRPr="004826DC">
        <w:rPr>
          <w:rFonts w:ascii="Calibri" w:hAnsi="Calibri"/>
        </w:rPr>
        <w:t xml:space="preserve"> liberado</w:t>
      </w:r>
      <w:r w:rsidRPr="004826DC">
        <w:rPr>
          <w:rFonts w:ascii="Calibri" w:hAnsi="Calibri"/>
        </w:rPr>
        <w:t>s dos compromissos assumidos.</w:t>
      </w:r>
      <w:r w:rsidR="00323E82" w:rsidRPr="004826DC">
        <w:rPr>
          <w:rFonts w:ascii="Calibri" w:hAnsi="Calibri"/>
        </w:rPr>
        <w:tab/>
      </w:r>
    </w:p>
    <w:p w:rsidR="001E3816" w:rsidRPr="004826DC" w:rsidRDefault="00FB1BBE" w:rsidP="009636BA">
      <w:pPr>
        <w:pStyle w:val="Ttulo1"/>
        <w:tabs>
          <w:tab w:val="num" w:pos="1134"/>
        </w:tabs>
        <w:ind w:left="0"/>
        <w:jc w:val="both"/>
        <w:rPr>
          <w:rFonts w:ascii="Calibri" w:hAnsi="Calibri"/>
          <w:sz w:val="24"/>
        </w:rPr>
      </w:pPr>
      <w:r w:rsidRPr="004826DC">
        <w:rPr>
          <w:rFonts w:ascii="Calibri" w:hAnsi="Calibri"/>
          <w:sz w:val="24"/>
        </w:rPr>
        <w:t>SEÇÃ</w:t>
      </w:r>
      <w:r w:rsidR="001E3816" w:rsidRPr="004826DC">
        <w:rPr>
          <w:rFonts w:ascii="Calibri" w:hAnsi="Calibri"/>
          <w:sz w:val="24"/>
        </w:rPr>
        <w:t>O VI – DA ABERTURA DA SESSÃO PÚBLICA</w:t>
      </w:r>
    </w:p>
    <w:p w:rsidR="001E3816" w:rsidRPr="004826DC" w:rsidRDefault="001E3816" w:rsidP="001E3816">
      <w:pPr>
        <w:numPr>
          <w:ilvl w:val="0"/>
          <w:numId w:val="3"/>
        </w:numPr>
        <w:tabs>
          <w:tab w:val="clear" w:pos="705"/>
          <w:tab w:val="num" w:pos="1134"/>
        </w:tabs>
        <w:spacing w:after="120"/>
        <w:ind w:left="0" w:firstLine="0"/>
        <w:jc w:val="both"/>
        <w:rPr>
          <w:rFonts w:ascii="Calibri" w:hAnsi="Calibri"/>
          <w:sz w:val="24"/>
        </w:rPr>
      </w:pPr>
      <w:r w:rsidRPr="004826DC">
        <w:rPr>
          <w:rFonts w:ascii="Calibri" w:hAnsi="Calibri"/>
          <w:sz w:val="24"/>
        </w:rPr>
        <w:t xml:space="preserve">A abertura da sessão pública deste </w:t>
      </w:r>
      <w:r w:rsidRPr="004826DC">
        <w:rPr>
          <w:rFonts w:ascii="Calibri" w:hAnsi="Calibri"/>
          <w:b/>
          <w:sz w:val="24"/>
        </w:rPr>
        <w:t>Pregão</w:t>
      </w:r>
      <w:r w:rsidRPr="004826DC">
        <w:rPr>
          <w:rFonts w:ascii="Calibri" w:hAnsi="Calibri"/>
          <w:sz w:val="24"/>
        </w:rPr>
        <w:t xml:space="preserve">, conduzida pelo </w:t>
      </w:r>
      <w:r w:rsidRPr="004826DC">
        <w:rPr>
          <w:rFonts w:ascii="Calibri" w:hAnsi="Calibri"/>
          <w:b/>
          <w:sz w:val="24"/>
        </w:rPr>
        <w:t>Pregoeiro</w:t>
      </w:r>
      <w:r w:rsidRPr="004826DC">
        <w:rPr>
          <w:rFonts w:ascii="Calibri" w:hAnsi="Calibri"/>
          <w:sz w:val="24"/>
        </w:rPr>
        <w:t xml:space="preserve">, ocorrerá na data e na hora indicadas no preâmbulo deste Edital, no sítio </w:t>
      </w:r>
      <w:hyperlink r:id="rId12" w:history="1">
        <w:r w:rsidRPr="004826DC">
          <w:rPr>
            <w:rStyle w:val="Hyperlink"/>
            <w:rFonts w:ascii="Calibri" w:hAnsi="Calibri"/>
            <w:color w:val="auto"/>
            <w:sz w:val="24"/>
          </w:rPr>
          <w:t>www.comprasnet.gov.br</w:t>
        </w:r>
      </w:hyperlink>
      <w:r w:rsidRPr="004826DC">
        <w:rPr>
          <w:rFonts w:ascii="Calibri" w:hAnsi="Calibri"/>
          <w:sz w:val="24"/>
        </w:rPr>
        <w:t>.</w:t>
      </w:r>
    </w:p>
    <w:p w:rsidR="001E3816" w:rsidRPr="004826DC" w:rsidRDefault="001E3816" w:rsidP="001E3816">
      <w:pPr>
        <w:pStyle w:val="Cabealho"/>
        <w:numPr>
          <w:ilvl w:val="0"/>
          <w:numId w:val="3"/>
        </w:numPr>
        <w:tabs>
          <w:tab w:val="clear" w:pos="705"/>
          <w:tab w:val="clear" w:pos="4419"/>
          <w:tab w:val="clear" w:pos="8838"/>
          <w:tab w:val="num" w:pos="1134"/>
        </w:tabs>
        <w:spacing w:after="120"/>
        <w:ind w:left="0" w:firstLine="0"/>
        <w:rPr>
          <w:rFonts w:ascii="Calibri" w:hAnsi="Calibri"/>
        </w:rPr>
      </w:pPr>
      <w:r w:rsidRPr="004826DC">
        <w:rPr>
          <w:rFonts w:ascii="Calibri" w:hAnsi="Calibri"/>
        </w:rPr>
        <w:lastRenderedPageBreak/>
        <w:t xml:space="preserve">Durante a sessão pública, a comunicação entre o </w:t>
      </w:r>
      <w:r w:rsidRPr="004826DC">
        <w:rPr>
          <w:rFonts w:ascii="Calibri" w:hAnsi="Calibri"/>
          <w:b/>
        </w:rPr>
        <w:t>Pregoeiro</w:t>
      </w:r>
      <w:r w:rsidRPr="004826DC">
        <w:rPr>
          <w:rFonts w:ascii="Calibri" w:hAnsi="Calibri"/>
        </w:rPr>
        <w:t xml:space="preserve"> e os </w:t>
      </w:r>
      <w:r w:rsidR="00FC06C7" w:rsidRPr="004826DC">
        <w:rPr>
          <w:rFonts w:ascii="Calibri" w:hAnsi="Calibri"/>
          <w:b/>
        </w:rPr>
        <w:t>licitante</w:t>
      </w:r>
      <w:r w:rsidRPr="004826DC">
        <w:rPr>
          <w:rFonts w:ascii="Calibri" w:hAnsi="Calibri"/>
          <w:b/>
        </w:rPr>
        <w:t>s</w:t>
      </w:r>
      <w:r w:rsidRPr="004826DC">
        <w:rPr>
          <w:rFonts w:ascii="Calibri" w:hAnsi="Calibri"/>
        </w:rPr>
        <w:t xml:space="preserve"> ocorrerá exclusivamente mediante troca de mensagens, em campo próprio do sistema eletrônico.</w:t>
      </w:r>
    </w:p>
    <w:p w:rsidR="001E3816" w:rsidRPr="004826DC" w:rsidRDefault="001E3816" w:rsidP="001E3816">
      <w:pPr>
        <w:pStyle w:val="Cabealho"/>
        <w:numPr>
          <w:ilvl w:val="0"/>
          <w:numId w:val="3"/>
        </w:numPr>
        <w:tabs>
          <w:tab w:val="clear" w:pos="705"/>
          <w:tab w:val="clear" w:pos="4419"/>
          <w:tab w:val="clear" w:pos="8838"/>
          <w:tab w:val="num" w:pos="1134"/>
        </w:tabs>
        <w:spacing w:after="120"/>
        <w:ind w:left="0" w:firstLine="0"/>
        <w:rPr>
          <w:rFonts w:ascii="Calibri" w:hAnsi="Calibri"/>
        </w:rPr>
      </w:pPr>
      <w:r w:rsidRPr="004826DC">
        <w:rPr>
          <w:rFonts w:ascii="Calibri" w:hAnsi="Calibri"/>
        </w:rPr>
        <w:t xml:space="preserve">Cabe ao </w:t>
      </w:r>
      <w:r w:rsidR="00FC06C7" w:rsidRPr="004826DC">
        <w:rPr>
          <w:rFonts w:ascii="Calibri" w:hAnsi="Calibri"/>
          <w:b/>
        </w:rPr>
        <w:t>licitante</w:t>
      </w:r>
      <w:r w:rsidRPr="004826DC">
        <w:rPr>
          <w:rFonts w:ascii="Calibri" w:hAnsi="Calibri"/>
        </w:rPr>
        <w:t xml:space="preserve"> acompanhar as operações no sistema eletrônico durante a sessão pública do </w:t>
      </w:r>
      <w:r w:rsidRPr="004826DC">
        <w:rPr>
          <w:rFonts w:ascii="Calibri" w:hAnsi="Calibri"/>
          <w:b/>
        </w:rPr>
        <w:t>Pregão</w:t>
      </w:r>
      <w:r w:rsidRPr="004826DC">
        <w:rPr>
          <w:rFonts w:ascii="Calibri" w:hAnsi="Calibri"/>
        </w:rPr>
        <w:t>, ficando responsável pelo ônus decorrente da perda de negócios diante da inobservância de qualquer mensagem emitida pelo sistema ou de sua desconexão.</w:t>
      </w:r>
    </w:p>
    <w:p w:rsidR="001E3816" w:rsidRPr="004826DC" w:rsidRDefault="001E3816" w:rsidP="009636BA">
      <w:pPr>
        <w:pStyle w:val="Ttulo1"/>
        <w:tabs>
          <w:tab w:val="num" w:pos="1134"/>
        </w:tabs>
        <w:ind w:left="0"/>
        <w:jc w:val="both"/>
        <w:rPr>
          <w:rFonts w:ascii="Calibri" w:hAnsi="Calibri"/>
          <w:sz w:val="24"/>
        </w:rPr>
      </w:pPr>
      <w:r w:rsidRPr="004826DC">
        <w:rPr>
          <w:rFonts w:ascii="Calibri" w:hAnsi="Calibri"/>
          <w:sz w:val="24"/>
        </w:rPr>
        <w:t>SEÇÃO VII – DA CLASSIFICAÇÃO DAS PROPOSTAS</w:t>
      </w:r>
    </w:p>
    <w:p w:rsidR="001E3816" w:rsidRPr="004826DC" w:rsidRDefault="001E3816" w:rsidP="001E3816">
      <w:pPr>
        <w:pStyle w:val="Cabealho"/>
        <w:numPr>
          <w:ilvl w:val="0"/>
          <w:numId w:val="3"/>
        </w:numPr>
        <w:tabs>
          <w:tab w:val="clear" w:pos="705"/>
          <w:tab w:val="clear" w:pos="4419"/>
          <w:tab w:val="clear" w:pos="8838"/>
          <w:tab w:val="num" w:pos="1134"/>
        </w:tabs>
        <w:spacing w:after="120"/>
        <w:ind w:left="0" w:firstLine="0"/>
        <w:rPr>
          <w:rFonts w:ascii="Calibri" w:hAnsi="Calibri"/>
        </w:rPr>
      </w:pPr>
      <w:r w:rsidRPr="004826DC">
        <w:rPr>
          <w:rFonts w:ascii="Calibri" w:hAnsi="Calibri"/>
        </w:rPr>
        <w:t xml:space="preserve">O </w:t>
      </w:r>
      <w:r w:rsidRPr="004826DC">
        <w:rPr>
          <w:rFonts w:ascii="Calibri" w:hAnsi="Calibri"/>
          <w:b/>
        </w:rPr>
        <w:t>Pregoeiro</w:t>
      </w:r>
      <w:r w:rsidRPr="004826DC">
        <w:rPr>
          <w:rFonts w:ascii="Calibri" w:hAnsi="Calibri"/>
        </w:rPr>
        <w:t xml:space="preserve"> verificará as propostas apresentadas e desclassificará, motivadamente, aquelas que não estejam em conformidade com os requisitos estabelecidos neste Edital.</w:t>
      </w:r>
    </w:p>
    <w:p w:rsidR="001E3816" w:rsidRPr="004826DC" w:rsidRDefault="001E3816" w:rsidP="001E3816">
      <w:pPr>
        <w:pStyle w:val="Cabealho"/>
        <w:numPr>
          <w:ilvl w:val="0"/>
          <w:numId w:val="3"/>
        </w:numPr>
        <w:tabs>
          <w:tab w:val="clear" w:pos="705"/>
          <w:tab w:val="clear" w:pos="4419"/>
          <w:tab w:val="clear" w:pos="8838"/>
          <w:tab w:val="num" w:pos="1134"/>
        </w:tabs>
        <w:spacing w:after="120"/>
        <w:ind w:left="0" w:firstLine="0"/>
        <w:rPr>
          <w:rFonts w:ascii="Calibri" w:hAnsi="Calibri"/>
        </w:rPr>
      </w:pPr>
      <w:r w:rsidRPr="004826DC">
        <w:rPr>
          <w:rFonts w:ascii="Calibri" w:hAnsi="Calibri"/>
        </w:rPr>
        <w:t xml:space="preserve">Somente </w:t>
      </w:r>
      <w:r w:rsidR="00FC06C7" w:rsidRPr="004826DC">
        <w:rPr>
          <w:rFonts w:ascii="Calibri" w:hAnsi="Calibri"/>
        </w:rPr>
        <w:t>o</w:t>
      </w:r>
      <w:r w:rsidRPr="004826DC">
        <w:rPr>
          <w:rFonts w:ascii="Calibri" w:hAnsi="Calibri"/>
        </w:rPr>
        <w:t xml:space="preserve">s </w:t>
      </w:r>
      <w:r w:rsidR="00FC06C7" w:rsidRPr="004826DC">
        <w:rPr>
          <w:rFonts w:ascii="Calibri" w:hAnsi="Calibri"/>
          <w:b/>
        </w:rPr>
        <w:t>licitante</w:t>
      </w:r>
      <w:r w:rsidRPr="004826DC">
        <w:rPr>
          <w:rFonts w:ascii="Calibri" w:hAnsi="Calibri"/>
          <w:b/>
        </w:rPr>
        <w:t>s</w:t>
      </w:r>
      <w:r w:rsidRPr="004826DC">
        <w:rPr>
          <w:rFonts w:ascii="Calibri" w:hAnsi="Calibri"/>
        </w:rPr>
        <w:t xml:space="preserve"> com propostas classificadas participarão da fase de lances.</w:t>
      </w:r>
    </w:p>
    <w:p w:rsidR="00202943" w:rsidRPr="004826DC" w:rsidRDefault="00202943" w:rsidP="009636BA">
      <w:pPr>
        <w:pStyle w:val="Ttulo1"/>
        <w:tabs>
          <w:tab w:val="num" w:pos="1134"/>
        </w:tabs>
        <w:ind w:left="0"/>
        <w:jc w:val="both"/>
        <w:rPr>
          <w:rFonts w:ascii="Calibri" w:hAnsi="Calibri"/>
          <w:sz w:val="24"/>
        </w:rPr>
      </w:pPr>
      <w:r w:rsidRPr="004826DC">
        <w:rPr>
          <w:rFonts w:ascii="Calibri" w:hAnsi="Calibri"/>
          <w:sz w:val="24"/>
        </w:rPr>
        <w:t>SEÇÃO VI</w:t>
      </w:r>
      <w:r w:rsidR="00FB1BBE" w:rsidRPr="004826DC">
        <w:rPr>
          <w:rFonts w:ascii="Calibri" w:hAnsi="Calibri"/>
          <w:sz w:val="24"/>
        </w:rPr>
        <w:t>II</w:t>
      </w:r>
      <w:r w:rsidRPr="004826DC">
        <w:rPr>
          <w:rFonts w:ascii="Calibri" w:hAnsi="Calibri"/>
          <w:sz w:val="24"/>
        </w:rPr>
        <w:t xml:space="preserve"> – DA </w:t>
      </w:r>
      <w:r w:rsidR="00FB1BBE" w:rsidRPr="004826DC">
        <w:rPr>
          <w:rFonts w:ascii="Calibri" w:hAnsi="Calibri"/>
          <w:sz w:val="24"/>
        </w:rPr>
        <w:t xml:space="preserve">FORMULAÇÃO </w:t>
      </w:r>
      <w:r w:rsidR="007B110F" w:rsidRPr="004826DC">
        <w:rPr>
          <w:rFonts w:ascii="Calibri" w:hAnsi="Calibri"/>
          <w:sz w:val="24"/>
        </w:rPr>
        <w:t>DE LANCES</w:t>
      </w:r>
    </w:p>
    <w:p w:rsidR="00202943" w:rsidRPr="004826DC" w:rsidRDefault="00202943" w:rsidP="00202943">
      <w:pPr>
        <w:numPr>
          <w:ilvl w:val="0"/>
          <w:numId w:val="3"/>
        </w:numPr>
        <w:tabs>
          <w:tab w:val="clear" w:pos="705"/>
          <w:tab w:val="num" w:pos="1134"/>
        </w:tabs>
        <w:spacing w:after="120"/>
        <w:ind w:left="0" w:firstLine="0"/>
        <w:jc w:val="both"/>
        <w:rPr>
          <w:rFonts w:ascii="Calibri" w:hAnsi="Calibri"/>
          <w:sz w:val="24"/>
        </w:rPr>
      </w:pPr>
      <w:r w:rsidRPr="004826DC">
        <w:rPr>
          <w:rFonts w:ascii="Calibri" w:hAnsi="Calibri"/>
          <w:sz w:val="24"/>
        </w:rPr>
        <w:t>A</w:t>
      </w:r>
      <w:r w:rsidR="00FB1BBE" w:rsidRPr="004826DC">
        <w:rPr>
          <w:rFonts w:ascii="Calibri" w:hAnsi="Calibri"/>
          <w:sz w:val="24"/>
        </w:rPr>
        <w:t xml:space="preserve">berta a etapa competitiva, os </w:t>
      </w:r>
      <w:r w:rsidR="00FC06C7" w:rsidRPr="004826DC">
        <w:rPr>
          <w:rFonts w:ascii="Calibri" w:hAnsi="Calibri"/>
          <w:b/>
          <w:sz w:val="24"/>
        </w:rPr>
        <w:t>licitante</w:t>
      </w:r>
      <w:r w:rsidR="00FB1BBE" w:rsidRPr="004826DC">
        <w:rPr>
          <w:rFonts w:ascii="Calibri" w:hAnsi="Calibri"/>
          <w:b/>
          <w:sz w:val="24"/>
        </w:rPr>
        <w:t>s</w:t>
      </w:r>
      <w:r w:rsidR="00FB1BBE" w:rsidRPr="004826DC">
        <w:rPr>
          <w:rFonts w:ascii="Calibri" w:hAnsi="Calibri"/>
          <w:sz w:val="24"/>
        </w:rPr>
        <w:t xml:space="preserve"> classificados poderão encaminhar lances sucessivos, exclusivamente por meio do sistema eletrônico, sendo imediatamente informados do horário e valor consignados no registro de cada lance.</w:t>
      </w:r>
    </w:p>
    <w:p w:rsidR="00202943" w:rsidRPr="004826DC" w:rsidRDefault="001F6FB8" w:rsidP="00202943">
      <w:pPr>
        <w:pStyle w:val="Cabealho"/>
        <w:numPr>
          <w:ilvl w:val="0"/>
          <w:numId w:val="3"/>
        </w:numPr>
        <w:tabs>
          <w:tab w:val="clear" w:pos="705"/>
          <w:tab w:val="clear" w:pos="4419"/>
          <w:tab w:val="clear" w:pos="8838"/>
          <w:tab w:val="num" w:pos="1134"/>
        </w:tabs>
        <w:spacing w:after="120"/>
        <w:ind w:left="0" w:firstLine="0"/>
        <w:rPr>
          <w:rFonts w:ascii="Calibri" w:hAnsi="Calibri"/>
        </w:rPr>
      </w:pPr>
      <w:r w:rsidRPr="004826DC">
        <w:rPr>
          <w:rFonts w:ascii="Calibri" w:hAnsi="Calibri"/>
        </w:rPr>
        <w:t xml:space="preserve">O </w:t>
      </w:r>
      <w:r w:rsidR="00FC06C7" w:rsidRPr="004826DC">
        <w:rPr>
          <w:rFonts w:ascii="Calibri" w:hAnsi="Calibri"/>
          <w:b/>
        </w:rPr>
        <w:t>licitante</w:t>
      </w:r>
      <w:r w:rsidRPr="004826DC">
        <w:rPr>
          <w:rFonts w:ascii="Calibri" w:hAnsi="Calibri"/>
        </w:rPr>
        <w:t xml:space="preserve"> somente poderá oferecer lance inferior ao último por ele ofertado e registrado no sistema</w:t>
      </w:r>
      <w:r w:rsidR="00202943" w:rsidRPr="004826DC">
        <w:rPr>
          <w:rFonts w:ascii="Calibri" w:hAnsi="Calibri"/>
        </w:rPr>
        <w:t>.</w:t>
      </w:r>
    </w:p>
    <w:p w:rsidR="007B110F" w:rsidRPr="004826DC" w:rsidRDefault="007B110F" w:rsidP="00202943">
      <w:pPr>
        <w:pStyle w:val="Cabealho"/>
        <w:numPr>
          <w:ilvl w:val="0"/>
          <w:numId w:val="3"/>
        </w:numPr>
        <w:tabs>
          <w:tab w:val="clear" w:pos="705"/>
          <w:tab w:val="clear" w:pos="4419"/>
          <w:tab w:val="clear" w:pos="8838"/>
          <w:tab w:val="num" w:pos="1134"/>
        </w:tabs>
        <w:spacing w:after="120"/>
        <w:ind w:left="0" w:firstLine="0"/>
        <w:rPr>
          <w:rFonts w:ascii="Calibri" w:hAnsi="Calibri"/>
        </w:rPr>
      </w:pPr>
      <w:r w:rsidRPr="004826DC">
        <w:rPr>
          <w:rFonts w:ascii="Calibri" w:hAnsi="Calibri"/>
        </w:rPr>
        <w:t xml:space="preserve">Durante o transcurso da sessão, os </w:t>
      </w:r>
      <w:r w:rsidR="00FC06C7" w:rsidRPr="004826DC">
        <w:rPr>
          <w:rFonts w:ascii="Calibri" w:hAnsi="Calibri"/>
          <w:b/>
        </w:rPr>
        <w:t>licitante</w:t>
      </w:r>
      <w:r w:rsidRPr="004826DC">
        <w:rPr>
          <w:rFonts w:ascii="Calibri" w:hAnsi="Calibri"/>
          <w:b/>
        </w:rPr>
        <w:t>s</w:t>
      </w:r>
      <w:r w:rsidRPr="004826DC">
        <w:rPr>
          <w:rFonts w:ascii="Calibri" w:hAnsi="Calibri"/>
        </w:rPr>
        <w:t xml:space="preserve"> serão informados, em tempo real, do valor do menor lance registrado, mantendo-se em sigilo a identificação do ofertante.</w:t>
      </w:r>
    </w:p>
    <w:p w:rsidR="007B110F" w:rsidRPr="004826DC" w:rsidRDefault="007B110F" w:rsidP="00202943">
      <w:pPr>
        <w:pStyle w:val="Cabealho"/>
        <w:numPr>
          <w:ilvl w:val="0"/>
          <w:numId w:val="3"/>
        </w:numPr>
        <w:tabs>
          <w:tab w:val="clear" w:pos="705"/>
          <w:tab w:val="clear" w:pos="4419"/>
          <w:tab w:val="clear" w:pos="8838"/>
          <w:tab w:val="num" w:pos="1134"/>
        </w:tabs>
        <w:spacing w:after="120"/>
        <w:ind w:left="0" w:firstLine="0"/>
        <w:rPr>
          <w:rFonts w:ascii="Calibri" w:hAnsi="Calibri"/>
        </w:rPr>
      </w:pPr>
      <w:r w:rsidRPr="004826DC">
        <w:rPr>
          <w:rFonts w:ascii="Calibri" w:hAnsi="Calibri"/>
        </w:rPr>
        <w:t>Em caso de empate, prevalecerá o lance recebido e registrado primeiro.</w:t>
      </w:r>
    </w:p>
    <w:p w:rsidR="007B110F" w:rsidRPr="004826DC" w:rsidRDefault="007B110F" w:rsidP="00202943">
      <w:pPr>
        <w:pStyle w:val="Cabealho"/>
        <w:numPr>
          <w:ilvl w:val="0"/>
          <w:numId w:val="3"/>
        </w:numPr>
        <w:tabs>
          <w:tab w:val="clear" w:pos="705"/>
          <w:tab w:val="clear" w:pos="4419"/>
          <w:tab w:val="clear" w:pos="8838"/>
          <w:tab w:val="num" w:pos="1134"/>
        </w:tabs>
        <w:spacing w:after="120"/>
        <w:ind w:left="0" w:firstLine="0"/>
        <w:rPr>
          <w:rFonts w:ascii="Calibri" w:hAnsi="Calibri"/>
        </w:rPr>
      </w:pPr>
      <w:r w:rsidRPr="004826DC">
        <w:rPr>
          <w:rFonts w:ascii="Calibri" w:hAnsi="Calibri"/>
        </w:rPr>
        <w:t xml:space="preserve">Os lances apresentados e levados em consideração para efeito de julgamento serão de exclusiva e total responsabilidade do </w:t>
      </w:r>
      <w:r w:rsidR="00FC06C7" w:rsidRPr="004826DC">
        <w:rPr>
          <w:rFonts w:ascii="Calibri" w:hAnsi="Calibri"/>
          <w:b/>
        </w:rPr>
        <w:t>licitante</w:t>
      </w:r>
      <w:r w:rsidRPr="004826DC">
        <w:rPr>
          <w:rFonts w:ascii="Calibri" w:hAnsi="Calibri"/>
        </w:rPr>
        <w:t>, não lhe cabendo o direito de pleitear qualquer alteração</w:t>
      </w:r>
      <w:r w:rsidR="000D0FA0" w:rsidRPr="004826DC">
        <w:rPr>
          <w:rFonts w:ascii="Calibri" w:hAnsi="Calibri"/>
        </w:rPr>
        <w:t>.</w:t>
      </w:r>
    </w:p>
    <w:p w:rsidR="007B110F" w:rsidRPr="004826DC" w:rsidRDefault="007B110F" w:rsidP="00202943">
      <w:pPr>
        <w:pStyle w:val="Cabealho"/>
        <w:numPr>
          <w:ilvl w:val="0"/>
          <w:numId w:val="3"/>
        </w:numPr>
        <w:tabs>
          <w:tab w:val="clear" w:pos="705"/>
          <w:tab w:val="clear" w:pos="4419"/>
          <w:tab w:val="clear" w:pos="8838"/>
          <w:tab w:val="num" w:pos="1134"/>
        </w:tabs>
        <w:spacing w:after="120"/>
        <w:ind w:left="0" w:firstLine="0"/>
        <w:rPr>
          <w:rFonts w:ascii="Calibri" w:hAnsi="Calibri"/>
        </w:rPr>
      </w:pPr>
      <w:r w:rsidRPr="004826DC">
        <w:rPr>
          <w:rFonts w:ascii="Calibri" w:hAnsi="Calibri"/>
        </w:rPr>
        <w:t xml:space="preserve">Durante a fase de lances, o </w:t>
      </w:r>
      <w:r w:rsidRPr="004826DC">
        <w:rPr>
          <w:rFonts w:ascii="Calibri" w:hAnsi="Calibri"/>
          <w:b/>
        </w:rPr>
        <w:t>Pregoeiro</w:t>
      </w:r>
      <w:r w:rsidRPr="004826DC">
        <w:rPr>
          <w:rFonts w:ascii="Calibri" w:hAnsi="Calibri"/>
        </w:rPr>
        <w:t xml:space="preserve"> poderá excluir, justificadamente, lance cujo valor seja manifestamente inexeq</w:t>
      </w:r>
      <w:r w:rsidR="001F649F" w:rsidRPr="004826DC">
        <w:rPr>
          <w:rFonts w:ascii="Calibri" w:hAnsi="Calibri"/>
        </w:rPr>
        <w:t>u</w:t>
      </w:r>
      <w:r w:rsidRPr="004826DC">
        <w:rPr>
          <w:rFonts w:ascii="Calibri" w:hAnsi="Calibri"/>
        </w:rPr>
        <w:t>ível.</w:t>
      </w:r>
    </w:p>
    <w:p w:rsidR="007B110F" w:rsidRPr="004826DC" w:rsidRDefault="007B110F" w:rsidP="00202943">
      <w:pPr>
        <w:pStyle w:val="Cabealho"/>
        <w:numPr>
          <w:ilvl w:val="0"/>
          <w:numId w:val="3"/>
        </w:numPr>
        <w:tabs>
          <w:tab w:val="clear" w:pos="705"/>
          <w:tab w:val="clear" w:pos="4419"/>
          <w:tab w:val="clear" w:pos="8838"/>
          <w:tab w:val="num" w:pos="1134"/>
        </w:tabs>
        <w:spacing w:after="120"/>
        <w:ind w:left="0" w:firstLine="0"/>
        <w:rPr>
          <w:rFonts w:ascii="Calibri" w:hAnsi="Calibri"/>
          <w:b/>
        </w:rPr>
      </w:pPr>
      <w:r w:rsidRPr="004826DC">
        <w:rPr>
          <w:rFonts w:ascii="Calibri" w:hAnsi="Calibri"/>
        </w:rPr>
        <w:t xml:space="preserve">Se ocorrer a desconexão do </w:t>
      </w:r>
      <w:r w:rsidRPr="004826DC">
        <w:rPr>
          <w:rFonts w:ascii="Calibri" w:hAnsi="Calibri"/>
          <w:b/>
        </w:rPr>
        <w:t>Pregoeiro</w:t>
      </w:r>
      <w:r w:rsidRPr="004826DC">
        <w:rPr>
          <w:rFonts w:ascii="Calibri" w:hAnsi="Calibri"/>
        </w:rPr>
        <w:t xml:space="preserve"> no decorrer da etapa de lances, e o sistema eletrônico permanecer acessível aos </w:t>
      </w:r>
      <w:r w:rsidR="00FC06C7" w:rsidRPr="004826DC">
        <w:rPr>
          <w:rFonts w:ascii="Calibri" w:hAnsi="Calibri"/>
          <w:b/>
        </w:rPr>
        <w:t>licitante</w:t>
      </w:r>
      <w:r w:rsidRPr="004826DC">
        <w:rPr>
          <w:rFonts w:ascii="Calibri" w:hAnsi="Calibri"/>
          <w:b/>
        </w:rPr>
        <w:t>s,</w:t>
      </w:r>
      <w:r w:rsidRPr="004826DC">
        <w:rPr>
          <w:rFonts w:ascii="Calibri" w:hAnsi="Calibri"/>
        </w:rPr>
        <w:t xml:space="preserve"> os lances continuarão sendo recebidos, sem prejuízo dos atos realizados.</w:t>
      </w:r>
    </w:p>
    <w:p w:rsidR="007B110F" w:rsidRPr="004826DC" w:rsidRDefault="007B110F" w:rsidP="00202943">
      <w:pPr>
        <w:pStyle w:val="Cabealho"/>
        <w:numPr>
          <w:ilvl w:val="0"/>
          <w:numId w:val="3"/>
        </w:numPr>
        <w:tabs>
          <w:tab w:val="clear" w:pos="705"/>
          <w:tab w:val="clear" w:pos="4419"/>
          <w:tab w:val="clear" w:pos="8838"/>
          <w:tab w:val="num" w:pos="1134"/>
        </w:tabs>
        <w:spacing w:after="120"/>
        <w:ind w:left="0" w:firstLine="0"/>
        <w:rPr>
          <w:rFonts w:ascii="Calibri" w:hAnsi="Calibri"/>
          <w:b/>
        </w:rPr>
      </w:pPr>
      <w:r w:rsidRPr="004826DC">
        <w:rPr>
          <w:rFonts w:ascii="Calibri" w:hAnsi="Calibri"/>
        </w:rPr>
        <w:t xml:space="preserve">No caso de a desconexão do </w:t>
      </w:r>
      <w:r w:rsidRPr="004826DC">
        <w:rPr>
          <w:rFonts w:ascii="Calibri" w:hAnsi="Calibri"/>
          <w:b/>
        </w:rPr>
        <w:t>Pregoeiro</w:t>
      </w:r>
      <w:r w:rsidRPr="004826DC">
        <w:rPr>
          <w:rFonts w:ascii="Calibri" w:hAnsi="Calibri"/>
        </w:rPr>
        <w:t xml:space="preserve"> persistir por tempo superior a 10 (dez) minutos, a sessão do </w:t>
      </w:r>
      <w:r w:rsidRPr="004826DC">
        <w:rPr>
          <w:rFonts w:ascii="Calibri" w:hAnsi="Calibri"/>
          <w:b/>
        </w:rPr>
        <w:t>Pregão</w:t>
      </w:r>
      <w:r w:rsidRPr="004826DC">
        <w:rPr>
          <w:rFonts w:ascii="Calibri" w:hAnsi="Calibri"/>
        </w:rPr>
        <w:t xml:space="preserve"> será suspensa automaticamente e terá reinício somente após comunicação expressa aos participantes no sítio </w:t>
      </w:r>
      <w:hyperlink r:id="rId13" w:history="1">
        <w:r w:rsidRPr="004826DC">
          <w:rPr>
            <w:rStyle w:val="Hyperlink"/>
            <w:rFonts w:ascii="Calibri" w:hAnsi="Calibri"/>
            <w:color w:val="auto"/>
          </w:rPr>
          <w:t>www.comprasnet.gov.br</w:t>
        </w:r>
      </w:hyperlink>
      <w:r w:rsidRPr="004826DC">
        <w:rPr>
          <w:rFonts w:ascii="Calibri" w:hAnsi="Calibri"/>
        </w:rPr>
        <w:t>.</w:t>
      </w:r>
    </w:p>
    <w:p w:rsidR="007B110F" w:rsidRPr="004826DC" w:rsidRDefault="007B110F" w:rsidP="00202943">
      <w:pPr>
        <w:pStyle w:val="Cabealho"/>
        <w:numPr>
          <w:ilvl w:val="0"/>
          <w:numId w:val="3"/>
        </w:numPr>
        <w:tabs>
          <w:tab w:val="clear" w:pos="705"/>
          <w:tab w:val="clear" w:pos="4419"/>
          <w:tab w:val="clear" w:pos="8838"/>
          <w:tab w:val="num" w:pos="1134"/>
        </w:tabs>
        <w:spacing w:after="120"/>
        <w:ind w:left="0" w:firstLine="0"/>
        <w:rPr>
          <w:rFonts w:ascii="Calibri" w:hAnsi="Calibri"/>
          <w:b/>
        </w:rPr>
      </w:pPr>
      <w:r w:rsidRPr="004826DC">
        <w:rPr>
          <w:rFonts w:ascii="Calibri" w:hAnsi="Calibri"/>
        </w:rPr>
        <w:t xml:space="preserve">O encerramento da etapa de lances será decidido pelo </w:t>
      </w:r>
      <w:r w:rsidRPr="004826DC">
        <w:rPr>
          <w:rFonts w:ascii="Calibri" w:hAnsi="Calibri"/>
          <w:b/>
        </w:rPr>
        <w:t>Pregoeiro</w:t>
      </w:r>
      <w:r w:rsidRPr="004826DC">
        <w:rPr>
          <w:rFonts w:ascii="Calibri" w:hAnsi="Calibri"/>
        </w:rPr>
        <w:t>, que informará, com antecedência de 1 a 60 minutos, o prazo para início do tempo de iminência.</w:t>
      </w:r>
    </w:p>
    <w:p w:rsidR="007B110F" w:rsidRPr="004826DC" w:rsidRDefault="007B110F" w:rsidP="00202943">
      <w:pPr>
        <w:pStyle w:val="Cabealho"/>
        <w:numPr>
          <w:ilvl w:val="0"/>
          <w:numId w:val="3"/>
        </w:numPr>
        <w:tabs>
          <w:tab w:val="clear" w:pos="705"/>
          <w:tab w:val="clear" w:pos="4419"/>
          <w:tab w:val="clear" w:pos="8838"/>
          <w:tab w:val="num" w:pos="1134"/>
        </w:tabs>
        <w:spacing w:after="120"/>
        <w:ind w:left="0" w:firstLine="0"/>
        <w:rPr>
          <w:rFonts w:ascii="Calibri" w:hAnsi="Calibri"/>
          <w:b/>
        </w:rPr>
      </w:pPr>
      <w:r w:rsidRPr="004826DC">
        <w:rPr>
          <w:rFonts w:ascii="Calibri" w:hAnsi="Calibri"/>
        </w:rPr>
        <w:t xml:space="preserve">Decorrido o prazo fixado pelo </w:t>
      </w:r>
      <w:r w:rsidRPr="004826DC">
        <w:rPr>
          <w:rFonts w:ascii="Calibri" w:hAnsi="Calibri"/>
          <w:b/>
        </w:rPr>
        <w:t>Pregoeiro</w:t>
      </w:r>
      <w:r w:rsidRPr="004826DC">
        <w:rPr>
          <w:rFonts w:ascii="Calibri" w:hAnsi="Calibri"/>
        </w:rPr>
        <w:t>, o sistema eletrônico encaminhará aviso de fechamento iminente dos lances, após o que transcorrerá período de tempo de até 30 (trinta) minutos, aleatoriamente determinado pelo sistema, findo o qual será automaticamente encerrada a fase de lances.</w:t>
      </w:r>
    </w:p>
    <w:p w:rsidR="00202943" w:rsidRPr="004826DC" w:rsidRDefault="00FE5810" w:rsidP="009636BA">
      <w:pPr>
        <w:pStyle w:val="Ttulo1"/>
        <w:tabs>
          <w:tab w:val="num" w:pos="1134"/>
        </w:tabs>
        <w:ind w:left="0"/>
        <w:jc w:val="both"/>
        <w:rPr>
          <w:rFonts w:ascii="Calibri" w:hAnsi="Calibri"/>
          <w:sz w:val="24"/>
        </w:rPr>
      </w:pPr>
      <w:r w:rsidRPr="004826DC">
        <w:rPr>
          <w:rFonts w:ascii="Calibri" w:hAnsi="Calibri"/>
          <w:sz w:val="24"/>
        </w:rPr>
        <w:lastRenderedPageBreak/>
        <w:t>SEÇÃO IX</w:t>
      </w:r>
      <w:r w:rsidR="00202943" w:rsidRPr="004826DC">
        <w:rPr>
          <w:rFonts w:ascii="Calibri" w:hAnsi="Calibri"/>
          <w:sz w:val="24"/>
        </w:rPr>
        <w:t xml:space="preserve"> – </w:t>
      </w:r>
      <w:r w:rsidRPr="004826DC">
        <w:rPr>
          <w:rFonts w:ascii="Calibri" w:hAnsi="Calibri"/>
          <w:sz w:val="24"/>
        </w:rPr>
        <w:t>DO BENEFÍCIO ÀS MICROEMPRESAS E EMPRESAS DE PEQUENO PORTE</w:t>
      </w:r>
    </w:p>
    <w:p w:rsidR="0077392F" w:rsidRPr="004826DC" w:rsidRDefault="0077392F" w:rsidP="0077392F">
      <w:pPr>
        <w:pStyle w:val="Cabealho"/>
        <w:numPr>
          <w:ilvl w:val="0"/>
          <w:numId w:val="3"/>
        </w:numPr>
        <w:tabs>
          <w:tab w:val="clear" w:pos="705"/>
          <w:tab w:val="clear" w:pos="4419"/>
          <w:tab w:val="clear" w:pos="8838"/>
          <w:tab w:val="num" w:pos="1134"/>
        </w:tabs>
        <w:ind w:left="0" w:firstLine="0"/>
        <w:rPr>
          <w:rFonts w:ascii="Calibri" w:hAnsi="Calibri"/>
        </w:rPr>
      </w:pPr>
      <w:r w:rsidRPr="004826DC">
        <w:rPr>
          <w:rFonts w:ascii="Calibri" w:hAnsi="Calibri"/>
        </w:rPr>
        <w:t>Após a fase de lances, se a proposta mais bem classificada não tiver sido apresentada por microempresa ou empresa de pequeno porte, e houver proposta de microempresa ou empresa de pequeno porte que seja igual ou até 5% (cinco por cento) superior à proposta mais bem classificada, proceder-se-á da seguinte forma:</w:t>
      </w:r>
    </w:p>
    <w:p w:rsidR="0077392F" w:rsidRPr="004826DC" w:rsidRDefault="0077392F" w:rsidP="0077392F">
      <w:pPr>
        <w:pStyle w:val="Cabealho"/>
        <w:numPr>
          <w:ilvl w:val="1"/>
          <w:numId w:val="3"/>
        </w:numPr>
        <w:tabs>
          <w:tab w:val="clear" w:pos="4419"/>
          <w:tab w:val="clear" w:pos="8838"/>
        </w:tabs>
        <w:spacing w:after="120"/>
        <w:rPr>
          <w:rFonts w:ascii="Calibri" w:hAnsi="Calibri"/>
        </w:rPr>
      </w:pPr>
      <w:r w:rsidRPr="004826DC">
        <w:rPr>
          <w:rFonts w:ascii="Calibri" w:hAnsi="Calibri"/>
        </w:rPr>
        <w:t xml:space="preserve">a microempresa ou a empresa de pequeno porte mais bem classificada poderá, no prazo de 5 (cinco) minutos, contados do envio da mensagem automática pelo sistema, apresentar uma última oferta, obrigatoriamente inferior à proposta do primeiro colocado, situação em que, atendidas as exigências habilitatórias e observado o valor estimado para a contratação, será adjudicado em seu favor o objeto deste </w:t>
      </w:r>
      <w:r w:rsidRPr="004826DC">
        <w:rPr>
          <w:rFonts w:ascii="Calibri" w:hAnsi="Calibri"/>
          <w:b/>
        </w:rPr>
        <w:t>Pregão</w:t>
      </w:r>
      <w:r w:rsidRPr="004826DC">
        <w:rPr>
          <w:rFonts w:ascii="Calibri" w:hAnsi="Calibri"/>
        </w:rPr>
        <w:t>;</w:t>
      </w:r>
    </w:p>
    <w:p w:rsidR="0077392F" w:rsidRPr="004826DC" w:rsidRDefault="0077392F" w:rsidP="0077392F">
      <w:pPr>
        <w:pStyle w:val="Cabealho"/>
        <w:numPr>
          <w:ilvl w:val="1"/>
          <w:numId w:val="3"/>
        </w:numPr>
        <w:tabs>
          <w:tab w:val="clear" w:pos="4419"/>
          <w:tab w:val="clear" w:pos="8838"/>
        </w:tabs>
        <w:spacing w:after="120"/>
        <w:ind w:left="1702"/>
        <w:rPr>
          <w:rFonts w:ascii="Calibri" w:hAnsi="Calibri"/>
        </w:rPr>
      </w:pPr>
      <w:r w:rsidRPr="004826DC">
        <w:rPr>
          <w:rFonts w:ascii="Calibri" w:hAnsi="Calibri"/>
        </w:rPr>
        <w:t xml:space="preserve">não sendo vencedora a microempresa ou a empresa de pequeno porte mais bem classificada, na forma da subcondição anterior, o sistema, de forma automática, convocará os </w:t>
      </w:r>
      <w:r w:rsidRPr="004826DC">
        <w:rPr>
          <w:rFonts w:ascii="Calibri" w:hAnsi="Calibri"/>
          <w:b/>
        </w:rPr>
        <w:t>licitantes</w:t>
      </w:r>
      <w:r w:rsidRPr="004826DC">
        <w:rPr>
          <w:rFonts w:ascii="Calibri" w:hAnsi="Calibri"/>
        </w:rPr>
        <w:t xml:space="preserve"> remanescentes que porventura se enquadrem na situação descrita nesta condição, na ordem classificatória, para o exercício do mesmo direito;</w:t>
      </w:r>
    </w:p>
    <w:p w:rsidR="0077392F" w:rsidRPr="004826DC" w:rsidRDefault="0077392F" w:rsidP="0077392F">
      <w:pPr>
        <w:pStyle w:val="Cabealho"/>
        <w:numPr>
          <w:ilvl w:val="1"/>
          <w:numId w:val="3"/>
        </w:numPr>
        <w:tabs>
          <w:tab w:val="clear" w:pos="4419"/>
          <w:tab w:val="clear" w:pos="8838"/>
        </w:tabs>
        <w:spacing w:after="120"/>
        <w:ind w:left="1702"/>
        <w:rPr>
          <w:rFonts w:ascii="Calibri" w:hAnsi="Calibri"/>
        </w:rPr>
      </w:pPr>
      <w:r w:rsidRPr="004826DC">
        <w:rPr>
          <w:rFonts w:ascii="Calibri" w:hAnsi="Calibri"/>
        </w:rPr>
        <w:t>no caso de equivalência dos valores apresentados pelas microempresas ou empresas de pequeno porte que se encontrem no intervalo estabelecido nesta condição, o sistema fará um sorteio eletrônico, definindo e convocando automaticamente a vencedora para o encaminhamento da oferta final do desempate;</w:t>
      </w:r>
    </w:p>
    <w:p w:rsidR="0077392F" w:rsidRPr="004826DC" w:rsidRDefault="0077392F" w:rsidP="0077392F">
      <w:pPr>
        <w:pStyle w:val="Cabealho"/>
        <w:numPr>
          <w:ilvl w:val="1"/>
          <w:numId w:val="3"/>
        </w:numPr>
        <w:tabs>
          <w:tab w:val="clear" w:pos="4419"/>
          <w:tab w:val="clear" w:pos="8838"/>
        </w:tabs>
        <w:spacing w:after="120"/>
        <w:ind w:left="1702"/>
        <w:rPr>
          <w:rFonts w:ascii="Calibri" w:hAnsi="Calibri"/>
        </w:rPr>
      </w:pPr>
      <w:r w:rsidRPr="004826DC">
        <w:rPr>
          <w:rFonts w:ascii="Calibri" w:hAnsi="Calibri"/>
        </w:rPr>
        <w:t>o convocado que não apresentar proposta dentro do prazo de 5 (cinco) minutos, controlados pelo Sistema, decairá do direito previsto nos artigos 44 e 45 da Lei Complementar n.º 123/2006;</w:t>
      </w:r>
    </w:p>
    <w:p w:rsidR="0077392F" w:rsidRPr="004826DC" w:rsidRDefault="0077392F" w:rsidP="0077392F">
      <w:pPr>
        <w:pStyle w:val="Cabealho"/>
        <w:numPr>
          <w:ilvl w:val="1"/>
          <w:numId w:val="3"/>
        </w:numPr>
        <w:tabs>
          <w:tab w:val="clear" w:pos="4419"/>
          <w:tab w:val="clear" w:pos="8838"/>
        </w:tabs>
        <w:spacing w:after="120"/>
        <w:ind w:left="1702"/>
        <w:rPr>
          <w:rFonts w:ascii="Calibri" w:hAnsi="Calibri"/>
        </w:rPr>
      </w:pPr>
      <w:r w:rsidRPr="004826DC">
        <w:rPr>
          <w:rFonts w:ascii="Calibri" w:hAnsi="Calibri"/>
        </w:rPr>
        <w:t xml:space="preserve">na hipótese de não contratação nos termos previstos nesta Seção, o procedimento licitatório prossegue com os demais </w:t>
      </w:r>
      <w:r w:rsidRPr="004826DC">
        <w:rPr>
          <w:rFonts w:ascii="Calibri" w:hAnsi="Calibri"/>
          <w:b/>
        </w:rPr>
        <w:t>licitantes</w:t>
      </w:r>
      <w:r w:rsidRPr="004826DC">
        <w:rPr>
          <w:rFonts w:ascii="Calibri" w:hAnsi="Calibri"/>
        </w:rPr>
        <w:t>.</w:t>
      </w:r>
    </w:p>
    <w:p w:rsidR="00AF1FBD" w:rsidRPr="004826DC" w:rsidRDefault="00AF1FBD" w:rsidP="00AF1FBD">
      <w:pPr>
        <w:pStyle w:val="Ttulo1"/>
        <w:tabs>
          <w:tab w:val="num" w:pos="1134"/>
        </w:tabs>
        <w:ind w:left="0"/>
        <w:jc w:val="both"/>
        <w:rPr>
          <w:rFonts w:ascii="Calibri" w:hAnsi="Calibri"/>
          <w:sz w:val="24"/>
        </w:rPr>
      </w:pPr>
      <w:r w:rsidRPr="004826DC">
        <w:rPr>
          <w:rFonts w:ascii="Calibri" w:hAnsi="Calibri"/>
          <w:sz w:val="24"/>
        </w:rPr>
        <w:t xml:space="preserve">SEÇÃO X – DO DIREITO DE PREFERÊNCIA </w:t>
      </w:r>
    </w:p>
    <w:p w:rsidR="00AF1FBD" w:rsidRPr="004826DC" w:rsidRDefault="00AF1FBD" w:rsidP="00AF1FBD">
      <w:pPr>
        <w:numPr>
          <w:ilvl w:val="0"/>
          <w:numId w:val="3"/>
        </w:numPr>
        <w:tabs>
          <w:tab w:val="clear" w:pos="705"/>
          <w:tab w:val="num" w:pos="1134"/>
        </w:tabs>
        <w:spacing w:after="120"/>
        <w:ind w:left="0" w:firstLine="0"/>
        <w:jc w:val="both"/>
        <w:rPr>
          <w:rFonts w:ascii="Calibri" w:hAnsi="Calibri"/>
          <w:sz w:val="24"/>
        </w:rPr>
      </w:pPr>
      <w:r w:rsidRPr="004826DC">
        <w:rPr>
          <w:rFonts w:ascii="Calibri" w:hAnsi="Calibri"/>
          <w:sz w:val="24"/>
        </w:rPr>
        <w:t xml:space="preserve">Este </w:t>
      </w:r>
      <w:r w:rsidRPr="004826DC">
        <w:rPr>
          <w:rFonts w:ascii="Calibri" w:hAnsi="Calibri"/>
          <w:b/>
          <w:sz w:val="24"/>
        </w:rPr>
        <w:t>Pregão</w:t>
      </w:r>
      <w:r w:rsidRPr="004826DC">
        <w:rPr>
          <w:rFonts w:ascii="Calibri" w:hAnsi="Calibri"/>
          <w:sz w:val="24"/>
        </w:rPr>
        <w:t xml:space="preserve"> submete-se às regras relativas ao direito de preferência estabelecidas no Decreto n.º 7.174/2010. </w:t>
      </w:r>
    </w:p>
    <w:p w:rsidR="00202943" w:rsidRPr="004826DC" w:rsidRDefault="00202943" w:rsidP="009636BA">
      <w:pPr>
        <w:pStyle w:val="Ttulo1"/>
        <w:tabs>
          <w:tab w:val="num" w:pos="1134"/>
        </w:tabs>
        <w:ind w:left="0"/>
        <w:jc w:val="both"/>
        <w:rPr>
          <w:rFonts w:ascii="Calibri" w:hAnsi="Calibri"/>
          <w:sz w:val="24"/>
        </w:rPr>
      </w:pPr>
      <w:r w:rsidRPr="004826DC">
        <w:rPr>
          <w:rFonts w:ascii="Calibri" w:hAnsi="Calibri"/>
          <w:sz w:val="24"/>
        </w:rPr>
        <w:t xml:space="preserve">SEÇÃO </w:t>
      </w:r>
      <w:r w:rsidR="00091666" w:rsidRPr="004826DC">
        <w:rPr>
          <w:rFonts w:ascii="Calibri" w:hAnsi="Calibri"/>
          <w:sz w:val="24"/>
        </w:rPr>
        <w:t>XI</w:t>
      </w:r>
      <w:r w:rsidRPr="004826DC">
        <w:rPr>
          <w:rFonts w:ascii="Calibri" w:hAnsi="Calibri"/>
          <w:sz w:val="24"/>
        </w:rPr>
        <w:t xml:space="preserve">- DA </w:t>
      </w:r>
      <w:r w:rsidR="00FE5810" w:rsidRPr="004826DC">
        <w:rPr>
          <w:rFonts w:ascii="Calibri" w:hAnsi="Calibri"/>
          <w:sz w:val="24"/>
        </w:rPr>
        <w:t>NEGOCIAÇÃO</w:t>
      </w:r>
    </w:p>
    <w:p w:rsidR="00FE5810" w:rsidRPr="004826DC" w:rsidRDefault="00FE5810" w:rsidP="00202943">
      <w:pPr>
        <w:numPr>
          <w:ilvl w:val="0"/>
          <w:numId w:val="3"/>
        </w:numPr>
        <w:tabs>
          <w:tab w:val="clear" w:pos="705"/>
          <w:tab w:val="num" w:pos="1134"/>
        </w:tabs>
        <w:spacing w:after="120"/>
        <w:ind w:left="0" w:firstLine="0"/>
        <w:jc w:val="both"/>
        <w:rPr>
          <w:rFonts w:ascii="Calibri" w:hAnsi="Calibri"/>
          <w:sz w:val="24"/>
        </w:rPr>
      </w:pPr>
      <w:r w:rsidRPr="004826DC">
        <w:rPr>
          <w:rFonts w:ascii="Calibri" w:hAnsi="Calibri"/>
          <w:sz w:val="24"/>
        </w:rPr>
        <w:t xml:space="preserve">O </w:t>
      </w:r>
      <w:r w:rsidRPr="004826DC">
        <w:rPr>
          <w:rFonts w:ascii="Calibri" w:hAnsi="Calibri"/>
          <w:b/>
          <w:sz w:val="24"/>
        </w:rPr>
        <w:t>Pregoeiro</w:t>
      </w:r>
      <w:r w:rsidRPr="004826DC">
        <w:rPr>
          <w:rFonts w:ascii="Calibri" w:hAnsi="Calibri"/>
          <w:sz w:val="24"/>
        </w:rPr>
        <w:t xml:space="preserve"> poderá encaminhar contraproposta diretamente ao </w:t>
      </w:r>
      <w:r w:rsidR="00FC06C7" w:rsidRPr="004826DC">
        <w:rPr>
          <w:rFonts w:ascii="Calibri" w:hAnsi="Calibri"/>
          <w:b/>
          <w:sz w:val="24"/>
        </w:rPr>
        <w:t>licitante</w:t>
      </w:r>
      <w:r w:rsidRPr="004826DC">
        <w:rPr>
          <w:rFonts w:ascii="Calibri" w:hAnsi="Calibri"/>
          <w:sz w:val="24"/>
        </w:rPr>
        <w:t xml:space="preserve"> que tenha apresentado o lance mais vantajoso, observado o critério de julgamento e o valor estimado para a contratação</w:t>
      </w:r>
      <w:r w:rsidR="000D0FA0" w:rsidRPr="004826DC">
        <w:rPr>
          <w:rFonts w:ascii="Calibri" w:hAnsi="Calibri"/>
          <w:sz w:val="24"/>
        </w:rPr>
        <w:t>.</w:t>
      </w:r>
    </w:p>
    <w:p w:rsidR="00E0785D" w:rsidRPr="004826DC" w:rsidRDefault="00E0785D" w:rsidP="00E0785D">
      <w:pPr>
        <w:pStyle w:val="Cabealho"/>
        <w:numPr>
          <w:ilvl w:val="1"/>
          <w:numId w:val="3"/>
        </w:numPr>
        <w:tabs>
          <w:tab w:val="clear" w:pos="4419"/>
          <w:tab w:val="clear" w:pos="8838"/>
        </w:tabs>
        <w:spacing w:after="120"/>
        <w:rPr>
          <w:rFonts w:ascii="Calibri" w:hAnsi="Calibri"/>
        </w:rPr>
      </w:pPr>
      <w:r w:rsidRPr="004826DC">
        <w:rPr>
          <w:rFonts w:ascii="Calibri" w:hAnsi="Calibri"/>
        </w:rPr>
        <w:t xml:space="preserve">A negociação será realizada por meio do sistema, podendo ser acompanhada pelos demais </w:t>
      </w:r>
      <w:r w:rsidR="00FC06C7" w:rsidRPr="004826DC">
        <w:rPr>
          <w:rFonts w:ascii="Calibri" w:hAnsi="Calibri"/>
          <w:b/>
        </w:rPr>
        <w:t>licitante</w:t>
      </w:r>
      <w:r w:rsidRPr="004826DC">
        <w:rPr>
          <w:rFonts w:ascii="Calibri" w:hAnsi="Calibri"/>
          <w:b/>
        </w:rPr>
        <w:t>s</w:t>
      </w:r>
      <w:r w:rsidRPr="004826DC">
        <w:rPr>
          <w:rFonts w:ascii="Calibri" w:hAnsi="Calibri"/>
        </w:rPr>
        <w:t>.</w:t>
      </w:r>
    </w:p>
    <w:p w:rsidR="00E0785D" w:rsidRPr="004826DC" w:rsidRDefault="00E0785D" w:rsidP="009636BA">
      <w:pPr>
        <w:pStyle w:val="Ttulo1"/>
        <w:tabs>
          <w:tab w:val="num" w:pos="1134"/>
        </w:tabs>
        <w:ind w:left="0"/>
        <w:jc w:val="both"/>
        <w:rPr>
          <w:rFonts w:ascii="Calibri" w:hAnsi="Calibri"/>
          <w:sz w:val="24"/>
        </w:rPr>
      </w:pPr>
      <w:r w:rsidRPr="004826DC">
        <w:rPr>
          <w:rFonts w:ascii="Calibri" w:hAnsi="Calibri"/>
          <w:sz w:val="24"/>
        </w:rPr>
        <w:t xml:space="preserve">SEÇÃO </w:t>
      </w:r>
      <w:r w:rsidR="00091666" w:rsidRPr="004826DC">
        <w:rPr>
          <w:rFonts w:ascii="Calibri" w:hAnsi="Calibri"/>
          <w:sz w:val="24"/>
        </w:rPr>
        <w:t>XII</w:t>
      </w:r>
      <w:r w:rsidRPr="004826DC">
        <w:rPr>
          <w:rFonts w:ascii="Calibri" w:hAnsi="Calibri"/>
          <w:sz w:val="24"/>
        </w:rPr>
        <w:t>- DA ACEITABILIDADE DA PROPOSTA</w:t>
      </w:r>
    </w:p>
    <w:p w:rsidR="00C17F55" w:rsidRPr="004826DC" w:rsidRDefault="00091666" w:rsidP="00C17F55">
      <w:pPr>
        <w:pStyle w:val="Cabealho"/>
        <w:numPr>
          <w:ilvl w:val="0"/>
          <w:numId w:val="3"/>
        </w:numPr>
        <w:tabs>
          <w:tab w:val="clear" w:pos="705"/>
          <w:tab w:val="clear" w:pos="4419"/>
          <w:tab w:val="clear" w:pos="8838"/>
          <w:tab w:val="num" w:pos="1134"/>
        </w:tabs>
        <w:spacing w:after="120"/>
        <w:ind w:left="0" w:firstLine="0"/>
        <w:rPr>
          <w:rFonts w:ascii="Calibri" w:hAnsi="Calibri"/>
        </w:rPr>
      </w:pPr>
      <w:r w:rsidRPr="004826DC">
        <w:rPr>
          <w:rFonts w:ascii="Calibri" w:hAnsi="Calibri"/>
        </w:rPr>
        <w:t>O</w:t>
      </w:r>
      <w:r w:rsidRPr="004826DC">
        <w:rPr>
          <w:rFonts w:ascii="Calibri" w:hAnsi="Calibri"/>
          <w:b/>
        </w:rPr>
        <w:t xml:space="preserve"> licitante classificado provisoriamente em primeiro lugar</w:t>
      </w:r>
      <w:r w:rsidRPr="004826DC">
        <w:rPr>
          <w:rFonts w:ascii="Calibri" w:hAnsi="Calibri"/>
        </w:rPr>
        <w:t xml:space="preserve"> deverá encaminhar a proposta de preço adequada ao último lance, </w:t>
      </w:r>
      <w:r w:rsidR="00440B45" w:rsidRPr="004826DC">
        <w:rPr>
          <w:rFonts w:ascii="Calibri" w:hAnsi="Calibri"/>
        </w:rPr>
        <w:t xml:space="preserve">acompanhada da planilha de custos e formação de </w:t>
      </w:r>
      <w:r w:rsidR="00440B45" w:rsidRPr="004826DC">
        <w:rPr>
          <w:rFonts w:ascii="Calibri" w:hAnsi="Calibri"/>
        </w:rPr>
        <w:lastRenderedPageBreak/>
        <w:t xml:space="preserve">preços, </w:t>
      </w:r>
      <w:r w:rsidR="00625A22" w:rsidRPr="004826DC">
        <w:rPr>
          <w:rFonts w:ascii="Calibri" w:hAnsi="Calibri"/>
        </w:rPr>
        <w:t>conforme modelo apresentado no Anexo XXI</w:t>
      </w:r>
      <w:r w:rsidR="00625A22" w:rsidRPr="004826DC">
        <w:rPr>
          <w:rFonts w:ascii="Calibri" w:hAnsi="Calibri"/>
          <w:b/>
        </w:rPr>
        <w:t>,</w:t>
      </w:r>
      <w:r w:rsidR="00625A22" w:rsidRPr="004826DC">
        <w:rPr>
          <w:rFonts w:ascii="Calibri" w:hAnsi="Calibri"/>
        </w:rPr>
        <w:t xml:space="preserve"> </w:t>
      </w:r>
      <w:r w:rsidR="00440B45" w:rsidRPr="004826DC">
        <w:rPr>
          <w:rFonts w:ascii="Calibri" w:hAnsi="Calibri"/>
        </w:rPr>
        <w:t xml:space="preserve">bem como da convenção ou acordo coletivo em que se baseou, </w:t>
      </w:r>
      <w:r w:rsidRPr="004826DC">
        <w:rPr>
          <w:rFonts w:ascii="Calibri" w:hAnsi="Calibri"/>
        </w:rPr>
        <w:t xml:space="preserve">em arquivo único, </w:t>
      </w:r>
      <w:r w:rsidR="001B041E" w:rsidRPr="004826DC">
        <w:rPr>
          <w:rFonts w:ascii="Calibri" w:hAnsi="Calibri"/>
        </w:rPr>
        <w:t xml:space="preserve">até às 10 horas do dia útil seguinte à convocação </w:t>
      </w:r>
      <w:r w:rsidRPr="004826DC">
        <w:rPr>
          <w:rFonts w:ascii="Calibri" w:hAnsi="Calibri"/>
        </w:rPr>
        <w:t>efetuada pelo</w:t>
      </w:r>
      <w:r w:rsidRPr="004826DC">
        <w:rPr>
          <w:rFonts w:ascii="Calibri" w:hAnsi="Calibri"/>
          <w:b/>
        </w:rPr>
        <w:t xml:space="preserve"> Pregoeiro</w:t>
      </w:r>
      <w:r w:rsidRPr="004826DC">
        <w:rPr>
          <w:rFonts w:ascii="Calibri" w:hAnsi="Calibri"/>
        </w:rPr>
        <w:t xml:space="preserve"> por meio da opção “Enviar Anexo” no sistema Comprasnet.</w:t>
      </w:r>
    </w:p>
    <w:p w:rsidR="00B273CB" w:rsidRPr="004826DC" w:rsidRDefault="00B273CB" w:rsidP="00B273CB">
      <w:pPr>
        <w:pStyle w:val="Cabealho"/>
        <w:numPr>
          <w:ilvl w:val="1"/>
          <w:numId w:val="3"/>
        </w:numPr>
        <w:tabs>
          <w:tab w:val="clear" w:pos="4419"/>
          <w:tab w:val="clear" w:pos="8838"/>
          <w:tab w:val="num" w:pos="2552"/>
        </w:tabs>
        <w:spacing w:after="60"/>
        <w:rPr>
          <w:rFonts w:ascii="Calibri" w:hAnsi="Calibri"/>
        </w:rPr>
      </w:pPr>
      <w:r w:rsidRPr="004826DC">
        <w:rPr>
          <w:rFonts w:ascii="Calibri" w:hAnsi="Calibri"/>
        </w:rPr>
        <w:t>Os documentos remetidos por meio da opção “Enviar Anexo” do sistema Comprasnet poderão ser solicitados em original ou por cópia autenticada a qualquer momento, em prazo a ser estabelecido pelo</w:t>
      </w:r>
      <w:r w:rsidRPr="004826DC">
        <w:rPr>
          <w:rFonts w:ascii="Calibri" w:hAnsi="Calibri"/>
          <w:b/>
        </w:rPr>
        <w:t xml:space="preserve"> Pregoeiro.</w:t>
      </w:r>
    </w:p>
    <w:p w:rsidR="00B273CB" w:rsidRPr="004826DC" w:rsidRDefault="00B273CB" w:rsidP="00B273CB">
      <w:pPr>
        <w:numPr>
          <w:ilvl w:val="2"/>
          <w:numId w:val="3"/>
        </w:numPr>
        <w:tabs>
          <w:tab w:val="clear" w:pos="3612"/>
          <w:tab w:val="num" w:pos="2552"/>
          <w:tab w:val="num" w:pos="3556"/>
        </w:tabs>
        <w:spacing w:after="80"/>
        <w:ind w:left="2552" w:hanging="851"/>
        <w:jc w:val="both"/>
        <w:rPr>
          <w:rFonts w:ascii="Calibri" w:hAnsi="Calibri"/>
          <w:sz w:val="24"/>
          <w:szCs w:val="24"/>
        </w:rPr>
      </w:pPr>
      <w:r w:rsidRPr="004826DC">
        <w:rPr>
          <w:rFonts w:ascii="Calibri" w:hAnsi="Calibri"/>
          <w:sz w:val="24"/>
          <w:szCs w:val="24"/>
        </w:rPr>
        <w:t xml:space="preserve">Os originais ou cópias autenticadas, caso sejam solicitados, deverão ser encaminhados ao Serviço de Pregão e Cotação Eletrônica do Tribunal de Contas da União, situado no Setor de Administração Federal Sul – SAFS, quadra 04, lote 1, Anexo I, sala </w:t>
      </w:r>
      <w:r w:rsidR="008A13D8" w:rsidRPr="004826DC">
        <w:rPr>
          <w:rFonts w:ascii="Calibri" w:hAnsi="Calibri"/>
          <w:sz w:val="24"/>
          <w:szCs w:val="24"/>
        </w:rPr>
        <w:t>2</w:t>
      </w:r>
      <w:r w:rsidR="00C13D43" w:rsidRPr="004826DC">
        <w:rPr>
          <w:rFonts w:ascii="Calibri" w:hAnsi="Calibri"/>
          <w:sz w:val="24"/>
          <w:szCs w:val="24"/>
        </w:rPr>
        <w:t>7</w:t>
      </w:r>
      <w:r w:rsidRPr="004826DC">
        <w:rPr>
          <w:rFonts w:ascii="Calibri" w:hAnsi="Calibri"/>
          <w:sz w:val="24"/>
          <w:szCs w:val="24"/>
        </w:rPr>
        <w:t xml:space="preserve">, CEP 70042-900, Brasília-DF. </w:t>
      </w:r>
    </w:p>
    <w:p w:rsidR="002D2DEE" w:rsidRPr="004826DC" w:rsidRDefault="002D2DEE" w:rsidP="00B273CB">
      <w:pPr>
        <w:pStyle w:val="Cabealho"/>
        <w:numPr>
          <w:ilvl w:val="1"/>
          <w:numId w:val="3"/>
        </w:numPr>
        <w:tabs>
          <w:tab w:val="clear" w:pos="4419"/>
          <w:tab w:val="clear" w:pos="8838"/>
          <w:tab w:val="num" w:pos="2552"/>
        </w:tabs>
        <w:spacing w:after="60"/>
        <w:rPr>
          <w:rFonts w:ascii="Calibri" w:hAnsi="Calibri"/>
        </w:rPr>
      </w:pPr>
      <w:r w:rsidRPr="004826DC">
        <w:rPr>
          <w:rFonts w:ascii="Calibri" w:hAnsi="Calibri"/>
        </w:rPr>
        <w:t xml:space="preserve">O </w:t>
      </w:r>
      <w:r w:rsidR="00FC06C7" w:rsidRPr="004826DC">
        <w:rPr>
          <w:rFonts w:ascii="Calibri" w:hAnsi="Calibri"/>
          <w:b/>
        </w:rPr>
        <w:t>licitante</w:t>
      </w:r>
      <w:r w:rsidRPr="004826DC">
        <w:rPr>
          <w:rFonts w:ascii="Calibri" w:hAnsi="Calibri"/>
        </w:rPr>
        <w:t xml:space="preserve"> que abandona</w:t>
      </w:r>
      <w:r w:rsidR="00352393" w:rsidRPr="004826DC">
        <w:rPr>
          <w:rFonts w:ascii="Calibri" w:hAnsi="Calibri"/>
        </w:rPr>
        <w:t>r</w:t>
      </w:r>
      <w:r w:rsidRPr="004826DC">
        <w:rPr>
          <w:rFonts w:ascii="Calibri" w:hAnsi="Calibri"/>
        </w:rPr>
        <w:t xml:space="preserve"> o certame, deixando de enviar a documentação indicada nest</w:t>
      </w:r>
      <w:r w:rsidR="000D0FA0" w:rsidRPr="004826DC">
        <w:rPr>
          <w:rFonts w:ascii="Calibri" w:hAnsi="Calibri"/>
        </w:rPr>
        <w:t xml:space="preserve">a </w:t>
      </w:r>
      <w:r w:rsidR="00994B41" w:rsidRPr="004826DC">
        <w:rPr>
          <w:rFonts w:ascii="Calibri" w:hAnsi="Calibri"/>
        </w:rPr>
        <w:t>seção</w:t>
      </w:r>
      <w:r w:rsidR="000D0FA0" w:rsidRPr="004826DC">
        <w:rPr>
          <w:rFonts w:ascii="Calibri" w:hAnsi="Calibri"/>
        </w:rPr>
        <w:t>, será desclassificado</w:t>
      </w:r>
      <w:r w:rsidRPr="004826DC">
        <w:rPr>
          <w:rFonts w:ascii="Calibri" w:hAnsi="Calibri"/>
        </w:rPr>
        <w:t xml:space="preserve"> e sujeitar-s</w:t>
      </w:r>
      <w:r w:rsidR="00B83766" w:rsidRPr="004826DC">
        <w:rPr>
          <w:rFonts w:ascii="Calibri" w:hAnsi="Calibri"/>
        </w:rPr>
        <w:t>e-á às sanções previstas neste E</w:t>
      </w:r>
      <w:r w:rsidRPr="004826DC">
        <w:rPr>
          <w:rFonts w:ascii="Calibri" w:hAnsi="Calibri"/>
        </w:rPr>
        <w:t>dital.</w:t>
      </w:r>
    </w:p>
    <w:p w:rsidR="00202943" w:rsidRPr="004826DC" w:rsidRDefault="00F74C83" w:rsidP="00202943">
      <w:pPr>
        <w:pStyle w:val="Cabealho"/>
        <w:numPr>
          <w:ilvl w:val="0"/>
          <w:numId w:val="3"/>
        </w:numPr>
        <w:tabs>
          <w:tab w:val="clear" w:pos="705"/>
          <w:tab w:val="clear" w:pos="4419"/>
          <w:tab w:val="clear" w:pos="8838"/>
          <w:tab w:val="num" w:pos="1134"/>
        </w:tabs>
        <w:spacing w:after="120"/>
        <w:ind w:left="0" w:firstLine="0"/>
        <w:rPr>
          <w:rFonts w:ascii="Calibri" w:hAnsi="Calibri"/>
        </w:rPr>
      </w:pPr>
      <w:r w:rsidRPr="004826DC">
        <w:rPr>
          <w:rFonts w:ascii="Calibri" w:hAnsi="Calibri"/>
        </w:rPr>
        <w:t xml:space="preserve">O </w:t>
      </w:r>
      <w:r w:rsidRPr="004826DC">
        <w:rPr>
          <w:rFonts w:ascii="Calibri" w:hAnsi="Calibri"/>
          <w:b/>
        </w:rPr>
        <w:t>Pregoeiro</w:t>
      </w:r>
      <w:r w:rsidRPr="004826DC">
        <w:rPr>
          <w:rFonts w:ascii="Calibri" w:hAnsi="Calibri"/>
        </w:rPr>
        <w:t xml:space="preserve"> examinará a proposta mais bem classificada quanto à compatibilidade do preço ofertado com o valor estimado e à compatibilidade da proposta com as especificações técnicas do objeto</w:t>
      </w:r>
      <w:r w:rsidR="00202943" w:rsidRPr="004826DC">
        <w:rPr>
          <w:rFonts w:ascii="Calibri" w:hAnsi="Calibri"/>
        </w:rPr>
        <w:t>.</w:t>
      </w:r>
    </w:p>
    <w:p w:rsidR="005A7962" w:rsidRPr="004826DC" w:rsidRDefault="005A7962" w:rsidP="005A7962">
      <w:pPr>
        <w:pStyle w:val="Cabealho"/>
        <w:numPr>
          <w:ilvl w:val="1"/>
          <w:numId w:val="3"/>
        </w:numPr>
        <w:tabs>
          <w:tab w:val="clear" w:pos="4419"/>
          <w:tab w:val="clear" w:pos="8838"/>
        </w:tabs>
        <w:spacing w:after="120"/>
        <w:rPr>
          <w:rFonts w:ascii="Calibri" w:hAnsi="Calibri"/>
        </w:rPr>
      </w:pPr>
      <w:r w:rsidRPr="004826DC">
        <w:rPr>
          <w:rFonts w:ascii="Calibri" w:hAnsi="Calibri"/>
        </w:rPr>
        <w:t xml:space="preserve">O </w:t>
      </w:r>
      <w:r w:rsidRPr="004826DC">
        <w:rPr>
          <w:rFonts w:ascii="Calibri" w:hAnsi="Calibri"/>
          <w:b/>
        </w:rPr>
        <w:t>Pregoeiro</w:t>
      </w:r>
      <w:r w:rsidRPr="004826DC">
        <w:rPr>
          <w:rFonts w:ascii="Calibri" w:hAnsi="Calibri"/>
        </w:rPr>
        <w:t xml:space="preserve"> poderá solicitar parecer de técnicos pertencentes ao quadro de pessoal do TCU ou, ainda, de pessoas físicas ou jurídicas est</w:t>
      </w:r>
      <w:r w:rsidR="00B05E3F" w:rsidRPr="004826DC">
        <w:rPr>
          <w:rFonts w:ascii="Calibri" w:hAnsi="Calibri"/>
        </w:rPr>
        <w:t>r</w:t>
      </w:r>
      <w:r w:rsidRPr="004826DC">
        <w:rPr>
          <w:rFonts w:ascii="Calibri" w:hAnsi="Calibri"/>
        </w:rPr>
        <w:t>anhas a ele, para orientar sua decisão.</w:t>
      </w:r>
    </w:p>
    <w:p w:rsidR="005A7962" w:rsidRPr="004826DC" w:rsidRDefault="005A7962" w:rsidP="005A7962">
      <w:pPr>
        <w:pStyle w:val="Cabealho"/>
        <w:numPr>
          <w:ilvl w:val="1"/>
          <w:numId w:val="3"/>
        </w:numPr>
        <w:tabs>
          <w:tab w:val="clear" w:pos="4419"/>
          <w:tab w:val="clear" w:pos="8838"/>
        </w:tabs>
        <w:spacing w:after="120"/>
        <w:rPr>
          <w:rFonts w:ascii="Calibri" w:hAnsi="Calibri"/>
        </w:rPr>
      </w:pPr>
      <w:r w:rsidRPr="004826DC">
        <w:rPr>
          <w:rFonts w:ascii="Calibri" w:hAnsi="Calibri"/>
        </w:rPr>
        <w:t xml:space="preserve">Não se considerará qualquer oferta </w:t>
      </w:r>
      <w:r w:rsidR="00B83766" w:rsidRPr="004826DC">
        <w:rPr>
          <w:rFonts w:ascii="Calibri" w:hAnsi="Calibri"/>
        </w:rPr>
        <w:t>de vantagem não prevista neste E</w:t>
      </w:r>
      <w:r w:rsidRPr="004826DC">
        <w:rPr>
          <w:rFonts w:ascii="Calibri" w:hAnsi="Calibri"/>
        </w:rPr>
        <w:t>dital, inclusive financiamentos subsidiados ou a fundo perdido.</w:t>
      </w:r>
    </w:p>
    <w:p w:rsidR="005A7962" w:rsidRPr="004826DC" w:rsidRDefault="005A7962" w:rsidP="005A7962">
      <w:pPr>
        <w:pStyle w:val="Cabealho"/>
        <w:numPr>
          <w:ilvl w:val="1"/>
          <w:numId w:val="3"/>
        </w:numPr>
        <w:tabs>
          <w:tab w:val="clear" w:pos="4419"/>
          <w:tab w:val="clear" w:pos="8838"/>
        </w:tabs>
        <w:spacing w:after="120"/>
        <w:rPr>
          <w:rFonts w:ascii="Calibri" w:hAnsi="Calibri"/>
        </w:rPr>
      </w:pPr>
      <w:r w:rsidRPr="004826DC">
        <w:rPr>
          <w:rFonts w:ascii="Calibri" w:hAnsi="Calibri"/>
        </w:rPr>
        <w:t xml:space="preserve">Não se admitirá proposta que apresente valores simbólicos, irrisórios ou de valor zero, incompatíveis com os preços de mercado, exceto quando se referirem a materiais e instalações de propriedade do </w:t>
      </w:r>
      <w:r w:rsidR="00FC06C7" w:rsidRPr="004826DC">
        <w:rPr>
          <w:rFonts w:ascii="Calibri" w:hAnsi="Calibri"/>
          <w:b/>
        </w:rPr>
        <w:t>licitante</w:t>
      </w:r>
      <w:r w:rsidRPr="004826DC">
        <w:rPr>
          <w:rFonts w:ascii="Calibri" w:hAnsi="Calibri"/>
        </w:rPr>
        <w:t>, para os quais ele renuncie à parcela ou à totalidade de remuneração.</w:t>
      </w:r>
    </w:p>
    <w:p w:rsidR="00C96922" w:rsidRPr="004826DC" w:rsidRDefault="00A45489" w:rsidP="00A45489">
      <w:pPr>
        <w:pStyle w:val="Cabealho"/>
        <w:numPr>
          <w:ilvl w:val="1"/>
          <w:numId w:val="3"/>
        </w:numPr>
        <w:tabs>
          <w:tab w:val="clear" w:pos="4419"/>
          <w:tab w:val="clear" w:pos="8838"/>
        </w:tabs>
        <w:spacing w:before="60" w:after="60"/>
        <w:rPr>
          <w:rFonts w:ascii="Calibri" w:hAnsi="Calibri"/>
        </w:rPr>
      </w:pPr>
      <w:r w:rsidRPr="004826DC">
        <w:rPr>
          <w:rFonts w:ascii="Calibri" w:hAnsi="Calibri"/>
        </w:rPr>
        <w:t>Não serão aceitas propostas com valor</w:t>
      </w:r>
      <w:r w:rsidR="000C3D04" w:rsidRPr="004826DC">
        <w:rPr>
          <w:rFonts w:ascii="Calibri" w:hAnsi="Calibri"/>
        </w:rPr>
        <w:t>es</w:t>
      </w:r>
      <w:r w:rsidRPr="004826DC">
        <w:rPr>
          <w:rFonts w:ascii="Calibri" w:hAnsi="Calibri"/>
        </w:rPr>
        <w:t xml:space="preserve"> </w:t>
      </w:r>
      <w:r w:rsidR="000C3D04" w:rsidRPr="004826DC">
        <w:rPr>
          <w:rFonts w:ascii="Calibri" w:hAnsi="Calibri"/>
        </w:rPr>
        <w:t xml:space="preserve">unitários e </w:t>
      </w:r>
      <w:r w:rsidRPr="004826DC">
        <w:rPr>
          <w:rFonts w:ascii="Calibri" w:hAnsi="Calibri"/>
        </w:rPr>
        <w:t>global superior</w:t>
      </w:r>
      <w:r w:rsidR="000C3D04" w:rsidRPr="004826DC">
        <w:rPr>
          <w:rFonts w:ascii="Calibri" w:hAnsi="Calibri"/>
        </w:rPr>
        <w:t>es</w:t>
      </w:r>
      <w:r w:rsidRPr="004826DC">
        <w:rPr>
          <w:rFonts w:ascii="Calibri" w:hAnsi="Calibri"/>
        </w:rPr>
        <w:t xml:space="preserve"> ao</w:t>
      </w:r>
      <w:r w:rsidR="000C3D04" w:rsidRPr="004826DC">
        <w:rPr>
          <w:rFonts w:ascii="Calibri" w:hAnsi="Calibri"/>
        </w:rPr>
        <w:t>s</w:t>
      </w:r>
      <w:r w:rsidRPr="004826DC">
        <w:rPr>
          <w:rFonts w:ascii="Calibri" w:hAnsi="Calibri"/>
        </w:rPr>
        <w:t xml:space="preserve"> estimado</w:t>
      </w:r>
      <w:r w:rsidR="000C3D04" w:rsidRPr="004826DC">
        <w:rPr>
          <w:rFonts w:ascii="Calibri" w:hAnsi="Calibri"/>
        </w:rPr>
        <w:t>s</w:t>
      </w:r>
      <w:r w:rsidRPr="004826DC">
        <w:rPr>
          <w:rFonts w:ascii="Calibri" w:hAnsi="Calibri"/>
        </w:rPr>
        <w:t xml:space="preserve"> ou com preços manifestamente inexequíveis.</w:t>
      </w:r>
    </w:p>
    <w:p w:rsidR="00A45489" w:rsidRPr="004826DC" w:rsidRDefault="00C96922" w:rsidP="00A45489">
      <w:pPr>
        <w:pStyle w:val="Cabealho"/>
        <w:numPr>
          <w:ilvl w:val="1"/>
          <w:numId w:val="3"/>
        </w:numPr>
        <w:tabs>
          <w:tab w:val="clear" w:pos="4419"/>
          <w:tab w:val="clear" w:pos="8838"/>
        </w:tabs>
        <w:spacing w:before="60" w:after="60"/>
        <w:rPr>
          <w:rFonts w:ascii="Calibri" w:hAnsi="Calibri"/>
        </w:rPr>
      </w:pPr>
      <w:r w:rsidRPr="004826DC">
        <w:rPr>
          <w:rFonts w:ascii="Calibri" w:hAnsi="Calibri"/>
        </w:rPr>
        <w:t xml:space="preserve">Caso o </w:t>
      </w:r>
      <w:r w:rsidRPr="004826DC">
        <w:rPr>
          <w:rFonts w:ascii="Calibri" w:hAnsi="Calibri"/>
          <w:b/>
        </w:rPr>
        <w:t>licitante</w:t>
      </w:r>
      <w:r w:rsidRPr="004826DC">
        <w:rPr>
          <w:rFonts w:ascii="Calibri" w:hAnsi="Calibri"/>
        </w:rPr>
        <w:t xml:space="preserve"> </w:t>
      </w:r>
      <w:r w:rsidRPr="004826DC">
        <w:rPr>
          <w:rFonts w:ascii="Calibri" w:hAnsi="Calibri"/>
          <w:b/>
        </w:rPr>
        <w:t>classificado provisoriamente em primeiro lugar</w:t>
      </w:r>
      <w:r w:rsidRPr="004826DC">
        <w:rPr>
          <w:rFonts w:ascii="Calibri" w:hAnsi="Calibri"/>
        </w:rPr>
        <w:t xml:space="preserve"> apresente preço inferior a 70% (setenta por cento) do preço estimado pelo TCU, esse terá que demonstrar a exequibilidade de seus preços, apresentando a seguinte documentação complementar:</w:t>
      </w:r>
      <w:r w:rsidR="00A45489" w:rsidRPr="004826DC">
        <w:rPr>
          <w:rFonts w:ascii="Calibri" w:hAnsi="Calibri"/>
        </w:rPr>
        <w:t xml:space="preserve"> </w:t>
      </w:r>
    </w:p>
    <w:p w:rsidR="00A45489" w:rsidRPr="004826DC" w:rsidRDefault="00C96922" w:rsidP="00A45489">
      <w:pPr>
        <w:numPr>
          <w:ilvl w:val="2"/>
          <w:numId w:val="3"/>
        </w:numPr>
        <w:tabs>
          <w:tab w:val="clear" w:pos="3612"/>
          <w:tab w:val="num" w:pos="2552"/>
          <w:tab w:val="num" w:pos="3556"/>
        </w:tabs>
        <w:spacing w:after="80"/>
        <w:ind w:left="2552" w:hanging="851"/>
        <w:jc w:val="both"/>
        <w:rPr>
          <w:rFonts w:ascii="Calibri" w:hAnsi="Calibri"/>
          <w:sz w:val="24"/>
          <w:szCs w:val="24"/>
        </w:rPr>
      </w:pPr>
      <w:r w:rsidRPr="004826DC">
        <w:rPr>
          <w:rFonts w:ascii="Calibri" w:hAnsi="Calibri"/>
          <w:sz w:val="24"/>
          <w:szCs w:val="24"/>
        </w:rPr>
        <w:t xml:space="preserve">contrato ou contratos medidos por ponto de função e regidos por níveis de serviço, acompanhados de notas fiscais e declaração do tomador dos serviços que comprovem a execução satisfatória de serviços similares aos previstos neste </w:t>
      </w:r>
      <w:r w:rsidR="002350BC" w:rsidRPr="004826DC">
        <w:rPr>
          <w:rFonts w:ascii="Calibri" w:hAnsi="Calibri"/>
          <w:sz w:val="24"/>
          <w:szCs w:val="24"/>
        </w:rPr>
        <w:t>E</w:t>
      </w:r>
      <w:r w:rsidRPr="004826DC">
        <w:rPr>
          <w:rFonts w:ascii="Calibri" w:hAnsi="Calibri"/>
          <w:sz w:val="24"/>
          <w:szCs w:val="24"/>
        </w:rPr>
        <w:t>dital, com preço unitário do ponto de função igual ou inferior ao ofertado pel</w:t>
      </w:r>
      <w:r w:rsidR="002350BC" w:rsidRPr="004826DC">
        <w:rPr>
          <w:rFonts w:ascii="Calibri" w:hAnsi="Calibri"/>
          <w:sz w:val="24"/>
          <w:szCs w:val="24"/>
        </w:rPr>
        <w:t>o</w:t>
      </w:r>
      <w:r w:rsidRPr="004826DC">
        <w:rPr>
          <w:rFonts w:ascii="Calibri" w:hAnsi="Calibri"/>
          <w:sz w:val="24"/>
          <w:szCs w:val="24"/>
        </w:rPr>
        <w:t xml:space="preserve"> </w:t>
      </w:r>
      <w:r w:rsidRPr="004826DC">
        <w:rPr>
          <w:rFonts w:ascii="Calibri" w:hAnsi="Calibri"/>
          <w:b/>
          <w:sz w:val="24"/>
          <w:szCs w:val="24"/>
        </w:rPr>
        <w:t>licitante</w:t>
      </w:r>
      <w:r w:rsidRPr="004826DC">
        <w:rPr>
          <w:rFonts w:ascii="Calibri" w:hAnsi="Calibri"/>
          <w:sz w:val="24"/>
          <w:szCs w:val="24"/>
        </w:rPr>
        <w:t>;</w:t>
      </w:r>
    </w:p>
    <w:p w:rsidR="00C96922" w:rsidRPr="004826DC" w:rsidRDefault="00C96922" w:rsidP="00A45489">
      <w:pPr>
        <w:numPr>
          <w:ilvl w:val="2"/>
          <w:numId w:val="3"/>
        </w:numPr>
        <w:tabs>
          <w:tab w:val="clear" w:pos="3612"/>
          <w:tab w:val="num" w:pos="2552"/>
          <w:tab w:val="num" w:pos="3556"/>
        </w:tabs>
        <w:spacing w:after="80"/>
        <w:ind w:left="2552" w:hanging="851"/>
        <w:jc w:val="both"/>
        <w:rPr>
          <w:rFonts w:ascii="Calibri" w:hAnsi="Calibri"/>
          <w:sz w:val="24"/>
          <w:szCs w:val="24"/>
        </w:rPr>
      </w:pPr>
      <w:r w:rsidRPr="004826DC">
        <w:rPr>
          <w:rFonts w:ascii="Calibri" w:hAnsi="Calibri"/>
          <w:sz w:val="24"/>
          <w:szCs w:val="24"/>
        </w:rPr>
        <w:t>registros ou evidências que comprovem a adoção de processos de desenvolvimento aderentes à norma ISO NBR 15.504</w:t>
      </w:r>
      <w:r w:rsidR="002350BC" w:rsidRPr="004826DC">
        <w:rPr>
          <w:rFonts w:ascii="Calibri" w:hAnsi="Calibri"/>
          <w:sz w:val="24"/>
          <w:szCs w:val="24"/>
        </w:rPr>
        <w:t>,</w:t>
      </w:r>
      <w:r w:rsidRPr="004826DC">
        <w:rPr>
          <w:rFonts w:ascii="Calibri" w:hAnsi="Calibri"/>
          <w:sz w:val="24"/>
          <w:szCs w:val="24"/>
        </w:rPr>
        <w:t xml:space="preserve"> compatíveis com os níveis de maturidade CMMi-Dev 2 ou MPS.Br nivel F</w:t>
      </w:r>
      <w:r w:rsidR="002350BC" w:rsidRPr="004826DC">
        <w:rPr>
          <w:rFonts w:ascii="Calibri" w:hAnsi="Calibri"/>
          <w:sz w:val="24"/>
          <w:szCs w:val="24"/>
        </w:rPr>
        <w:t>,</w:t>
      </w:r>
      <w:r w:rsidRPr="004826DC">
        <w:rPr>
          <w:rFonts w:ascii="Calibri" w:hAnsi="Calibri"/>
          <w:sz w:val="24"/>
          <w:szCs w:val="24"/>
        </w:rPr>
        <w:t xml:space="preserve"> na localidade </w:t>
      </w:r>
      <w:r w:rsidR="002350BC" w:rsidRPr="004826DC">
        <w:rPr>
          <w:rFonts w:ascii="Calibri" w:hAnsi="Calibri"/>
          <w:sz w:val="24"/>
          <w:szCs w:val="24"/>
        </w:rPr>
        <w:t>em que</w:t>
      </w:r>
      <w:r w:rsidRPr="004826DC">
        <w:rPr>
          <w:rFonts w:ascii="Calibri" w:hAnsi="Calibri"/>
          <w:sz w:val="24"/>
          <w:szCs w:val="24"/>
        </w:rPr>
        <w:t xml:space="preserve"> foi prevista a realização da parcela mais significativa das atividades de desenvolvimento.</w:t>
      </w:r>
    </w:p>
    <w:p w:rsidR="00C96922" w:rsidRPr="004826DC" w:rsidRDefault="00AF4B96" w:rsidP="00AF4B96">
      <w:pPr>
        <w:numPr>
          <w:ilvl w:val="1"/>
          <w:numId w:val="3"/>
        </w:numPr>
        <w:tabs>
          <w:tab w:val="num" w:pos="3556"/>
        </w:tabs>
        <w:spacing w:after="80"/>
        <w:jc w:val="both"/>
        <w:rPr>
          <w:rFonts w:ascii="Calibri" w:hAnsi="Calibri"/>
          <w:sz w:val="24"/>
          <w:szCs w:val="24"/>
        </w:rPr>
      </w:pPr>
      <w:r w:rsidRPr="004826DC">
        <w:rPr>
          <w:rFonts w:ascii="Calibri" w:hAnsi="Calibri"/>
          <w:sz w:val="24"/>
          <w:szCs w:val="24"/>
        </w:rPr>
        <w:lastRenderedPageBreak/>
        <w:t xml:space="preserve">O TCU poderá realizar diligências objetivando comprovar a veracidade das informações prestadas pelo </w:t>
      </w:r>
      <w:r w:rsidRPr="004826DC">
        <w:rPr>
          <w:rFonts w:ascii="Calibri" w:hAnsi="Calibri"/>
          <w:b/>
          <w:sz w:val="24"/>
          <w:szCs w:val="24"/>
        </w:rPr>
        <w:t>licitante</w:t>
      </w:r>
      <w:r w:rsidRPr="004826DC">
        <w:rPr>
          <w:rFonts w:ascii="Calibri" w:hAnsi="Calibri"/>
          <w:sz w:val="24"/>
          <w:szCs w:val="24"/>
        </w:rPr>
        <w:t xml:space="preserve">. Caso fique caracterizada atitude inidônea do </w:t>
      </w:r>
      <w:r w:rsidRPr="004826DC">
        <w:rPr>
          <w:rFonts w:ascii="Calibri" w:hAnsi="Calibri"/>
          <w:b/>
          <w:sz w:val="24"/>
          <w:szCs w:val="24"/>
        </w:rPr>
        <w:t>licitante</w:t>
      </w:r>
      <w:r w:rsidRPr="004826DC">
        <w:rPr>
          <w:rFonts w:ascii="Calibri" w:hAnsi="Calibri"/>
          <w:sz w:val="24"/>
          <w:szCs w:val="24"/>
        </w:rPr>
        <w:t>, esse estará sujeito às penalidades previstas em lei.</w:t>
      </w:r>
    </w:p>
    <w:p w:rsidR="00A45489" w:rsidRPr="004826DC" w:rsidRDefault="001949F5" w:rsidP="00A45489">
      <w:pPr>
        <w:numPr>
          <w:ilvl w:val="1"/>
          <w:numId w:val="3"/>
        </w:numPr>
        <w:tabs>
          <w:tab w:val="num" w:pos="3556"/>
        </w:tabs>
        <w:spacing w:after="120"/>
        <w:jc w:val="both"/>
        <w:rPr>
          <w:rFonts w:ascii="Calibri" w:hAnsi="Calibri"/>
        </w:rPr>
      </w:pPr>
      <w:r w:rsidRPr="004826DC">
        <w:rPr>
          <w:rFonts w:ascii="Calibri" w:hAnsi="Calibri"/>
          <w:sz w:val="24"/>
          <w:szCs w:val="24"/>
        </w:rPr>
        <w:t>A</w:t>
      </w:r>
      <w:r w:rsidR="00AF4B96" w:rsidRPr="004826DC">
        <w:rPr>
          <w:rFonts w:ascii="Calibri" w:hAnsi="Calibri"/>
          <w:sz w:val="24"/>
          <w:szCs w:val="24"/>
        </w:rPr>
        <w:t xml:space="preserve">pós análise das informações, </w:t>
      </w:r>
      <w:r w:rsidRPr="004826DC">
        <w:rPr>
          <w:rFonts w:ascii="Calibri" w:hAnsi="Calibri"/>
          <w:sz w:val="24"/>
          <w:szCs w:val="24"/>
        </w:rPr>
        <w:t xml:space="preserve">caso </w:t>
      </w:r>
      <w:r w:rsidR="00AF4B96" w:rsidRPr="004826DC">
        <w:rPr>
          <w:rFonts w:ascii="Calibri" w:hAnsi="Calibri"/>
          <w:sz w:val="24"/>
          <w:szCs w:val="24"/>
        </w:rPr>
        <w:t>fi</w:t>
      </w:r>
      <w:r w:rsidRPr="004826DC">
        <w:rPr>
          <w:rFonts w:ascii="Calibri" w:hAnsi="Calibri"/>
          <w:sz w:val="24"/>
          <w:szCs w:val="24"/>
        </w:rPr>
        <w:t>que</w:t>
      </w:r>
      <w:r w:rsidR="00AF4B96" w:rsidRPr="004826DC">
        <w:rPr>
          <w:rFonts w:ascii="Calibri" w:hAnsi="Calibri"/>
          <w:sz w:val="24"/>
          <w:szCs w:val="24"/>
        </w:rPr>
        <w:t xml:space="preserve"> caracterizada a inexequibilidade do preço proposto, considerando os padrões de qualidade esperados pelo Tribunal e especificados n</w:t>
      </w:r>
      <w:r w:rsidR="00134D0E" w:rsidRPr="004826DC">
        <w:rPr>
          <w:rFonts w:ascii="Calibri" w:hAnsi="Calibri"/>
          <w:sz w:val="24"/>
          <w:szCs w:val="24"/>
        </w:rPr>
        <w:t>este Edital e em seus anexos</w:t>
      </w:r>
      <w:r w:rsidR="00AF4B96" w:rsidRPr="004826DC">
        <w:rPr>
          <w:rFonts w:ascii="Calibri" w:hAnsi="Calibri"/>
          <w:sz w:val="24"/>
          <w:szCs w:val="24"/>
        </w:rPr>
        <w:t xml:space="preserve">, </w:t>
      </w:r>
      <w:r w:rsidR="0069382B" w:rsidRPr="004826DC">
        <w:rPr>
          <w:rFonts w:ascii="Calibri" w:hAnsi="Calibri"/>
          <w:sz w:val="24"/>
          <w:szCs w:val="24"/>
        </w:rPr>
        <w:t>o</w:t>
      </w:r>
      <w:r w:rsidR="00AF4B96" w:rsidRPr="004826DC">
        <w:rPr>
          <w:rFonts w:ascii="Calibri" w:hAnsi="Calibri"/>
          <w:sz w:val="24"/>
          <w:szCs w:val="24"/>
        </w:rPr>
        <w:t xml:space="preserve"> </w:t>
      </w:r>
      <w:r w:rsidR="00AF4B96" w:rsidRPr="004826DC">
        <w:rPr>
          <w:rFonts w:ascii="Calibri" w:hAnsi="Calibri"/>
          <w:b/>
          <w:sz w:val="24"/>
          <w:szCs w:val="24"/>
        </w:rPr>
        <w:t>licitante</w:t>
      </w:r>
      <w:r w:rsidR="00AF4B96" w:rsidRPr="004826DC">
        <w:rPr>
          <w:rFonts w:ascii="Calibri" w:hAnsi="Calibri"/>
          <w:sz w:val="24"/>
          <w:szCs w:val="24"/>
        </w:rPr>
        <w:t xml:space="preserve"> será desclassificad</w:t>
      </w:r>
      <w:r w:rsidR="0069382B" w:rsidRPr="004826DC">
        <w:rPr>
          <w:rFonts w:ascii="Calibri" w:hAnsi="Calibri"/>
          <w:sz w:val="24"/>
          <w:szCs w:val="24"/>
        </w:rPr>
        <w:t>o</w:t>
      </w:r>
      <w:r w:rsidR="00AF4B96" w:rsidRPr="004826DC">
        <w:rPr>
          <w:rFonts w:ascii="Calibri" w:hAnsi="Calibri"/>
          <w:sz w:val="24"/>
          <w:szCs w:val="24"/>
        </w:rPr>
        <w:t xml:space="preserve"> e será então convocado o próximo </w:t>
      </w:r>
      <w:r w:rsidR="00AF4B96" w:rsidRPr="004826DC">
        <w:rPr>
          <w:rFonts w:ascii="Calibri" w:hAnsi="Calibri"/>
          <w:b/>
          <w:sz w:val="24"/>
          <w:szCs w:val="24"/>
        </w:rPr>
        <w:t>licitante</w:t>
      </w:r>
      <w:r w:rsidR="00AF4B96" w:rsidRPr="004826DC">
        <w:rPr>
          <w:rFonts w:ascii="Calibri" w:hAnsi="Calibri"/>
          <w:sz w:val="24"/>
          <w:szCs w:val="24"/>
        </w:rPr>
        <w:t xml:space="preserve">, respeitada a ordem de classificação </w:t>
      </w:r>
      <w:r w:rsidR="0069382B" w:rsidRPr="004826DC">
        <w:rPr>
          <w:rFonts w:ascii="Calibri" w:hAnsi="Calibri"/>
          <w:sz w:val="24"/>
          <w:szCs w:val="24"/>
        </w:rPr>
        <w:t>d</w:t>
      </w:r>
      <w:r w:rsidR="00AF4B96" w:rsidRPr="004826DC">
        <w:rPr>
          <w:rFonts w:ascii="Calibri" w:hAnsi="Calibri"/>
          <w:sz w:val="24"/>
          <w:szCs w:val="24"/>
        </w:rPr>
        <w:t xml:space="preserve">o </w:t>
      </w:r>
      <w:r w:rsidR="0069382B" w:rsidRPr="004826DC">
        <w:rPr>
          <w:rFonts w:ascii="Calibri" w:hAnsi="Calibri"/>
          <w:b/>
          <w:sz w:val="24"/>
          <w:szCs w:val="24"/>
        </w:rPr>
        <w:t>P</w:t>
      </w:r>
      <w:r w:rsidR="00AF4B96" w:rsidRPr="004826DC">
        <w:rPr>
          <w:rFonts w:ascii="Calibri" w:hAnsi="Calibri"/>
          <w:b/>
          <w:sz w:val="24"/>
          <w:szCs w:val="24"/>
        </w:rPr>
        <w:t>regão</w:t>
      </w:r>
      <w:r w:rsidR="00AF4B96" w:rsidRPr="004826DC">
        <w:rPr>
          <w:rFonts w:ascii="Calibri" w:hAnsi="Calibri"/>
          <w:sz w:val="24"/>
          <w:szCs w:val="24"/>
        </w:rPr>
        <w:t>.</w:t>
      </w:r>
    </w:p>
    <w:p w:rsidR="00B273CB" w:rsidRPr="004826DC" w:rsidRDefault="00B273CB" w:rsidP="00B273CB">
      <w:pPr>
        <w:pStyle w:val="Ttulo1"/>
        <w:tabs>
          <w:tab w:val="num" w:pos="1134"/>
        </w:tabs>
        <w:ind w:left="0"/>
        <w:jc w:val="both"/>
        <w:rPr>
          <w:rFonts w:ascii="Calibri" w:hAnsi="Calibri"/>
          <w:sz w:val="24"/>
        </w:rPr>
      </w:pPr>
      <w:r w:rsidRPr="004826DC">
        <w:rPr>
          <w:rFonts w:ascii="Calibri" w:hAnsi="Calibri"/>
          <w:sz w:val="24"/>
        </w:rPr>
        <w:t xml:space="preserve">SEÇÃO </w:t>
      </w:r>
      <w:r w:rsidR="005201A3" w:rsidRPr="004826DC">
        <w:rPr>
          <w:rFonts w:ascii="Calibri" w:hAnsi="Calibri"/>
          <w:sz w:val="24"/>
        </w:rPr>
        <w:t>XIII</w:t>
      </w:r>
      <w:r w:rsidRPr="004826DC">
        <w:rPr>
          <w:rFonts w:ascii="Calibri" w:hAnsi="Calibri"/>
          <w:sz w:val="24"/>
        </w:rPr>
        <w:t xml:space="preserve">- </w:t>
      </w:r>
      <w:r w:rsidR="005201A3" w:rsidRPr="004826DC">
        <w:rPr>
          <w:rFonts w:ascii="Calibri" w:hAnsi="Calibri"/>
          <w:sz w:val="24"/>
        </w:rPr>
        <w:t>DA DEMONSTRAÇÃO DOS SERVIÇOS</w:t>
      </w:r>
    </w:p>
    <w:p w:rsidR="00202943" w:rsidRPr="004826DC" w:rsidRDefault="00693EA0" w:rsidP="003A55FB">
      <w:pPr>
        <w:numPr>
          <w:ilvl w:val="0"/>
          <w:numId w:val="3"/>
        </w:numPr>
        <w:tabs>
          <w:tab w:val="clear" w:pos="705"/>
          <w:tab w:val="num" w:pos="1134"/>
        </w:tabs>
        <w:spacing w:after="120"/>
        <w:ind w:left="0" w:firstLine="0"/>
        <w:jc w:val="both"/>
        <w:rPr>
          <w:rFonts w:ascii="Calibri" w:hAnsi="Calibri"/>
          <w:sz w:val="24"/>
        </w:rPr>
      </w:pPr>
      <w:r w:rsidRPr="004826DC">
        <w:rPr>
          <w:rFonts w:ascii="Calibri" w:hAnsi="Calibri"/>
          <w:sz w:val="24"/>
        </w:rPr>
        <w:t xml:space="preserve">O </w:t>
      </w:r>
      <w:r w:rsidRPr="004826DC">
        <w:rPr>
          <w:rFonts w:ascii="Calibri" w:hAnsi="Calibri"/>
          <w:b/>
          <w:sz w:val="24"/>
        </w:rPr>
        <w:t>licitante</w:t>
      </w:r>
      <w:r w:rsidRPr="004826DC">
        <w:rPr>
          <w:rFonts w:ascii="Calibri" w:hAnsi="Calibri"/>
          <w:sz w:val="24"/>
        </w:rPr>
        <w:t xml:space="preserve"> detentor da melhor proposta será convocado para, no prazo de cinco dias úteis, efetuar a demonstração dos serviços, conforme as regras estabelecidas no Anexo XX – Da </w:t>
      </w:r>
      <w:r w:rsidR="00AE7F6E" w:rsidRPr="004826DC">
        <w:rPr>
          <w:rFonts w:ascii="Calibri" w:hAnsi="Calibri"/>
          <w:sz w:val="24"/>
        </w:rPr>
        <w:t>D</w:t>
      </w:r>
      <w:r w:rsidRPr="004826DC">
        <w:rPr>
          <w:rFonts w:ascii="Calibri" w:hAnsi="Calibri"/>
          <w:sz w:val="24"/>
        </w:rPr>
        <w:t>emonstração dos Serviços</w:t>
      </w:r>
      <w:r w:rsidR="005201A3" w:rsidRPr="004826DC">
        <w:rPr>
          <w:rFonts w:ascii="Calibri" w:hAnsi="Calibri"/>
          <w:sz w:val="24"/>
        </w:rPr>
        <w:t>.</w:t>
      </w:r>
    </w:p>
    <w:p w:rsidR="00693EA0" w:rsidRPr="004826DC" w:rsidRDefault="00693EA0" w:rsidP="00693EA0">
      <w:pPr>
        <w:numPr>
          <w:ilvl w:val="1"/>
          <w:numId w:val="3"/>
        </w:numPr>
        <w:tabs>
          <w:tab w:val="num" w:pos="3556"/>
        </w:tabs>
        <w:spacing w:after="120"/>
        <w:jc w:val="both"/>
        <w:rPr>
          <w:rFonts w:ascii="Calibri" w:hAnsi="Calibri"/>
          <w:sz w:val="24"/>
        </w:rPr>
      </w:pPr>
      <w:r w:rsidRPr="004826DC">
        <w:rPr>
          <w:rFonts w:ascii="Calibri" w:hAnsi="Calibri"/>
          <w:sz w:val="24"/>
          <w:szCs w:val="24"/>
        </w:rPr>
        <w:t xml:space="preserve">Não será aceita a proposta do </w:t>
      </w:r>
      <w:r w:rsidRPr="004826DC">
        <w:rPr>
          <w:rFonts w:ascii="Calibri" w:hAnsi="Calibri"/>
          <w:b/>
          <w:sz w:val="24"/>
          <w:szCs w:val="24"/>
        </w:rPr>
        <w:t>licitante</w:t>
      </w:r>
      <w:r w:rsidRPr="004826DC">
        <w:rPr>
          <w:rFonts w:ascii="Calibri" w:hAnsi="Calibri"/>
          <w:sz w:val="24"/>
          <w:szCs w:val="24"/>
        </w:rPr>
        <w:t xml:space="preserve"> que tiver sua demonstração rejeitada, que não realizar demonstração, ou que não a realizar no prazo estabelecido.</w:t>
      </w:r>
    </w:p>
    <w:p w:rsidR="00202943" w:rsidRPr="004826DC" w:rsidRDefault="00202943" w:rsidP="009636BA">
      <w:pPr>
        <w:pStyle w:val="Ttulo1"/>
        <w:tabs>
          <w:tab w:val="num" w:pos="1134"/>
        </w:tabs>
        <w:ind w:left="0"/>
        <w:jc w:val="both"/>
        <w:rPr>
          <w:rFonts w:ascii="Calibri" w:hAnsi="Calibri"/>
          <w:sz w:val="24"/>
        </w:rPr>
      </w:pPr>
      <w:r w:rsidRPr="004826DC">
        <w:rPr>
          <w:rFonts w:ascii="Calibri" w:hAnsi="Calibri"/>
          <w:sz w:val="24"/>
        </w:rPr>
        <w:t xml:space="preserve">SEÇÃO </w:t>
      </w:r>
      <w:r w:rsidR="008B1A7D" w:rsidRPr="004826DC">
        <w:rPr>
          <w:rFonts w:ascii="Calibri" w:hAnsi="Calibri"/>
          <w:sz w:val="24"/>
        </w:rPr>
        <w:t>XIV</w:t>
      </w:r>
      <w:r w:rsidRPr="004826DC">
        <w:rPr>
          <w:rFonts w:ascii="Calibri" w:hAnsi="Calibri"/>
          <w:sz w:val="24"/>
        </w:rPr>
        <w:t>- DA HABILITAÇÃO</w:t>
      </w:r>
    </w:p>
    <w:p w:rsidR="00202943" w:rsidRPr="004826DC" w:rsidRDefault="00202943" w:rsidP="00202943">
      <w:pPr>
        <w:numPr>
          <w:ilvl w:val="0"/>
          <w:numId w:val="3"/>
        </w:numPr>
        <w:tabs>
          <w:tab w:val="clear" w:pos="705"/>
          <w:tab w:val="num" w:pos="1134"/>
        </w:tabs>
        <w:spacing w:after="120"/>
        <w:ind w:left="0" w:firstLine="0"/>
        <w:jc w:val="both"/>
        <w:rPr>
          <w:rFonts w:ascii="Calibri" w:hAnsi="Calibri"/>
          <w:sz w:val="24"/>
        </w:rPr>
      </w:pPr>
      <w:r w:rsidRPr="004826DC">
        <w:rPr>
          <w:rFonts w:ascii="Calibri" w:hAnsi="Calibri"/>
          <w:sz w:val="24"/>
        </w:rPr>
        <w:t>A habilitação d</w:t>
      </w:r>
      <w:r w:rsidR="00FC06C7" w:rsidRPr="004826DC">
        <w:rPr>
          <w:rFonts w:ascii="Calibri" w:hAnsi="Calibri"/>
          <w:sz w:val="24"/>
        </w:rPr>
        <w:t>o</w:t>
      </w:r>
      <w:r w:rsidRPr="004826DC">
        <w:rPr>
          <w:rFonts w:ascii="Calibri" w:hAnsi="Calibri"/>
          <w:sz w:val="24"/>
        </w:rPr>
        <w:t xml:space="preserve">s </w:t>
      </w:r>
      <w:r w:rsidR="00FC06C7" w:rsidRPr="004826DC">
        <w:rPr>
          <w:rFonts w:ascii="Calibri" w:hAnsi="Calibri"/>
          <w:b/>
          <w:sz w:val="24"/>
        </w:rPr>
        <w:t>licitante</w:t>
      </w:r>
      <w:r w:rsidRPr="004826DC">
        <w:rPr>
          <w:rFonts w:ascii="Calibri" w:hAnsi="Calibri"/>
          <w:b/>
          <w:sz w:val="24"/>
        </w:rPr>
        <w:t>s</w:t>
      </w:r>
      <w:r w:rsidRPr="004826DC">
        <w:rPr>
          <w:rFonts w:ascii="Calibri" w:hAnsi="Calibri"/>
          <w:sz w:val="24"/>
        </w:rPr>
        <w:t xml:space="preserve"> será verificada por meio do S</w:t>
      </w:r>
      <w:r w:rsidR="000B540C" w:rsidRPr="004826DC">
        <w:rPr>
          <w:rFonts w:ascii="Calibri" w:hAnsi="Calibri"/>
          <w:sz w:val="24"/>
        </w:rPr>
        <w:t>icaf (habilitação parcial) e da</w:t>
      </w:r>
      <w:r w:rsidRPr="004826DC">
        <w:rPr>
          <w:rFonts w:ascii="Calibri" w:hAnsi="Calibri"/>
          <w:sz w:val="24"/>
        </w:rPr>
        <w:t xml:space="preserve"> document</w:t>
      </w:r>
      <w:r w:rsidR="000B540C" w:rsidRPr="004826DC">
        <w:rPr>
          <w:rFonts w:ascii="Calibri" w:hAnsi="Calibri"/>
          <w:sz w:val="24"/>
        </w:rPr>
        <w:t>ação c</w:t>
      </w:r>
      <w:r w:rsidR="00B83766" w:rsidRPr="004826DC">
        <w:rPr>
          <w:rFonts w:ascii="Calibri" w:hAnsi="Calibri"/>
          <w:sz w:val="24"/>
        </w:rPr>
        <w:t>omplementar especificada neste E</w:t>
      </w:r>
      <w:r w:rsidR="000B540C" w:rsidRPr="004826DC">
        <w:rPr>
          <w:rFonts w:ascii="Calibri" w:hAnsi="Calibri"/>
          <w:sz w:val="24"/>
        </w:rPr>
        <w:t>dital.</w:t>
      </w:r>
    </w:p>
    <w:p w:rsidR="00202943" w:rsidRPr="004826DC" w:rsidRDefault="000B540C" w:rsidP="00202943">
      <w:pPr>
        <w:pStyle w:val="Cabealho"/>
        <w:numPr>
          <w:ilvl w:val="0"/>
          <w:numId w:val="3"/>
        </w:numPr>
        <w:tabs>
          <w:tab w:val="clear" w:pos="705"/>
          <w:tab w:val="clear" w:pos="4419"/>
          <w:tab w:val="clear" w:pos="8838"/>
          <w:tab w:val="num" w:pos="1134"/>
        </w:tabs>
        <w:spacing w:after="120"/>
        <w:ind w:left="0" w:firstLine="0"/>
        <w:rPr>
          <w:rFonts w:ascii="Calibri" w:hAnsi="Calibri"/>
        </w:rPr>
      </w:pPr>
      <w:r w:rsidRPr="004826DC">
        <w:rPr>
          <w:rFonts w:ascii="Calibri" w:hAnsi="Calibri"/>
        </w:rPr>
        <w:t xml:space="preserve">Os </w:t>
      </w:r>
      <w:r w:rsidR="00FC06C7" w:rsidRPr="004826DC">
        <w:rPr>
          <w:rFonts w:ascii="Calibri" w:hAnsi="Calibri"/>
          <w:b/>
        </w:rPr>
        <w:t>licitante</w:t>
      </w:r>
      <w:r w:rsidRPr="004826DC">
        <w:rPr>
          <w:rFonts w:ascii="Calibri" w:hAnsi="Calibri"/>
          <w:b/>
        </w:rPr>
        <w:t>s</w:t>
      </w:r>
      <w:r w:rsidRPr="004826DC">
        <w:rPr>
          <w:rFonts w:ascii="Calibri" w:hAnsi="Calibri"/>
        </w:rPr>
        <w:t xml:space="preserve"> que não atenderem às exigências de habilitação parcial no Sicaf deverão apresentar documentos que supram tais exigências</w:t>
      </w:r>
      <w:r w:rsidR="00202943" w:rsidRPr="004826DC">
        <w:rPr>
          <w:rFonts w:ascii="Calibri" w:hAnsi="Calibri"/>
        </w:rPr>
        <w:t>.</w:t>
      </w:r>
    </w:p>
    <w:p w:rsidR="00202943" w:rsidRPr="004826DC" w:rsidRDefault="000B540C" w:rsidP="00202943">
      <w:pPr>
        <w:numPr>
          <w:ilvl w:val="0"/>
          <w:numId w:val="3"/>
        </w:numPr>
        <w:tabs>
          <w:tab w:val="clear" w:pos="705"/>
          <w:tab w:val="num" w:pos="1134"/>
        </w:tabs>
        <w:spacing w:after="120"/>
        <w:ind w:left="0" w:firstLine="0"/>
        <w:jc w:val="both"/>
        <w:rPr>
          <w:rFonts w:ascii="Calibri" w:hAnsi="Calibri"/>
          <w:sz w:val="24"/>
        </w:rPr>
      </w:pPr>
      <w:r w:rsidRPr="004826DC">
        <w:rPr>
          <w:rFonts w:ascii="Calibri" w:hAnsi="Calibri"/>
          <w:sz w:val="24"/>
        </w:rPr>
        <w:t xml:space="preserve">Os </w:t>
      </w:r>
      <w:r w:rsidR="00FC06C7" w:rsidRPr="004826DC">
        <w:rPr>
          <w:rFonts w:ascii="Calibri" w:hAnsi="Calibri"/>
          <w:b/>
          <w:sz w:val="24"/>
        </w:rPr>
        <w:t>licitante</w:t>
      </w:r>
      <w:r w:rsidRPr="004826DC">
        <w:rPr>
          <w:rFonts w:ascii="Calibri" w:hAnsi="Calibri"/>
          <w:b/>
          <w:sz w:val="24"/>
        </w:rPr>
        <w:t>s</w:t>
      </w:r>
      <w:r w:rsidRPr="004826DC">
        <w:rPr>
          <w:rFonts w:ascii="Calibri" w:hAnsi="Calibri"/>
          <w:sz w:val="24"/>
        </w:rPr>
        <w:t xml:space="preserve"> deverão apresentar a seguinte documentação complementar:</w:t>
      </w:r>
    </w:p>
    <w:p w:rsidR="00072977" w:rsidRPr="004826DC" w:rsidRDefault="000B540C" w:rsidP="00072977">
      <w:pPr>
        <w:numPr>
          <w:ilvl w:val="1"/>
          <w:numId w:val="3"/>
        </w:numPr>
        <w:tabs>
          <w:tab w:val="left" w:pos="1701"/>
        </w:tabs>
        <w:spacing w:after="120"/>
        <w:jc w:val="both"/>
        <w:rPr>
          <w:rFonts w:ascii="Calibri" w:hAnsi="Calibri"/>
          <w:b/>
          <w:sz w:val="24"/>
          <w:shd w:val="pct25" w:color="auto" w:fill="FFFFFF"/>
        </w:rPr>
      </w:pPr>
      <w:r w:rsidRPr="004826DC">
        <w:rPr>
          <w:rFonts w:ascii="Calibri" w:hAnsi="Calibri"/>
          <w:sz w:val="24"/>
        </w:rPr>
        <w:t xml:space="preserve">comprovação de patrimônio líquido não inferior a 10% (dez por cento) do valor estimado da contratação, quando qualquer dos índices Liquidez Geral, Liquidez Corrente </w:t>
      </w:r>
      <w:r w:rsidR="00B67F6F" w:rsidRPr="004826DC">
        <w:rPr>
          <w:rFonts w:ascii="Calibri" w:hAnsi="Calibri"/>
          <w:sz w:val="24"/>
        </w:rPr>
        <w:t xml:space="preserve">e Solvência Geral, </w:t>
      </w:r>
      <w:r w:rsidRPr="004826DC">
        <w:rPr>
          <w:rFonts w:ascii="Calibri" w:hAnsi="Calibri"/>
          <w:sz w:val="24"/>
        </w:rPr>
        <w:t>informados pelo S</w:t>
      </w:r>
      <w:r w:rsidR="00B67F6F" w:rsidRPr="004826DC">
        <w:rPr>
          <w:rFonts w:ascii="Calibri" w:hAnsi="Calibri"/>
          <w:sz w:val="24"/>
        </w:rPr>
        <w:t>icaf, for igual ou inferior a 1</w:t>
      </w:r>
      <w:r w:rsidRPr="004826DC">
        <w:rPr>
          <w:rFonts w:ascii="Calibri" w:hAnsi="Calibri"/>
          <w:sz w:val="24"/>
        </w:rPr>
        <w:t>;</w:t>
      </w:r>
      <w:r w:rsidR="00072977" w:rsidRPr="004826DC">
        <w:rPr>
          <w:rFonts w:ascii="Calibri" w:hAnsi="Calibri"/>
          <w:sz w:val="24"/>
        </w:rPr>
        <w:t xml:space="preserve"> </w:t>
      </w:r>
    </w:p>
    <w:p w:rsidR="00441738" w:rsidRPr="004826DC" w:rsidRDefault="00441738" w:rsidP="00441738">
      <w:pPr>
        <w:numPr>
          <w:ilvl w:val="1"/>
          <w:numId w:val="3"/>
        </w:numPr>
        <w:tabs>
          <w:tab w:val="left" w:pos="1701"/>
        </w:tabs>
        <w:spacing w:after="120"/>
        <w:jc w:val="both"/>
        <w:rPr>
          <w:rFonts w:ascii="Calibri" w:hAnsi="Calibri"/>
          <w:sz w:val="24"/>
        </w:rPr>
      </w:pPr>
      <w:r w:rsidRPr="004826DC">
        <w:rPr>
          <w:rFonts w:ascii="Calibri" w:hAnsi="Calibri"/>
          <w:sz w:val="24"/>
        </w:rPr>
        <w:t xml:space="preserve">prova de inexistência de débitos inadimplidos perante a Justiça do Trabalho, mediante a apresentação de certidão negativa, nos termos do Título VII-A da Consolidação das Leis do Trabalho, aprovada pelo Decreto-Lei </w:t>
      </w:r>
      <w:r w:rsidR="00BC7E31" w:rsidRPr="004826DC">
        <w:rPr>
          <w:rFonts w:ascii="Calibri" w:hAnsi="Calibri"/>
          <w:sz w:val="24"/>
        </w:rPr>
        <w:t>nº 5.452, de 1º de ma</w:t>
      </w:r>
      <w:r w:rsidR="00BC7E31" w:rsidRPr="004826DC">
        <w:rPr>
          <w:rFonts w:ascii="Calibri" w:hAnsi="Calibri"/>
          <w:sz w:val="24"/>
          <w:szCs w:val="24"/>
        </w:rPr>
        <w:t>io de 1943, tendo em vista o disposto no art. 3º da Lei n</w:t>
      </w:r>
      <w:r w:rsidR="00C22612" w:rsidRPr="004826DC">
        <w:rPr>
          <w:rFonts w:ascii="Calibri" w:hAnsi="Calibri"/>
          <w:sz w:val="24"/>
          <w:szCs w:val="24"/>
        </w:rPr>
        <w:t>º 12.440, de 7 de julho de 2011;</w:t>
      </w:r>
      <w:r w:rsidRPr="004826DC">
        <w:rPr>
          <w:rFonts w:ascii="Calibri" w:hAnsi="Calibri"/>
          <w:sz w:val="24"/>
        </w:rPr>
        <w:t xml:space="preserve"> </w:t>
      </w:r>
    </w:p>
    <w:p w:rsidR="00B67F6F" w:rsidRPr="004826DC" w:rsidRDefault="00B67F6F" w:rsidP="000B540C">
      <w:pPr>
        <w:numPr>
          <w:ilvl w:val="1"/>
          <w:numId w:val="3"/>
        </w:numPr>
        <w:tabs>
          <w:tab w:val="left" w:pos="1701"/>
        </w:tabs>
        <w:spacing w:after="120"/>
        <w:jc w:val="both"/>
        <w:rPr>
          <w:rFonts w:ascii="Calibri" w:hAnsi="Calibri"/>
          <w:b/>
          <w:sz w:val="24"/>
          <w:szCs w:val="24"/>
          <w:shd w:val="pct25" w:color="auto" w:fill="FFFFFF"/>
        </w:rPr>
      </w:pPr>
      <w:r w:rsidRPr="004826DC">
        <w:rPr>
          <w:rFonts w:ascii="Calibri" w:hAnsi="Calibri"/>
          <w:sz w:val="24"/>
        </w:rPr>
        <w:t xml:space="preserve">atestado ou declaração de capacidade técnica que comprove </w:t>
      </w:r>
      <w:r w:rsidR="00504D19" w:rsidRPr="004826DC">
        <w:rPr>
          <w:rFonts w:ascii="Calibri" w:hAnsi="Calibri"/>
          <w:sz w:val="24"/>
        </w:rPr>
        <w:t xml:space="preserve">que o </w:t>
      </w:r>
      <w:r w:rsidR="00504D19" w:rsidRPr="004826DC">
        <w:rPr>
          <w:rFonts w:ascii="Calibri" w:hAnsi="Calibri"/>
          <w:b/>
          <w:sz w:val="24"/>
        </w:rPr>
        <w:t>licitante</w:t>
      </w:r>
      <w:r w:rsidR="00504D19" w:rsidRPr="004826DC">
        <w:rPr>
          <w:rFonts w:ascii="Calibri" w:hAnsi="Calibri"/>
          <w:sz w:val="24"/>
        </w:rPr>
        <w:t xml:space="preserve"> </w:t>
      </w:r>
      <w:r w:rsidR="000324F2" w:rsidRPr="004826DC">
        <w:rPr>
          <w:rFonts w:ascii="Calibri" w:hAnsi="Calibri"/>
          <w:sz w:val="24"/>
        </w:rPr>
        <w:t>teve homologados pelo contratante, atendendo níveis mínimos de serviço estabelecidos, em uma mesma empresa ou órgão, serviços de desenvolvimento e manutenção de sistemas medidos por meio de pontos de função em tecnologia WEB/Java EE (Java Platform, Enterprise Edition) e Banco de Dados Oracle, com volume igual ou superior a 2.400 pontos de função brutos (não ajustados) em período ininterrupto de doze meses</w:t>
      </w:r>
      <w:r w:rsidR="00504D19" w:rsidRPr="004826DC">
        <w:rPr>
          <w:rFonts w:ascii="Calibri" w:hAnsi="Calibri"/>
          <w:sz w:val="24"/>
        </w:rPr>
        <w:t>;</w:t>
      </w:r>
    </w:p>
    <w:p w:rsidR="00504D19" w:rsidRPr="004826DC" w:rsidRDefault="00504D19" w:rsidP="000B540C">
      <w:pPr>
        <w:numPr>
          <w:ilvl w:val="1"/>
          <w:numId w:val="3"/>
        </w:numPr>
        <w:tabs>
          <w:tab w:val="left" w:pos="1701"/>
        </w:tabs>
        <w:spacing w:after="120"/>
        <w:jc w:val="both"/>
        <w:rPr>
          <w:rFonts w:ascii="Calibri" w:hAnsi="Calibri"/>
          <w:sz w:val="24"/>
          <w:szCs w:val="24"/>
          <w:shd w:val="pct25" w:color="auto" w:fill="FFFFFF"/>
        </w:rPr>
      </w:pPr>
      <w:r w:rsidRPr="004826DC">
        <w:rPr>
          <w:rFonts w:ascii="Calibri" w:hAnsi="Calibri"/>
          <w:sz w:val="24"/>
        </w:rPr>
        <w:t xml:space="preserve">atestado ou declaração de capacidade técnica que comprove que o </w:t>
      </w:r>
      <w:r w:rsidRPr="004826DC">
        <w:rPr>
          <w:rFonts w:ascii="Calibri" w:hAnsi="Calibri"/>
          <w:b/>
          <w:sz w:val="24"/>
        </w:rPr>
        <w:t>licitante</w:t>
      </w:r>
      <w:r w:rsidRPr="004826DC">
        <w:rPr>
          <w:rFonts w:ascii="Calibri" w:hAnsi="Calibri"/>
          <w:sz w:val="24"/>
        </w:rPr>
        <w:t xml:space="preserve"> </w:t>
      </w:r>
      <w:r w:rsidR="000324F2" w:rsidRPr="004826DC">
        <w:rPr>
          <w:rFonts w:ascii="Calibri" w:hAnsi="Calibri"/>
          <w:sz w:val="24"/>
        </w:rPr>
        <w:t xml:space="preserve">teve homologados pelo contratante, atendendo níveis mínimos de serviço estabelecidos, em uma mesma empresa ou órgão, serviços de desenvolvimento e manutenção de sistemas medidos por meio de pontos de função em tecnologia Cliente/Servidor Delphi, Banco de Dados Oracle, com volume igual </w:t>
      </w:r>
      <w:r w:rsidR="000324F2" w:rsidRPr="004826DC">
        <w:rPr>
          <w:rFonts w:ascii="Calibri" w:hAnsi="Calibri"/>
          <w:sz w:val="24"/>
        </w:rPr>
        <w:lastRenderedPageBreak/>
        <w:t xml:space="preserve">ou superior a </w:t>
      </w:r>
      <w:r w:rsidR="00AE7F6E" w:rsidRPr="004826DC">
        <w:rPr>
          <w:rFonts w:ascii="Calibri" w:hAnsi="Calibri"/>
          <w:sz w:val="24"/>
        </w:rPr>
        <w:t>600</w:t>
      </w:r>
      <w:r w:rsidR="000324F2" w:rsidRPr="004826DC">
        <w:rPr>
          <w:rFonts w:ascii="Calibri" w:hAnsi="Calibri"/>
          <w:sz w:val="24"/>
        </w:rPr>
        <w:t xml:space="preserve"> pontos de função brutos (não ajustados) em período ininterrupto de doze meses</w:t>
      </w:r>
      <w:r w:rsidRPr="004826DC">
        <w:rPr>
          <w:rFonts w:ascii="Calibri" w:hAnsi="Calibri"/>
          <w:sz w:val="24"/>
        </w:rPr>
        <w:t>;</w:t>
      </w:r>
    </w:p>
    <w:p w:rsidR="00C41E11" w:rsidRPr="004826DC" w:rsidRDefault="00C41E11" w:rsidP="000B540C">
      <w:pPr>
        <w:numPr>
          <w:ilvl w:val="1"/>
          <w:numId w:val="3"/>
        </w:numPr>
        <w:tabs>
          <w:tab w:val="left" w:pos="1701"/>
        </w:tabs>
        <w:spacing w:after="120"/>
        <w:jc w:val="both"/>
        <w:rPr>
          <w:rFonts w:ascii="Calibri" w:hAnsi="Calibri"/>
          <w:sz w:val="24"/>
        </w:rPr>
      </w:pPr>
      <w:r w:rsidRPr="004826DC">
        <w:rPr>
          <w:rFonts w:ascii="Calibri" w:hAnsi="Calibri"/>
          <w:sz w:val="24"/>
        </w:rPr>
        <w:t xml:space="preserve">atestado ou declaração de capacidade técnica que comprove que o </w:t>
      </w:r>
      <w:r w:rsidRPr="004826DC">
        <w:rPr>
          <w:rFonts w:ascii="Calibri" w:hAnsi="Calibri"/>
          <w:b/>
          <w:sz w:val="24"/>
        </w:rPr>
        <w:t>licitante</w:t>
      </w:r>
      <w:r w:rsidRPr="004826DC">
        <w:rPr>
          <w:rFonts w:ascii="Calibri" w:hAnsi="Calibri"/>
          <w:sz w:val="24"/>
        </w:rPr>
        <w:t xml:space="preserve"> já executou ou está executando, em uma mesma empresa ou órgão, de forma satisfatória, serviços de desenvolvimento e manutenção de sistemas, medidos por meio da técnica de Análise de Ponto de Função (APF) do International Function Point Users’ Group (IFPUG), realizada por especialista certificado em Ponto de Função (Certified Function Point Specialist – CPFS) pelo IFPUG, com certificação válida no período da contagem, com volume igual ou superior a 3000 pontos de função brutos (não ajustados) em período ininterrupto de 12 (doze) meses;</w:t>
      </w:r>
    </w:p>
    <w:p w:rsidR="000D7AEE" w:rsidRPr="004826DC" w:rsidRDefault="00BB03AB" w:rsidP="00BB03AB">
      <w:pPr>
        <w:numPr>
          <w:ilvl w:val="1"/>
          <w:numId w:val="3"/>
        </w:numPr>
        <w:tabs>
          <w:tab w:val="left" w:pos="1701"/>
        </w:tabs>
        <w:spacing w:after="120"/>
        <w:jc w:val="both"/>
        <w:rPr>
          <w:rFonts w:ascii="Calibri" w:hAnsi="Calibri"/>
          <w:sz w:val="24"/>
        </w:rPr>
      </w:pPr>
      <w:r w:rsidRPr="004826DC">
        <w:rPr>
          <w:rFonts w:ascii="Calibri" w:hAnsi="Calibri"/>
          <w:sz w:val="24"/>
        </w:rPr>
        <w:t xml:space="preserve">declaração de vistoria, conforme modelo constante do Anexo </w:t>
      </w:r>
      <w:r w:rsidR="00A664AB" w:rsidRPr="004826DC">
        <w:rPr>
          <w:rFonts w:ascii="Calibri" w:hAnsi="Calibri"/>
          <w:sz w:val="24"/>
        </w:rPr>
        <w:t>XIX</w:t>
      </w:r>
      <w:r w:rsidRPr="004826DC">
        <w:rPr>
          <w:rFonts w:ascii="Calibri" w:hAnsi="Calibri"/>
          <w:sz w:val="24"/>
        </w:rPr>
        <w:t>.</w:t>
      </w:r>
    </w:p>
    <w:p w:rsidR="00134D0E" w:rsidRPr="004826DC" w:rsidRDefault="00134D0E" w:rsidP="00134D0E">
      <w:pPr>
        <w:numPr>
          <w:ilvl w:val="0"/>
          <w:numId w:val="3"/>
        </w:numPr>
        <w:tabs>
          <w:tab w:val="clear" w:pos="705"/>
          <w:tab w:val="num" w:pos="1134"/>
        </w:tabs>
        <w:spacing w:after="120"/>
        <w:ind w:left="0" w:firstLine="0"/>
        <w:jc w:val="both"/>
        <w:rPr>
          <w:rFonts w:ascii="Calibri" w:hAnsi="Calibri"/>
          <w:sz w:val="24"/>
        </w:rPr>
      </w:pPr>
      <w:r w:rsidRPr="004826DC">
        <w:rPr>
          <w:rFonts w:ascii="Calibri" w:hAnsi="Calibri"/>
          <w:sz w:val="24"/>
        </w:rPr>
        <w:t>Os atestados, certidões e comprovações devem ser apresentados em nome do licitante e ser acompanhados de extratos de contratos, notas fiscais ou documentos que os fundamentem.</w:t>
      </w:r>
    </w:p>
    <w:p w:rsidR="00134D0E" w:rsidRPr="004826DC" w:rsidRDefault="00134D0E" w:rsidP="00134D0E">
      <w:pPr>
        <w:numPr>
          <w:ilvl w:val="0"/>
          <w:numId w:val="3"/>
        </w:numPr>
        <w:tabs>
          <w:tab w:val="clear" w:pos="705"/>
          <w:tab w:val="num" w:pos="1134"/>
        </w:tabs>
        <w:spacing w:after="120"/>
        <w:ind w:left="0" w:firstLine="0"/>
        <w:jc w:val="both"/>
        <w:rPr>
          <w:rFonts w:ascii="Calibri" w:hAnsi="Calibri"/>
          <w:sz w:val="24"/>
        </w:rPr>
      </w:pPr>
      <w:r w:rsidRPr="004826DC">
        <w:rPr>
          <w:rFonts w:ascii="Calibri" w:hAnsi="Calibri"/>
          <w:sz w:val="24"/>
          <w:szCs w:val="24"/>
        </w:rPr>
        <w:t xml:space="preserve">O(s) atestado(s) deve(m) ser fornecido(s) por pessoa jurídica de direito público ou privado e conter nome (razão social), CNPJ e endereço completo do CONTRATANTE e da CONTRATADA, características dos serviços realizados, data de emissão, nome, cargo, telefone e assinatura do responsável pela emissão do atestado, obrigatoriamente nos termos do modelo de atestado de capacidade técnica apresentado no </w:t>
      </w:r>
      <w:r w:rsidRPr="004826DC">
        <w:rPr>
          <w:rFonts w:ascii="Calibri" w:hAnsi="Calibri"/>
          <w:b/>
          <w:sz w:val="24"/>
          <w:szCs w:val="24"/>
        </w:rPr>
        <w:t>Anexo XVIII</w:t>
      </w:r>
      <w:r w:rsidRPr="004826DC">
        <w:rPr>
          <w:rFonts w:ascii="Calibri" w:hAnsi="Calibri"/>
          <w:sz w:val="24"/>
          <w:szCs w:val="24"/>
        </w:rPr>
        <w:t>.</w:t>
      </w:r>
    </w:p>
    <w:p w:rsidR="00134D0E" w:rsidRPr="004826DC" w:rsidRDefault="00134D0E" w:rsidP="00134D0E">
      <w:pPr>
        <w:numPr>
          <w:ilvl w:val="0"/>
          <w:numId w:val="3"/>
        </w:numPr>
        <w:tabs>
          <w:tab w:val="clear" w:pos="705"/>
          <w:tab w:val="num" w:pos="1134"/>
        </w:tabs>
        <w:spacing w:after="120"/>
        <w:ind w:left="0" w:firstLine="0"/>
        <w:jc w:val="both"/>
        <w:rPr>
          <w:rFonts w:ascii="Calibri" w:hAnsi="Calibri"/>
          <w:sz w:val="24"/>
        </w:rPr>
      </w:pPr>
      <w:r w:rsidRPr="004826DC">
        <w:rPr>
          <w:rFonts w:ascii="Calibri" w:hAnsi="Calibri"/>
          <w:sz w:val="24"/>
          <w:szCs w:val="24"/>
        </w:rPr>
        <w:t>Não será admitido somatório de vários atestados para compor a quantidade de pontos de função exigida para cada tecnologia.</w:t>
      </w:r>
    </w:p>
    <w:p w:rsidR="00134D0E" w:rsidRPr="004826DC" w:rsidRDefault="00134D0E" w:rsidP="00134D0E">
      <w:pPr>
        <w:numPr>
          <w:ilvl w:val="0"/>
          <w:numId w:val="3"/>
        </w:numPr>
        <w:tabs>
          <w:tab w:val="clear" w:pos="705"/>
          <w:tab w:val="num" w:pos="1134"/>
        </w:tabs>
        <w:spacing w:after="120"/>
        <w:ind w:left="0" w:firstLine="0"/>
        <w:jc w:val="both"/>
        <w:rPr>
          <w:rFonts w:ascii="Calibri" w:hAnsi="Calibri"/>
          <w:sz w:val="24"/>
        </w:rPr>
      </w:pPr>
      <w:r w:rsidRPr="004826DC">
        <w:rPr>
          <w:rFonts w:ascii="Calibri" w:hAnsi="Calibri"/>
          <w:sz w:val="24"/>
          <w:szCs w:val="24"/>
        </w:rPr>
        <w:t>No caso de atestados emitidos por empresa da iniciativa privada, não serão considerados aqueles emitidos por empresas pertencentes ao mesmo grupo empresarial da empresa proponente.</w:t>
      </w:r>
    </w:p>
    <w:p w:rsidR="00134D0E" w:rsidRPr="004826DC" w:rsidRDefault="00134D0E" w:rsidP="00134D0E">
      <w:pPr>
        <w:numPr>
          <w:ilvl w:val="0"/>
          <w:numId w:val="3"/>
        </w:numPr>
        <w:tabs>
          <w:tab w:val="clear" w:pos="705"/>
          <w:tab w:val="num" w:pos="1134"/>
        </w:tabs>
        <w:spacing w:after="120"/>
        <w:ind w:left="0" w:firstLine="0"/>
        <w:jc w:val="both"/>
        <w:rPr>
          <w:rFonts w:ascii="Calibri" w:hAnsi="Calibri"/>
          <w:sz w:val="24"/>
        </w:rPr>
      </w:pPr>
      <w:r w:rsidRPr="004826DC">
        <w:rPr>
          <w:rFonts w:ascii="Calibri" w:hAnsi="Calibri"/>
          <w:sz w:val="24"/>
          <w:szCs w:val="24"/>
        </w:rPr>
        <w:t>Serão considerados como pertencentes ao mesmo grupo empresarial da  proponente, empresas controladas ou controladoras da empresa proponente, ou que tenha pelo menos uma mesma pessoa física ou jurídica que seja sócio da empresa emitente e da proponente.</w:t>
      </w:r>
    </w:p>
    <w:p w:rsidR="00134D0E" w:rsidRPr="004826DC" w:rsidRDefault="00134D0E" w:rsidP="00134D0E">
      <w:pPr>
        <w:numPr>
          <w:ilvl w:val="0"/>
          <w:numId w:val="3"/>
        </w:numPr>
        <w:tabs>
          <w:tab w:val="clear" w:pos="705"/>
          <w:tab w:val="num" w:pos="1134"/>
        </w:tabs>
        <w:spacing w:after="120"/>
        <w:ind w:left="0" w:firstLine="0"/>
        <w:jc w:val="both"/>
        <w:rPr>
          <w:rFonts w:ascii="Calibri" w:hAnsi="Calibri"/>
          <w:sz w:val="24"/>
        </w:rPr>
      </w:pPr>
      <w:r w:rsidRPr="004826DC">
        <w:rPr>
          <w:rFonts w:ascii="Calibri" w:hAnsi="Calibri"/>
          <w:sz w:val="24"/>
        </w:rPr>
        <w:t>Conforme art. 43, §3º da Lei nº 8.666/93, os conteúdos dos atestados/declarações poderão ser objeto de averiguação pelo TCU, mediante diligências. Nesse procedimento, poderão ser exigidos todos os insumos (contratos, ajustes, ordens de serviço, ordens de pagamento, notas fiscais, termos de aceite, planilhas, relatórios, gráficos, documentação de sistemas e ambiente operacional, sistemas informatizados, base de dados, controle de versão e outros) que comprovem a veracidade do conteúdo dos atestados.</w:t>
      </w:r>
    </w:p>
    <w:p w:rsidR="00202943" w:rsidRPr="004826DC" w:rsidRDefault="00B67F6F" w:rsidP="00202943">
      <w:pPr>
        <w:pStyle w:val="Cabealho"/>
        <w:numPr>
          <w:ilvl w:val="0"/>
          <w:numId w:val="3"/>
        </w:numPr>
        <w:tabs>
          <w:tab w:val="clear" w:pos="705"/>
          <w:tab w:val="clear" w:pos="4419"/>
          <w:tab w:val="clear" w:pos="8838"/>
          <w:tab w:val="num" w:pos="1134"/>
        </w:tabs>
        <w:spacing w:after="120"/>
        <w:ind w:left="0" w:firstLine="0"/>
        <w:rPr>
          <w:rFonts w:ascii="Calibri" w:hAnsi="Calibri"/>
        </w:rPr>
      </w:pPr>
      <w:r w:rsidRPr="004826DC">
        <w:rPr>
          <w:rFonts w:ascii="Calibri" w:hAnsi="Calibri"/>
        </w:rPr>
        <w:t xml:space="preserve">O </w:t>
      </w:r>
      <w:r w:rsidRPr="004826DC">
        <w:rPr>
          <w:rFonts w:ascii="Calibri" w:hAnsi="Calibri"/>
          <w:b/>
        </w:rPr>
        <w:t>Pregoeiro</w:t>
      </w:r>
      <w:r w:rsidRPr="004826DC">
        <w:rPr>
          <w:rFonts w:ascii="Calibri" w:hAnsi="Calibri"/>
        </w:rPr>
        <w:t xml:space="preserve"> poderá consultar sítios oficiais de órgãos e entidades emissores de certidões, para verificar as condições de habilitação dos </w:t>
      </w:r>
      <w:r w:rsidR="00FC06C7" w:rsidRPr="004826DC">
        <w:rPr>
          <w:rFonts w:ascii="Calibri" w:hAnsi="Calibri"/>
          <w:b/>
        </w:rPr>
        <w:t>licitante</w:t>
      </w:r>
      <w:r w:rsidRPr="004826DC">
        <w:rPr>
          <w:rFonts w:ascii="Calibri" w:hAnsi="Calibri"/>
          <w:b/>
        </w:rPr>
        <w:t>s</w:t>
      </w:r>
      <w:r w:rsidRPr="004826DC">
        <w:rPr>
          <w:rFonts w:ascii="Calibri" w:hAnsi="Calibri"/>
        </w:rPr>
        <w:t>.</w:t>
      </w:r>
    </w:p>
    <w:p w:rsidR="00A94C43" w:rsidRPr="004826DC" w:rsidRDefault="00AA482F" w:rsidP="00A94C43">
      <w:pPr>
        <w:pStyle w:val="Cabealho"/>
        <w:numPr>
          <w:ilvl w:val="0"/>
          <w:numId w:val="3"/>
        </w:numPr>
        <w:tabs>
          <w:tab w:val="clear" w:pos="705"/>
          <w:tab w:val="clear" w:pos="4419"/>
          <w:tab w:val="clear" w:pos="8838"/>
          <w:tab w:val="num" w:pos="1134"/>
        </w:tabs>
        <w:spacing w:after="120"/>
        <w:ind w:left="0" w:firstLine="0"/>
        <w:rPr>
          <w:rFonts w:ascii="Calibri" w:hAnsi="Calibri"/>
        </w:rPr>
      </w:pPr>
      <w:r w:rsidRPr="004826DC">
        <w:rPr>
          <w:rFonts w:ascii="Calibri" w:hAnsi="Calibri"/>
        </w:rPr>
        <w:t xml:space="preserve">Os documentos que não estejam contemplados no Sicaf deverão ser remetidos em conjunto com a proposta de preços indicada na </w:t>
      </w:r>
      <w:r w:rsidR="006156C8" w:rsidRPr="004826DC">
        <w:rPr>
          <w:rFonts w:ascii="Calibri" w:hAnsi="Calibri"/>
        </w:rPr>
        <w:t>C</w:t>
      </w:r>
      <w:r w:rsidR="00FA6874" w:rsidRPr="004826DC">
        <w:rPr>
          <w:rFonts w:ascii="Calibri" w:hAnsi="Calibri"/>
        </w:rPr>
        <w:t>ondição 2</w:t>
      </w:r>
      <w:r w:rsidR="00901E64" w:rsidRPr="004826DC">
        <w:rPr>
          <w:rFonts w:ascii="Calibri" w:hAnsi="Calibri"/>
        </w:rPr>
        <w:t>7</w:t>
      </w:r>
      <w:r w:rsidRPr="004826DC">
        <w:rPr>
          <w:rFonts w:ascii="Calibri" w:hAnsi="Calibri"/>
        </w:rPr>
        <w:t>, em arquivo ún</w:t>
      </w:r>
      <w:r w:rsidR="001F649F" w:rsidRPr="004826DC">
        <w:rPr>
          <w:rFonts w:ascii="Calibri" w:hAnsi="Calibri"/>
        </w:rPr>
        <w:t>ico, por meio da opção “Enviar A</w:t>
      </w:r>
      <w:r w:rsidRPr="004826DC">
        <w:rPr>
          <w:rFonts w:ascii="Calibri" w:hAnsi="Calibri"/>
        </w:rPr>
        <w:t xml:space="preserve">nexo” do sistema Comprasnet, </w:t>
      </w:r>
      <w:r w:rsidR="00A94C43" w:rsidRPr="004826DC">
        <w:rPr>
          <w:rFonts w:ascii="Calibri" w:hAnsi="Calibri"/>
        </w:rPr>
        <w:t xml:space="preserve">em prazo idêntico ao estipulado na mencionada condição. </w:t>
      </w:r>
    </w:p>
    <w:p w:rsidR="001B25C6" w:rsidRPr="004826DC" w:rsidRDefault="001B25C6" w:rsidP="001B25C6">
      <w:pPr>
        <w:pStyle w:val="Cabealho"/>
        <w:numPr>
          <w:ilvl w:val="1"/>
          <w:numId w:val="3"/>
        </w:numPr>
        <w:tabs>
          <w:tab w:val="clear" w:pos="4419"/>
          <w:tab w:val="clear" w:pos="8838"/>
          <w:tab w:val="num" w:pos="1134"/>
          <w:tab w:val="num" w:pos="2552"/>
        </w:tabs>
        <w:spacing w:after="120"/>
        <w:rPr>
          <w:rFonts w:ascii="Calibri" w:hAnsi="Calibri"/>
        </w:rPr>
      </w:pPr>
      <w:r w:rsidRPr="004826DC">
        <w:rPr>
          <w:rFonts w:ascii="Calibri" w:hAnsi="Calibri"/>
        </w:rPr>
        <w:lastRenderedPageBreak/>
        <w:t xml:space="preserve">Os documentos remetidos por meio da opção “Enviar Anexo” do sistema Comprasnet poderão ser solicitados em original ou por cópia autenticada a qualquer momento, em prazo a ser estabelecido pelo </w:t>
      </w:r>
      <w:r w:rsidRPr="004826DC">
        <w:rPr>
          <w:rFonts w:ascii="Calibri" w:hAnsi="Calibri"/>
          <w:b/>
        </w:rPr>
        <w:t>Pregoeiro.</w:t>
      </w:r>
    </w:p>
    <w:p w:rsidR="001B25C6" w:rsidRPr="004826DC" w:rsidRDefault="001B25C6" w:rsidP="001B25C6">
      <w:pPr>
        <w:numPr>
          <w:ilvl w:val="2"/>
          <w:numId w:val="3"/>
        </w:numPr>
        <w:tabs>
          <w:tab w:val="clear" w:pos="3612"/>
          <w:tab w:val="num" w:pos="2280"/>
          <w:tab w:val="num" w:pos="2552"/>
          <w:tab w:val="num" w:pos="3556"/>
        </w:tabs>
        <w:spacing w:after="120"/>
        <w:ind w:left="2552" w:hanging="851"/>
        <w:jc w:val="both"/>
        <w:rPr>
          <w:rFonts w:ascii="Calibri" w:hAnsi="Calibri"/>
          <w:sz w:val="24"/>
          <w:szCs w:val="24"/>
        </w:rPr>
      </w:pPr>
      <w:r w:rsidRPr="004826DC">
        <w:rPr>
          <w:rFonts w:ascii="Calibri" w:hAnsi="Calibri"/>
          <w:sz w:val="24"/>
          <w:szCs w:val="24"/>
        </w:rPr>
        <w:t>Os originais ou cópias autenticadas, caso sejam solicitados, deverão ser encaminhados ao Serviço de Pregão e Cotação Eletrônica do Tribunal de Contas da União, situado no Setor de Administração Federal Sul – SAFS, Quadra 04, L</w:t>
      </w:r>
      <w:r w:rsidR="008A13D8" w:rsidRPr="004826DC">
        <w:rPr>
          <w:rFonts w:ascii="Calibri" w:hAnsi="Calibri"/>
          <w:sz w:val="24"/>
          <w:szCs w:val="24"/>
        </w:rPr>
        <w:t>ote 1, Anexo I, sala 2</w:t>
      </w:r>
      <w:r w:rsidR="00C13D43" w:rsidRPr="004826DC">
        <w:rPr>
          <w:rFonts w:ascii="Calibri" w:hAnsi="Calibri"/>
          <w:sz w:val="24"/>
          <w:szCs w:val="24"/>
        </w:rPr>
        <w:t>7</w:t>
      </w:r>
      <w:r w:rsidRPr="004826DC">
        <w:rPr>
          <w:rFonts w:ascii="Calibri" w:hAnsi="Calibri"/>
          <w:sz w:val="24"/>
          <w:szCs w:val="24"/>
        </w:rPr>
        <w:t xml:space="preserve">, CEP 70042-900, Brasília-DF. </w:t>
      </w:r>
    </w:p>
    <w:p w:rsidR="00746F40" w:rsidRPr="004826DC" w:rsidRDefault="00746F40" w:rsidP="00746F40">
      <w:pPr>
        <w:numPr>
          <w:ilvl w:val="1"/>
          <w:numId w:val="3"/>
        </w:numPr>
        <w:tabs>
          <w:tab w:val="left" w:pos="1701"/>
        </w:tabs>
        <w:spacing w:after="120"/>
        <w:jc w:val="both"/>
        <w:rPr>
          <w:rFonts w:ascii="Calibri" w:hAnsi="Calibri"/>
          <w:sz w:val="24"/>
        </w:rPr>
      </w:pPr>
      <w:r w:rsidRPr="004826DC">
        <w:rPr>
          <w:rFonts w:ascii="Calibri" w:hAnsi="Calibri"/>
          <w:sz w:val="24"/>
        </w:rPr>
        <w:t xml:space="preserve">Sob pena de inabilitação, os documentos encaminhados deverão estar em nome do </w:t>
      </w:r>
      <w:r w:rsidR="00FC06C7" w:rsidRPr="004826DC">
        <w:rPr>
          <w:rFonts w:ascii="Calibri" w:hAnsi="Calibri"/>
          <w:b/>
          <w:sz w:val="24"/>
        </w:rPr>
        <w:t>licitante</w:t>
      </w:r>
      <w:r w:rsidRPr="004826DC">
        <w:rPr>
          <w:rFonts w:ascii="Calibri" w:hAnsi="Calibri"/>
          <w:sz w:val="24"/>
        </w:rPr>
        <w:t>, com indicação do número de inscrição no CNPJ.</w:t>
      </w:r>
    </w:p>
    <w:p w:rsidR="00746F40" w:rsidRPr="004826DC" w:rsidRDefault="00746F40" w:rsidP="00746F40">
      <w:pPr>
        <w:numPr>
          <w:ilvl w:val="1"/>
          <w:numId w:val="3"/>
        </w:numPr>
        <w:tabs>
          <w:tab w:val="left" w:pos="1701"/>
        </w:tabs>
        <w:spacing w:after="120"/>
        <w:jc w:val="both"/>
        <w:rPr>
          <w:rFonts w:ascii="Calibri" w:hAnsi="Calibri"/>
          <w:sz w:val="24"/>
        </w:rPr>
      </w:pPr>
      <w:r w:rsidRPr="004826DC">
        <w:rPr>
          <w:rFonts w:ascii="Calibri" w:hAnsi="Calibri"/>
          <w:sz w:val="24"/>
        </w:rPr>
        <w:t>Todos os documentos emitidos em língua estrangeira deverão ser entregues acompanhados da tradução para língua portuguesa, efetuada por tradutor juramentado, e também devidamente consularizados ou registrados no cartório</w:t>
      </w:r>
      <w:r w:rsidR="004C617E" w:rsidRPr="004826DC">
        <w:rPr>
          <w:rFonts w:ascii="Calibri" w:hAnsi="Calibri"/>
          <w:sz w:val="24"/>
        </w:rPr>
        <w:t xml:space="preserve"> de títulos e documentos.</w:t>
      </w:r>
    </w:p>
    <w:p w:rsidR="004C617E" w:rsidRPr="004826DC" w:rsidRDefault="004C617E" w:rsidP="00746F40">
      <w:pPr>
        <w:numPr>
          <w:ilvl w:val="1"/>
          <w:numId w:val="3"/>
        </w:numPr>
        <w:tabs>
          <w:tab w:val="left" w:pos="1701"/>
        </w:tabs>
        <w:spacing w:after="120"/>
        <w:jc w:val="both"/>
        <w:rPr>
          <w:rFonts w:ascii="Calibri" w:hAnsi="Calibri"/>
          <w:sz w:val="24"/>
        </w:rPr>
      </w:pPr>
      <w:r w:rsidRPr="004826DC">
        <w:rPr>
          <w:rFonts w:ascii="Calibri" w:hAnsi="Calibri"/>
          <w:sz w:val="24"/>
        </w:rPr>
        <w:t>Documentos de procedência estrangeira, mas emitidos em língua portuguesa, também deverão ser apresentados devidamente consularizados ou registrados em cartório de títulos e documentos.</w:t>
      </w:r>
    </w:p>
    <w:p w:rsidR="004C617E" w:rsidRPr="004826DC" w:rsidRDefault="004C617E" w:rsidP="00746F40">
      <w:pPr>
        <w:numPr>
          <w:ilvl w:val="1"/>
          <w:numId w:val="3"/>
        </w:numPr>
        <w:tabs>
          <w:tab w:val="left" w:pos="1701"/>
        </w:tabs>
        <w:spacing w:after="120"/>
        <w:jc w:val="both"/>
        <w:rPr>
          <w:rFonts w:ascii="Calibri" w:hAnsi="Calibri"/>
          <w:sz w:val="24"/>
        </w:rPr>
      </w:pPr>
      <w:r w:rsidRPr="004826DC">
        <w:rPr>
          <w:rFonts w:ascii="Calibri" w:hAnsi="Calibri"/>
          <w:sz w:val="24"/>
        </w:rPr>
        <w:t>Em se tratando de filial, os documentos de habilitação jurídica e regularidade fiscal deverão estar em nome da filial, exceto aqueles que, pela própria natureza, são emitidos somente em nome da matriz.</w:t>
      </w:r>
    </w:p>
    <w:p w:rsidR="004C617E" w:rsidRPr="004826DC" w:rsidRDefault="004C617E" w:rsidP="00746F40">
      <w:pPr>
        <w:numPr>
          <w:ilvl w:val="1"/>
          <w:numId w:val="3"/>
        </w:numPr>
        <w:tabs>
          <w:tab w:val="left" w:pos="1701"/>
        </w:tabs>
        <w:spacing w:after="120"/>
        <w:jc w:val="both"/>
        <w:rPr>
          <w:rFonts w:ascii="Calibri" w:hAnsi="Calibri"/>
          <w:sz w:val="24"/>
        </w:rPr>
      </w:pPr>
      <w:r w:rsidRPr="004826DC">
        <w:rPr>
          <w:rFonts w:ascii="Calibri" w:hAnsi="Calibri"/>
          <w:sz w:val="24"/>
        </w:rPr>
        <w:t>Em se tratando de microempresa ou empresa de pequeno porte, havendo alguma restrição na comprovação de regularidade fiscal, será assegurado o prazo de 2 (dois) dias úteis, cujo termo inicial corresponderá ao momento em que o proponente for declarado vencedor do certame, prorrogáveis por igual período, a critério da Administração, para a regularização da documentação, pagamento ou parcelamento do débito, emissão de eventuais certidões negativas ou positivas com efeito de certidão negativa.</w:t>
      </w:r>
    </w:p>
    <w:p w:rsidR="004C617E" w:rsidRPr="004826DC" w:rsidRDefault="007D10E2" w:rsidP="00746F40">
      <w:pPr>
        <w:numPr>
          <w:ilvl w:val="1"/>
          <w:numId w:val="3"/>
        </w:numPr>
        <w:tabs>
          <w:tab w:val="left" w:pos="1701"/>
        </w:tabs>
        <w:spacing w:after="120"/>
        <w:jc w:val="both"/>
        <w:rPr>
          <w:rFonts w:ascii="Calibri" w:hAnsi="Calibri"/>
          <w:sz w:val="24"/>
        </w:rPr>
      </w:pPr>
      <w:r w:rsidRPr="004826DC">
        <w:rPr>
          <w:rFonts w:ascii="Calibri" w:hAnsi="Calibri"/>
          <w:sz w:val="24"/>
        </w:rPr>
        <w:t xml:space="preserve">A não </w:t>
      </w:r>
      <w:r w:rsidR="004C617E" w:rsidRPr="004826DC">
        <w:rPr>
          <w:rFonts w:ascii="Calibri" w:hAnsi="Calibri"/>
          <w:sz w:val="24"/>
        </w:rPr>
        <w:t>regularização da documentação</w:t>
      </w:r>
      <w:r w:rsidR="0067112D" w:rsidRPr="004826DC">
        <w:rPr>
          <w:rFonts w:ascii="Calibri" w:hAnsi="Calibri"/>
          <w:sz w:val="24"/>
        </w:rPr>
        <w:t>,</w:t>
      </w:r>
      <w:r w:rsidR="00E244E9" w:rsidRPr="004826DC">
        <w:rPr>
          <w:rFonts w:ascii="Calibri" w:hAnsi="Calibri"/>
          <w:sz w:val="24"/>
        </w:rPr>
        <w:t xml:space="preserve"> no prazo previsto na</w:t>
      </w:r>
      <w:r w:rsidR="004C617E" w:rsidRPr="004826DC">
        <w:rPr>
          <w:rFonts w:ascii="Calibri" w:hAnsi="Calibri"/>
          <w:sz w:val="24"/>
        </w:rPr>
        <w:t xml:space="preserve"> </w:t>
      </w:r>
      <w:r w:rsidR="00E244E9" w:rsidRPr="004826DC">
        <w:rPr>
          <w:rFonts w:ascii="Calibri" w:hAnsi="Calibri"/>
          <w:sz w:val="24"/>
        </w:rPr>
        <w:t>subcondição</w:t>
      </w:r>
      <w:r w:rsidR="004C617E" w:rsidRPr="004826DC">
        <w:rPr>
          <w:rFonts w:ascii="Calibri" w:hAnsi="Calibri"/>
          <w:sz w:val="24"/>
        </w:rPr>
        <w:t xml:space="preserve"> anterior, implicará decadência do direito à contratação, sem prejuí</w:t>
      </w:r>
      <w:r w:rsidR="00B83766" w:rsidRPr="004826DC">
        <w:rPr>
          <w:rFonts w:ascii="Calibri" w:hAnsi="Calibri"/>
          <w:sz w:val="24"/>
        </w:rPr>
        <w:t>zo das sanções previstas neste E</w:t>
      </w:r>
      <w:r w:rsidR="004C617E" w:rsidRPr="004826DC">
        <w:rPr>
          <w:rFonts w:ascii="Calibri" w:hAnsi="Calibri"/>
          <w:sz w:val="24"/>
        </w:rPr>
        <w:t xml:space="preserve">dital, e facultará ao </w:t>
      </w:r>
      <w:r w:rsidR="004C617E" w:rsidRPr="004826DC">
        <w:rPr>
          <w:rFonts w:ascii="Calibri" w:hAnsi="Calibri"/>
          <w:b/>
          <w:sz w:val="24"/>
        </w:rPr>
        <w:t>Pregoeiro</w:t>
      </w:r>
      <w:r w:rsidR="004C617E" w:rsidRPr="004826DC">
        <w:rPr>
          <w:rFonts w:ascii="Calibri" w:hAnsi="Calibri"/>
          <w:sz w:val="24"/>
        </w:rPr>
        <w:t xml:space="preserve"> convocar os </w:t>
      </w:r>
      <w:r w:rsidR="00FC06C7" w:rsidRPr="004826DC">
        <w:rPr>
          <w:rFonts w:ascii="Calibri" w:hAnsi="Calibri"/>
          <w:b/>
          <w:sz w:val="24"/>
        </w:rPr>
        <w:t>licitante</w:t>
      </w:r>
      <w:r w:rsidR="004C617E" w:rsidRPr="004826DC">
        <w:rPr>
          <w:rFonts w:ascii="Calibri" w:hAnsi="Calibri"/>
          <w:b/>
          <w:sz w:val="24"/>
        </w:rPr>
        <w:t>s</w:t>
      </w:r>
      <w:r w:rsidR="004C617E" w:rsidRPr="004826DC">
        <w:rPr>
          <w:rFonts w:ascii="Calibri" w:hAnsi="Calibri"/>
          <w:sz w:val="24"/>
        </w:rPr>
        <w:t xml:space="preserve"> remanescentes, na ordem de classificação.</w:t>
      </w:r>
    </w:p>
    <w:p w:rsidR="00E617E6" w:rsidRPr="004826DC" w:rsidRDefault="007A4BAD" w:rsidP="00E617E6">
      <w:pPr>
        <w:numPr>
          <w:ilvl w:val="0"/>
          <w:numId w:val="3"/>
        </w:numPr>
        <w:tabs>
          <w:tab w:val="clear" w:pos="705"/>
          <w:tab w:val="num" w:pos="1134"/>
        </w:tabs>
        <w:spacing w:after="120"/>
        <w:ind w:left="0" w:firstLine="0"/>
        <w:jc w:val="both"/>
        <w:rPr>
          <w:rFonts w:ascii="Calibri" w:hAnsi="Calibri"/>
          <w:sz w:val="24"/>
        </w:rPr>
      </w:pPr>
      <w:r w:rsidRPr="004826DC">
        <w:rPr>
          <w:rFonts w:ascii="Calibri" w:hAnsi="Calibri"/>
          <w:sz w:val="24"/>
        </w:rPr>
        <w:t xml:space="preserve">Se a proposta não for aceitável, se o </w:t>
      </w:r>
      <w:r w:rsidRPr="004826DC">
        <w:rPr>
          <w:rFonts w:ascii="Calibri" w:hAnsi="Calibri"/>
          <w:b/>
          <w:sz w:val="24"/>
        </w:rPr>
        <w:t>licitante</w:t>
      </w:r>
      <w:r w:rsidRPr="004826DC">
        <w:rPr>
          <w:rFonts w:ascii="Calibri" w:hAnsi="Calibri"/>
          <w:sz w:val="24"/>
        </w:rPr>
        <w:t xml:space="preserve"> não atender às exigências de habilitação, ou, ainda, se a demonstração do serviço for rejeitada, o </w:t>
      </w:r>
      <w:r w:rsidRPr="004826DC">
        <w:rPr>
          <w:rFonts w:ascii="Calibri" w:hAnsi="Calibri"/>
          <w:b/>
          <w:sz w:val="24"/>
        </w:rPr>
        <w:t>Pregoeiro</w:t>
      </w:r>
      <w:r w:rsidRPr="004826DC">
        <w:rPr>
          <w:rFonts w:ascii="Calibri" w:hAnsi="Calibri"/>
          <w:sz w:val="24"/>
        </w:rPr>
        <w:t xml:space="preserve"> examinará a proposta subsequente e assim sucessivamente, na ordem de classificação, até a seleção da proposta que melhor atenda a este Edital</w:t>
      </w:r>
      <w:r w:rsidR="00814A01" w:rsidRPr="004826DC">
        <w:rPr>
          <w:rFonts w:ascii="Calibri" w:hAnsi="Calibri"/>
          <w:sz w:val="24"/>
        </w:rPr>
        <w:t>.</w:t>
      </w:r>
      <w:r w:rsidR="00E617E6" w:rsidRPr="004826DC">
        <w:rPr>
          <w:rFonts w:ascii="Calibri" w:hAnsi="Calibri"/>
          <w:sz w:val="24"/>
        </w:rPr>
        <w:t xml:space="preserve">    </w:t>
      </w:r>
    </w:p>
    <w:p w:rsidR="00202943" w:rsidRPr="004826DC" w:rsidRDefault="00101A4F" w:rsidP="00202943">
      <w:pPr>
        <w:numPr>
          <w:ilvl w:val="0"/>
          <w:numId w:val="3"/>
        </w:numPr>
        <w:tabs>
          <w:tab w:val="clear" w:pos="705"/>
          <w:tab w:val="num" w:pos="1134"/>
        </w:tabs>
        <w:spacing w:after="120"/>
        <w:ind w:left="0" w:firstLine="0"/>
        <w:jc w:val="both"/>
        <w:rPr>
          <w:rFonts w:ascii="Calibri" w:hAnsi="Calibri"/>
          <w:sz w:val="24"/>
        </w:rPr>
      </w:pPr>
      <w:r w:rsidRPr="004826DC">
        <w:rPr>
          <w:rFonts w:ascii="Calibri" w:hAnsi="Calibri"/>
          <w:sz w:val="24"/>
        </w:rPr>
        <w:t>Constatado o atendimen</w:t>
      </w:r>
      <w:r w:rsidR="00B83766" w:rsidRPr="004826DC">
        <w:rPr>
          <w:rFonts w:ascii="Calibri" w:hAnsi="Calibri"/>
          <w:sz w:val="24"/>
        </w:rPr>
        <w:t>to às exigências fixadas neste E</w:t>
      </w:r>
      <w:r w:rsidRPr="004826DC">
        <w:rPr>
          <w:rFonts w:ascii="Calibri" w:hAnsi="Calibri"/>
          <w:sz w:val="24"/>
        </w:rPr>
        <w:t xml:space="preserve">dital, o </w:t>
      </w:r>
      <w:r w:rsidR="00FC06C7" w:rsidRPr="004826DC">
        <w:rPr>
          <w:rFonts w:ascii="Calibri" w:hAnsi="Calibri"/>
          <w:b/>
          <w:sz w:val="24"/>
        </w:rPr>
        <w:t>licitante</w:t>
      </w:r>
      <w:r w:rsidRPr="004826DC">
        <w:rPr>
          <w:rFonts w:ascii="Calibri" w:hAnsi="Calibri"/>
          <w:sz w:val="24"/>
        </w:rPr>
        <w:t xml:space="preserve"> será declarado vencedor</w:t>
      </w:r>
      <w:r w:rsidR="00265B69" w:rsidRPr="004826DC">
        <w:rPr>
          <w:rFonts w:ascii="Calibri" w:hAnsi="Calibri"/>
          <w:sz w:val="24"/>
        </w:rPr>
        <w:t>.</w:t>
      </w:r>
    </w:p>
    <w:p w:rsidR="005C55A2" w:rsidRPr="004826DC" w:rsidRDefault="005C55A2" w:rsidP="009636BA">
      <w:pPr>
        <w:pStyle w:val="Ttulo1"/>
        <w:tabs>
          <w:tab w:val="num" w:pos="1134"/>
        </w:tabs>
        <w:ind w:left="0"/>
        <w:jc w:val="both"/>
        <w:rPr>
          <w:rFonts w:ascii="Calibri" w:hAnsi="Calibri"/>
          <w:sz w:val="24"/>
        </w:rPr>
      </w:pPr>
      <w:r w:rsidRPr="004826DC">
        <w:rPr>
          <w:rFonts w:ascii="Calibri" w:hAnsi="Calibri"/>
          <w:sz w:val="24"/>
        </w:rPr>
        <w:t xml:space="preserve">SEÇÃO </w:t>
      </w:r>
      <w:r w:rsidR="00D22E81" w:rsidRPr="004826DC">
        <w:rPr>
          <w:rFonts w:ascii="Calibri" w:hAnsi="Calibri"/>
          <w:sz w:val="24"/>
        </w:rPr>
        <w:t>XV</w:t>
      </w:r>
      <w:r w:rsidRPr="004826DC">
        <w:rPr>
          <w:rFonts w:ascii="Calibri" w:hAnsi="Calibri"/>
          <w:sz w:val="24"/>
        </w:rPr>
        <w:t xml:space="preserve"> – DO RECURSO</w:t>
      </w:r>
    </w:p>
    <w:p w:rsidR="00202943" w:rsidRPr="004826DC" w:rsidRDefault="005C55A2" w:rsidP="00202943">
      <w:pPr>
        <w:pStyle w:val="Cabealho"/>
        <w:numPr>
          <w:ilvl w:val="0"/>
          <w:numId w:val="3"/>
        </w:numPr>
        <w:tabs>
          <w:tab w:val="clear" w:pos="705"/>
          <w:tab w:val="clear" w:pos="4419"/>
          <w:tab w:val="clear" w:pos="8838"/>
          <w:tab w:val="num" w:pos="1134"/>
        </w:tabs>
        <w:spacing w:after="120"/>
        <w:ind w:left="0" w:firstLine="0"/>
        <w:rPr>
          <w:rFonts w:ascii="Calibri" w:hAnsi="Calibri"/>
        </w:rPr>
      </w:pPr>
      <w:r w:rsidRPr="004826DC">
        <w:rPr>
          <w:rFonts w:ascii="Calibri" w:hAnsi="Calibri"/>
        </w:rPr>
        <w:t xml:space="preserve">Declarado o vencedor, o </w:t>
      </w:r>
      <w:r w:rsidRPr="004826DC">
        <w:rPr>
          <w:rFonts w:ascii="Calibri" w:hAnsi="Calibri"/>
          <w:b/>
        </w:rPr>
        <w:t>Pregoeiro</w:t>
      </w:r>
      <w:r w:rsidRPr="004826DC">
        <w:rPr>
          <w:rFonts w:ascii="Calibri" w:hAnsi="Calibri"/>
        </w:rPr>
        <w:t xml:space="preserve"> abrirá prazo de 30 minutos, durante o qual qualquer </w:t>
      </w:r>
      <w:r w:rsidR="00FC06C7" w:rsidRPr="004826DC">
        <w:rPr>
          <w:rFonts w:ascii="Calibri" w:hAnsi="Calibri"/>
          <w:b/>
        </w:rPr>
        <w:t>licitante</w:t>
      </w:r>
      <w:r w:rsidRPr="004826DC">
        <w:rPr>
          <w:rFonts w:ascii="Calibri" w:hAnsi="Calibri"/>
        </w:rPr>
        <w:t xml:space="preserve"> poderá, de forma imediata e motivada, em campo próprio do sistema, manifestar sua intenção de recurso.</w:t>
      </w:r>
    </w:p>
    <w:p w:rsidR="00202943" w:rsidRPr="004826DC" w:rsidRDefault="005C55A2" w:rsidP="005C55A2">
      <w:pPr>
        <w:numPr>
          <w:ilvl w:val="1"/>
          <w:numId w:val="3"/>
        </w:numPr>
        <w:tabs>
          <w:tab w:val="left" w:pos="1701"/>
        </w:tabs>
        <w:spacing w:after="120"/>
        <w:jc w:val="both"/>
        <w:rPr>
          <w:rFonts w:ascii="Calibri" w:hAnsi="Calibri"/>
        </w:rPr>
      </w:pPr>
      <w:r w:rsidRPr="004826DC">
        <w:rPr>
          <w:rFonts w:ascii="Calibri" w:hAnsi="Calibri"/>
          <w:sz w:val="24"/>
        </w:rPr>
        <w:lastRenderedPageBreak/>
        <w:t xml:space="preserve">A falta de manifestação no prazo estabelecido autoriza o </w:t>
      </w:r>
      <w:r w:rsidRPr="004826DC">
        <w:rPr>
          <w:rFonts w:ascii="Calibri" w:hAnsi="Calibri"/>
          <w:b/>
          <w:sz w:val="24"/>
        </w:rPr>
        <w:t>Pregoeiro</w:t>
      </w:r>
      <w:r w:rsidRPr="004826DC">
        <w:rPr>
          <w:rFonts w:ascii="Calibri" w:hAnsi="Calibri"/>
          <w:sz w:val="24"/>
        </w:rPr>
        <w:t xml:space="preserve"> a adjudicar o objeto ao </w:t>
      </w:r>
      <w:r w:rsidR="00FC06C7" w:rsidRPr="004826DC">
        <w:rPr>
          <w:rFonts w:ascii="Calibri" w:hAnsi="Calibri"/>
          <w:b/>
          <w:sz w:val="24"/>
        </w:rPr>
        <w:t>licitante</w:t>
      </w:r>
      <w:r w:rsidRPr="004826DC">
        <w:rPr>
          <w:rFonts w:ascii="Calibri" w:hAnsi="Calibri"/>
          <w:b/>
          <w:sz w:val="24"/>
        </w:rPr>
        <w:t xml:space="preserve"> vencedor</w:t>
      </w:r>
      <w:r w:rsidR="00202943" w:rsidRPr="004826DC">
        <w:rPr>
          <w:rFonts w:ascii="Calibri" w:hAnsi="Calibri"/>
          <w:sz w:val="24"/>
        </w:rPr>
        <w:t>.</w:t>
      </w:r>
    </w:p>
    <w:p w:rsidR="005C55A2" w:rsidRPr="004826DC" w:rsidRDefault="005C55A2" w:rsidP="005C55A2">
      <w:pPr>
        <w:numPr>
          <w:ilvl w:val="1"/>
          <w:numId w:val="3"/>
        </w:numPr>
        <w:tabs>
          <w:tab w:val="left" w:pos="1701"/>
        </w:tabs>
        <w:spacing w:after="120"/>
        <w:jc w:val="both"/>
        <w:rPr>
          <w:rFonts w:ascii="Calibri" w:hAnsi="Calibri"/>
        </w:rPr>
      </w:pPr>
      <w:r w:rsidRPr="004826DC">
        <w:rPr>
          <w:rFonts w:ascii="Calibri" w:hAnsi="Calibri"/>
          <w:sz w:val="24"/>
        </w:rPr>
        <w:t xml:space="preserve">O </w:t>
      </w:r>
      <w:r w:rsidRPr="004826DC">
        <w:rPr>
          <w:rFonts w:ascii="Calibri" w:hAnsi="Calibri"/>
          <w:b/>
          <w:sz w:val="24"/>
        </w:rPr>
        <w:t>Pregoeiro</w:t>
      </w:r>
      <w:r w:rsidRPr="004826DC">
        <w:rPr>
          <w:rFonts w:ascii="Calibri" w:hAnsi="Calibri"/>
          <w:sz w:val="24"/>
        </w:rPr>
        <w:t xml:space="preserve"> examinará a intenção de recurso, aceitando-a ou, motivadamente, rejeitando-a, em campo próprio do sistema.</w:t>
      </w:r>
    </w:p>
    <w:p w:rsidR="005C55A2" w:rsidRPr="004826DC" w:rsidRDefault="005C55A2" w:rsidP="005C55A2">
      <w:pPr>
        <w:numPr>
          <w:ilvl w:val="1"/>
          <w:numId w:val="3"/>
        </w:numPr>
        <w:tabs>
          <w:tab w:val="left" w:pos="1701"/>
        </w:tabs>
        <w:spacing w:after="120"/>
        <w:jc w:val="both"/>
        <w:rPr>
          <w:rFonts w:ascii="Calibri" w:hAnsi="Calibri"/>
        </w:rPr>
      </w:pPr>
      <w:r w:rsidRPr="004826DC">
        <w:rPr>
          <w:rFonts w:ascii="Calibri" w:hAnsi="Calibri"/>
          <w:sz w:val="24"/>
        </w:rPr>
        <w:t xml:space="preserve">O </w:t>
      </w:r>
      <w:r w:rsidR="00FC06C7" w:rsidRPr="004826DC">
        <w:rPr>
          <w:rFonts w:ascii="Calibri" w:hAnsi="Calibri"/>
          <w:b/>
          <w:sz w:val="24"/>
        </w:rPr>
        <w:t>licitante</w:t>
      </w:r>
      <w:r w:rsidRPr="004826DC">
        <w:rPr>
          <w:rFonts w:ascii="Calibri" w:hAnsi="Calibri"/>
          <w:sz w:val="24"/>
        </w:rPr>
        <w:t xml:space="preserve"> que tiver sua intenção de recurso aceita deverá registrar as razões do recurso, em campo próprio do sistema, no prazo de 3 (três) dias, ficando os demais </w:t>
      </w:r>
      <w:r w:rsidR="00FC06C7" w:rsidRPr="004826DC">
        <w:rPr>
          <w:rFonts w:ascii="Calibri" w:hAnsi="Calibri"/>
          <w:b/>
          <w:sz w:val="24"/>
        </w:rPr>
        <w:t>licitante</w:t>
      </w:r>
      <w:r w:rsidRPr="004826DC">
        <w:rPr>
          <w:rFonts w:ascii="Calibri" w:hAnsi="Calibri"/>
          <w:b/>
          <w:sz w:val="24"/>
        </w:rPr>
        <w:t>s</w:t>
      </w:r>
      <w:r w:rsidRPr="004826DC">
        <w:rPr>
          <w:rFonts w:ascii="Calibri" w:hAnsi="Calibri"/>
          <w:sz w:val="24"/>
        </w:rPr>
        <w:t>, desde logo, intimados a apresentar contra</w:t>
      </w:r>
      <w:r w:rsidR="004755A8" w:rsidRPr="004826DC">
        <w:rPr>
          <w:rFonts w:ascii="Calibri" w:hAnsi="Calibri"/>
          <w:sz w:val="24"/>
        </w:rPr>
        <w:t>r</w:t>
      </w:r>
      <w:r w:rsidRPr="004826DC">
        <w:rPr>
          <w:rFonts w:ascii="Calibri" w:hAnsi="Calibri"/>
          <w:sz w:val="24"/>
        </w:rPr>
        <w:t>razões, também via sistema, em igual prazo, que começará a correr do término do prazo da recorrente.</w:t>
      </w:r>
    </w:p>
    <w:p w:rsidR="00B564A5" w:rsidRPr="004826DC" w:rsidRDefault="00172A6B" w:rsidP="00B564A5">
      <w:pPr>
        <w:numPr>
          <w:ilvl w:val="1"/>
          <w:numId w:val="3"/>
        </w:numPr>
        <w:tabs>
          <w:tab w:val="left" w:pos="1701"/>
        </w:tabs>
        <w:spacing w:after="120"/>
        <w:jc w:val="both"/>
        <w:rPr>
          <w:rFonts w:ascii="Calibri" w:hAnsi="Calibri"/>
          <w:strike/>
          <w:sz w:val="24"/>
        </w:rPr>
      </w:pPr>
      <w:r w:rsidRPr="004826DC">
        <w:rPr>
          <w:rFonts w:ascii="Calibri" w:hAnsi="Calibri"/>
          <w:sz w:val="24"/>
        </w:rPr>
        <w:t xml:space="preserve">Para efeito do disposto no § 5º do artigo 109 da Lei nº 8.666/1993, </w:t>
      </w:r>
      <w:r w:rsidR="00FA7A46" w:rsidRPr="004826DC">
        <w:rPr>
          <w:rFonts w:ascii="Calibri" w:hAnsi="Calibri"/>
          <w:sz w:val="24"/>
        </w:rPr>
        <w:t>fica a vista d</w:t>
      </w:r>
      <w:r w:rsidRPr="004826DC">
        <w:rPr>
          <w:rFonts w:ascii="Calibri" w:hAnsi="Calibri"/>
          <w:sz w:val="24"/>
        </w:rPr>
        <w:t xml:space="preserve">os autos </w:t>
      </w:r>
      <w:r w:rsidR="001D0C2A" w:rsidRPr="004826DC">
        <w:rPr>
          <w:rFonts w:ascii="Calibri" w:hAnsi="Calibri"/>
          <w:sz w:val="24"/>
        </w:rPr>
        <w:t xml:space="preserve">do TC </w:t>
      </w:r>
      <w:r w:rsidR="00B564A5" w:rsidRPr="004826DC">
        <w:rPr>
          <w:rFonts w:ascii="Calibri" w:hAnsi="Calibri"/>
          <w:sz w:val="24"/>
        </w:rPr>
        <w:t>012.</w:t>
      </w:r>
      <w:r w:rsidR="00134D0E" w:rsidRPr="004826DC">
        <w:rPr>
          <w:rFonts w:ascii="Calibri" w:hAnsi="Calibri"/>
          <w:sz w:val="24"/>
        </w:rPr>
        <w:t>189</w:t>
      </w:r>
      <w:r w:rsidR="001D0C2A" w:rsidRPr="004826DC">
        <w:rPr>
          <w:rFonts w:ascii="Calibri" w:hAnsi="Calibri"/>
          <w:sz w:val="24"/>
        </w:rPr>
        <w:t>/</w:t>
      </w:r>
      <w:r w:rsidR="00B564A5" w:rsidRPr="004826DC">
        <w:rPr>
          <w:rFonts w:ascii="Calibri" w:hAnsi="Calibri"/>
          <w:sz w:val="24"/>
        </w:rPr>
        <w:t>2012-</w:t>
      </w:r>
      <w:r w:rsidR="00134D0E" w:rsidRPr="004826DC">
        <w:rPr>
          <w:rFonts w:ascii="Calibri" w:hAnsi="Calibri"/>
          <w:sz w:val="24"/>
        </w:rPr>
        <w:t>0</w:t>
      </w:r>
      <w:r w:rsidR="001D0C2A" w:rsidRPr="004826DC">
        <w:rPr>
          <w:rFonts w:ascii="Calibri" w:hAnsi="Calibri"/>
          <w:sz w:val="24"/>
        </w:rPr>
        <w:t xml:space="preserve"> </w:t>
      </w:r>
      <w:r w:rsidR="00FA7A46" w:rsidRPr="004826DC">
        <w:rPr>
          <w:rFonts w:ascii="Calibri" w:hAnsi="Calibri"/>
          <w:sz w:val="24"/>
        </w:rPr>
        <w:t>franqueada</w:t>
      </w:r>
      <w:r w:rsidRPr="004826DC">
        <w:rPr>
          <w:rFonts w:ascii="Calibri" w:hAnsi="Calibri"/>
          <w:sz w:val="24"/>
        </w:rPr>
        <w:t xml:space="preserve"> aos interessados. </w:t>
      </w:r>
    </w:p>
    <w:p w:rsidR="00202943" w:rsidRPr="004826DC" w:rsidRDefault="00554DF6" w:rsidP="00554DF6">
      <w:pPr>
        <w:numPr>
          <w:ilvl w:val="0"/>
          <w:numId w:val="3"/>
        </w:numPr>
        <w:tabs>
          <w:tab w:val="clear" w:pos="705"/>
          <w:tab w:val="num" w:pos="1134"/>
        </w:tabs>
        <w:spacing w:after="120"/>
        <w:ind w:left="0" w:firstLine="0"/>
        <w:jc w:val="both"/>
        <w:rPr>
          <w:rFonts w:ascii="Calibri" w:hAnsi="Calibri"/>
          <w:sz w:val="24"/>
        </w:rPr>
      </w:pPr>
      <w:r w:rsidRPr="004826DC">
        <w:rPr>
          <w:rFonts w:ascii="Calibri" w:hAnsi="Calibri"/>
          <w:sz w:val="24"/>
        </w:rPr>
        <w:t xml:space="preserve">As intenções de recurso não admitidas e os recursos rejeitados pelo </w:t>
      </w:r>
      <w:r w:rsidRPr="004826DC">
        <w:rPr>
          <w:rFonts w:ascii="Calibri" w:hAnsi="Calibri"/>
          <w:b/>
          <w:sz w:val="24"/>
        </w:rPr>
        <w:t>Pregoeiro</w:t>
      </w:r>
      <w:r w:rsidRPr="004826DC">
        <w:rPr>
          <w:rFonts w:ascii="Calibri" w:hAnsi="Calibri"/>
          <w:sz w:val="24"/>
        </w:rPr>
        <w:t xml:space="preserve"> serão apreciados pela autoridade competente</w:t>
      </w:r>
      <w:r w:rsidR="00202943" w:rsidRPr="004826DC">
        <w:rPr>
          <w:rFonts w:ascii="Calibri" w:hAnsi="Calibri"/>
          <w:sz w:val="24"/>
        </w:rPr>
        <w:t>.</w:t>
      </w:r>
    </w:p>
    <w:p w:rsidR="00554DF6" w:rsidRPr="004826DC" w:rsidRDefault="00554DF6" w:rsidP="00554DF6">
      <w:pPr>
        <w:numPr>
          <w:ilvl w:val="0"/>
          <w:numId w:val="3"/>
        </w:numPr>
        <w:tabs>
          <w:tab w:val="clear" w:pos="705"/>
          <w:tab w:val="num" w:pos="1134"/>
        </w:tabs>
        <w:spacing w:after="120"/>
        <w:ind w:left="0" w:firstLine="0"/>
        <w:jc w:val="both"/>
        <w:rPr>
          <w:rFonts w:ascii="Calibri" w:hAnsi="Calibri"/>
          <w:sz w:val="24"/>
        </w:rPr>
      </w:pPr>
      <w:r w:rsidRPr="004826DC">
        <w:rPr>
          <w:rFonts w:ascii="Calibri" w:hAnsi="Calibri"/>
          <w:sz w:val="24"/>
        </w:rPr>
        <w:t>O acolhimento do recurso implicará a invalidação apenas dos atos insuscetíveis de aproveitamento.</w:t>
      </w:r>
    </w:p>
    <w:p w:rsidR="00202943" w:rsidRPr="004826DC" w:rsidRDefault="00202943" w:rsidP="009636BA">
      <w:pPr>
        <w:pStyle w:val="Ttulo1"/>
        <w:tabs>
          <w:tab w:val="num" w:pos="1134"/>
        </w:tabs>
        <w:ind w:left="0"/>
        <w:jc w:val="both"/>
        <w:rPr>
          <w:rFonts w:ascii="Calibri" w:hAnsi="Calibri"/>
          <w:sz w:val="24"/>
        </w:rPr>
      </w:pPr>
      <w:r w:rsidRPr="004826DC">
        <w:rPr>
          <w:rFonts w:ascii="Calibri" w:hAnsi="Calibri"/>
          <w:sz w:val="24"/>
        </w:rPr>
        <w:t xml:space="preserve">SEÇÃO </w:t>
      </w:r>
      <w:r w:rsidR="007D6A0A" w:rsidRPr="004826DC">
        <w:rPr>
          <w:rFonts w:ascii="Calibri" w:hAnsi="Calibri"/>
          <w:sz w:val="24"/>
        </w:rPr>
        <w:t xml:space="preserve">XVI </w:t>
      </w:r>
      <w:r w:rsidR="00554DF6" w:rsidRPr="004826DC">
        <w:rPr>
          <w:rFonts w:ascii="Calibri" w:hAnsi="Calibri"/>
          <w:sz w:val="24"/>
        </w:rPr>
        <w:t>–</w:t>
      </w:r>
      <w:r w:rsidRPr="004826DC">
        <w:rPr>
          <w:rFonts w:ascii="Calibri" w:hAnsi="Calibri"/>
          <w:sz w:val="24"/>
        </w:rPr>
        <w:t xml:space="preserve"> </w:t>
      </w:r>
      <w:r w:rsidR="00554DF6" w:rsidRPr="004826DC">
        <w:rPr>
          <w:rFonts w:ascii="Calibri" w:hAnsi="Calibri"/>
          <w:sz w:val="24"/>
        </w:rPr>
        <w:t>DA ADJUDICAÇÃO E HOMOLOGAÇÃO</w:t>
      </w:r>
    </w:p>
    <w:p w:rsidR="00202943" w:rsidRPr="004826DC" w:rsidRDefault="00554DF6" w:rsidP="00202943">
      <w:pPr>
        <w:numPr>
          <w:ilvl w:val="0"/>
          <w:numId w:val="3"/>
        </w:numPr>
        <w:tabs>
          <w:tab w:val="clear" w:pos="705"/>
          <w:tab w:val="num" w:pos="1134"/>
        </w:tabs>
        <w:spacing w:after="120"/>
        <w:ind w:left="0" w:firstLine="0"/>
        <w:jc w:val="both"/>
        <w:rPr>
          <w:rFonts w:ascii="Calibri" w:hAnsi="Calibri"/>
          <w:sz w:val="24"/>
        </w:rPr>
      </w:pPr>
      <w:r w:rsidRPr="004826DC">
        <w:rPr>
          <w:rFonts w:ascii="Calibri" w:hAnsi="Calibri"/>
          <w:sz w:val="24"/>
        </w:rPr>
        <w:t xml:space="preserve">O objeto deste </w:t>
      </w:r>
      <w:r w:rsidRPr="004826DC">
        <w:rPr>
          <w:rFonts w:ascii="Calibri" w:hAnsi="Calibri"/>
          <w:b/>
          <w:sz w:val="24"/>
        </w:rPr>
        <w:t>Pregão</w:t>
      </w:r>
      <w:r w:rsidRPr="004826DC">
        <w:rPr>
          <w:rFonts w:ascii="Calibri" w:hAnsi="Calibri"/>
          <w:sz w:val="24"/>
        </w:rPr>
        <w:t xml:space="preserve"> será adjudicado pelo </w:t>
      </w:r>
      <w:r w:rsidRPr="004826DC">
        <w:rPr>
          <w:rFonts w:ascii="Calibri" w:hAnsi="Calibri"/>
          <w:b/>
          <w:sz w:val="24"/>
        </w:rPr>
        <w:t>Pregoeiro</w:t>
      </w:r>
      <w:r w:rsidRPr="004826DC">
        <w:rPr>
          <w:rFonts w:ascii="Calibri" w:hAnsi="Calibri"/>
          <w:sz w:val="24"/>
        </w:rPr>
        <w:t>, salvo quando houver recurso, hipótese em que a adjudicação caberá a autoridade competente para homologação</w:t>
      </w:r>
      <w:r w:rsidR="00202943" w:rsidRPr="004826DC">
        <w:rPr>
          <w:rFonts w:ascii="Calibri" w:hAnsi="Calibri"/>
          <w:sz w:val="24"/>
        </w:rPr>
        <w:t>.</w:t>
      </w:r>
    </w:p>
    <w:p w:rsidR="00202943" w:rsidRPr="004826DC" w:rsidRDefault="00554DF6" w:rsidP="00745EA2">
      <w:pPr>
        <w:numPr>
          <w:ilvl w:val="0"/>
          <w:numId w:val="3"/>
        </w:numPr>
        <w:tabs>
          <w:tab w:val="clear" w:pos="705"/>
          <w:tab w:val="num" w:pos="1134"/>
        </w:tabs>
        <w:spacing w:after="120"/>
        <w:ind w:left="0" w:firstLine="0"/>
        <w:jc w:val="both"/>
        <w:rPr>
          <w:rFonts w:ascii="Calibri" w:hAnsi="Calibri"/>
          <w:sz w:val="24"/>
        </w:rPr>
      </w:pPr>
      <w:r w:rsidRPr="004826DC">
        <w:rPr>
          <w:rFonts w:ascii="Calibri" w:hAnsi="Calibri"/>
          <w:sz w:val="24"/>
        </w:rPr>
        <w:t xml:space="preserve">A homologação deste </w:t>
      </w:r>
      <w:r w:rsidRPr="004826DC">
        <w:rPr>
          <w:rFonts w:ascii="Calibri" w:hAnsi="Calibri"/>
          <w:b/>
          <w:sz w:val="24"/>
        </w:rPr>
        <w:t>Pregão</w:t>
      </w:r>
      <w:r w:rsidRPr="004826DC">
        <w:rPr>
          <w:rFonts w:ascii="Calibri" w:hAnsi="Calibri"/>
          <w:sz w:val="24"/>
        </w:rPr>
        <w:t xml:space="preserve"> compete ao </w:t>
      </w:r>
      <w:r w:rsidR="00745EA2" w:rsidRPr="004826DC">
        <w:rPr>
          <w:rFonts w:ascii="Calibri" w:hAnsi="Calibri"/>
          <w:sz w:val="24"/>
        </w:rPr>
        <w:t xml:space="preserve">Secretário-Geral de Administração do </w:t>
      </w:r>
      <w:r w:rsidR="00477D71" w:rsidRPr="004826DC">
        <w:rPr>
          <w:rFonts w:ascii="Calibri" w:hAnsi="Calibri"/>
          <w:sz w:val="24"/>
        </w:rPr>
        <w:t>T</w:t>
      </w:r>
      <w:r w:rsidR="00745EA2" w:rsidRPr="004826DC">
        <w:rPr>
          <w:rFonts w:ascii="Calibri" w:hAnsi="Calibri"/>
          <w:sz w:val="24"/>
        </w:rPr>
        <w:t>ribunal de Contas da União.</w:t>
      </w:r>
    </w:p>
    <w:p w:rsidR="00202943" w:rsidRPr="004826DC" w:rsidRDefault="00554DF6" w:rsidP="00202943">
      <w:pPr>
        <w:pStyle w:val="Cabealho"/>
        <w:numPr>
          <w:ilvl w:val="0"/>
          <w:numId w:val="3"/>
        </w:numPr>
        <w:tabs>
          <w:tab w:val="clear" w:pos="705"/>
          <w:tab w:val="clear" w:pos="4419"/>
          <w:tab w:val="clear" w:pos="8838"/>
          <w:tab w:val="num" w:pos="1134"/>
        </w:tabs>
        <w:spacing w:after="120"/>
        <w:ind w:left="0" w:firstLine="0"/>
        <w:rPr>
          <w:rFonts w:ascii="Calibri" w:hAnsi="Calibri"/>
        </w:rPr>
      </w:pPr>
      <w:r w:rsidRPr="004826DC">
        <w:rPr>
          <w:rFonts w:ascii="Calibri" w:hAnsi="Calibri"/>
        </w:rPr>
        <w:t xml:space="preserve">O objeto deste </w:t>
      </w:r>
      <w:r w:rsidRPr="004826DC">
        <w:rPr>
          <w:rFonts w:ascii="Calibri" w:hAnsi="Calibri"/>
          <w:b/>
        </w:rPr>
        <w:t>Pregão</w:t>
      </w:r>
      <w:r w:rsidRPr="004826DC">
        <w:rPr>
          <w:rFonts w:ascii="Calibri" w:hAnsi="Calibri"/>
        </w:rPr>
        <w:t xml:space="preserve"> será adjudicado globalmente ao </w:t>
      </w:r>
      <w:r w:rsidR="00FC06C7" w:rsidRPr="004826DC">
        <w:rPr>
          <w:rFonts w:ascii="Calibri" w:hAnsi="Calibri"/>
          <w:b/>
        </w:rPr>
        <w:t>licitante</w:t>
      </w:r>
      <w:r w:rsidRPr="004826DC">
        <w:rPr>
          <w:rFonts w:ascii="Calibri" w:hAnsi="Calibri"/>
          <w:b/>
        </w:rPr>
        <w:t xml:space="preserve"> vencedor</w:t>
      </w:r>
      <w:r w:rsidR="00202943" w:rsidRPr="004826DC">
        <w:rPr>
          <w:rFonts w:ascii="Calibri" w:hAnsi="Calibri"/>
        </w:rPr>
        <w:t>.</w:t>
      </w:r>
    </w:p>
    <w:p w:rsidR="007568D4" w:rsidRPr="004826DC" w:rsidRDefault="007568D4" w:rsidP="009636BA">
      <w:pPr>
        <w:pStyle w:val="Ttulo1"/>
        <w:tabs>
          <w:tab w:val="num" w:pos="1134"/>
        </w:tabs>
        <w:ind w:left="0"/>
        <w:jc w:val="both"/>
        <w:rPr>
          <w:rFonts w:ascii="Calibri" w:hAnsi="Calibri"/>
          <w:sz w:val="24"/>
        </w:rPr>
      </w:pPr>
      <w:r w:rsidRPr="004826DC">
        <w:rPr>
          <w:rFonts w:ascii="Calibri" w:hAnsi="Calibri"/>
          <w:sz w:val="24"/>
        </w:rPr>
        <w:t xml:space="preserve">SEÇÃO </w:t>
      </w:r>
      <w:r w:rsidR="00011944" w:rsidRPr="004826DC">
        <w:rPr>
          <w:rFonts w:ascii="Calibri" w:hAnsi="Calibri"/>
          <w:sz w:val="24"/>
        </w:rPr>
        <w:t xml:space="preserve">XVII </w:t>
      </w:r>
      <w:r w:rsidRPr="004826DC">
        <w:rPr>
          <w:rFonts w:ascii="Calibri" w:hAnsi="Calibri"/>
          <w:sz w:val="24"/>
        </w:rPr>
        <w:t>– DO INSTRUMENTO CONTRATUAL</w:t>
      </w:r>
    </w:p>
    <w:p w:rsidR="00202943" w:rsidRPr="004826DC" w:rsidRDefault="002C44C6" w:rsidP="002C44C6">
      <w:pPr>
        <w:numPr>
          <w:ilvl w:val="0"/>
          <w:numId w:val="3"/>
        </w:numPr>
        <w:tabs>
          <w:tab w:val="clear" w:pos="705"/>
          <w:tab w:val="left" w:pos="284"/>
          <w:tab w:val="num" w:pos="1134"/>
        </w:tabs>
        <w:spacing w:after="120"/>
        <w:ind w:left="0" w:firstLine="0"/>
        <w:jc w:val="both"/>
        <w:rPr>
          <w:rFonts w:ascii="Calibri" w:hAnsi="Calibri"/>
          <w:sz w:val="24"/>
        </w:rPr>
      </w:pPr>
      <w:r w:rsidRPr="004826DC">
        <w:rPr>
          <w:rFonts w:ascii="Calibri" w:hAnsi="Calibri"/>
          <w:sz w:val="24"/>
        </w:rPr>
        <w:t xml:space="preserve">Depois de homologado o resultado deste </w:t>
      </w:r>
      <w:r w:rsidRPr="004826DC">
        <w:rPr>
          <w:rFonts w:ascii="Calibri" w:hAnsi="Calibri"/>
          <w:b/>
          <w:sz w:val="24"/>
        </w:rPr>
        <w:t>Pregão</w:t>
      </w:r>
      <w:r w:rsidRPr="004826DC">
        <w:rPr>
          <w:rFonts w:ascii="Calibri" w:hAnsi="Calibri"/>
          <w:sz w:val="24"/>
        </w:rPr>
        <w:t xml:space="preserve">, o </w:t>
      </w:r>
      <w:r w:rsidR="00FC06C7" w:rsidRPr="004826DC">
        <w:rPr>
          <w:rFonts w:ascii="Calibri" w:hAnsi="Calibri"/>
          <w:b/>
          <w:sz w:val="24"/>
        </w:rPr>
        <w:t>licitante</w:t>
      </w:r>
      <w:r w:rsidRPr="004826DC">
        <w:rPr>
          <w:rFonts w:ascii="Calibri" w:hAnsi="Calibri"/>
          <w:b/>
          <w:sz w:val="24"/>
        </w:rPr>
        <w:t xml:space="preserve"> vencedor</w:t>
      </w:r>
      <w:r w:rsidRPr="004826DC">
        <w:rPr>
          <w:rFonts w:ascii="Calibri" w:hAnsi="Calibri"/>
          <w:sz w:val="24"/>
        </w:rPr>
        <w:t xml:space="preserve"> será convocado para assinatura do contrato, dentro do prazo de 5 (cinco) dias úteis, sob pena de decair o direito à contratação, sem prejuí</w:t>
      </w:r>
      <w:r w:rsidR="00B83766" w:rsidRPr="004826DC">
        <w:rPr>
          <w:rFonts w:ascii="Calibri" w:hAnsi="Calibri"/>
          <w:sz w:val="24"/>
        </w:rPr>
        <w:t>zo das sanções previstas neste E</w:t>
      </w:r>
      <w:r w:rsidRPr="004826DC">
        <w:rPr>
          <w:rFonts w:ascii="Calibri" w:hAnsi="Calibri"/>
          <w:sz w:val="24"/>
        </w:rPr>
        <w:t>dital</w:t>
      </w:r>
      <w:r w:rsidR="00202943" w:rsidRPr="004826DC">
        <w:rPr>
          <w:rFonts w:ascii="Calibri" w:hAnsi="Calibri"/>
          <w:sz w:val="24"/>
        </w:rPr>
        <w:t>.</w:t>
      </w:r>
    </w:p>
    <w:p w:rsidR="002C44C6" w:rsidRPr="004826DC" w:rsidRDefault="002C44C6" w:rsidP="002C44C6">
      <w:pPr>
        <w:numPr>
          <w:ilvl w:val="1"/>
          <w:numId w:val="3"/>
        </w:numPr>
        <w:tabs>
          <w:tab w:val="left" w:pos="1701"/>
        </w:tabs>
        <w:spacing w:after="120"/>
        <w:jc w:val="both"/>
        <w:rPr>
          <w:rFonts w:ascii="Calibri" w:hAnsi="Calibri"/>
          <w:sz w:val="24"/>
        </w:rPr>
      </w:pPr>
      <w:r w:rsidRPr="004826DC">
        <w:rPr>
          <w:rFonts w:ascii="Calibri" w:hAnsi="Calibri"/>
          <w:sz w:val="24"/>
        </w:rPr>
        <w:t xml:space="preserve">Poderá ser acrescentada ao contrato a ser assinado qualquer vantagem apresentada pelo </w:t>
      </w:r>
      <w:r w:rsidR="00FC06C7" w:rsidRPr="004826DC">
        <w:rPr>
          <w:rFonts w:ascii="Calibri" w:hAnsi="Calibri"/>
          <w:b/>
          <w:sz w:val="24"/>
        </w:rPr>
        <w:t>licitante</w:t>
      </w:r>
      <w:r w:rsidRPr="004826DC">
        <w:rPr>
          <w:rFonts w:ascii="Calibri" w:hAnsi="Calibri"/>
          <w:sz w:val="24"/>
        </w:rPr>
        <w:t xml:space="preserve"> </w:t>
      </w:r>
      <w:r w:rsidRPr="004826DC">
        <w:rPr>
          <w:rFonts w:ascii="Calibri" w:hAnsi="Calibri"/>
          <w:b/>
          <w:sz w:val="24"/>
        </w:rPr>
        <w:t>vencedor</w:t>
      </w:r>
      <w:r w:rsidRPr="004826DC">
        <w:rPr>
          <w:rFonts w:ascii="Calibri" w:hAnsi="Calibri"/>
          <w:sz w:val="24"/>
        </w:rPr>
        <w:t xml:space="preserve"> em sua proposta, desde que seja pertinente e </w:t>
      </w:r>
      <w:r w:rsidR="00B83766" w:rsidRPr="004826DC">
        <w:rPr>
          <w:rFonts w:ascii="Calibri" w:hAnsi="Calibri"/>
          <w:sz w:val="24"/>
        </w:rPr>
        <w:t>compatível com os termos deste E</w:t>
      </w:r>
      <w:r w:rsidRPr="004826DC">
        <w:rPr>
          <w:rFonts w:ascii="Calibri" w:hAnsi="Calibri"/>
          <w:sz w:val="24"/>
        </w:rPr>
        <w:t>dital.</w:t>
      </w:r>
    </w:p>
    <w:p w:rsidR="00202943" w:rsidRPr="004826DC" w:rsidRDefault="0068617B" w:rsidP="00202943">
      <w:pPr>
        <w:pStyle w:val="Cabealho"/>
        <w:numPr>
          <w:ilvl w:val="0"/>
          <w:numId w:val="3"/>
        </w:numPr>
        <w:tabs>
          <w:tab w:val="clear" w:pos="705"/>
          <w:tab w:val="clear" w:pos="4419"/>
          <w:tab w:val="clear" w:pos="8838"/>
          <w:tab w:val="num" w:pos="1134"/>
        </w:tabs>
        <w:spacing w:after="120"/>
        <w:ind w:left="0" w:firstLine="0"/>
        <w:rPr>
          <w:rFonts w:ascii="Calibri" w:hAnsi="Calibri"/>
        </w:rPr>
      </w:pPr>
      <w:r w:rsidRPr="004826DC">
        <w:rPr>
          <w:rFonts w:ascii="Calibri" w:hAnsi="Calibri"/>
        </w:rPr>
        <w:t xml:space="preserve">O prazo para a assinatura do contrato poderá ser prorrogado uma única vez, por igual período, quando solicitado pelo </w:t>
      </w:r>
      <w:r w:rsidR="00FC06C7" w:rsidRPr="004826DC">
        <w:rPr>
          <w:rFonts w:ascii="Calibri" w:hAnsi="Calibri"/>
          <w:b/>
        </w:rPr>
        <w:t>licitante</w:t>
      </w:r>
      <w:r w:rsidRPr="004826DC">
        <w:rPr>
          <w:rFonts w:ascii="Calibri" w:hAnsi="Calibri"/>
        </w:rPr>
        <w:t xml:space="preserve"> </w:t>
      </w:r>
      <w:r w:rsidRPr="004826DC">
        <w:rPr>
          <w:rFonts w:ascii="Calibri" w:hAnsi="Calibri"/>
          <w:b/>
        </w:rPr>
        <w:t>vencedor</w:t>
      </w:r>
      <w:r w:rsidRPr="004826DC">
        <w:rPr>
          <w:rFonts w:ascii="Calibri" w:hAnsi="Calibri"/>
        </w:rPr>
        <w:t xml:space="preserve"> durante o seu transcurso, desde que ocorra motivo justificado e aceito pelo TCU</w:t>
      </w:r>
      <w:r w:rsidR="00202943" w:rsidRPr="004826DC">
        <w:rPr>
          <w:rFonts w:ascii="Calibri" w:hAnsi="Calibri"/>
        </w:rPr>
        <w:t>.</w:t>
      </w:r>
    </w:p>
    <w:p w:rsidR="00202943" w:rsidRPr="004826DC" w:rsidRDefault="0068617B" w:rsidP="00202943">
      <w:pPr>
        <w:numPr>
          <w:ilvl w:val="0"/>
          <w:numId w:val="3"/>
        </w:numPr>
        <w:tabs>
          <w:tab w:val="clear" w:pos="705"/>
          <w:tab w:val="num" w:pos="1134"/>
        </w:tabs>
        <w:spacing w:after="120"/>
        <w:ind w:left="0" w:firstLine="0"/>
        <w:jc w:val="both"/>
        <w:rPr>
          <w:rFonts w:ascii="Calibri" w:hAnsi="Calibri"/>
          <w:sz w:val="24"/>
        </w:rPr>
      </w:pPr>
      <w:r w:rsidRPr="004826DC">
        <w:rPr>
          <w:rFonts w:ascii="Calibri" w:hAnsi="Calibri"/>
          <w:sz w:val="24"/>
        </w:rPr>
        <w:t xml:space="preserve">Por ocasião da assinatura do contrato, verificar-se-á por meio do Sicaf e de outros meios se o </w:t>
      </w:r>
      <w:r w:rsidR="00FC06C7" w:rsidRPr="004826DC">
        <w:rPr>
          <w:rFonts w:ascii="Calibri" w:hAnsi="Calibri"/>
          <w:b/>
          <w:sz w:val="24"/>
        </w:rPr>
        <w:t>licitante</w:t>
      </w:r>
      <w:r w:rsidRPr="004826DC">
        <w:rPr>
          <w:rFonts w:ascii="Calibri" w:hAnsi="Calibri"/>
          <w:b/>
          <w:sz w:val="24"/>
        </w:rPr>
        <w:t xml:space="preserve"> vencedor</w:t>
      </w:r>
      <w:r w:rsidRPr="004826DC">
        <w:rPr>
          <w:rFonts w:ascii="Calibri" w:hAnsi="Calibri"/>
          <w:sz w:val="24"/>
        </w:rPr>
        <w:t xml:space="preserve"> mantém as condições de habilitação</w:t>
      </w:r>
      <w:r w:rsidR="00202943" w:rsidRPr="004826DC">
        <w:rPr>
          <w:rFonts w:ascii="Calibri" w:hAnsi="Calibri"/>
          <w:sz w:val="24"/>
        </w:rPr>
        <w:t>.</w:t>
      </w:r>
    </w:p>
    <w:p w:rsidR="00202943" w:rsidRPr="004826DC" w:rsidRDefault="0068617B" w:rsidP="00202943">
      <w:pPr>
        <w:numPr>
          <w:ilvl w:val="0"/>
          <w:numId w:val="3"/>
        </w:numPr>
        <w:tabs>
          <w:tab w:val="clear" w:pos="705"/>
          <w:tab w:val="num" w:pos="1134"/>
        </w:tabs>
        <w:spacing w:after="120"/>
        <w:ind w:left="0" w:firstLine="0"/>
        <w:jc w:val="both"/>
        <w:rPr>
          <w:rFonts w:ascii="Calibri" w:hAnsi="Calibri"/>
          <w:sz w:val="24"/>
        </w:rPr>
      </w:pPr>
      <w:r w:rsidRPr="004826DC">
        <w:rPr>
          <w:rFonts w:ascii="Calibri" w:hAnsi="Calibri"/>
          <w:sz w:val="24"/>
        </w:rPr>
        <w:t xml:space="preserve">Quando o </w:t>
      </w:r>
      <w:r w:rsidR="00FC06C7" w:rsidRPr="004826DC">
        <w:rPr>
          <w:rFonts w:ascii="Calibri" w:hAnsi="Calibri"/>
          <w:b/>
          <w:sz w:val="24"/>
        </w:rPr>
        <w:t>licitante</w:t>
      </w:r>
      <w:r w:rsidRPr="004826DC">
        <w:rPr>
          <w:rFonts w:ascii="Calibri" w:hAnsi="Calibri"/>
          <w:sz w:val="24"/>
        </w:rPr>
        <w:t xml:space="preserve"> convocado não assinar </w:t>
      </w:r>
      <w:r w:rsidR="005E23E0" w:rsidRPr="004826DC">
        <w:rPr>
          <w:rFonts w:ascii="Calibri" w:hAnsi="Calibri"/>
          <w:sz w:val="24"/>
        </w:rPr>
        <w:t>o</w:t>
      </w:r>
      <w:r w:rsidRPr="004826DC">
        <w:rPr>
          <w:rFonts w:ascii="Calibri" w:hAnsi="Calibri"/>
          <w:sz w:val="24"/>
        </w:rPr>
        <w:t xml:space="preserve"> contrato no prazo e nas condições estabelecidos, </w:t>
      </w:r>
      <w:r w:rsidR="00B717FB" w:rsidRPr="004826DC">
        <w:rPr>
          <w:rFonts w:ascii="Calibri" w:hAnsi="Calibri"/>
          <w:sz w:val="24"/>
        </w:rPr>
        <w:t xml:space="preserve">poderá </w:t>
      </w:r>
      <w:r w:rsidRPr="004826DC">
        <w:rPr>
          <w:rFonts w:ascii="Calibri" w:hAnsi="Calibri"/>
          <w:sz w:val="24"/>
        </w:rPr>
        <w:t xml:space="preserve">ser convocado outro </w:t>
      </w:r>
      <w:r w:rsidR="00FC06C7" w:rsidRPr="004826DC">
        <w:rPr>
          <w:rFonts w:ascii="Calibri" w:hAnsi="Calibri"/>
          <w:b/>
          <w:sz w:val="24"/>
        </w:rPr>
        <w:t>licitante</w:t>
      </w:r>
      <w:r w:rsidRPr="004826DC">
        <w:rPr>
          <w:rFonts w:ascii="Calibri" w:hAnsi="Calibri"/>
          <w:sz w:val="24"/>
        </w:rPr>
        <w:t xml:space="preserve"> para assinar o contrato, após negociações e verificação da adequação da proposta e das condições de habilitação, obedecida a ordem de classificação.</w:t>
      </w:r>
      <w:r w:rsidR="00A546BB" w:rsidRPr="004826DC">
        <w:rPr>
          <w:rFonts w:ascii="Calibri" w:hAnsi="Calibri"/>
          <w:sz w:val="24"/>
        </w:rPr>
        <w:t xml:space="preserve"> </w:t>
      </w:r>
    </w:p>
    <w:p w:rsidR="003C74C6" w:rsidRPr="004826DC" w:rsidRDefault="003C74C6" w:rsidP="009636BA">
      <w:pPr>
        <w:pStyle w:val="Ttulo1"/>
        <w:tabs>
          <w:tab w:val="num" w:pos="1134"/>
        </w:tabs>
        <w:ind w:left="0"/>
        <w:jc w:val="both"/>
        <w:rPr>
          <w:rFonts w:ascii="Calibri" w:hAnsi="Calibri"/>
          <w:sz w:val="24"/>
        </w:rPr>
      </w:pPr>
      <w:r w:rsidRPr="004826DC">
        <w:rPr>
          <w:rFonts w:ascii="Calibri" w:hAnsi="Calibri"/>
          <w:sz w:val="24"/>
        </w:rPr>
        <w:lastRenderedPageBreak/>
        <w:t xml:space="preserve">SEÇÃO </w:t>
      </w:r>
      <w:r w:rsidR="00B23EBD" w:rsidRPr="004826DC">
        <w:rPr>
          <w:rFonts w:ascii="Calibri" w:hAnsi="Calibri"/>
          <w:sz w:val="24"/>
        </w:rPr>
        <w:t>XVIII</w:t>
      </w:r>
      <w:r w:rsidRPr="004826DC">
        <w:rPr>
          <w:rFonts w:ascii="Calibri" w:hAnsi="Calibri"/>
          <w:sz w:val="24"/>
        </w:rPr>
        <w:t xml:space="preserve"> – DAS SANÇÕES</w:t>
      </w:r>
    </w:p>
    <w:p w:rsidR="00202943" w:rsidRPr="004826DC" w:rsidRDefault="003C74C6" w:rsidP="00202943">
      <w:pPr>
        <w:numPr>
          <w:ilvl w:val="0"/>
          <w:numId w:val="3"/>
        </w:numPr>
        <w:tabs>
          <w:tab w:val="clear" w:pos="705"/>
          <w:tab w:val="num" w:pos="1134"/>
        </w:tabs>
        <w:spacing w:after="120"/>
        <w:ind w:left="0" w:firstLine="0"/>
        <w:jc w:val="both"/>
        <w:rPr>
          <w:rFonts w:ascii="Calibri" w:hAnsi="Calibri"/>
          <w:sz w:val="24"/>
        </w:rPr>
      </w:pPr>
      <w:r w:rsidRPr="004826DC">
        <w:rPr>
          <w:rFonts w:ascii="Calibri" w:hAnsi="Calibri"/>
          <w:sz w:val="24"/>
        </w:rPr>
        <w:t xml:space="preserve">O </w:t>
      </w:r>
      <w:r w:rsidR="00FC06C7" w:rsidRPr="004826DC">
        <w:rPr>
          <w:rFonts w:ascii="Calibri" w:hAnsi="Calibri"/>
          <w:b/>
          <w:sz w:val="24"/>
        </w:rPr>
        <w:t>licitante</w:t>
      </w:r>
      <w:r w:rsidRPr="004826DC">
        <w:rPr>
          <w:rFonts w:ascii="Calibri" w:hAnsi="Calibri"/>
          <w:sz w:val="24"/>
        </w:rPr>
        <w:t xml:space="preserve"> será sancionado c</w:t>
      </w:r>
      <w:r w:rsidR="005A5EFF" w:rsidRPr="004826DC">
        <w:rPr>
          <w:rFonts w:ascii="Calibri" w:hAnsi="Calibri"/>
          <w:sz w:val="24"/>
        </w:rPr>
        <w:t>o</w:t>
      </w:r>
      <w:r w:rsidRPr="004826DC">
        <w:rPr>
          <w:rFonts w:ascii="Calibri" w:hAnsi="Calibri"/>
          <w:sz w:val="24"/>
        </w:rPr>
        <w:t>m o impedimento de licitar e contratar com a União e será descredenciado no Sicaf e no cadastro de fornecedores do TCU, pelo prazo de até 5 (cinco) anos, sem prejuízo de multa de até 30% do valor estimado para a contrataçã</w:t>
      </w:r>
      <w:r w:rsidR="00B13D02" w:rsidRPr="004826DC">
        <w:rPr>
          <w:rFonts w:ascii="Calibri" w:hAnsi="Calibri"/>
          <w:sz w:val="24"/>
        </w:rPr>
        <w:t xml:space="preserve">o e demais cominações legais, </w:t>
      </w:r>
      <w:r w:rsidRPr="004826DC">
        <w:rPr>
          <w:rFonts w:ascii="Calibri" w:hAnsi="Calibri"/>
          <w:sz w:val="24"/>
        </w:rPr>
        <w:t>nos seguintes casos</w:t>
      </w:r>
      <w:r w:rsidR="0006347D" w:rsidRPr="004826DC">
        <w:rPr>
          <w:rFonts w:ascii="Calibri" w:hAnsi="Calibri"/>
          <w:sz w:val="24"/>
        </w:rPr>
        <w:t>:</w:t>
      </w:r>
    </w:p>
    <w:p w:rsidR="00202943" w:rsidRPr="004826DC" w:rsidRDefault="00C71B94" w:rsidP="00202943">
      <w:pPr>
        <w:numPr>
          <w:ilvl w:val="1"/>
          <w:numId w:val="3"/>
        </w:numPr>
        <w:tabs>
          <w:tab w:val="num" w:pos="1134"/>
        </w:tabs>
        <w:spacing w:after="120"/>
        <w:jc w:val="both"/>
        <w:rPr>
          <w:rFonts w:ascii="Calibri" w:hAnsi="Calibri"/>
          <w:sz w:val="24"/>
        </w:rPr>
      </w:pPr>
      <w:r w:rsidRPr="004826DC">
        <w:rPr>
          <w:rFonts w:ascii="Calibri" w:hAnsi="Calibri"/>
          <w:sz w:val="24"/>
        </w:rPr>
        <w:t>c</w:t>
      </w:r>
      <w:r w:rsidR="003C74C6" w:rsidRPr="004826DC">
        <w:rPr>
          <w:rFonts w:ascii="Calibri" w:hAnsi="Calibri"/>
          <w:sz w:val="24"/>
        </w:rPr>
        <w:t>ometer fraude fiscal;</w:t>
      </w:r>
    </w:p>
    <w:p w:rsidR="00202943" w:rsidRPr="004826DC" w:rsidRDefault="00C71B94" w:rsidP="00202943">
      <w:pPr>
        <w:numPr>
          <w:ilvl w:val="1"/>
          <w:numId w:val="3"/>
        </w:numPr>
        <w:tabs>
          <w:tab w:val="num" w:pos="1134"/>
        </w:tabs>
        <w:spacing w:after="120"/>
        <w:jc w:val="both"/>
        <w:rPr>
          <w:rFonts w:ascii="Calibri" w:hAnsi="Calibri"/>
          <w:sz w:val="24"/>
        </w:rPr>
      </w:pPr>
      <w:r w:rsidRPr="004826DC">
        <w:rPr>
          <w:rFonts w:ascii="Calibri" w:hAnsi="Calibri"/>
          <w:sz w:val="24"/>
        </w:rPr>
        <w:t>a</w:t>
      </w:r>
      <w:r w:rsidR="003C74C6" w:rsidRPr="004826DC">
        <w:rPr>
          <w:rFonts w:ascii="Calibri" w:hAnsi="Calibri"/>
          <w:sz w:val="24"/>
        </w:rPr>
        <w:t>presentar documento falso</w:t>
      </w:r>
      <w:r w:rsidR="00202943" w:rsidRPr="004826DC">
        <w:rPr>
          <w:rFonts w:ascii="Calibri" w:hAnsi="Calibri"/>
          <w:sz w:val="24"/>
        </w:rPr>
        <w:t>;</w:t>
      </w:r>
    </w:p>
    <w:p w:rsidR="00202943" w:rsidRPr="004826DC" w:rsidRDefault="00C71B94" w:rsidP="00202943">
      <w:pPr>
        <w:numPr>
          <w:ilvl w:val="1"/>
          <w:numId w:val="3"/>
        </w:numPr>
        <w:tabs>
          <w:tab w:val="num" w:pos="1134"/>
          <w:tab w:val="left" w:pos="1701"/>
        </w:tabs>
        <w:spacing w:after="120"/>
        <w:jc w:val="both"/>
        <w:rPr>
          <w:rFonts w:ascii="Calibri" w:hAnsi="Calibri"/>
          <w:sz w:val="24"/>
        </w:rPr>
      </w:pPr>
      <w:r w:rsidRPr="004826DC">
        <w:rPr>
          <w:rFonts w:ascii="Calibri" w:hAnsi="Calibri"/>
          <w:sz w:val="24"/>
        </w:rPr>
        <w:t>f</w:t>
      </w:r>
      <w:r w:rsidR="003C74C6" w:rsidRPr="004826DC">
        <w:rPr>
          <w:rFonts w:ascii="Calibri" w:hAnsi="Calibri"/>
          <w:sz w:val="24"/>
        </w:rPr>
        <w:t>izer declaração falsa</w:t>
      </w:r>
      <w:r w:rsidR="00202943" w:rsidRPr="004826DC">
        <w:rPr>
          <w:rFonts w:ascii="Calibri" w:hAnsi="Calibri"/>
          <w:sz w:val="24"/>
        </w:rPr>
        <w:t>;</w:t>
      </w:r>
    </w:p>
    <w:p w:rsidR="00202943" w:rsidRPr="004826DC" w:rsidRDefault="00C71B94" w:rsidP="00202943">
      <w:pPr>
        <w:numPr>
          <w:ilvl w:val="1"/>
          <w:numId w:val="3"/>
        </w:numPr>
        <w:tabs>
          <w:tab w:val="num" w:pos="1134"/>
        </w:tabs>
        <w:spacing w:after="120"/>
        <w:jc w:val="both"/>
        <w:rPr>
          <w:rFonts w:ascii="Calibri" w:hAnsi="Calibri"/>
          <w:sz w:val="24"/>
        </w:rPr>
      </w:pPr>
      <w:r w:rsidRPr="004826DC">
        <w:rPr>
          <w:rFonts w:ascii="Calibri" w:hAnsi="Calibri"/>
          <w:sz w:val="24"/>
        </w:rPr>
        <w:t>c</w:t>
      </w:r>
      <w:r w:rsidR="003C74C6" w:rsidRPr="004826DC">
        <w:rPr>
          <w:rFonts w:ascii="Calibri" w:hAnsi="Calibri"/>
          <w:sz w:val="24"/>
        </w:rPr>
        <w:t>omportar-se de modo inidôneo</w:t>
      </w:r>
      <w:r w:rsidR="00FF28B5" w:rsidRPr="004826DC">
        <w:rPr>
          <w:rFonts w:ascii="Calibri" w:hAnsi="Calibri"/>
          <w:sz w:val="24"/>
        </w:rPr>
        <w:t>;</w:t>
      </w:r>
    </w:p>
    <w:p w:rsidR="003C74C6" w:rsidRPr="004826DC" w:rsidRDefault="00C71B94" w:rsidP="003C74C6">
      <w:pPr>
        <w:numPr>
          <w:ilvl w:val="1"/>
          <w:numId w:val="3"/>
        </w:numPr>
        <w:tabs>
          <w:tab w:val="num" w:pos="1134"/>
        </w:tabs>
        <w:spacing w:after="120"/>
        <w:jc w:val="both"/>
        <w:rPr>
          <w:rFonts w:ascii="Calibri" w:hAnsi="Calibri"/>
          <w:sz w:val="24"/>
        </w:rPr>
      </w:pPr>
      <w:r w:rsidRPr="004826DC">
        <w:rPr>
          <w:rFonts w:ascii="Calibri" w:hAnsi="Calibri"/>
          <w:sz w:val="24"/>
        </w:rPr>
        <w:t>n</w:t>
      </w:r>
      <w:r w:rsidR="003C74C6" w:rsidRPr="004826DC">
        <w:rPr>
          <w:rFonts w:ascii="Calibri" w:hAnsi="Calibri"/>
          <w:sz w:val="24"/>
        </w:rPr>
        <w:t xml:space="preserve">ão assinar o contrato no prazo estabelecido;              </w:t>
      </w:r>
    </w:p>
    <w:p w:rsidR="003C74C6" w:rsidRPr="004826DC" w:rsidRDefault="00C71B94" w:rsidP="003C74C6">
      <w:pPr>
        <w:numPr>
          <w:ilvl w:val="1"/>
          <w:numId w:val="3"/>
        </w:numPr>
        <w:tabs>
          <w:tab w:val="num" w:pos="1134"/>
        </w:tabs>
        <w:spacing w:after="120"/>
        <w:jc w:val="both"/>
        <w:rPr>
          <w:rFonts w:ascii="Calibri" w:hAnsi="Calibri"/>
          <w:sz w:val="24"/>
        </w:rPr>
      </w:pPr>
      <w:r w:rsidRPr="004826DC">
        <w:rPr>
          <w:rFonts w:ascii="Calibri" w:hAnsi="Calibri"/>
          <w:sz w:val="24"/>
        </w:rPr>
        <w:t>d</w:t>
      </w:r>
      <w:r w:rsidR="003C74C6" w:rsidRPr="004826DC">
        <w:rPr>
          <w:rFonts w:ascii="Calibri" w:hAnsi="Calibri"/>
          <w:sz w:val="24"/>
        </w:rPr>
        <w:t>eixar de entregar a documentação exigida no certame;</w:t>
      </w:r>
    </w:p>
    <w:p w:rsidR="003C74C6" w:rsidRPr="004826DC" w:rsidRDefault="00C71B94" w:rsidP="003C74C6">
      <w:pPr>
        <w:numPr>
          <w:ilvl w:val="1"/>
          <w:numId w:val="3"/>
        </w:numPr>
        <w:tabs>
          <w:tab w:val="num" w:pos="1134"/>
        </w:tabs>
        <w:spacing w:after="120"/>
        <w:jc w:val="both"/>
        <w:rPr>
          <w:rFonts w:ascii="Calibri" w:hAnsi="Calibri"/>
          <w:sz w:val="24"/>
        </w:rPr>
      </w:pPr>
      <w:r w:rsidRPr="004826DC">
        <w:rPr>
          <w:rFonts w:ascii="Calibri" w:hAnsi="Calibri"/>
          <w:sz w:val="24"/>
        </w:rPr>
        <w:t>n</w:t>
      </w:r>
      <w:r w:rsidR="00FF28B5" w:rsidRPr="004826DC">
        <w:rPr>
          <w:rFonts w:ascii="Calibri" w:hAnsi="Calibri"/>
          <w:sz w:val="24"/>
        </w:rPr>
        <w:t>ão mantiver a proposta.</w:t>
      </w:r>
    </w:p>
    <w:p w:rsidR="00202943" w:rsidRPr="004826DC" w:rsidRDefault="000C482F" w:rsidP="00202943">
      <w:pPr>
        <w:numPr>
          <w:ilvl w:val="0"/>
          <w:numId w:val="3"/>
        </w:numPr>
        <w:tabs>
          <w:tab w:val="clear" w:pos="705"/>
          <w:tab w:val="num" w:pos="1134"/>
        </w:tabs>
        <w:spacing w:after="120"/>
        <w:ind w:left="0" w:firstLine="0"/>
        <w:jc w:val="both"/>
        <w:rPr>
          <w:rFonts w:ascii="Calibri" w:hAnsi="Calibri"/>
          <w:sz w:val="24"/>
        </w:rPr>
      </w:pPr>
      <w:r w:rsidRPr="004826DC">
        <w:rPr>
          <w:rFonts w:ascii="Calibri" w:hAnsi="Calibri"/>
          <w:sz w:val="24"/>
        </w:rPr>
        <w:t>Para os fins d</w:t>
      </w:r>
      <w:r w:rsidR="00E244E9" w:rsidRPr="004826DC">
        <w:rPr>
          <w:rFonts w:ascii="Calibri" w:hAnsi="Calibri"/>
          <w:sz w:val="24"/>
        </w:rPr>
        <w:t>a</w:t>
      </w:r>
      <w:r w:rsidRPr="004826DC">
        <w:rPr>
          <w:rFonts w:ascii="Calibri" w:hAnsi="Calibri"/>
          <w:sz w:val="24"/>
        </w:rPr>
        <w:t xml:space="preserve"> </w:t>
      </w:r>
      <w:r w:rsidR="00E244E9" w:rsidRPr="004826DC">
        <w:rPr>
          <w:rFonts w:ascii="Calibri" w:hAnsi="Calibri"/>
          <w:sz w:val="24"/>
        </w:rPr>
        <w:t>subcondição</w:t>
      </w:r>
      <w:r w:rsidRPr="004826DC">
        <w:rPr>
          <w:rFonts w:ascii="Calibri" w:hAnsi="Calibri"/>
          <w:sz w:val="24"/>
        </w:rPr>
        <w:t xml:space="preserve"> </w:t>
      </w:r>
      <w:r w:rsidR="00134D0E" w:rsidRPr="004826DC">
        <w:rPr>
          <w:rFonts w:ascii="Calibri" w:hAnsi="Calibri"/>
          <w:sz w:val="24"/>
        </w:rPr>
        <w:t>53</w:t>
      </w:r>
      <w:r w:rsidR="00D056BD" w:rsidRPr="004826DC">
        <w:rPr>
          <w:rFonts w:ascii="Calibri" w:hAnsi="Calibri"/>
          <w:sz w:val="24"/>
        </w:rPr>
        <w:t>.</w:t>
      </w:r>
      <w:r w:rsidR="00290232" w:rsidRPr="004826DC">
        <w:rPr>
          <w:rFonts w:ascii="Calibri" w:hAnsi="Calibri"/>
          <w:sz w:val="24"/>
        </w:rPr>
        <w:t>4</w:t>
      </w:r>
      <w:r w:rsidRPr="004826DC">
        <w:rPr>
          <w:rFonts w:ascii="Calibri" w:hAnsi="Calibri"/>
          <w:sz w:val="24"/>
        </w:rPr>
        <w:t>, reputar-se-ão inidôneos atos como os descritos nos arts. 90, 92, 93, 94, 95 e 97 da Lei nº 8.666/93</w:t>
      </w:r>
      <w:r w:rsidR="00202943" w:rsidRPr="004826DC">
        <w:rPr>
          <w:rFonts w:ascii="Calibri" w:hAnsi="Calibri"/>
          <w:sz w:val="24"/>
        </w:rPr>
        <w:t>.</w:t>
      </w:r>
    </w:p>
    <w:p w:rsidR="00202943" w:rsidRPr="004826DC" w:rsidRDefault="00202943" w:rsidP="009636BA">
      <w:pPr>
        <w:pStyle w:val="Ttulo1"/>
        <w:tabs>
          <w:tab w:val="num" w:pos="1134"/>
        </w:tabs>
        <w:ind w:left="0"/>
        <w:jc w:val="both"/>
        <w:rPr>
          <w:rFonts w:ascii="Calibri" w:hAnsi="Calibri"/>
          <w:sz w:val="24"/>
        </w:rPr>
      </w:pPr>
      <w:r w:rsidRPr="004826DC">
        <w:rPr>
          <w:rFonts w:ascii="Calibri" w:hAnsi="Calibri"/>
          <w:sz w:val="24"/>
        </w:rPr>
        <w:t>SEÇÃO X</w:t>
      </w:r>
      <w:r w:rsidR="00B23EBD" w:rsidRPr="004826DC">
        <w:rPr>
          <w:rFonts w:ascii="Calibri" w:hAnsi="Calibri"/>
          <w:sz w:val="24"/>
        </w:rPr>
        <w:t>IX</w:t>
      </w:r>
      <w:r w:rsidRPr="004826DC">
        <w:rPr>
          <w:rFonts w:ascii="Calibri" w:hAnsi="Calibri"/>
          <w:sz w:val="24"/>
        </w:rPr>
        <w:t xml:space="preserve"> – D</w:t>
      </w:r>
      <w:r w:rsidR="00E71E19" w:rsidRPr="004826DC">
        <w:rPr>
          <w:rFonts w:ascii="Calibri" w:hAnsi="Calibri"/>
          <w:sz w:val="24"/>
        </w:rPr>
        <w:t>OS ESCLARECIMENTOS E DA IMPUGNAÇÃO AO EDITAL</w:t>
      </w:r>
    </w:p>
    <w:p w:rsidR="000D331E" w:rsidRPr="004826DC" w:rsidRDefault="00202943" w:rsidP="00202943">
      <w:pPr>
        <w:numPr>
          <w:ilvl w:val="0"/>
          <w:numId w:val="3"/>
        </w:numPr>
        <w:tabs>
          <w:tab w:val="clear" w:pos="705"/>
          <w:tab w:val="num" w:pos="1134"/>
        </w:tabs>
        <w:spacing w:after="120"/>
        <w:ind w:left="0" w:firstLine="0"/>
        <w:jc w:val="both"/>
        <w:rPr>
          <w:rFonts w:ascii="Calibri" w:hAnsi="Calibri"/>
          <w:sz w:val="24"/>
        </w:rPr>
      </w:pPr>
      <w:r w:rsidRPr="004826DC">
        <w:rPr>
          <w:rFonts w:ascii="Calibri" w:hAnsi="Calibri"/>
          <w:sz w:val="24"/>
        </w:rPr>
        <w:t xml:space="preserve">Até 2 (dois) dias úteis antes da data fixada para abertura da sessão pública, qualquer pessoa, física ou jurídica, poderá impugnar o ato convocatório deste </w:t>
      </w:r>
      <w:r w:rsidRPr="004826DC">
        <w:rPr>
          <w:rFonts w:ascii="Calibri" w:hAnsi="Calibri"/>
          <w:b/>
          <w:sz w:val="24"/>
        </w:rPr>
        <w:t>Pregão</w:t>
      </w:r>
      <w:r w:rsidRPr="004826DC">
        <w:rPr>
          <w:rFonts w:ascii="Calibri" w:hAnsi="Calibri"/>
          <w:sz w:val="24"/>
        </w:rPr>
        <w:t xml:space="preserve"> mediante petição a ser enviada exclusivamente para o endereço eletrônico </w:t>
      </w:r>
      <w:hyperlink r:id="rId14" w:history="1">
        <w:r w:rsidRPr="004826DC">
          <w:rPr>
            <w:rFonts w:ascii="Calibri" w:hAnsi="Calibri"/>
            <w:sz w:val="24"/>
            <w:szCs w:val="24"/>
          </w:rPr>
          <w:t>cpl@tcu.gov.br</w:t>
        </w:r>
      </w:hyperlink>
      <w:r w:rsidR="000D331E" w:rsidRPr="004826DC">
        <w:rPr>
          <w:rFonts w:ascii="Calibri" w:hAnsi="Calibri"/>
          <w:sz w:val="24"/>
        </w:rPr>
        <w:t xml:space="preserve">, </w:t>
      </w:r>
      <w:r w:rsidR="00177658" w:rsidRPr="004826DC">
        <w:rPr>
          <w:rFonts w:ascii="Calibri" w:hAnsi="Calibri"/>
          <w:sz w:val="24"/>
        </w:rPr>
        <w:t>até as 19 horas, no horário oficial de Brasília-DF</w:t>
      </w:r>
      <w:r w:rsidR="000D331E" w:rsidRPr="004826DC">
        <w:rPr>
          <w:rFonts w:ascii="Calibri" w:hAnsi="Calibri"/>
          <w:sz w:val="24"/>
        </w:rPr>
        <w:t>.</w:t>
      </w:r>
    </w:p>
    <w:p w:rsidR="00202943" w:rsidRPr="004826DC" w:rsidRDefault="00202943" w:rsidP="00202943">
      <w:pPr>
        <w:numPr>
          <w:ilvl w:val="0"/>
          <w:numId w:val="3"/>
        </w:numPr>
        <w:tabs>
          <w:tab w:val="clear" w:pos="705"/>
          <w:tab w:val="num" w:pos="1134"/>
        </w:tabs>
        <w:spacing w:after="120"/>
        <w:ind w:left="0" w:firstLine="0"/>
        <w:jc w:val="both"/>
        <w:rPr>
          <w:rFonts w:ascii="Calibri" w:hAnsi="Calibri"/>
          <w:sz w:val="24"/>
        </w:rPr>
      </w:pPr>
      <w:r w:rsidRPr="004826DC">
        <w:rPr>
          <w:rFonts w:ascii="Calibri" w:hAnsi="Calibri"/>
          <w:sz w:val="24"/>
        </w:rPr>
        <w:t xml:space="preserve">O </w:t>
      </w:r>
      <w:r w:rsidRPr="004826DC">
        <w:rPr>
          <w:rFonts w:ascii="Calibri" w:hAnsi="Calibri"/>
          <w:b/>
          <w:sz w:val="24"/>
        </w:rPr>
        <w:t>Pregoeiro</w:t>
      </w:r>
      <w:r w:rsidRPr="004826DC">
        <w:rPr>
          <w:rFonts w:ascii="Calibri" w:hAnsi="Calibri"/>
          <w:sz w:val="24"/>
        </w:rPr>
        <w:t xml:space="preserve">, auxiliado pelo setor </w:t>
      </w:r>
      <w:r w:rsidR="00E71E19" w:rsidRPr="004826DC">
        <w:rPr>
          <w:rFonts w:ascii="Calibri" w:hAnsi="Calibri"/>
          <w:sz w:val="24"/>
        </w:rPr>
        <w:t>técnico competente</w:t>
      </w:r>
      <w:r w:rsidRPr="004826DC">
        <w:rPr>
          <w:rFonts w:ascii="Calibri" w:hAnsi="Calibri"/>
          <w:sz w:val="24"/>
        </w:rPr>
        <w:t xml:space="preserve">, decidirá sobre a impugnação no prazo de 24 (vinte e quatro) horas. </w:t>
      </w:r>
    </w:p>
    <w:p w:rsidR="00202943" w:rsidRPr="004826DC" w:rsidRDefault="00202943" w:rsidP="00202943">
      <w:pPr>
        <w:numPr>
          <w:ilvl w:val="0"/>
          <w:numId w:val="3"/>
        </w:numPr>
        <w:tabs>
          <w:tab w:val="clear" w:pos="705"/>
          <w:tab w:val="num" w:pos="1134"/>
        </w:tabs>
        <w:spacing w:after="120"/>
        <w:ind w:left="0" w:firstLine="0"/>
        <w:jc w:val="both"/>
        <w:rPr>
          <w:rFonts w:ascii="Calibri" w:hAnsi="Calibri"/>
          <w:sz w:val="24"/>
        </w:rPr>
      </w:pPr>
      <w:r w:rsidRPr="004826DC">
        <w:rPr>
          <w:rFonts w:ascii="Calibri" w:hAnsi="Calibri"/>
          <w:sz w:val="24"/>
        </w:rPr>
        <w:t xml:space="preserve">Acolhida a impugnação contra este Edital, será designada nova data para a realização do certame, exceto quando, </w:t>
      </w:r>
      <w:r w:rsidR="00E71E19" w:rsidRPr="004826DC">
        <w:rPr>
          <w:rFonts w:ascii="Calibri" w:hAnsi="Calibri"/>
          <w:sz w:val="24"/>
        </w:rPr>
        <w:t xml:space="preserve">inquestionavelmente, </w:t>
      </w:r>
      <w:r w:rsidRPr="004826DC">
        <w:rPr>
          <w:rFonts w:ascii="Calibri" w:hAnsi="Calibri"/>
          <w:sz w:val="24"/>
        </w:rPr>
        <w:t>a alteração não afetar a formulação das propostas.</w:t>
      </w:r>
    </w:p>
    <w:p w:rsidR="00202943" w:rsidRPr="004826DC" w:rsidRDefault="00202943" w:rsidP="00202943">
      <w:pPr>
        <w:numPr>
          <w:ilvl w:val="0"/>
          <w:numId w:val="3"/>
        </w:numPr>
        <w:tabs>
          <w:tab w:val="clear" w:pos="705"/>
          <w:tab w:val="num" w:pos="1134"/>
        </w:tabs>
        <w:spacing w:after="120"/>
        <w:ind w:left="0" w:firstLine="0"/>
        <w:jc w:val="both"/>
        <w:rPr>
          <w:rFonts w:ascii="Calibri" w:hAnsi="Calibri"/>
          <w:sz w:val="24"/>
        </w:rPr>
      </w:pPr>
      <w:r w:rsidRPr="004826DC">
        <w:rPr>
          <w:rFonts w:ascii="Calibri" w:hAnsi="Calibri"/>
          <w:sz w:val="24"/>
        </w:rPr>
        <w:t xml:space="preserve">Os pedidos de esclarecimentos </w:t>
      </w:r>
      <w:r w:rsidR="00E71E19" w:rsidRPr="004826DC">
        <w:rPr>
          <w:rFonts w:ascii="Calibri" w:hAnsi="Calibri"/>
          <w:sz w:val="24"/>
        </w:rPr>
        <w:t>devem ser envi</w:t>
      </w:r>
      <w:r w:rsidRPr="004826DC">
        <w:rPr>
          <w:rFonts w:ascii="Calibri" w:hAnsi="Calibri"/>
          <w:sz w:val="24"/>
        </w:rPr>
        <w:t xml:space="preserve">ados ao </w:t>
      </w:r>
      <w:r w:rsidRPr="004826DC">
        <w:rPr>
          <w:rFonts w:ascii="Calibri" w:hAnsi="Calibri"/>
          <w:b/>
          <w:sz w:val="24"/>
        </w:rPr>
        <w:t>Pregoeiro</w:t>
      </w:r>
      <w:r w:rsidRPr="004826DC">
        <w:rPr>
          <w:rFonts w:ascii="Calibri" w:hAnsi="Calibri"/>
          <w:sz w:val="24"/>
        </w:rPr>
        <w:t xml:space="preserve"> até 3 (três) dias úteis</w:t>
      </w:r>
      <w:r w:rsidR="00E71E19" w:rsidRPr="004826DC">
        <w:rPr>
          <w:rFonts w:ascii="Calibri" w:hAnsi="Calibri"/>
          <w:sz w:val="24"/>
        </w:rPr>
        <w:t xml:space="preserve"> </w:t>
      </w:r>
      <w:r w:rsidRPr="004826DC">
        <w:rPr>
          <w:rFonts w:ascii="Calibri" w:hAnsi="Calibri"/>
          <w:sz w:val="24"/>
        </w:rPr>
        <w:t>ante</w:t>
      </w:r>
      <w:r w:rsidR="00E71E19" w:rsidRPr="004826DC">
        <w:rPr>
          <w:rFonts w:ascii="Calibri" w:hAnsi="Calibri"/>
          <w:sz w:val="24"/>
        </w:rPr>
        <w:t>s da</w:t>
      </w:r>
      <w:r w:rsidRPr="004826DC">
        <w:rPr>
          <w:rFonts w:ascii="Calibri" w:hAnsi="Calibri"/>
          <w:sz w:val="24"/>
        </w:rPr>
        <w:t xml:space="preserve"> data fixada para abertura da sessão pública, exclusivamente para o endereço eletrônico </w:t>
      </w:r>
      <w:hyperlink r:id="rId15" w:history="1">
        <w:r w:rsidR="00E267DF" w:rsidRPr="004826DC">
          <w:rPr>
            <w:rFonts w:ascii="Calibri" w:hAnsi="Calibri"/>
            <w:sz w:val="24"/>
            <w:szCs w:val="24"/>
          </w:rPr>
          <w:t>cpl@tcu.gov.br</w:t>
        </w:r>
      </w:hyperlink>
      <w:r w:rsidRPr="004826DC">
        <w:rPr>
          <w:rFonts w:ascii="Calibri" w:hAnsi="Calibri"/>
          <w:sz w:val="24"/>
        </w:rPr>
        <w:t>.</w:t>
      </w:r>
    </w:p>
    <w:p w:rsidR="00202943" w:rsidRPr="004826DC" w:rsidRDefault="00202943" w:rsidP="00202943">
      <w:pPr>
        <w:numPr>
          <w:ilvl w:val="0"/>
          <w:numId w:val="3"/>
        </w:numPr>
        <w:tabs>
          <w:tab w:val="clear" w:pos="705"/>
          <w:tab w:val="num" w:pos="1134"/>
        </w:tabs>
        <w:spacing w:after="120"/>
        <w:ind w:left="0" w:firstLine="0"/>
        <w:jc w:val="both"/>
        <w:rPr>
          <w:rFonts w:ascii="Calibri" w:hAnsi="Calibri"/>
          <w:i/>
          <w:sz w:val="24"/>
        </w:rPr>
      </w:pPr>
      <w:r w:rsidRPr="004826DC">
        <w:rPr>
          <w:rFonts w:ascii="Calibri" w:hAnsi="Calibri"/>
          <w:sz w:val="24"/>
        </w:rPr>
        <w:t>As respostas às impugnações e aos esclarecimentos solicitados serão disponibilizadas no</w:t>
      </w:r>
      <w:r w:rsidR="00E71E19" w:rsidRPr="004826DC">
        <w:rPr>
          <w:rFonts w:ascii="Calibri" w:hAnsi="Calibri"/>
          <w:sz w:val="24"/>
        </w:rPr>
        <w:t xml:space="preserve"> sistema eletrônico para os interessados</w:t>
      </w:r>
      <w:r w:rsidRPr="004826DC">
        <w:rPr>
          <w:rFonts w:ascii="Calibri" w:hAnsi="Calibri"/>
          <w:sz w:val="24"/>
        </w:rPr>
        <w:t>.</w:t>
      </w:r>
    </w:p>
    <w:p w:rsidR="00202943" w:rsidRPr="004826DC" w:rsidRDefault="00CF7DDF" w:rsidP="009636BA">
      <w:pPr>
        <w:pStyle w:val="Ttulo1"/>
        <w:tabs>
          <w:tab w:val="num" w:pos="1134"/>
        </w:tabs>
        <w:ind w:left="0"/>
        <w:jc w:val="both"/>
        <w:rPr>
          <w:rFonts w:ascii="Calibri" w:hAnsi="Calibri"/>
          <w:sz w:val="24"/>
        </w:rPr>
      </w:pPr>
      <w:r w:rsidRPr="004826DC">
        <w:rPr>
          <w:rFonts w:ascii="Calibri" w:hAnsi="Calibri"/>
          <w:sz w:val="24"/>
        </w:rPr>
        <w:t xml:space="preserve">SEÇÃO </w:t>
      </w:r>
      <w:r w:rsidR="00942018" w:rsidRPr="004826DC">
        <w:rPr>
          <w:rFonts w:ascii="Calibri" w:hAnsi="Calibri"/>
          <w:sz w:val="24"/>
        </w:rPr>
        <w:t xml:space="preserve">XX </w:t>
      </w:r>
      <w:r w:rsidR="00202943" w:rsidRPr="004826DC">
        <w:rPr>
          <w:rFonts w:ascii="Calibri" w:hAnsi="Calibri"/>
          <w:sz w:val="24"/>
        </w:rPr>
        <w:t xml:space="preserve">– </w:t>
      </w:r>
      <w:r w:rsidRPr="004826DC">
        <w:rPr>
          <w:rFonts w:ascii="Calibri" w:hAnsi="Calibri"/>
          <w:sz w:val="24"/>
        </w:rPr>
        <w:t>DISPOSIÇÕES FINAIS</w:t>
      </w:r>
    </w:p>
    <w:p w:rsidR="00041D66" w:rsidRPr="004826DC" w:rsidRDefault="00E267DF" w:rsidP="00202943">
      <w:pPr>
        <w:numPr>
          <w:ilvl w:val="0"/>
          <w:numId w:val="3"/>
        </w:numPr>
        <w:tabs>
          <w:tab w:val="clear" w:pos="705"/>
          <w:tab w:val="num" w:pos="1134"/>
        </w:tabs>
        <w:spacing w:after="120"/>
        <w:ind w:left="0" w:firstLine="0"/>
        <w:jc w:val="both"/>
        <w:rPr>
          <w:rFonts w:ascii="Calibri" w:hAnsi="Calibri"/>
          <w:sz w:val="24"/>
        </w:rPr>
      </w:pPr>
      <w:r w:rsidRPr="004826DC">
        <w:rPr>
          <w:rFonts w:ascii="Calibri" w:hAnsi="Calibri"/>
          <w:sz w:val="24"/>
        </w:rPr>
        <w:t>Ao Secretário-Geral de Administração do Tribunal de Contas da União</w:t>
      </w:r>
      <w:r w:rsidR="00041D66" w:rsidRPr="004826DC">
        <w:rPr>
          <w:rFonts w:ascii="Calibri" w:hAnsi="Calibri"/>
          <w:sz w:val="24"/>
        </w:rPr>
        <w:t xml:space="preserve"> compete anular este </w:t>
      </w:r>
      <w:r w:rsidR="00041D66" w:rsidRPr="004826DC">
        <w:rPr>
          <w:rFonts w:ascii="Calibri" w:hAnsi="Calibri"/>
          <w:b/>
          <w:sz w:val="24"/>
        </w:rPr>
        <w:t>Pregão</w:t>
      </w:r>
      <w:r w:rsidR="00041D66" w:rsidRPr="004826DC">
        <w:rPr>
          <w:rFonts w:ascii="Calibri" w:hAnsi="Calibri"/>
          <w:sz w:val="24"/>
        </w:rPr>
        <w:t xml:space="preserve"> por ilegalidade, de ofício ou por provocação de qualquer pessoa, e revogar o certame por considerá-lo inoportuno ou inconveniente diante de fato superveniente, mediante ato escrito e fundamentado.</w:t>
      </w:r>
    </w:p>
    <w:p w:rsidR="00041D66" w:rsidRPr="004826DC" w:rsidRDefault="00041D66" w:rsidP="00041D66">
      <w:pPr>
        <w:numPr>
          <w:ilvl w:val="1"/>
          <w:numId w:val="3"/>
        </w:numPr>
        <w:tabs>
          <w:tab w:val="num" w:pos="1134"/>
        </w:tabs>
        <w:spacing w:after="120"/>
        <w:jc w:val="both"/>
        <w:rPr>
          <w:rFonts w:ascii="Calibri" w:hAnsi="Calibri"/>
          <w:sz w:val="24"/>
        </w:rPr>
      </w:pPr>
      <w:r w:rsidRPr="004826DC">
        <w:rPr>
          <w:rFonts w:ascii="Calibri" w:hAnsi="Calibri"/>
          <w:sz w:val="24"/>
        </w:rPr>
        <w:t>A anulação do pregão induz à do contrato.</w:t>
      </w:r>
    </w:p>
    <w:p w:rsidR="00041D66" w:rsidRPr="004826DC" w:rsidRDefault="00041D66" w:rsidP="00041D66">
      <w:pPr>
        <w:numPr>
          <w:ilvl w:val="1"/>
          <w:numId w:val="3"/>
        </w:numPr>
        <w:tabs>
          <w:tab w:val="num" w:pos="1134"/>
        </w:tabs>
        <w:spacing w:after="120"/>
        <w:jc w:val="both"/>
        <w:rPr>
          <w:rFonts w:ascii="Calibri" w:hAnsi="Calibri"/>
          <w:sz w:val="24"/>
        </w:rPr>
      </w:pPr>
      <w:r w:rsidRPr="004826DC">
        <w:rPr>
          <w:rFonts w:ascii="Calibri" w:hAnsi="Calibri"/>
          <w:sz w:val="24"/>
        </w:rPr>
        <w:lastRenderedPageBreak/>
        <w:t xml:space="preserve">Os </w:t>
      </w:r>
      <w:r w:rsidR="00FC06C7" w:rsidRPr="004826DC">
        <w:rPr>
          <w:rFonts w:ascii="Calibri" w:hAnsi="Calibri"/>
          <w:b/>
          <w:sz w:val="24"/>
        </w:rPr>
        <w:t>licitante</w:t>
      </w:r>
      <w:r w:rsidRPr="004826DC">
        <w:rPr>
          <w:rFonts w:ascii="Calibri" w:hAnsi="Calibri"/>
          <w:b/>
          <w:sz w:val="24"/>
        </w:rPr>
        <w:t>s</w:t>
      </w:r>
      <w:r w:rsidRPr="004826DC">
        <w:rPr>
          <w:rFonts w:ascii="Calibri" w:hAnsi="Calibri"/>
          <w:sz w:val="24"/>
        </w:rPr>
        <w:t xml:space="preserve"> não terão direito à indenização em decorrência da anulação do procedimento licitatório, ressalvado o direito d</w:t>
      </w:r>
      <w:r w:rsidR="00E615CA" w:rsidRPr="004826DC">
        <w:rPr>
          <w:rFonts w:ascii="Calibri" w:hAnsi="Calibri"/>
          <w:sz w:val="24"/>
        </w:rPr>
        <w:t>a CONTRATADA</w:t>
      </w:r>
      <w:r w:rsidRPr="004826DC">
        <w:rPr>
          <w:rFonts w:ascii="Calibri" w:hAnsi="Calibri"/>
          <w:sz w:val="24"/>
        </w:rPr>
        <w:t xml:space="preserve"> de boa-fé de ser ressarcido pelos encargos que tiver suportado no cumprimento do contrato.</w:t>
      </w:r>
    </w:p>
    <w:p w:rsidR="00041D66" w:rsidRPr="004826DC" w:rsidRDefault="00041D66" w:rsidP="00202943">
      <w:pPr>
        <w:numPr>
          <w:ilvl w:val="0"/>
          <w:numId w:val="3"/>
        </w:numPr>
        <w:tabs>
          <w:tab w:val="clear" w:pos="705"/>
          <w:tab w:val="num" w:pos="1134"/>
        </w:tabs>
        <w:spacing w:after="120"/>
        <w:ind w:left="0" w:firstLine="0"/>
        <w:jc w:val="both"/>
        <w:rPr>
          <w:rFonts w:ascii="Calibri" w:hAnsi="Calibri"/>
          <w:sz w:val="24"/>
        </w:rPr>
      </w:pPr>
      <w:r w:rsidRPr="004826DC">
        <w:rPr>
          <w:rFonts w:ascii="Calibri" w:hAnsi="Calibri"/>
          <w:sz w:val="24"/>
        </w:rPr>
        <w:t xml:space="preserve">É facultado ao </w:t>
      </w:r>
      <w:r w:rsidRPr="004826DC">
        <w:rPr>
          <w:rFonts w:ascii="Calibri" w:hAnsi="Calibri"/>
          <w:b/>
          <w:sz w:val="24"/>
        </w:rPr>
        <w:t>Pregoeiro</w:t>
      </w:r>
      <w:r w:rsidRPr="004826DC">
        <w:rPr>
          <w:rFonts w:ascii="Calibri" w:hAnsi="Calibri"/>
          <w:sz w:val="24"/>
        </w:rPr>
        <w:t xml:space="preserve"> ou à autoridade superior, em qualquer fase des</w:t>
      </w:r>
      <w:r w:rsidR="003D158C" w:rsidRPr="004826DC">
        <w:rPr>
          <w:rFonts w:ascii="Calibri" w:hAnsi="Calibri"/>
          <w:sz w:val="24"/>
        </w:rPr>
        <w:t>t</w:t>
      </w:r>
      <w:r w:rsidRPr="004826DC">
        <w:rPr>
          <w:rFonts w:ascii="Calibri" w:hAnsi="Calibri"/>
          <w:sz w:val="24"/>
        </w:rPr>
        <w:t xml:space="preserve">e </w:t>
      </w:r>
      <w:r w:rsidRPr="004826DC">
        <w:rPr>
          <w:rFonts w:ascii="Calibri" w:hAnsi="Calibri"/>
          <w:b/>
          <w:sz w:val="24"/>
        </w:rPr>
        <w:t>Pregão</w:t>
      </w:r>
      <w:r w:rsidRPr="004826DC">
        <w:rPr>
          <w:rFonts w:ascii="Calibri" w:hAnsi="Calibri"/>
          <w:sz w:val="24"/>
        </w:rPr>
        <w:t>, promover diligência destinada a esclarecer ou completar a instrução do processo, vedada a inclusão posterior de informação ou de documentos que deveriam ter sido apresentados para fins de classificação e habilitação.</w:t>
      </w:r>
    </w:p>
    <w:p w:rsidR="00041D66" w:rsidRPr="004826DC" w:rsidRDefault="00041D66" w:rsidP="00202943">
      <w:pPr>
        <w:numPr>
          <w:ilvl w:val="0"/>
          <w:numId w:val="3"/>
        </w:numPr>
        <w:tabs>
          <w:tab w:val="clear" w:pos="705"/>
          <w:tab w:val="num" w:pos="1134"/>
        </w:tabs>
        <w:spacing w:after="120"/>
        <w:ind w:left="0" w:firstLine="0"/>
        <w:jc w:val="both"/>
        <w:rPr>
          <w:rFonts w:ascii="Calibri" w:hAnsi="Calibri"/>
          <w:sz w:val="24"/>
        </w:rPr>
      </w:pPr>
      <w:r w:rsidRPr="004826DC">
        <w:rPr>
          <w:rFonts w:ascii="Calibri" w:hAnsi="Calibri"/>
          <w:sz w:val="24"/>
        </w:rPr>
        <w:t xml:space="preserve">No julgamento das propostas e na fase de habilitação, o </w:t>
      </w:r>
      <w:r w:rsidRPr="004826DC">
        <w:rPr>
          <w:rFonts w:ascii="Calibri" w:hAnsi="Calibri"/>
          <w:b/>
          <w:sz w:val="24"/>
        </w:rPr>
        <w:t>Pregoeiro</w:t>
      </w:r>
      <w:r w:rsidRPr="004826DC">
        <w:rPr>
          <w:rFonts w:ascii="Calibri" w:hAnsi="Calibri"/>
          <w:sz w:val="24"/>
        </w:rPr>
        <w:t xml:space="preserve"> poderá sanar erros ou falhas que não alterem a substância das propostas e dos documentos e a sua validade jurídica, mediante despacho fundamentado, registrado em ata e acessível a todos, atribuindo-lhes validade e eficácia para fins de classificação e habilitação.</w:t>
      </w:r>
    </w:p>
    <w:p w:rsidR="00202943" w:rsidRPr="004826DC" w:rsidRDefault="00B83766" w:rsidP="00041D66">
      <w:pPr>
        <w:numPr>
          <w:ilvl w:val="1"/>
          <w:numId w:val="3"/>
        </w:numPr>
        <w:tabs>
          <w:tab w:val="num" w:pos="1134"/>
        </w:tabs>
        <w:spacing w:after="120"/>
        <w:jc w:val="both"/>
        <w:rPr>
          <w:rFonts w:ascii="Calibri" w:hAnsi="Calibri"/>
          <w:sz w:val="24"/>
        </w:rPr>
      </w:pPr>
      <w:r w:rsidRPr="004826DC">
        <w:rPr>
          <w:rFonts w:ascii="Calibri" w:hAnsi="Calibri"/>
          <w:sz w:val="24"/>
        </w:rPr>
        <w:t>Caso os prazos definidos neste E</w:t>
      </w:r>
      <w:r w:rsidR="00202943" w:rsidRPr="004826DC">
        <w:rPr>
          <w:rFonts w:ascii="Calibri" w:hAnsi="Calibri"/>
          <w:sz w:val="24"/>
        </w:rPr>
        <w:t>dital não estejam expressa</w:t>
      </w:r>
      <w:r w:rsidR="00CF7DDF" w:rsidRPr="004826DC">
        <w:rPr>
          <w:rFonts w:ascii="Calibri" w:hAnsi="Calibri"/>
          <w:sz w:val="24"/>
        </w:rPr>
        <w:t>mente indicados na proposta, el</w:t>
      </w:r>
      <w:r w:rsidR="00202943" w:rsidRPr="004826DC">
        <w:rPr>
          <w:rFonts w:ascii="Calibri" w:hAnsi="Calibri"/>
          <w:sz w:val="24"/>
        </w:rPr>
        <w:t xml:space="preserve">es serão considerados como aceitos para efeito de julgamento deste </w:t>
      </w:r>
      <w:r w:rsidR="00202943" w:rsidRPr="004826DC">
        <w:rPr>
          <w:rFonts w:ascii="Calibri" w:hAnsi="Calibri"/>
          <w:b/>
          <w:sz w:val="24"/>
        </w:rPr>
        <w:t>Pregão</w:t>
      </w:r>
      <w:r w:rsidR="00202943" w:rsidRPr="004826DC">
        <w:rPr>
          <w:rFonts w:ascii="Calibri" w:hAnsi="Calibri"/>
          <w:sz w:val="24"/>
        </w:rPr>
        <w:t>.</w:t>
      </w:r>
    </w:p>
    <w:p w:rsidR="00202943" w:rsidRPr="004826DC" w:rsidRDefault="00CF7DDF" w:rsidP="00202943">
      <w:pPr>
        <w:numPr>
          <w:ilvl w:val="0"/>
          <w:numId w:val="3"/>
        </w:numPr>
        <w:tabs>
          <w:tab w:val="clear" w:pos="705"/>
          <w:tab w:val="num" w:pos="1134"/>
        </w:tabs>
        <w:spacing w:after="120"/>
        <w:ind w:left="0" w:firstLine="0"/>
        <w:jc w:val="both"/>
        <w:rPr>
          <w:rFonts w:ascii="Calibri" w:hAnsi="Calibri"/>
          <w:sz w:val="24"/>
        </w:rPr>
      </w:pPr>
      <w:r w:rsidRPr="004826DC">
        <w:rPr>
          <w:rFonts w:ascii="Calibri" w:hAnsi="Calibri"/>
          <w:sz w:val="24"/>
        </w:rPr>
        <w:t>Os documentos eletrônicos produzidos co</w:t>
      </w:r>
      <w:r w:rsidR="00477D71" w:rsidRPr="004826DC">
        <w:rPr>
          <w:rFonts w:ascii="Calibri" w:hAnsi="Calibri"/>
          <w:sz w:val="24"/>
        </w:rPr>
        <w:t>m</w:t>
      </w:r>
      <w:r w:rsidRPr="004826DC">
        <w:rPr>
          <w:rFonts w:ascii="Calibri" w:hAnsi="Calibri"/>
          <w:sz w:val="24"/>
        </w:rPr>
        <w:t xml:space="preserve"> a utilização de processo de certificaçã</w:t>
      </w:r>
      <w:r w:rsidR="00100675" w:rsidRPr="004826DC">
        <w:rPr>
          <w:rFonts w:ascii="Calibri" w:hAnsi="Calibri"/>
          <w:sz w:val="24"/>
        </w:rPr>
        <w:t>o</w:t>
      </w:r>
      <w:r w:rsidRPr="004826DC">
        <w:rPr>
          <w:rFonts w:ascii="Calibri" w:hAnsi="Calibri"/>
          <w:sz w:val="24"/>
        </w:rPr>
        <w:t xml:space="preserve"> disponibilizada pela ICP-Brasil, nos termos da Medida Provisória nº 2.200</w:t>
      </w:r>
      <w:r w:rsidR="00883EF8" w:rsidRPr="004826DC">
        <w:rPr>
          <w:rFonts w:ascii="Calibri" w:hAnsi="Calibri"/>
          <w:sz w:val="24"/>
        </w:rPr>
        <w:t>-2</w:t>
      </w:r>
      <w:r w:rsidRPr="004826DC">
        <w:rPr>
          <w:rFonts w:ascii="Calibri" w:hAnsi="Calibri"/>
          <w:sz w:val="24"/>
        </w:rPr>
        <w:t>, de 24 de agosto de 2001, serão recebidos e presumidos verdadeiros em relação aos signatários, dispensando-se o envio de documentos originais e cópias autenticadas e</w:t>
      </w:r>
      <w:r w:rsidR="00A042FB" w:rsidRPr="004826DC">
        <w:rPr>
          <w:rFonts w:ascii="Calibri" w:hAnsi="Calibri"/>
          <w:sz w:val="24"/>
        </w:rPr>
        <w:t>m</w:t>
      </w:r>
      <w:r w:rsidRPr="004826DC">
        <w:rPr>
          <w:rFonts w:ascii="Calibri" w:hAnsi="Calibri"/>
          <w:sz w:val="24"/>
        </w:rPr>
        <w:t xml:space="preserve"> papel</w:t>
      </w:r>
      <w:r w:rsidR="00202943" w:rsidRPr="004826DC">
        <w:rPr>
          <w:rFonts w:ascii="Calibri" w:hAnsi="Calibri"/>
          <w:sz w:val="24"/>
        </w:rPr>
        <w:t>.</w:t>
      </w:r>
    </w:p>
    <w:p w:rsidR="00202943" w:rsidRPr="004826DC" w:rsidRDefault="00CF7DDF" w:rsidP="00202943">
      <w:pPr>
        <w:numPr>
          <w:ilvl w:val="0"/>
          <w:numId w:val="3"/>
        </w:numPr>
        <w:tabs>
          <w:tab w:val="clear" w:pos="705"/>
          <w:tab w:val="num" w:pos="1134"/>
        </w:tabs>
        <w:spacing w:after="120"/>
        <w:ind w:left="0" w:firstLine="0"/>
        <w:jc w:val="both"/>
        <w:rPr>
          <w:rFonts w:ascii="Calibri" w:hAnsi="Calibri"/>
          <w:sz w:val="24"/>
        </w:rPr>
      </w:pPr>
      <w:r w:rsidRPr="004826DC">
        <w:rPr>
          <w:rFonts w:ascii="Calibri" w:hAnsi="Calibri"/>
          <w:sz w:val="24"/>
        </w:rPr>
        <w:t>Aplicam-se às cooperativas enquadradas na situação do art. 34 da Lei nº 11.488, de 15 de junho de 2007, todas as disposições relativas às microempresas e empresas de pequeno porte</w:t>
      </w:r>
      <w:r w:rsidR="00202943" w:rsidRPr="004826DC">
        <w:rPr>
          <w:rFonts w:ascii="Calibri" w:hAnsi="Calibri"/>
          <w:sz w:val="24"/>
        </w:rPr>
        <w:t>.</w:t>
      </w:r>
      <w:r w:rsidR="000B49FE" w:rsidRPr="004826DC">
        <w:rPr>
          <w:rFonts w:ascii="Calibri" w:hAnsi="Calibri"/>
          <w:sz w:val="24"/>
        </w:rPr>
        <w:t xml:space="preserve"> </w:t>
      </w:r>
    </w:p>
    <w:p w:rsidR="00CF7DDF" w:rsidRPr="004826DC" w:rsidRDefault="00CF7DDF" w:rsidP="00202943">
      <w:pPr>
        <w:numPr>
          <w:ilvl w:val="0"/>
          <w:numId w:val="3"/>
        </w:numPr>
        <w:tabs>
          <w:tab w:val="clear" w:pos="705"/>
          <w:tab w:val="num" w:pos="1134"/>
        </w:tabs>
        <w:spacing w:after="120"/>
        <w:ind w:left="0" w:firstLine="0"/>
        <w:jc w:val="both"/>
        <w:rPr>
          <w:rFonts w:ascii="Calibri" w:hAnsi="Calibri"/>
          <w:sz w:val="24"/>
        </w:rPr>
      </w:pPr>
      <w:r w:rsidRPr="004826DC">
        <w:rPr>
          <w:rFonts w:ascii="Calibri" w:hAnsi="Calibri"/>
          <w:sz w:val="24"/>
        </w:rPr>
        <w:t>Em caso de divergência entre normas i</w:t>
      </w:r>
      <w:r w:rsidR="00B83766" w:rsidRPr="004826DC">
        <w:rPr>
          <w:rFonts w:ascii="Calibri" w:hAnsi="Calibri"/>
          <w:sz w:val="24"/>
        </w:rPr>
        <w:t>nfralegais e as contidas neste E</w:t>
      </w:r>
      <w:r w:rsidRPr="004826DC">
        <w:rPr>
          <w:rFonts w:ascii="Calibri" w:hAnsi="Calibri"/>
          <w:sz w:val="24"/>
        </w:rPr>
        <w:t xml:space="preserve">dital, prevalecerão </w:t>
      </w:r>
      <w:r w:rsidR="00477D71" w:rsidRPr="004826DC">
        <w:rPr>
          <w:rFonts w:ascii="Calibri" w:hAnsi="Calibri"/>
          <w:sz w:val="24"/>
        </w:rPr>
        <w:t>a</w:t>
      </w:r>
      <w:r w:rsidRPr="004826DC">
        <w:rPr>
          <w:rFonts w:ascii="Calibri" w:hAnsi="Calibri"/>
          <w:sz w:val="24"/>
        </w:rPr>
        <w:t>s últimas.</w:t>
      </w:r>
    </w:p>
    <w:p w:rsidR="00CF7DDF" w:rsidRPr="004826DC" w:rsidRDefault="00CF7DDF" w:rsidP="00202943">
      <w:pPr>
        <w:numPr>
          <w:ilvl w:val="0"/>
          <w:numId w:val="3"/>
        </w:numPr>
        <w:tabs>
          <w:tab w:val="clear" w:pos="705"/>
          <w:tab w:val="num" w:pos="1134"/>
        </w:tabs>
        <w:spacing w:after="120"/>
        <w:ind w:left="0" w:firstLine="0"/>
        <w:jc w:val="both"/>
        <w:rPr>
          <w:rFonts w:ascii="Calibri" w:hAnsi="Calibri"/>
          <w:sz w:val="24"/>
        </w:rPr>
      </w:pPr>
      <w:r w:rsidRPr="004826DC">
        <w:rPr>
          <w:rFonts w:ascii="Calibri" w:hAnsi="Calibri"/>
          <w:sz w:val="24"/>
        </w:rPr>
        <w:t xml:space="preserve">Este </w:t>
      </w:r>
      <w:r w:rsidRPr="004826DC">
        <w:rPr>
          <w:rFonts w:ascii="Calibri" w:hAnsi="Calibri"/>
          <w:b/>
          <w:sz w:val="24"/>
        </w:rPr>
        <w:t>Pregão</w:t>
      </w:r>
      <w:r w:rsidRPr="004826DC">
        <w:rPr>
          <w:rFonts w:ascii="Calibri" w:hAnsi="Calibri"/>
          <w:sz w:val="24"/>
        </w:rPr>
        <w:t xml:space="preserve"> poderá ter a data de abertura da sessão pública transferida por conveniência do TCU, sem prejuízo do disposto no art. 4, inciso V, da Lei nº 10.520/2002.</w:t>
      </w:r>
    </w:p>
    <w:p w:rsidR="00202943" w:rsidRPr="004826DC" w:rsidRDefault="00CF7DDF" w:rsidP="009636BA">
      <w:pPr>
        <w:pStyle w:val="Ttulo1"/>
        <w:tabs>
          <w:tab w:val="num" w:pos="1134"/>
        </w:tabs>
        <w:ind w:left="0"/>
        <w:jc w:val="both"/>
        <w:rPr>
          <w:rFonts w:ascii="Calibri" w:hAnsi="Calibri"/>
          <w:sz w:val="24"/>
        </w:rPr>
      </w:pPr>
      <w:r w:rsidRPr="004826DC">
        <w:rPr>
          <w:rFonts w:ascii="Calibri" w:hAnsi="Calibri"/>
          <w:sz w:val="24"/>
        </w:rPr>
        <w:t xml:space="preserve">SEÇÃO </w:t>
      </w:r>
      <w:r w:rsidR="00F12FE7" w:rsidRPr="004826DC">
        <w:rPr>
          <w:rFonts w:ascii="Calibri" w:hAnsi="Calibri"/>
          <w:sz w:val="24"/>
        </w:rPr>
        <w:t xml:space="preserve">XXI </w:t>
      </w:r>
      <w:r w:rsidR="00202943" w:rsidRPr="004826DC">
        <w:rPr>
          <w:rFonts w:ascii="Calibri" w:hAnsi="Calibri"/>
          <w:sz w:val="24"/>
        </w:rPr>
        <w:t>– DOS ANEXOS</w:t>
      </w:r>
    </w:p>
    <w:p w:rsidR="00202943" w:rsidRPr="004826DC" w:rsidRDefault="00202943" w:rsidP="00202943">
      <w:pPr>
        <w:numPr>
          <w:ilvl w:val="0"/>
          <w:numId w:val="3"/>
        </w:numPr>
        <w:tabs>
          <w:tab w:val="clear" w:pos="705"/>
          <w:tab w:val="num" w:pos="1134"/>
        </w:tabs>
        <w:spacing w:after="120"/>
        <w:ind w:left="0" w:firstLine="0"/>
        <w:rPr>
          <w:rFonts w:ascii="Calibri" w:hAnsi="Calibri"/>
          <w:sz w:val="24"/>
        </w:rPr>
      </w:pPr>
      <w:r w:rsidRPr="004826DC">
        <w:rPr>
          <w:rFonts w:ascii="Calibri" w:hAnsi="Calibri"/>
          <w:sz w:val="24"/>
        </w:rPr>
        <w:t>São partes integrantes deste Edital os seguintes anexos:</w:t>
      </w:r>
    </w:p>
    <w:p w:rsidR="00202943" w:rsidRPr="004826DC" w:rsidRDefault="009A18CF" w:rsidP="00CF7DDF">
      <w:pPr>
        <w:numPr>
          <w:ilvl w:val="1"/>
          <w:numId w:val="3"/>
        </w:numPr>
        <w:tabs>
          <w:tab w:val="num" w:pos="1134"/>
        </w:tabs>
        <w:spacing w:after="120"/>
        <w:jc w:val="both"/>
        <w:rPr>
          <w:rFonts w:ascii="Calibri" w:hAnsi="Calibri"/>
          <w:sz w:val="24"/>
        </w:rPr>
      </w:pPr>
      <w:r w:rsidRPr="004826DC">
        <w:rPr>
          <w:rFonts w:ascii="Calibri" w:hAnsi="Calibri"/>
          <w:sz w:val="24"/>
        </w:rPr>
        <w:t xml:space="preserve">Anexo </w:t>
      </w:r>
      <w:r w:rsidR="00184972" w:rsidRPr="004826DC">
        <w:rPr>
          <w:rFonts w:ascii="Calibri" w:hAnsi="Calibri"/>
          <w:sz w:val="24"/>
        </w:rPr>
        <w:t>I</w:t>
      </w:r>
      <w:r w:rsidRPr="004826DC">
        <w:rPr>
          <w:rFonts w:ascii="Calibri" w:hAnsi="Calibri"/>
          <w:sz w:val="24"/>
        </w:rPr>
        <w:t xml:space="preserve"> - </w:t>
      </w:r>
      <w:r w:rsidR="00202943" w:rsidRPr="004826DC">
        <w:rPr>
          <w:rFonts w:ascii="Calibri" w:hAnsi="Calibri"/>
          <w:sz w:val="24"/>
        </w:rPr>
        <w:t>Termo de Referência;</w:t>
      </w:r>
    </w:p>
    <w:p w:rsidR="00D9465F" w:rsidRPr="004826DC" w:rsidRDefault="00D9465F" w:rsidP="00CF7DDF">
      <w:pPr>
        <w:numPr>
          <w:ilvl w:val="1"/>
          <w:numId w:val="3"/>
        </w:numPr>
        <w:tabs>
          <w:tab w:val="num" w:pos="1134"/>
        </w:tabs>
        <w:spacing w:after="120"/>
        <w:jc w:val="both"/>
        <w:rPr>
          <w:rFonts w:ascii="Calibri" w:hAnsi="Calibri"/>
          <w:sz w:val="24"/>
        </w:rPr>
      </w:pPr>
      <w:r w:rsidRPr="004826DC">
        <w:rPr>
          <w:rFonts w:ascii="Calibri" w:hAnsi="Calibri"/>
          <w:sz w:val="24"/>
        </w:rPr>
        <w:t xml:space="preserve">Anexo </w:t>
      </w:r>
      <w:r w:rsidR="00184972" w:rsidRPr="004826DC">
        <w:rPr>
          <w:rFonts w:ascii="Calibri" w:hAnsi="Calibri"/>
          <w:sz w:val="24"/>
        </w:rPr>
        <w:t>II</w:t>
      </w:r>
      <w:r w:rsidRPr="004826DC">
        <w:rPr>
          <w:rFonts w:ascii="Calibri" w:hAnsi="Calibri"/>
          <w:sz w:val="24"/>
        </w:rPr>
        <w:t xml:space="preserve"> – </w:t>
      </w:r>
      <w:r w:rsidR="00134D0E" w:rsidRPr="004826DC">
        <w:rPr>
          <w:rFonts w:ascii="Calibri" w:hAnsi="Calibri"/>
          <w:sz w:val="24"/>
        </w:rPr>
        <w:t xml:space="preserve">A - </w:t>
      </w:r>
      <w:r w:rsidR="00184972" w:rsidRPr="004826DC">
        <w:rPr>
          <w:rFonts w:ascii="Calibri" w:hAnsi="Calibri"/>
          <w:sz w:val="24"/>
        </w:rPr>
        <w:t>Fluxo da OS de Projeto;</w:t>
      </w:r>
    </w:p>
    <w:p w:rsidR="00CF7DDF" w:rsidRPr="004826DC" w:rsidRDefault="009A18CF" w:rsidP="00CF7DDF">
      <w:pPr>
        <w:numPr>
          <w:ilvl w:val="1"/>
          <w:numId w:val="3"/>
        </w:numPr>
        <w:tabs>
          <w:tab w:val="num" w:pos="1134"/>
        </w:tabs>
        <w:spacing w:after="120"/>
        <w:jc w:val="both"/>
        <w:rPr>
          <w:rFonts w:ascii="Calibri" w:hAnsi="Calibri"/>
          <w:sz w:val="24"/>
          <w:szCs w:val="24"/>
        </w:rPr>
      </w:pPr>
      <w:r w:rsidRPr="004826DC">
        <w:rPr>
          <w:rFonts w:ascii="Calibri" w:hAnsi="Calibri"/>
          <w:sz w:val="24"/>
        </w:rPr>
        <w:t xml:space="preserve">Anexo </w:t>
      </w:r>
      <w:r w:rsidR="00184972" w:rsidRPr="004826DC">
        <w:rPr>
          <w:rFonts w:ascii="Calibri" w:hAnsi="Calibri"/>
          <w:sz w:val="24"/>
        </w:rPr>
        <w:t>II - B</w:t>
      </w:r>
      <w:r w:rsidRPr="004826DC">
        <w:rPr>
          <w:rFonts w:ascii="Calibri" w:hAnsi="Calibri"/>
          <w:sz w:val="24"/>
        </w:rPr>
        <w:t xml:space="preserve"> -</w:t>
      </w:r>
      <w:r w:rsidRPr="004826DC">
        <w:rPr>
          <w:rFonts w:ascii="Calibri" w:hAnsi="Calibri"/>
          <w:sz w:val="24"/>
          <w:szCs w:val="24"/>
        </w:rPr>
        <w:t xml:space="preserve"> </w:t>
      </w:r>
      <w:r w:rsidR="00184972" w:rsidRPr="004826DC">
        <w:rPr>
          <w:rFonts w:ascii="Calibri" w:hAnsi="Calibri"/>
          <w:sz w:val="24"/>
        </w:rPr>
        <w:t>Fluxo da OS de Manutenção Evolutiva/Adaptativa;</w:t>
      </w:r>
    </w:p>
    <w:p w:rsidR="00551E7F" w:rsidRPr="004826DC" w:rsidRDefault="00551E7F" w:rsidP="00551E7F">
      <w:pPr>
        <w:numPr>
          <w:ilvl w:val="1"/>
          <w:numId w:val="3"/>
        </w:numPr>
        <w:tabs>
          <w:tab w:val="num" w:pos="1134"/>
        </w:tabs>
        <w:spacing w:after="120"/>
        <w:jc w:val="both"/>
        <w:rPr>
          <w:rFonts w:ascii="Calibri" w:hAnsi="Calibri"/>
          <w:sz w:val="24"/>
        </w:rPr>
      </w:pPr>
      <w:r w:rsidRPr="004826DC">
        <w:rPr>
          <w:rFonts w:ascii="Calibri" w:hAnsi="Calibri"/>
          <w:sz w:val="24"/>
        </w:rPr>
        <w:t xml:space="preserve">Anexo </w:t>
      </w:r>
      <w:r w:rsidR="00184972" w:rsidRPr="004826DC">
        <w:rPr>
          <w:rFonts w:ascii="Calibri" w:hAnsi="Calibri"/>
          <w:sz w:val="24"/>
        </w:rPr>
        <w:t>II - C</w:t>
      </w:r>
      <w:r w:rsidRPr="004826DC">
        <w:rPr>
          <w:rFonts w:ascii="Calibri" w:hAnsi="Calibri"/>
          <w:sz w:val="24"/>
        </w:rPr>
        <w:t xml:space="preserve"> – </w:t>
      </w:r>
      <w:r w:rsidR="00184972" w:rsidRPr="004826DC">
        <w:rPr>
          <w:rFonts w:ascii="Calibri" w:hAnsi="Calibri"/>
          <w:sz w:val="24"/>
        </w:rPr>
        <w:t>Fluxo da OS de Documentação de Sistemas;</w:t>
      </w:r>
    </w:p>
    <w:p w:rsidR="00551E7F" w:rsidRPr="004826DC" w:rsidRDefault="00551E7F" w:rsidP="00551E7F">
      <w:pPr>
        <w:numPr>
          <w:ilvl w:val="1"/>
          <w:numId w:val="3"/>
        </w:numPr>
        <w:tabs>
          <w:tab w:val="num" w:pos="1134"/>
        </w:tabs>
        <w:spacing w:after="120"/>
        <w:jc w:val="both"/>
        <w:rPr>
          <w:rFonts w:ascii="Calibri" w:hAnsi="Calibri"/>
          <w:sz w:val="24"/>
        </w:rPr>
      </w:pPr>
      <w:r w:rsidRPr="004826DC">
        <w:rPr>
          <w:rFonts w:ascii="Calibri" w:hAnsi="Calibri"/>
          <w:sz w:val="24"/>
        </w:rPr>
        <w:t xml:space="preserve">Anexo </w:t>
      </w:r>
      <w:r w:rsidR="00184972" w:rsidRPr="004826DC">
        <w:rPr>
          <w:rFonts w:ascii="Calibri" w:hAnsi="Calibri"/>
          <w:sz w:val="24"/>
        </w:rPr>
        <w:t>II - D</w:t>
      </w:r>
      <w:r w:rsidRPr="004826DC">
        <w:rPr>
          <w:rFonts w:ascii="Calibri" w:hAnsi="Calibri"/>
          <w:sz w:val="24"/>
        </w:rPr>
        <w:t xml:space="preserve"> – </w:t>
      </w:r>
      <w:r w:rsidR="00184972" w:rsidRPr="004826DC">
        <w:rPr>
          <w:rFonts w:ascii="Calibri" w:hAnsi="Calibri"/>
          <w:sz w:val="24"/>
        </w:rPr>
        <w:t>Fluxo da OS de Testes;</w:t>
      </w:r>
    </w:p>
    <w:p w:rsidR="00551E7F" w:rsidRPr="004826DC" w:rsidRDefault="00551E7F" w:rsidP="00551E7F">
      <w:pPr>
        <w:numPr>
          <w:ilvl w:val="1"/>
          <w:numId w:val="3"/>
        </w:numPr>
        <w:tabs>
          <w:tab w:val="num" w:pos="1134"/>
        </w:tabs>
        <w:spacing w:after="120"/>
        <w:jc w:val="both"/>
        <w:rPr>
          <w:rFonts w:ascii="Calibri" w:hAnsi="Calibri"/>
          <w:sz w:val="24"/>
        </w:rPr>
      </w:pPr>
      <w:r w:rsidRPr="004826DC">
        <w:rPr>
          <w:rFonts w:ascii="Calibri" w:hAnsi="Calibri"/>
          <w:sz w:val="24"/>
        </w:rPr>
        <w:t xml:space="preserve">Anexo </w:t>
      </w:r>
      <w:r w:rsidR="00184972" w:rsidRPr="004826DC">
        <w:rPr>
          <w:rFonts w:ascii="Calibri" w:hAnsi="Calibri"/>
          <w:sz w:val="24"/>
        </w:rPr>
        <w:t>II - E</w:t>
      </w:r>
      <w:r w:rsidRPr="004826DC">
        <w:rPr>
          <w:rFonts w:ascii="Calibri" w:hAnsi="Calibri"/>
          <w:sz w:val="24"/>
        </w:rPr>
        <w:t xml:space="preserve"> – </w:t>
      </w:r>
      <w:r w:rsidR="00184972" w:rsidRPr="004826DC">
        <w:rPr>
          <w:rFonts w:ascii="Calibri" w:hAnsi="Calibri"/>
          <w:sz w:val="24"/>
        </w:rPr>
        <w:t>Fluxo da OS de Preparação de Ambiente de Treinamento;</w:t>
      </w:r>
    </w:p>
    <w:p w:rsidR="00551E7F" w:rsidRPr="004826DC" w:rsidRDefault="00551E7F" w:rsidP="00551E7F">
      <w:pPr>
        <w:numPr>
          <w:ilvl w:val="1"/>
          <w:numId w:val="3"/>
        </w:numPr>
        <w:tabs>
          <w:tab w:val="num" w:pos="1134"/>
        </w:tabs>
        <w:spacing w:after="120"/>
        <w:jc w:val="both"/>
        <w:rPr>
          <w:rFonts w:ascii="Calibri" w:hAnsi="Calibri"/>
          <w:sz w:val="24"/>
        </w:rPr>
      </w:pPr>
      <w:r w:rsidRPr="004826DC">
        <w:rPr>
          <w:rFonts w:ascii="Calibri" w:hAnsi="Calibri"/>
          <w:sz w:val="24"/>
        </w:rPr>
        <w:t>Anexo </w:t>
      </w:r>
      <w:r w:rsidR="00184972" w:rsidRPr="004826DC">
        <w:rPr>
          <w:rFonts w:ascii="Calibri" w:hAnsi="Calibri"/>
          <w:sz w:val="24"/>
        </w:rPr>
        <w:t>II - F</w:t>
      </w:r>
      <w:r w:rsidRPr="004826DC">
        <w:rPr>
          <w:rFonts w:ascii="Calibri" w:hAnsi="Calibri"/>
          <w:sz w:val="24"/>
        </w:rPr>
        <w:t xml:space="preserve"> – </w:t>
      </w:r>
      <w:r w:rsidR="00184972" w:rsidRPr="004826DC">
        <w:rPr>
          <w:rFonts w:ascii="Calibri" w:hAnsi="Calibri"/>
          <w:sz w:val="24"/>
        </w:rPr>
        <w:t>Acompanhamento e Gerenciamento dos Serviços;</w:t>
      </w:r>
    </w:p>
    <w:p w:rsidR="00551E7F" w:rsidRPr="004826DC" w:rsidRDefault="00551E7F" w:rsidP="00551E7F">
      <w:pPr>
        <w:numPr>
          <w:ilvl w:val="1"/>
          <w:numId w:val="3"/>
        </w:numPr>
        <w:tabs>
          <w:tab w:val="num" w:pos="1134"/>
        </w:tabs>
        <w:spacing w:after="120"/>
        <w:jc w:val="both"/>
        <w:rPr>
          <w:rFonts w:ascii="Calibri" w:hAnsi="Calibri"/>
          <w:sz w:val="24"/>
        </w:rPr>
      </w:pPr>
      <w:r w:rsidRPr="004826DC">
        <w:rPr>
          <w:rFonts w:ascii="Calibri" w:hAnsi="Calibri"/>
          <w:sz w:val="24"/>
        </w:rPr>
        <w:t>Anexo </w:t>
      </w:r>
      <w:r w:rsidR="00184972" w:rsidRPr="004826DC">
        <w:rPr>
          <w:rFonts w:ascii="Calibri" w:hAnsi="Calibri"/>
          <w:sz w:val="24"/>
        </w:rPr>
        <w:t>III</w:t>
      </w:r>
      <w:r w:rsidRPr="004826DC">
        <w:rPr>
          <w:rFonts w:ascii="Calibri" w:hAnsi="Calibri"/>
          <w:sz w:val="24"/>
        </w:rPr>
        <w:t xml:space="preserve"> – </w:t>
      </w:r>
      <w:r w:rsidR="00F5451B" w:rsidRPr="004826DC">
        <w:rPr>
          <w:rFonts w:ascii="Calibri" w:hAnsi="Calibri"/>
          <w:sz w:val="24"/>
        </w:rPr>
        <w:t>Grupos de Atividade por Tipos de OS;</w:t>
      </w:r>
    </w:p>
    <w:p w:rsidR="00551E7F" w:rsidRPr="004826DC" w:rsidRDefault="00551E7F" w:rsidP="00551E7F">
      <w:pPr>
        <w:numPr>
          <w:ilvl w:val="1"/>
          <w:numId w:val="3"/>
        </w:numPr>
        <w:tabs>
          <w:tab w:val="num" w:pos="1134"/>
        </w:tabs>
        <w:spacing w:after="120"/>
        <w:jc w:val="both"/>
        <w:rPr>
          <w:rFonts w:ascii="Calibri" w:hAnsi="Calibri"/>
          <w:sz w:val="24"/>
        </w:rPr>
      </w:pPr>
      <w:r w:rsidRPr="004826DC">
        <w:rPr>
          <w:rFonts w:ascii="Calibri" w:hAnsi="Calibri"/>
          <w:sz w:val="24"/>
        </w:rPr>
        <w:t xml:space="preserve">Anexo </w:t>
      </w:r>
      <w:r w:rsidR="00F5451B" w:rsidRPr="004826DC">
        <w:rPr>
          <w:rFonts w:ascii="Calibri" w:hAnsi="Calibri"/>
          <w:sz w:val="24"/>
        </w:rPr>
        <w:t>IV</w:t>
      </w:r>
      <w:r w:rsidRPr="004826DC">
        <w:rPr>
          <w:rFonts w:ascii="Calibri" w:hAnsi="Calibri"/>
          <w:sz w:val="24"/>
        </w:rPr>
        <w:t xml:space="preserve"> – </w:t>
      </w:r>
      <w:r w:rsidR="00F5451B" w:rsidRPr="004826DC">
        <w:rPr>
          <w:rFonts w:ascii="Calibri" w:hAnsi="Calibri"/>
          <w:sz w:val="24"/>
        </w:rPr>
        <w:t>Artefatos por Tipos de OS;</w:t>
      </w:r>
    </w:p>
    <w:p w:rsidR="00F5451B" w:rsidRPr="004826DC" w:rsidRDefault="00F5451B" w:rsidP="00F5451B">
      <w:pPr>
        <w:numPr>
          <w:ilvl w:val="1"/>
          <w:numId w:val="3"/>
        </w:numPr>
        <w:tabs>
          <w:tab w:val="num" w:pos="1134"/>
        </w:tabs>
        <w:spacing w:after="120"/>
        <w:ind w:left="1843" w:hanging="709"/>
        <w:jc w:val="both"/>
        <w:rPr>
          <w:rFonts w:ascii="Calibri" w:hAnsi="Calibri"/>
          <w:sz w:val="24"/>
        </w:rPr>
      </w:pPr>
      <w:r w:rsidRPr="004826DC">
        <w:rPr>
          <w:rFonts w:ascii="Calibri" w:hAnsi="Calibri"/>
          <w:sz w:val="24"/>
        </w:rPr>
        <w:t>Anexo V – Prazos Máximos para Contagem Estimativa, Planejamento e Execução dos Serviços (em dias úteis);</w:t>
      </w:r>
    </w:p>
    <w:p w:rsidR="00551E7F" w:rsidRPr="004826DC" w:rsidRDefault="00551E7F" w:rsidP="00551E7F">
      <w:pPr>
        <w:numPr>
          <w:ilvl w:val="1"/>
          <w:numId w:val="3"/>
        </w:numPr>
        <w:tabs>
          <w:tab w:val="num" w:pos="1134"/>
        </w:tabs>
        <w:spacing w:after="120"/>
        <w:jc w:val="both"/>
        <w:rPr>
          <w:rFonts w:ascii="Calibri" w:hAnsi="Calibri"/>
          <w:sz w:val="24"/>
        </w:rPr>
      </w:pPr>
      <w:r w:rsidRPr="004826DC">
        <w:rPr>
          <w:rFonts w:ascii="Calibri" w:hAnsi="Calibri"/>
          <w:sz w:val="24"/>
        </w:rPr>
        <w:lastRenderedPageBreak/>
        <w:t xml:space="preserve">Anexo </w:t>
      </w:r>
      <w:r w:rsidR="00F5451B" w:rsidRPr="004826DC">
        <w:rPr>
          <w:rFonts w:ascii="Calibri" w:hAnsi="Calibri"/>
          <w:sz w:val="24"/>
        </w:rPr>
        <w:t>VI</w:t>
      </w:r>
      <w:r w:rsidRPr="004826DC">
        <w:rPr>
          <w:rFonts w:ascii="Calibri" w:hAnsi="Calibri"/>
          <w:sz w:val="24"/>
        </w:rPr>
        <w:t xml:space="preserve"> – </w:t>
      </w:r>
      <w:r w:rsidR="00F5451B" w:rsidRPr="004826DC">
        <w:rPr>
          <w:rFonts w:ascii="Calibri" w:hAnsi="Calibri"/>
          <w:sz w:val="24"/>
        </w:rPr>
        <w:t>Níveis Mínimos de Serviços;</w:t>
      </w:r>
    </w:p>
    <w:p w:rsidR="00D9465F" w:rsidRPr="004826DC" w:rsidRDefault="00551E7F" w:rsidP="00551E7F">
      <w:pPr>
        <w:numPr>
          <w:ilvl w:val="1"/>
          <w:numId w:val="3"/>
        </w:numPr>
        <w:tabs>
          <w:tab w:val="num" w:pos="1134"/>
        </w:tabs>
        <w:spacing w:after="120"/>
        <w:jc w:val="both"/>
        <w:rPr>
          <w:rFonts w:ascii="Calibri" w:hAnsi="Calibri"/>
          <w:sz w:val="24"/>
        </w:rPr>
      </w:pPr>
      <w:r w:rsidRPr="004826DC">
        <w:rPr>
          <w:rFonts w:ascii="Calibri" w:hAnsi="Calibri"/>
          <w:sz w:val="24"/>
        </w:rPr>
        <w:t xml:space="preserve">Anexo </w:t>
      </w:r>
      <w:r w:rsidR="00F5451B" w:rsidRPr="004826DC">
        <w:rPr>
          <w:rFonts w:ascii="Calibri" w:hAnsi="Calibri"/>
          <w:sz w:val="24"/>
        </w:rPr>
        <w:t>VII</w:t>
      </w:r>
      <w:r w:rsidRPr="004826DC">
        <w:rPr>
          <w:rFonts w:ascii="Calibri" w:hAnsi="Calibri"/>
          <w:sz w:val="24"/>
        </w:rPr>
        <w:t xml:space="preserve"> – </w:t>
      </w:r>
      <w:r w:rsidR="00F5451B" w:rsidRPr="004826DC">
        <w:rPr>
          <w:rFonts w:ascii="Calibri" w:hAnsi="Calibri"/>
          <w:sz w:val="24"/>
        </w:rPr>
        <w:t>Requisitos de Qualidade;</w:t>
      </w:r>
    </w:p>
    <w:p w:rsidR="00CF7DDF" w:rsidRPr="004826DC" w:rsidRDefault="009A18CF" w:rsidP="00551E7F">
      <w:pPr>
        <w:numPr>
          <w:ilvl w:val="1"/>
          <w:numId w:val="3"/>
        </w:numPr>
        <w:tabs>
          <w:tab w:val="num" w:pos="1134"/>
        </w:tabs>
        <w:spacing w:after="120"/>
        <w:jc w:val="both"/>
        <w:rPr>
          <w:rFonts w:ascii="Calibri" w:hAnsi="Calibri"/>
          <w:sz w:val="24"/>
        </w:rPr>
      </w:pPr>
      <w:r w:rsidRPr="004826DC">
        <w:rPr>
          <w:rFonts w:ascii="Calibri" w:hAnsi="Calibri"/>
          <w:sz w:val="24"/>
        </w:rPr>
        <w:t xml:space="preserve">Anexo </w:t>
      </w:r>
      <w:r w:rsidR="00F5451B" w:rsidRPr="004826DC">
        <w:rPr>
          <w:rFonts w:ascii="Calibri" w:hAnsi="Calibri"/>
          <w:sz w:val="24"/>
        </w:rPr>
        <w:t>VIII</w:t>
      </w:r>
      <w:r w:rsidRPr="004826DC">
        <w:rPr>
          <w:rFonts w:ascii="Calibri" w:hAnsi="Calibri"/>
          <w:sz w:val="24"/>
        </w:rPr>
        <w:t xml:space="preserve"> </w:t>
      </w:r>
      <w:r w:rsidR="00F5451B" w:rsidRPr="004826DC">
        <w:rPr>
          <w:rFonts w:ascii="Calibri" w:hAnsi="Calibri"/>
          <w:sz w:val="24"/>
        </w:rPr>
        <w:t>–</w:t>
      </w:r>
      <w:r w:rsidRPr="004826DC">
        <w:rPr>
          <w:rFonts w:ascii="Calibri" w:hAnsi="Calibri"/>
          <w:sz w:val="24"/>
        </w:rPr>
        <w:t xml:space="preserve"> </w:t>
      </w:r>
      <w:r w:rsidR="00F5451B" w:rsidRPr="004826DC">
        <w:rPr>
          <w:rFonts w:ascii="Calibri" w:hAnsi="Calibri"/>
          <w:sz w:val="24"/>
        </w:rPr>
        <w:t>Modelos de Ordem de Serviço;</w:t>
      </w:r>
    </w:p>
    <w:p w:rsidR="009A18CF" w:rsidRPr="004826DC" w:rsidRDefault="009A18CF" w:rsidP="00FC025B">
      <w:pPr>
        <w:numPr>
          <w:ilvl w:val="1"/>
          <w:numId w:val="3"/>
        </w:numPr>
        <w:tabs>
          <w:tab w:val="clear" w:pos="1701"/>
          <w:tab w:val="num" w:pos="1134"/>
          <w:tab w:val="num" w:pos="1843"/>
        </w:tabs>
        <w:spacing w:after="120"/>
        <w:ind w:left="1843" w:hanging="709"/>
        <w:jc w:val="both"/>
        <w:rPr>
          <w:rFonts w:ascii="Calibri" w:hAnsi="Calibri"/>
          <w:sz w:val="24"/>
        </w:rPr>
      </w:pPr>
      <w:r w:rsidRPr="004826DC">
        <w:rPr>
          <w:rFonts w:ascii="Calibri" w:hAnsi="Calibri"/>
          <w:sz w:val="24"/>
        </w:rPr>
        <w:t xml:space="preserve">Anexo </w:t>
      </w:r>
      <w:r w:rsidR="00F5451B" w:rsidRPr="004826DC">
        <w:rPr>
          <w:rFonts w:ascii="Calibri" w:hAnsi="Calibri"/>
          <w:sz w:val="24"/>
        </w:rPr>
        <w:t>IX</w:t>
      </w:r>
      <w:r w:rsidRPr="004826DC">
        <w:rPr>
          <w:rFonts w:ascii="Calibri" w:hAnsi="Calibri"/>
          <w:sz w:val="24"/>
        </w:rPr>
        <w:t xml:space="preserve"> - </w:t>
      </w:r>
      <w:r w:rsidR="00F5451B" w:rsidRPr="004826DC">
        <w:rPr>
          <w:rFonts w:ascii="Calibri" w:hAnsi="Calibri"/>
          <w:sz w:val="24"/>
        </w:rPr>
        <w:t xml:space="preserve">Modelos de Termo de Recebimento Provisório e Definitivo e </w:t>
      </w:r>
      <w:r w:rsidR="00F5451B" w:rsidRPr="004826DC">
        <w:rPr>
          <w:rFonts w:ascii="Calibri" w:hAnsi="Calibri"/>
          <w:sz w:val="24"/>
        </w:rPr>
        <w:br/>
        <w:t>Laudo de Avaliação de Artefatos;</w:t>
      </w:r>
    </w:p>
    <w:p w:rsidR="00EE307F" w:rsidRPr="004826DC" w:rsidRDefault="00EE307F" w:rsidP="00551E7F">
      <w:pPr>
        <w:numPr>
          <w:ilvl w:val="1"/>
          <w:numId w:val="3"/>
        </w:numPr>
        <w:tabs>
          <w:tab w:val="num" w:pos="1134"/>
        </w:tabs>
        <w:spacing w:after="120"/>
        <w:jc w:val="both"/>
        <w:rPr>
          <w:rFonts w:ascii="Calibri" w:hAnsi="Calibri"/>
          <w:sz w:val="24"/>
        </w:rPr>
      </w:pPr>
      <w:r w:rsidRPr="004826DC">
        <w:rPr>
          <w:rFonts w:ascii="Calibri" w:hAnsi="Calibri"/>
          <w:sz w:val="24"/>
        </w:rPr>
        <w:t xml:space="preserve">Anexo </w:t>
      </w:r>
      <w:r w:rsidR="00F5451B" w:rsidRPr="004826DC">
        <w:rPr>
          <w:rFonts w:ascii="Calibri" w:hAnsi="Calibri"/>
          <w:sz w:val="24"/>
        </w:rPr>
        <w:t>X</w:t>
      </w:r>
      <w:r w:rsidRPr="004826DC">
        <w:rPr>
          <w:rFonts w:ascii="Calibri" w:hAnsi="Calibri"/>
          <w:sz w:val="24"/>
        </w:rPr>
        <w:t xml:space="preserve"> – </w:t>
      </w:r>
      <w:r w:rsidR="00F5451B" w:rsidRPr="004826DC">
        <w:rPr>
          <w:rFonts w:ascii="Calibri" w:hAnsi="Calibri"/>
          <w:sz w:val="24"/>
        </w:rPr>
        <w:t>Exemplos de Cálculo de Valor Esperado para a OS;</w:t>
      </w:r>
    </w:p>
    <w:p w:rsidR="00CF7DDF" w:rsidRPr="004826DC" w:rsidRDefault="009A18CF" w:rsidP="00551E7F">
      <w:pPr>
        <w:numPr>
          <w:ilvl w:val="1"/>
          <w:numId w:val="3"/>
        </w:numPr>
        <w:tabs>
          <w:tab w:val="num" w:pos="1134"/>
        </w:tabs>
        <w:spacing w:after="120"/>
        <w:jc w:val="both"/>
        <w:rPr>
          <w:rFonts w:ascii="Calibri" w:hAnsi="Calibri"/>
          <w:sz w:val="24"/>
        </w:rPr>
      </w:pPr>
      <w:r w:rsidRPr="004826DC">
        <w:rPr>
          <w:rFonts w:ascii="Calibri" w:hAnsi="Calibri"/>
          <w:sz w:val="24"/>
        </w:rPr>
        <w:t xml:space="preserve">Anexo </w:t>
      </w:r>
      <w:r w:rsidR="00A553E6" w:rsidRPr="004826DC">
        <w:rPr>
          <w:rFonts w:ascii="Calibri" w:hAnsi="Calibri"/>
          <w:sz w:val="24"/>
        </w:rPr>
        <w:t>XI</w:t>
      </w:r>
      <w:r w:rsidRPr="004826DC">
        <w:rPr>
          <w:rFonts w:ascii="Calibri" w:hAnsi="Calibri"/>
          <w:sz w:val="24"/>
        </w:rPr>
        <w:t xml:space="preserve"> </w:t>
      </w:r>
      <w:r w:rsidR="00A553E6" w:rsidRPr="004826DC">
        <w:rPr>
          <w:rFonts w:ascii="Calibri" w:hAnsi="Calibri"/>
          <w:sz w:val="24"/>
        </w:rPr>
        <w:t>–</w:t>
      </w:r>
      <w:r w:rsidRPr="004826DC">
        <w:rPr>
          <w:rFonts w:ascii="Calibri" w:hAnsi="Calibri"/>
          <w:sz w:val="24"/>
        </w:rPr>
        <w:t xml:space="preserve"> </w:t>
      </w:r>
      <w:r w:rsidR="00A553E6" w:rsidRPr="004826DC">
        <w:rPr>
          <w:rFonts w:ascii="Calibri" w:hAnsi="Calibri"/>
          <w:sz w:val="24"/>
        </w:rPr>
        <w:t>Ambiente Tecnológico do TCU;</w:t>
      </w:r>
    </w:p>
    <w:p w:rsidR="00CF7DDF" w:rsidRPr="004826DC" w:rsidRDefault="009A18CF" w:rsidP="00551E7F">
      <w:pPr>
        <w:numPr>
          <w:ilvl w:val="1"/>
          <w:numId w:val="3"/>
        </w:numPr>
        <w:tabs>
          <w:tab w:val="num" w:pos="1134"/>
        </w:tabs>
        <w:spacing w:after="120"/>
        <w:jc w:val="both"/>
        <w:rPr>
          <w:rFonts w:ascii="Calibri" w:hAnsi="Calibri"/>
          <w:sz w:val="24"/>
        </w:rPr>
      </w:pPr>
      <w:r w:rsidRPr="004826DC">
        <w:rPr>
          <w:rFonts w:ascii="Calibri" w:hAnsi="Calibri"/>
          <w:sz w:val="24"/>
        </w:rPr>
        <w:t xml:space="preserve">Anexo </w:t>
      </w:r>
      <w:r w:rsidR="00A553E6" w:rsidRPr="004826DC">
        <w:rPr>
          <w:rFonts w:ascii="Calibri" w:hAnsi="Calibri"/>
          <w:sz w:val="24"/>
        </w:rPr>
        <w:t>XII</w:t>
      </w:r>
      <w:r w:rsidRPr="004826DC">
        <w:rPr>
          <w:rFonts w:ascii="Calibri" w:hAnsi="Calibri"/>
          <w:sz w:val="24"/>
        </w:rPr>
        <w:t xml:space="preserve"> </w:t>
      </w:r>
      <w:r w:rsidR="00A553E6" w:rsidRPr="004826DC">
        <w:rPr>
          <w:rFonts w:ascii="Calibri" w:hAnsi="Calibri"/>
          <w:sz w:val="24"/>
        </w:rPr>
        <w:t>–</w:t>
      </w:r>
      <w:r w:rsidRPr="004826DC">
        <w:rPr>
          <w:rFonts w:ascii="Calibri" w:hAnsi="Calibri"/>
          <w:sz w:val="24"/>
        </w:rPr>
        <w:t xml:space="preserve"> </w:t>
      </w:r>
      <w:r w:rsidR="00A553E6" w:rsidRPr="004826DC">
        <w:rPr>
          <w:rFonts w:ascii="Calibri" w:hAnsi="Calibri"/>
          <w:sz w:val="24"/>
        </w:rPr>
        <w:t>Arquitetura de Referência do TCU;</w:t>
      </w:r>
    </w:p>
    <w:p w:rsidR="00F42EFC" w:rsidRPr="004826DC" w:rsidRDefault="00F42EFC" w:rsidP="00551E7F">
      <w:pPr>
        <w:numPr>
          <w:ilvl w:val="1"/>
          <w:numId w:val="3"/>
        </w:numPr>
        <w:tabs>
          <w:tab w:val="num" w:pos="1134"/>
        </w:tabs>
        <w:spacing w:after="120"/>
        <w:jc w:val="both"/>
        <w:rPr>
          <w:rFonts w:ascii="Calibri" w:hAnsi="Calibri"/>
          <w:sz w:val="24"/>
        </w:rPr>
      </w:pPr>
      <w:r w:rsidRPr="004826DC">
        <w:rPr>
          <w:rFonts w:ascii="Calibri" w:hAnsi="Calibri"/>
          <w:sz w:val="24"/>
        </w:rPr>
        <w:t xml:space="preserve">Anexo </w:t>
      </w:r>
      <w:r w:rsidR="00A553E6" w:rsidRPr="004826DC">
        <w:rPr>
          <w:rFonts w:ascii="Calibri" w:hAnsi="Calibri"/>
          <w:sz w:val="24"/>
        </w:rPr>
        <w:t>XIII</w:t>
      </w:r>
      <w:r w:rsidRPr="004826DC">
        <w:rPr>
          <w:rFonts w:ascii="Calibri" w:hAnsi="Calibri"/>
          <w:sz w:val="24"/>
        </w:rPr>
        <w:t xml:space="preserve"> – </w:t>
      </w:r>
      <w:r w:rsidR="00A553E6" w:rsidRPr="004826DC">
        <w:rPr>
          <w:rFonts w:ascii="Calibri" w:hAnsi="Calibri"/>
          <w:sz w:val="24"/>
        </w:rPr>
        <w:t xml:space="preserve">Manual de </w:t>
      </w:r>
      <w:r w:rsidR="00134D0E" w:rsidRPr="004826DC">
        <w:rPr>
          <w:rFonts w:ascii="Calibri" w:hAnsi="Calibri"/>
          <w:sz w:val="24"/>
        </w:rPr>
        <w:t>M</w:t>
      </w:r>
      <w:r w:rsidR="00A553E6" w:rsidRPr="004826DC">
        <w:rPr>
          <w:rFonts w:ascii="Calibri" w:hAnsi="Calibri"/>
          <w:sz w:val="24"/>
        </w:rPr>
        <w:t xml:space="preserve">edição de </w:t>
      </w:r>
      <w:r w:rsidR="00134D0E" w:rsidRPr="004826DC">
        <w:rPr>
          <w:rFonts w:ascii="Calibri" w:hAnsi="Calibri"/>
          <w:sz w:val="24"/>
        </w:rPr>
        <w:t>S</w:t>
      </w:r>
      <w:r w:rsidR="00A553E6" w:rsidRPr="004826DC">
        <w:rPr>
          <w:rFonts w:ascii="Calibri" w:hAnsi="Calibri"/>
          <w:sz w:val="24"/>
        </w:rPr>
        <w:t>oftware em Pontos de Função;</w:t>
      </w:r>
    </w:p>
    <w:p w:rsidR="00A553E6" w:rsidRPr="004826DC" w:rsidRDefault="00A553E6" w:rsidP="00551E7F">
      <w:pPr>
        <w:numPr>
          <w:ilvl w:val="1"/>
          <w:numId w:val="3"/>
        </w:numPr>
        <w:tabs>
          <w:tab w:val="num" w:pos="1134"/>
        </w:tabs>
        <w:spacing w:after="120"/>
        <w:jc w:val="both"/>
        <w:rPr>
          <w:rFonts w:ascii="Calibri" w:hAnsi="Calibri"/>
          <w:sz w:val="24"/>
        </w:rPr>
      </w:pPr>
      <w:r w:rsidRPr="004826DC">
        <w:rPr>
          <w:rFonts w:ascii="Calibri" w:hAnsi="Calibri"/>
          <w:sz w:val="24"/>
        </w:rPr>
        <w:t>Anexo XIV – Regras de Classificação de Incidentes em Aplicações;</w:t>
      </w:r>
    </w:p>
    <w:p w:rsidR="00A553E6" w:rsidRPr="004826DC" w:rsidRDefault="00A553E6" w:rsidP="00551E7F">
      <w:pPr>
        <w:numPr>
          <w:ilvl w:val="1"/>
          <w:numId w:val="3"/>
        </w:numPr>
        <w:tabs>
          <w:tab w:val="num" w:pos="1134"/>
        </w:tabs>
        <w:spacing w:after="120"/>
        <w:jc w:val="both"/>
        <w:rPr>
          <w:rFonts w:ascii="Calibri" w:hAnsi="Calibri"/>
          <w:sz w:val="24"/>
        </w:rPr>
      </w:pPr>
      <w:r w:rsidRPr="004826DC">
        <w:rPr>
          <w:rFonts w:ascii="Calibri" w:hAnsi="Calibri"/>
          <w:sz w:val="24"/>
        </w:rPr>
        <w:t>Anexo XV – Modelo de Proposta de Preços;</w:t>
      </w:r>
    </w:p>
    <w:p w:rsidR="00A553E6" w:rsidRPr="004826DC" w:rsidRDefault="00A553E6" w:rsidP="00FC025B">
      <w:pPr>
        <w:numPr>
          <w:ilvl w:val="1"/>
          <w:numId w:val="3"/>
        </w:numPr>
        <w:tabs>
          <w:tab w:val="clear" w:pos="1701"/>
          <w:tab w:val="num" w:pos="1134"/>
          <w:tab w:val="num" w:pos="1843"/>
        </w:tabs>
        <w:spacing w:after="120"/>
        <w:ind w:left="1843" w:hanging="709"/>
        <w:jc w:val="both"/>
        <w:rPr>
          <w:rFonts w:ascii="Calibri" w:hAnsi="Calibri"/>
          <w:sz w:val="24"/>
        </w:rPr>
      </w:pPr>
      <w:r w:rsidRPr="004826DC">
        <w:rPr>
          <w:rFonts w:ascii="Calibri" w:hAnsi="Calibri"/>
          <w:sz w:val="24"/>
        </w:rPr>
        <w:t>Anexo XVI - Minuta de Termo de Compromisso de Manutenção de Sigilo e Respeito às Normas de Segurança Vigentes;</w:t>
      </w:r>
    </w:p>
    <w:p w:rsidR="00A553E6" w:rsidRPr="004826DC" w:rsidRDefault="00FC025B" w:rsidP="00FC025B">
      <w:pPr>
        <w:numPr>
          <w:ilvl w:val="1"/>
          <w:numId w:val="3"/>
        </w:numPr>
        <w:tabs>
          <w:tab w:val="clear" w:pos="1701"/>
          <w:tab w:val="num" w:pos="1134"/>
          <w:tab w:val="num" w:pos="1843"/>
        </w:tabs>
        <w:spacing w:after="120"/>
        <w:ind w:left="1843" w:hanging="709"/>
        <w:jc w:val="both"/>
        <w:rPr>
          <w:rFonts w:ascii="Calibri" w:hAnsi="Calibri"/>
          <w:sz w:val="24"/>
        </w:rPr>
      </w:pPr>
      <w:r w:rsidRPr="004826DC">
        <w:rPr>
          <w:rFonts w:ascii="Calibri" w:hAnsi="Calibri"/>
          <w:sz w:val="24"/>
        </w:rPr>
        <w:t>Anexo XVII - Minuta de Declaração de Ciência do Termo de Manutenção de Sigilo e das Normas de Segurança Vigentes;</w:t>
      </w:r>
    </w:p>
    <w:p w:rsidR="00FC025B" w:rsidRPr="004826DC" w:rsidRDefault="00FC025B" w:rsidP="002E312B">
      <w:pPr>
        <w:numPr>
          <w:ilvl w:val="1"/>
          <w:numId w:val="3"/>
        </w:numPr>
        <w:tabs>
          <w:tab w:val="left" w:pos="57"/>
          <w:tab w:val="left" w:pos="284"/>
          <w:tab w:val="num" w:pos="1134"/>
        </w:tabs>
        <w:spacing w:after="120"/>
        <w:jc w:val="both"/>
        <w:rPr>
          <w:rFonts w:ascii="Calibri" w:hAnsi="Calibri"/>
          <w:sz w:val="24"/>
        </w:rPr>
      </w:pPr>
      <w:r w:rsidRPr="004826DC">
        <w:rPr>
          <w:rFonts w:ascii="Calibri" w:hAnsi="Calibri"/>
          <w:sz w:val="24"/>
        </w:rPr>
        <w:t>Anexo XVIII - Modelo de Atestado de Capacidade Técnica (Modelos 1e 2);</w:t>
      </w:r>
    </w:p>
    <w:p w:rsidR="00FC025B" w:rsidRPr="004826DC" w:rsidRDefault="00FC025B" w:rsidP="00FC025B">
      <w:pPr>
        <w:numPr>
          <w:ilvl w:val="1"/>
          <w:numId w:val="3"/>
        </w:numPr>
        <w:tabs>
          <w:tab w:val="clear" w:pos="1701"/>
          <w:tab w:val="num" w:pos="1134"/>
          <w:tab w:val="num" w:pos="1843"/>
        </w:tabs>
        <w:spacing w:after="120"/>
        <w:ind w:left="1843" w:hanging="709"/>
        <w:jc w:val="both"/>
        <w:rPr>
          <w:rFonts w:ascii="Calibri" w:hAnsi="Calibri"/>
          <w:sz w:val="24"/>
        </w:rPr>
      </w:pPr>
      <w:r w:rsidRPr="004826DC">
        <w:rPr>
          <w:rFonts w:ascii="Calibri" w:hAnsi="Calibri"/>
          <w:sz w:val="24"/>
        </w:rPr>
        <w:t>Anexo XIX - Modelos de Declaração de Vistoria e Termo de Confidencialidade e Sigilo</w:t>
      </w:r>
      <w:r w:rsidR="005F107F" w:rsidRPr="004826DC">
        <w:rPr>
          <w:rFonts w:ascii="Calibri" w:hAnsi="Calibri"/>
          <w:sz w:val="24"/>
        </w:rPr>
        <w:t>;</w:t>
      </w:r>
    </w:p>
    <w:p w:rsidR="000324F2" w:rsidRPr="004826DC" w:rsidRDefault="000324F2" w:rsidP="00FC025B">
      <w:pPr>
        <w:numPr>
          <w:ilvl w:val="1"/>
          <w:numId w:val="3"/>
        </w:numPr>
        <w:tabs>
          <w:tab w:val="clear" w:pos="1701"/>
          <w:tab w:val="num" w:pos="1134"/>
          <w:tab w:val="num" w:pos="1843"/>
        </w:tabs>
        <w:spacing w:after="120"/>
        <w:ind w:left="1843" w:hanging="709"/>
        <w:jc w:val="both"/>
        <w:rPr>
          <w:rFonts w:ascii="Calibri" w:hAnsi="Calibri"/>
          <w:sz w:val="24"/>
        </w:rPr>
      </w:pPr>
      <w:r w:rsidRPr="004826DC">
        <w:rPr>
          <w:rFonts w:ascii="Calibri" w:hAnsi="Calibri"/>
          <w:sz w:val="24"/>
        </w:rPr>
        <w:t>Anexo XX – Da Demonstração dos Serviços;</w:t>
      </w:r>
    </w:p>
    <w:p w:rsidR="00CD7C6A" w:rsidRPr="004826DC" w:rsidRDefault="00CD7C6A" w:rsidP="00FC025B">
      <w:pPr>
        <w:numPr>
          <w:ilvl w:val="1"/>
          <w:numId w:val="3"/>
        </w:numPr>
        <w:tabs>
          <w:tab w:val="clear" w:pos="1701"/>
          <w:tab w:val="num" w:pos="1134"/>
          <w:tab w:val="num" w:pos="1843"/>
        </w:tabs>
        <w:spacing w:after="120"/>
        <w:ind w:left="1843" w:hanging="709"/>
        <w:jc w:val="both"/>
        <w:rPr>
          <w:rFonts w:ascii="Calibri" w:hAnsi="Calibri"/>
          <w:sz w:val="24"/>
        </w:rPr>
      </w:pPr>
      <w:r w:rsidRPr="004826DC">
        <w:rPr>
          <w:rFonts w:ascii="Calibri" w:hAnsi="Calibri"/>
          <w:sz w:val="24"/>
        </w:rPr>
        <w:t>Anexo XXI - Modelo de Planilhas de Custos e Formação de Preço;</w:t>
      </w:r>
    </w:p>
    <w:p w:rsidR="005F107F" w:rsidRPr="004826DC" w:rsidRDefault="005F107F" w:rsidP="00FC025B">
      <w:pPr>
        <w:numPr>
          <w:ilvl w:val="1"/>
          <w:numId w:val="3"/>
        </w:numPr>
        <w:tabs>
          <w:tab w:val="clear" w:pos="1701"/>
          <w:tab w:val="num" w:pos="1134"/>
          <w:tab w:val="num" w:pos="1843"/>
        </w:tabs>
        <w:spacing w:after="120"/>
        <w:ind w:left="1843" w:hanging="709"/>
        <w:jc w:val="both"/>
        <w:rPr>
          <w:rFonts w:ascii="Calibri" w:hAnsi="Calibri"/>
          <w:sz w:val="24"/>
        </w:rPr>
      </w:pPr>
      <w:r w:rsidRPr="004826DC">
        <w:rPr>
          <w:rFonts w:ascii="Calibri" w:hAnsi="Calibri"/>
          <w:sz w:val="24"/>
        </w:rPr>
        <w:t>Anexo XX</w:t>
      </w:r>
      <w:r w:rsidR="000324F2" w:rsidRPr="004826DC">
        <w:rPr>
          <w:rFonts w:ascii="Calibri" w:hAnsi="Calibri"/>
          <w:sz w:val="24"/>
        </w:rPr>
        <w:t>I</w:t>
      </w:r>
      <w:r w:rsidR="00CD7C6A" w:rsidRPr="004826DC">
        <w:rPr>
          <w:rFonts w:ascii="Calibri" w:hAnsi="Calibri"/>
          <w:sz w:val="24"/>
        </w:rPr>
        <w:t>I</w:t>
      </w:r>
      <w:r w:rsidRPr="004826DC">
        <w:rPr>
          <w:rFonts w:ascii="Calibri" w:hAnsi="Calibri"/>
          <w:sz w:val="24"/>
        </w:rPr>
        <w:t xml:space="preserve"> – Minuta de Contrato.</w:t>
      </w:r>
    </w:p>
    <w:p w:rsidR="00202943" w:rsidRPr="004826DC" w:rsidRDefault="00202943" w:rsidP="009636BA">
      <w:pPr>
        <w:pStyle w:val="Ttulo1"/>
        <w:tabs>
          <w:tab w:val="num" w:pos="1134"/>
        </w:tabs>
        <w:ind w:left="0"/>
        <w:jc w:val="both"/>
        <w:rPr>
          <w:rFonts w:ascii="Calibri" w:hAnsi="Calibri"/>
          <w:sz w:val="24"/>
        </w:rPr>
      </w:pPr>
      <w:r w:rsidRPr="004826DC">
        <w:rPr>
          <w:rFonts w:ascii="Calibri" w:hAnsi="Calibri"/>
          <w:sz w:val="24"/>
        </w:rPr>
        <w:t xml:space="preserve">SEÇÃO </w:t>
      </w:r>
      <w:r w:rsidR="00E615CA" w:rsidRPr="004826DC">
        <w:rPr>
          <w:rFonts w:ascii="Calibri" w:hAnsi="Calibri"/>
          <w:sz w:val="24"/>
        </w:rPr>
        <w:t>XXII</w:t>
      </w:r>
      <w:r w:rsidRPr="004826DC">
        <w:rPr>
          <w:rFonts w:ascii="Calibri" w:hAnsi="Calibri"/>
          <w:sz w:val="24"/>
        </w:rPr>
        <w:t>– DO FORO</w:t>
      </w:r>
    </w:p>
    <w:p w:rsidR="00202943" w:rsidRPr="004826DC" w:rsidRDefault="00202943" w:rsidP="00551E7F">
      <w:pPr>
        <w:numPr>
          <w:ilvl w:val="0"/>
          <w:numId w:val="3"/>
        </w:numPr>
        <w:tabs>
          <w:tab w:val="clear" w:pos="705"/>
          <w:tab w:val="num" w:pos="1134"/>
        </w:tabs>
        <w:spacing w:after="120"/>
        <w:ind w:left="0" w:firstLine="0"/>
        <w:jc w:val="both"/>
        <w:rPr>
          <w:rFonts w:ascii="Calibri" w:hAnsi="Calibri"/>
          <w:sz w:val="24"/>
        </w:rPr>
      </w:pPr>
      <w:r w:rsidRPr="004826DC">
        <w:rPr>
          <w:rFonts w:ascii="Calibri" w:hAnsi="Calibri"/>
          <w:sz w:val="24"/>
        </w:rPr>
        <w:t>As questões decorrentes da execução deste Instrumento, que não possam ser dirimidas administrativamente, serão processadas e julgadas na Justiça Federal, no Foro da cidade de Brasília/DF, Seção Judiciária do Distrito Federal, com exclusão de qualquer outro, por mais privilegiado que seja, salvo nos casos previstos no art. 102, inciso I, alínea “d” da Constituição Federal.</w:t>
      </w:r>
    </w:p>
    <w:p w:rsidR="00202943" w:rsidRPr="004826DC" w:rsidRDefault="00106819">
      <w:pPr>
        <w:spacing w:after="120"/>
        <w:ind w:right="-1"/>
        <w:jc w:val="right"/>
        <w:outlineLvl w:val="0"/>
        <w:rPr>
          <w:rFonts w:ascii="Calibri" w:hAnsi="Calibri"/>
          <w:sz w:val="24"/>
        </w:rPr>
      </w:pPr>
      <w:r w:rsidRPr="004826DC">
        <w:rPr>
          <w:rFonts w:ascii="Calibri" w:hAnsi="Calibri"/>
          <w:sz w:val="24"/>
        </w:rPr>
        <w:t>Brasília 04 de fevereiro de 2013</w:t>
      </w:r>
    </w:p>
    <w:p w:rsidR="00202943" w:rsidRPr="004826DC" w:rsidRDefault="00202943">
      <w:pPr>
        <w:spacing w:after="120"/>
        <w:ind w:right="-1"/>
        <w:jc w:val="right"/>
        <w:outlineLvl w:val="0"/>
        <w:rPr>
          <w:rFonts w:ascii="Calibri" w:hAnsi="Calibri"/>
          <w:sz w:val="24"/>
        </w:rPr>
      </w:pPr>
    </w:p>
    <w:p w:rsidR="00106819" w:rsidRPr="004826DC" w:rsidRDefault="00106819">
      <w:pPr>
        <w:spacing w:after="120"/>
        <w:ind w:left="3686" w:right="-1" w:hanging="5"/>
        <w:jc w:val="center"/>
        <w:rPr>
          <w:rFonts w:ascii="Calibri" w:hAnsi="Calibri"/>
          <w:sz w:val="24"/>
        </w:rPr>
      </w:pPr>
      <w:r w:rsidRPr="004826DC">
        <w:rPr>
          <w:rFonts w:ascii="Calibri" w:hAnsi="Calibri"/>
          <w:sz w:val="24"/>
        </w:rPr>
        <w:t>RENATO TEIXEIRA LEITE DE LA ROCQUE</w:t>
      </w:r>
    </w:p>
    <w:p w:rsidR="00202943" w:rsidRPr="004826DC" w:rsidRDefault="00202943">
      <w:pPr>
        <w:spacing w:after="120"/>
        <w:ind w:left="3686" w:right="-1" w:hanging="5"/>
        <w:jc w:val="center"/>
        <w:rPr>
          <w:rFonts w:ascii="Calibri" w:hAnsi="Calibri"/>
          <w:sz w:val="24"/>
        </w:rPr>
      </w:pPr>
      <w:r w:rsidRPr="004826DC">
        <w:rPr>
          <w:rFonts w:ascii="Calibri" w:hAnsi="Calibri"/>
          <w:b/>
          <w:sz w:val="24"/>
        </w:rPr>
        <w:t>Pregoeiro</w:t>
      </w:r>
    </w:p>
    <w:p w:rsidR="0076629D" w:rsidRPr="004826DC" w:rsidRDefault="00202943" w:rsidP="0076629D">
      <w:pPr>
        <w:jc w:val="center"/>
        <w:rPr>
          <w:rFonts w:ascii="Calibri" w:hAnsi="Calibri"/>
          <w:b/>
          <w:sz w:val="24"/>
        </w:rPr>
      </w:pPr>
      <w:r w:rsidRPr="004826DC">
        <w:rPr>
          <w:rFonts w:ascii="Calibri" w:hAnsi="Calibri"/>
          <w:sz w:val="24"/>
        </w:rPr>
        <w:br w:type="page"/>
      </w:r>
      <w:r w:rsidR="0076629D" w:rsidRPr="004826DC">
        <w:rPr>
          <w:rFonts w:ascii="Calibri" w:hAnsi="Calibri"/>
          <w:b/>
          <w:sz w:val="24"/>
        </w:rPr>
        <w:lastRenderedPageBreak/>
        <w:t>ANEXO I – TERMO DE REFERÊNCIA</w:t>
      </w:r>
    </w:p>
    <w:p w:rsidR="0076629D" w:rsidRPr="004826DC" w:rsidRDefault="0076629D" w:rsidP="0076629D">
      <w:pPr>
        <w:jc w:val="both"/>
        <w:rPr>
          <w:rFonts w:ascii="Calibri" w:hAnsi="Calibri"/>
          <w:sz w:val="24"/>
          <w:szCs w:val="24"/>
        </w:rPr>
      </w:pPr>
    </w:p>
    <w:tbl>
      <w:tblPr>
        <w:tblW w:w="9991" w:type="dxa"/>
        <w:tblLayout w:type="fixed"/>
        <w:tblCellMar>
          <w:left w:w="0" w:type="dxa"/>
          <w:right w:w="0" w:type="dxa"/>
        </w:tblCellMar>
        <w:tblLook w:val="0000" w:firstRow="0" w:lastRow="0" w:firstColumn="0" w:lastColumn="0" w:noHBand="0" w:noVBand="0"/>
      </w:tblPr>
      <w:tblGrid>
        <w:gridCol w:w="921"/>
        <w:gridCol w:w="9070"/>
      </w:tblGrid>
      <w:tr w:rsidR="00631921" w:rsidRPr="004826DC" w:rsidTr="00631921">
        <w:trPr>
          <w:trHeight w:hRule="exact" w:val="851"/>
        </w:trPr>
        <w:tc>
          <w:tcPr>
            <w:tcW w:w="921" w:type="dxa"/>
            <w:vAlign w:val="center"/>
          </w:tcPr>
          <w:p w:rsidR="00631921" w:rsidRPr="004826DC" w:rsidRDefault="00631921" w:rsidP="00631921">
            <w:pPr>
              <w:rPr>
                <w:rFonts w:ascii="Calibri" w:hAnsi="Calibri"/>
              </w:rPr>
            </w:pPr>
            <w:bookmarkStart w:id="1" w:name="_Toc301892515"/>
            <w:bookmarkEnd w:id="1"/>
          </w:p>
        </w:tc>
        <w:tc>
          <w:tcPr>
            <w:tcW w:w="9070" w:type="dxa"/>
            <w:vAlign w:val="center"/>
          </w:tcPr>
          <w:p w:rsidR="00631921" w:rsidRPr="004826DC" w:rsidRDefault="00631921" w:rsidP="00631921">
            <w:pPr>
              <w:pStyle w:val="Cabealho0"/>
              <w:spacing w:line="240" w:lineRule="auto"/>
              <w:rPr>
                <w:rFonts w:ascii="Calibri" w:hAnsi="Calibri"/>
              </w:rPr>
            </w:pPr>
          </w:p>
        </w:tc>
      </w:tr>
    </w:tbl>
    <w:p w:rsidR="0076629D" w:rsidRPr="004826DC" w:rsidRDefault="00631921" w:rsidP="0076629D">
      <w:pPr>
        <w:pStyle w:val="Ttulo1"/>
        <w:keepNext w:val="0"/>
        <w:spacing w:before="480" w:after="0" w:line="276" w:lineRule="auto"/>
        <w:ind w:left="432" w:hanging="432"/>
        <w:contextualSpacing/>
        <w:jc w:val="both"/>
        <w:rPr>
          <w:rFonts w:ascii="Calibri" w:hAnsi="Calibri"/>
          <w:sz w:val="24"/>
          <w:szCs w:val="24"/>
        </w:rPr>
      </w:pPr>
      <w:r w:rsidRPr="004826DC">
        <w:rPr>
          <w:rFonts w:ascii="Calibri" w:hAnsi="Calibri"/>
          <w:sz w:val="24"/>
          <w:szCs w:val="24"/>
        </w:rPr>
        <w:t xml:space="preserve">1 </w:t>
      </w:r>
      <w:r w:rsidR="0076629D" w:rsidRPr="004826DC">
        <w:rPr>
          <w:rFonts w:ascii="Calibri" w:hAnsi="Calibri"/>
          <w:sz w:val="24"/>
          <w:szCs w:val="24"/>
        </w:rPr>
        <w:t>Objeto</w:t>
      </w:r>
    </w:p>
    <w:p w:rsidR="0076629D" w:rsidRPr="004826DC" w:rsidRDefault="0076629D" w:rsidP="0076629D">
      <w:pPr>
        <w:pStyle w:val="TRTexto"/>
        <w:rPr>
          <w:rFonts w:ascii="Calibri" w:hAnsi="Calibri"/>
        </w:rPr>
      </w:pPr>
      <w:bookmarkStart w:id="2" w:name="_Toc301892517"/>
      <w:r w:rsidRPr="004826DC">
        <w:rPr>
          <w:rFonts w:ascii="Calibri" w:hAnsi="Calibri"/>
        </w:rPr>
        <w:t>Prestação de serviços presenciais e não presenciais de desenvolvimento, manutenção e testes de sistemas de informação, conforme as especificações e condições estabelecidas neste termo de referência.</w:t>
      </w:r>
      <w:bookmarkEnd w:id="2"/>
    </w:p>
    <w:p w:rsidR="0076629D" w:rsidRPr="004826DC" w:rsidRDefault="00631921" w:rsidP="0076629D">
      <w:pPr>
        <w:pStyle w:val="Ttulo1"/>
        <w:keepNext w:val="0"/>
        <w:spacing w:before="480" w:after="0" w:line="276" w:lineRule="auto"/>
        <w:ind w:left="432" w:hanging="432"/>
        <w:contextualSpacing/>
        <w:jc w:val="both"/>
        <w:rPr>
          <w:rFonts w:ascii="Calibri" w:hAnsi="Calibri"/>
          <w:sz w:val="24"/>
          <w:szCs w:val="24"/>
        </w:rPr>
      </w:pPr>
      <w:bookmarkStart w:id="3" w:name="_Toc301892523"/>
      <w:r w:rsidRPr="004826DC">
        <w:rPr>
          <w:rFonts w:ascii="Calibri" w:hAnsi="Calibri"/>
          <w:sz w:val="24"/>
          <w:szCs w:val="24"/>
        </w:rPr>
        <w:t xml:space="preserve">2 </w:t>
      </w:r>
      <w:r w:rsidR="0076629D" w:rsidRPr="004826DC">
        <w:rPr>
          <w:rFonts w:ascii="Calibri" w:hAnsi="Calibri"/>
          <w:sz w:val="24"/>
          <w:szCs w:val="24"/>
        </w:rPr>
        <w:t>Estimativas de Volume e Preço Global</w:t>
      </w:r>
    </w:p>
    <w:p w:rsidR="0076629D" w:rsidRPr="004826DC" w:rsidRDefault="00631921" w:rsidP="0076629D">
      <w:pPr>
        <w:pStyle w:val="Ttulo2"/>
        <w:keepNext w:val="0"/>
        <w:numPr>
          <w:ilvl w:val="1"/>
          <w:numId w:val="0"/>
        </w:numPr>
        <w:tabs>
          <w:tab w:val="clear" w:pos="1701"/>
        </w:tabs>
        <w:spacing w:before="200" w:line="276" w:lineRule="auto"/>
        <w:ind w:left="1286" w:right="0" w:hanging="576"/>
        <w:jc w:val="both"/>
        <w:rPr>
          <w:rFonts w:ascii="Calibri" w:hAnsi="Calibri"/>
          <w:b w:val="0"/>
          <w:color w:val="auto"/>
          <w:szCs w:val="24"/>
        </w:rPr>
      </w:pPr>
      <w:r w:rsidRPr="004826DC">
        <w:rPr>
          <w:rFonts w:ascii="Calibri" w:hAnsi="Calibri"/>
          <w:b w:val="0"/>
          <w:color w:val="auto"/>
          <w:szCs w:val="24"/>
        </w:rPr>
        <w:t>2.1</w:t>
      </w:r>
      <w:r w:rsidRPr="004826DC">
        <w:rPr>
          <w:rFonts w:ascii="Calibri" w:hAnsi="Calibri"/>
          <w:color w:val="auto"/>
          <w:szCs w:val="24"/>
        </w:rPr>
        <w:t xml:space="preserve">   </w:t>
      </w:r>
      <w:r w:rsidR="0076629D" w:rsidRPr="004826DC">
        <w:rPr>
          <w:rFonts w:ascii="Calibri" w:hAnsi="Calibri"/>
          <w:b w:val="0"/>
          <w:color w:val="auto"/>
          <w:szCs w:val="24"/>
        </w:rPr>
        <w:t xml:space="preserve">Os serviços a serem contratados serão mensurados pela técnica de Análise de Pontos de Função, conforme detalhado neste termo de referência. </w:t>
      </w:r>
    </w:p>
    <w:p w:rsidR="0076629D" w:rsidRPr="004826DC" w:rsidRDefault="00631921" w:rsidP="0076629D">
      <w:pPr>
        <w:pStyle w:val="Ttulo2"/>
        <w:keepNext w:val="0"/>
        <w:numPr>
          <w:ilvl w:val="1"/>
          <w:numId w:val="0"/>
        </w:numPr>
        <w:tabs>
          <w:tab w:val="clear" w:pos="1701"/>
        </w:tabs>
        <w:spacing w:before="200" w:line="276" w:lineRule="auto"/>
        <w:ind w:left="1286" w:right="0" w:hanging="576"/>
        <w:jc w:val="both"/>
        <w:rPr>
          <w:rFonts w:ascii="Calibri" w:hAnsi="Calibri"/>
          <w:color w:val="auto"/>
          <w:szCs w:val="24"/>
        </w:rPr>
      </w:pPr>
      <w:r w:rsidRPr="004826DC">
        <w:rPr>
          <w:rFonts w:ascii="Calibri" w:hAnsi="Calibri"/>
          <w:b w:val="0"/>
          <w:color w:val="auto"/>
          <w:szCs w:val="24"/>
        </w:rPr>
        <w:t xml:space="preserve">2.2  </w:t>
      </w:r>
      <w:r w:rsidR="0076629D" w:rsidRPr="004826DC">
        <w:rPr>
          <w:rFonts w:ascii="Calibri" w:hAnsi="Calibri"/>
          <w:b w:val="0"/>
          <w:color w:val="auto"/>
          <w:szCs w:val="24"/>
        </w:rPr>
        <w:t>A estimativa de volume anual em pontos de função (PF) e a estimativa de preço global são dadas a seguir:</w:t>
      </w:r>
    </w:p>
    <w:p w:rsidR="0076629D" w:rsidRPr="004826DC" w:rsidRDefault="0076629D" w:rsidP="0076629D">
      <w:pPr>
        <w:rPr>
          <w:rFonts w:ascii="Calibri" w:hAnsi="Calibri"/>
          <w:sz w:val="24"/>
          <w:szCs w:val="24"/>
        </w:rPr>
      </w:pPr>
    </w:p>
    <w:tbl>
      <w:tblPr>
        <w:tblW w:w="9780" w:type="dxa"/>
        <w:tblInd w:w="70" w:type="dxa"/>
        <w:tblLayout w:type="fixed"/>
        <w:tblCellMar>
          <w:left w:w="70" w:type="dxa"/>
          <w:right w:w="70" w:type="dxa"/>
        </w:tblCellMar>
        <w:tblLook w:val="04A0" w:firstRow="1" w:lastRow="0" w:firstColumn="1" w:lastColumn="0" w:noHBand="0" w:noVBand="1"/>
      </w:tblPr>
      <w:tblGrid>
        <w:gridCol w:w="709"/>
        <w:gridCol w:w="2835"/>
        <w:gridCol w:w="709"/>
        <w:gridCol w:w="1843"/>
        <w:gridCol w:w="1842"/>
        <w:gridCol w:w="1842"/>
      </w:tblGrid>
      <w:tr w:rsidR="0076629D" w:rsidRPr="004826DC" w:rsidTr="0076629D">
        <w:trPr>
          <w:trHeight w:val="540"/>
        </w:trPr>
        <w:tc>
          <w:tcPr>
            <w:tcW w:w="709" w:type="dxa"/>
            <w:tcBorders>
              <w:top w:val="single" w:sz="8" w:space="0" w:color="auto"/>
              <w:left w:val="single" w:sz="8" w:space="0" w:color="auto"/>
              <w:bottom w:val="single" w:sz="8" w:space="0" w:color="auto"/>
              <w:right w:val="single" w:sz="4" w:space="0" w:color="auto"/>
            </w:tcBorders>
            <w:shd w:val="clear" w:color="auto" w:fill="auto"/>
            <w:vAlign w:val="center"/>
            <w:hideMark/>
          </w:tcPr>
          <w:p w:rsidR="0076629D" w:rsidRPr="004826DC" w:rsidRDefault="0076629D" w:rsidP="0076629D">
            <w:pPr>
              <w:jc w:val="center"/>
              <w:rPr>
                <w:rFonts w:ascii="Calibri" w:hAnsi="Calibri"/>
                <w:b/>
                <w:bCs/>
                <w:sz w:val="24"/>
                <w:szCs w:val="24"/>
              </w:rPr>
            </w:pPr>
            <w:r w:rsidRPr="004826DC">
              <w:rPr>
                <w:rFonts w:ascii="Calibri" w:hAnsi="Calibri"/>
                <w:b/>
                <w:bCs/>
                <w:sz w:val="24"/>
                <w:szCs w:val="24"/>
              </w:rPr>
              <w:t>Item</w:t>
            </w:r>
          </w:p>
        </w:tc>
        <w:tc>
          <w:tcPr>
            <w:tcW w:w="2835" w:type="dxa"/>
            <w:tcBorders>
              <w:top w:val="single" w:sz="8" w:space="0" w:color="auto"/>
              <w:left w:val="nil"/>
              <w:bottom w:val="single" w:sz="8" w:space="0" w:color="auto"/>
              <w:right w:val="single" w:sz="4" w:space="0" w:color="auto"/>
            </w:tcBorders>
            <w:shd w:val="clear" w:color="auto" w:fill="auto"/>
            <w:vAlign w:val="center"/>
            <w:hideMark/>
          </w:tcPr>
          <w:p w:rsidR="0076629D" w:rsidRPr="004826DC" w:rsidRDefault="0076629D" w:rsidP="0076629D">
            <w:pPr>
              <w:jc w:val="center"/>
              <w:rPr>
                <w:rFonts w:ascii="Calibri" w:hAnsi="Calibri"/>
                <w:b/>
                <w:bCs/>
                <w:sz w:val="24"/>
                <w:szCs w:val="24"/>
              </w:rPr>
            </w:pPr>
            <w:r w:rsidRPr="004826DC">
              <w:rPr>
                <w:rFonts w:ascii="Calibri" w:hAnsi="Calibri"/>
                <w:b/>
                <w:bCs/>
                <w:sz w:val="24"/>
                <w:szCs w:val="24"/>
              </w:rPr>
              <w:t>Descrição</w:t>
            </w:r>
          </w:p>
        </w:tc>
        <w:tc>
          <w:tcPr>
            <w:tcW w:w="7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6629D" w:rsidRPr="004826DC" w:rsidRDefault="0076629D" w:rsidP="0076629D">
            <w:pPr>
              <w:jc w:val="center"/>
              <w:rPr>
                <w:rFonts w:ascii="Calibri" w:hAnsi="Calibri"/>
                <w:b/>
                <w:bCs/>
                <w:sz w:val="24"/>
                <w:szCs w:val="24"/>
              </w:rPr>
            </w:pPr>
            <w:r w:rsidRPr="004826DC">
              <w:rPr>
                <w:rFonts w:ascii="Calibri" w:hAnsi="Calibri"/>
                <w:b/>
                <w:sz w:val="24"/>
                <w:szCs w:val="24"/>
              </w:rPr>
              <w:t>Unid.</w:t>
            </w:r>
          </w:p>
        </w:tc>
        <w:tc>
          <w:tcPr>
            <w:tcW w:w="1843" w:type="dxa"/>
            <w:tcBorders>
              <w:top w:val="single" w:sz="4" w:space="0" w:color="auto"/>
              <w:left w:val="nil"/>
              <w:bottom w:val="single" w:sz="4" w:space="0" w:color="auto"/>
              <w:right w:val="single" w:sz="4" w:space="0" w:color="auto"/>
            </w:tcBorders>
            <w:vAlign w:val="center"/>
          </w:tcPr>
          <w:p w:rsidR="0076629D" w:rsidRPr="004826DC" w:rsidRDefault="0076629D" w:rsidP="0076629D">
            <w:pPr>
              <w:jc w:val="center"/>
              <w:rPr>
                <w:rFonts w:ascii="Calibri" w:hAnsi="Calibri"/>
                <w:b/>
                <w:bCs/>
                <w:sz w:val="24"/>
                <w:szCs w:val="24"/>
              </w:rPr>
            </w:pPr>
            <w:r w:rsidRPr="004826DC">
              <w:rPr>
                <w:rFonts w:ascii="Calibri" w:hAnsi="Calibri"/>
                <w:b/>
                <w:sz w:val="24"/>
                <w:szCs w:val="24"/>
              </w:rPr>
              <w:t>Volume Anual</w:t>
            </w:r>
          </w:p>
        </w:tc>
        <w:tc>
          <w:tcPr>
            <w:tcW w:w="1842" w:type="dxa"/>
            <w:tcBorders>
              <w:top w:val="single" w:sz="8" w:space="0" w:color="auto"/>
              <w:left w:val="single" w:sz="4" w:space="0" w:color="auto"/>
              <w:bottom w:val="single" w:sz="8" w:space="0" w:color="auto"/>
              <w:right w:val="single" w:sz="8" w:space="0" w:color="auto"/>
            </w:tcBorders>
            <w:shd w:val="clear" w:color="auto" w:fill="auto"/>
            <w:vAlign w:val="center"/>
            <w:hideMark/>
          </w:tcPr>
          <w:p w:rsidR="0076629D" w:rsidRPr="004826DC" w:rsidRDefault="0076629D" w:rsidP="0076629D">
            <w:pPr>
              <w:jc w:val="center"/>
              <w:rPr>
                <w:rFonts w:ascii="Calibri" w:hAnsi="Calibri"/>
                <w:b/>
                <w:bCs/>
                <w:sz w:val="24"/>
                <w:szCs w:val="24"/>
              </w:rPr>
            </w:pPr>
            <w:r w:rsidRPr="004826DC">
              <w:rPr>
                <w:rFonts w:ascii="Calibri" w:hAnsi="Calibri"/>
                <w:b/>
                <w:sz w:val="24"/>
                <w:szCs w:val="24"/>
              </w:rPr>
              <w:t>Preço Unitário</w:t>
            </w:r>
          </w:p>
        </w:tc>
        <w:tc>
          <w:tcPr>
            <w:tcW w:w="1842" w:type="dxa"/>
            <w:tcBorders>
              <w:top w:val="single" w:sz="8" w:space="0" w:color="auto"/>
              <w:left w:val="single" w:sz="4" w:space="0" w:color="auto"/>
              <w:bottom w:val="single" w:sz="8" w:space="0" w:color="auto"/>
              <w:right w:val="single" w:sz="8" w:space="0" w:color="auto"/>
            </w:tcBorders>
          </w:tcPr>
          <w:p w:rsidR="0076629D" w:rsidRPr="004826DC" w:rsidRDefault="0076629D" w:rsidP="0076629D">
            <w:pPr>
              <w:jc w:val="center"/>
              <w:rPr>
                <w:rFonts w:ascii="Calibri" w:hAnsi="Calibri"/>
                <w:b/>
                <w:sz w:val="24"/>
                <w:szCs w:val="24"/>
              </w:rPr>
            </w:pPr>
            <w:r w:rsidRPr="004826DC">
              <w:rPr>
                <w:rFonts w:ascii="Calibri" w:hAnsi="Calibri"/>
                <w:b/>
                <w:sz w:val="24"/>
                <w:szCs w:val="24"/>
              </w:rPr>
              <w:t>Valor Global</w:t>
            </w:r>
          </w:p>
        </w:tc>
      </w:tr>
      <w:tr w:rsidR="0076629D" w:rsidRPr="004826DC" w:rsidTr="0076629D">
        <w:trPr>
          <w:trHeight w:val="679"/>
        </w:trPr>
        <w:tc>
          <w:tcPr>
            <w:tcW w:w="709" w:type="dxa"/>
            <w:tcBorders>
              <w:top w:val="nil"/>
              <w:left w:val="single" w:sz="8" w:space="0" w:color="auto"/>
              <w:bottom w:val="single" w:sz="4" w:space="0" w:color="auto"/>
              <w:right w:val="single" w:sz="4" w:space="0" w:color="auto"/>
            </w:tcBorders>
            <w:shd w:val="clear" w:color="auto" w:fill="auto"/>
            <w:vAlign w:val="center"/>
            <w:hideMark/>
          </w:tcPr>
          <w:p w:rsidR="0076629D" w:rsidRPr="004826DC" w:rsidRDefault="0076629D" w:rsidP="0076629D">
            <w:pPr>
              <w:jc w:val="center"/>
              <w:rPr>
                <w:rFonts w:ascii="Calibri" w:hAnsi="Calibri"/>
                <w:sz w:val="24"/>
                <w:szCs w:val="24"/>
              </w:rPr>
            </w:pPr>
            <w:r w:rsidRPr="004826DC">
              <w:rPr>
                <w:rFonts w:ascii="Calibri" w:hAnsi="Calibri"/>
                <w:sz w:val="24"/>
                <w:szCs w:val="24"/>
              </w:rPr>
              <w:t>1</w:t>
            </w:r>
          </w:p>
        </w:tc>
        <w:tc>
          <w:tcPr>
            <w:tcW w:w="2835" w:type="dxa"/>
            <w:tcBorders>
              <w:top w:val="nil"/>
              <w:left w:val="nil"/>
              <w:bottom w:val="single" w:sz="4" w:space="0" w:color="auto"/>
              <w:right w:val="single" w:sz="4" w:space="0" w:color="auto"/>
            </w:tcBorders>
            <w:shd w:val="clear" w:color="auto" w:fill="auto"/>
            <w:vAlign w:val="center"/>
            <w:hideMark/>
          </w:tcPr>
          <w:p w:rsidR="0076629D" w:rsidRPr="004826DC" w:rsidRDefault="0076629D" w:rsidP="0076629D">
            <w:pPr>
              <w:jc w:val="center"/>
              <w:rPr>
                <w:rFonts w:ascii="Calibri" w:hAnsi="Calibri"/>
                <w:sz w:val="24"/>
                <w:szCs w:val="24"/>
              </w:rPr>
            </w:pPr>
            <w:r w:rsidRPr="004826DC">
              <w:rPr>
                <w:rFonts w:ascii="Calibri" w:hAnsi="Calibri"/>
                <w:sz w:val="24"/>
                <w:szCs w:val="24"/>
              </w:rPr>
              <w:t>Prestação de serviços presenciais e não presenciais de desenvolvimento, manutenção, testes e sustentação de Sistemas de Informação</w:t>
            </w:r>
          </w:p>
        </w:tc>
        <w:tc>
          <w:tcPr>
            <w:tcW w:w="7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6629D" w:rsidRPr="004826DC" w:rsidRDefault="0076629D" w:rsidP="0076629D">
            <w:pPr>
              <w:jc w:val="center"/>
              <w:rPr>
                <w:rFonts w:ascii="Calibri" w:hAnsi="Calibri"/>
                <w:sz w:val="24"/>
                <w:szCs w:val="24"/>
              </w:rPr>
            </w:pPr>
            <w:r w:rsidRPr="004826DC">
              <w:rPr>
                <w:rFonts w:ascii="Calibri" w:hAnsi="Calibri"/>
                <w:sz w:val="24"/>
                <w:szCs w:val="24"/>
              </w:rPr>
              <w:t>PF</w:t>
            </w:r>
          </w:p>
        </w:tc>
        <w:tc>
          <w:tcPr>
            <w:tcW w:w="1843" w:type="dxa"/>
            <w:tcBorders>
              <w:top w:val="single" w:sz="4" w:space="0" w:color="auto"/>
              <w:left w:val="nil"/>
              <w:bottom w:val="single" w:sz="4" w:space="0" w:color="auto"/>
              <w:right w:val="single" w:sz="4" w:space="0" w:color="auto"/>
            </w:tcBorders>
            <w:vAlign w:val="center"/>
          </w:tcPr>
          <w:p w:rsidR="0076629D" w:rsidRPr="004826DC" w:rsidRDefault="0076629D" w:rsidP="0076629D">
            <w:pPr>
              <w:jc w:val="center"/>
              <w:rPr>
                <w:rFonts w:ascii="Calibri" w:hAnsi="Calibri"/>
                <w:sz w:val="24"/>
                <w:szCs w:val="24"/>
              </w:rPr>
            </w:pPr>
            <w:r w:rsidRPr="004826DC">
              <w:rPr>
                <w:rFonts w:ascii="Calibri" w:hAnsi="Calibri"/>
                <w:sz w:val="24"/>
                <w:szCs w:val="24"/>
              </w:rPr>
              <w:t>6.000</w:t>
            </w:r>
          </w:p>
        </w:tc>
        <w:tc>
          <w:tcPr>
            <w:tcW w:w="1842" w:type="dxa"/>
            <w:tcBorders>
              <w:top w:val="nil"/>
              <w:left w:val="single" w:sz="4" w:space="0" w:color="auto"/>
              <w:bottom w:val="single" w:sz="4" w:space="0" w:color="auto"/>
              <w:right w:val="single" w:sz="8" w:space="0" w:color="auto"/>
            </w:tcBorders>
            <w:shd w:val="clear" w:color="auto" w:fill="auto"/>
            <w:vAlign w:val="center"/>
            <w:hideMark/>
          </w:tcPr>
          <w:p w:rsidR="0076629D" w:rsidRPr="004826DC" w:rsidRDefault="0076629D" w:rsidP="00DE5D2A">
            <w:pPr>
              <w:jc w:val="center"/>
              <w:rPr>
                <w:rFonts w:ascii="Calibri" w:hAnsi="Calibri"/>
                <w:sz w:val="24"/>
                <w:szCs w:val="24"/>
              </w:rPr>
            </w:pPr>
            <w:r w:rsidRPr="004826DC">
              <w:rPr>
                <w:rFonts w:ascii="Calibri" w:hAnsi="Calibri"/>
                <w:sz w:val="24"/>
                <w:szCs w:val="24"/>
              </w:rPr>
              <w:t xml:space="preserve">R$ </w:t>
            </w:r>
            <w:r w:rsidR="00DE5D2A" w:rsidRPr="004826DC">
              <w:rPr>
                <w:rFonts w:ascii="Calibri" w:hAnsi="Calibri"/>
                <w:sz w:val="24"/>
                <w:szCs w:val="24"/>
              </w:rPr>
              <w:t>791</w:t>
            </w:r>
            <w:r w:rsidRPr="004826DC">
              <w:rPr>
                <w:rFonts w:ascii="Calibri" w:hAnsi="Calibri"/>
                <w:sz w:val="24"/>
                <w:szCs w:val="24"/>
              </w:rPr>
              <w:t>,</w:t>
            </w:r>
            <w:r w:rsidR="00DE5D2A" w:rsidRPr="004826DC">
              <w:rPr>
                <w:rFonts w:ascii="Calibri" w:hAnsi="Calibri"/>
                <w:sz w:val="24"/>
                <w:szCs w:val="24"/>
              </w:rPr>
              <w:t>56</w:t>
            </w:r>
          </w:p>
        </w:tc>
        <w:tc>
          <w:tcPr>
            <w:tcW w:w="1842" w:type="dxa"/>
            <w:tcBorders>
              <w:top w:val="nil"/>
              <w:left w:val="single" w:sz="4" w:space="0" w:color="auto"/>
              <w:bottom w:val="single" w:sz="4" w:space="0" w:color="auto"/>
              <w:right w:val="single" w:sz="8" w:space="0" w:color="auto"/>
            </w:tcBorders>
            <w:vAlign w:val="center"/>
          </w:tcPr>
          <w:p w:rsidR="0076629D" w:rsidRPr="004826DC" w:rsidRDefault="0076629D" w:rsidP="00DE5D2A">
            <w:pPr>
              <w:jc w:val="center"/>
              <w:rPr>
                <w:rFonts w:ascii="Calibri" w:hAnsi="Calibri"/>
                <w:sz w:val="24"/>
                <w:szCs w:val="24"/>
              </w:rPr>
            </w:pPr>
            <w:r w:rsidRPr="004826DC">
              <w:rPr>
                <w:rFonts w:ascii="Calibri" w:hAnsi="Calibri"/>
                <w:b/>
                <w:sz w:val="24"/>
                <w:szCs w:val="24"/>
              </w:rPr>
              <w:t>R$ 4.</w:t>
            </w:r>
            <w:r w:rsidR="00DE5D2A" w:rsidRPr="004826DC">
              <w:rPr>
                <w:rFonts w:ascii="Calibri" w:hAnsi="Calibri"/>
                <w:b/>
                <w:sz w:val="24"/>
                <w:szCs w:val="24"/>
              </w:rPr>
              <w:t>749</w:t>
            </w:r>
            <w:r w:rsidRPr="004826DC">
              <w:rPr>
                <w:rFonts w:ascii="Calibri" w:hAnsi="Calibri"/>
                <w:b/>
                <w:sz w:val="24"/>
                <w:szCs w:val="24"/>
              </w:rPr>
              <w:t>.3</w:t>
            </w:r>
            <w:r w:rsidR="00DE5D2A" w:rsidRPr="004826DC">
              <w:rPr>
                <w:rFonts w:ascii="Calibri" w:hAnsi="Calibri"/>
                <w:b/>
                <w:sz w:val="24"/>
                <w:szCs w:val="24"/>
              </w:rPr>
              <w:t>6</w:t>
            </w:r>
            <w:r w:rsidRPr="004826DC">
              <w:rPr>
                <w:rFonts w:ascii="Calibri" w:hAnsi="Calibri"/>
                <w:b/>
                <w:sz w:val="24"/>
                <w:szCs w:val="24"/>
              </w:rPr>
              <w:t>0,00</w:t>
            </w:r>
          </w:p>
        </w:tc>
      </w:tr>
    </w:tbl>
    <w:p w:rsidR="0076629D" w:rsidRPr="004826DC" w:rsidRDefault="0076629D" w:rsidP="0076629D">
      <w:pPr>
        <w:pStyle w:val="Ttulo2"/>
        <w:ind w:left="710"/>
        <w:rPr>
          <w:rFonts w:ascii="Calibri" w:hAnsi="Calibri"/>
          <w:color w:val="auto"/>
          <w:szCs w:val="24"/>
        </w:rPr>
      </w:pPr>
      <w:r w:rsidRPr="004826DC">
        <w:rPr>
          <w:rFonts w:ascii="Calibri" w:hAnsi="Calibri"/>
          <w:color w:val="auto"/>
          <w:szCs w:val="24"/>
        </w:rPr>
        <w:t>Tabela I – Estimativa de Volume e Preço Global</w:t>
      </w:r>
    </w:p>
    <w:p w:rsidR="0076629D" w:rsidRPr="004826DC" w:rsidRDefault="00631921" w:rsidP="00631921">
      <w:pPr>
        <w:pStyle w:val="Ttulo2"/>
        <w:keepNext w:val="0"/>
        <w:numPr>
          <w:ilvl w:val="1"/>
          <w:numId w:val="0"/>
        </w:numPr>
        <w:tabs>
          <w:tab w:val="clear" w:pos="1701"/>
        </w:tabs>
        <w:spacing w:before="200" w:line="276" w:lineRule="auto"/>
        <w:ind w:left="1286" w:right="0" w:hanging="576"/>
        <w:jc w:val="both"/>
        <w:rPr>
          <w:rFonts w:ascii="Calibri" w:hAnsi="Calibri"/>
          <w:color w:val="auto"/>
          <w:szCs w:val="24"/>
        </w:rPr>
      </w:pPr>
      <w:r w:rsidRPr="004826DC">
        <w:rPr>
          <w:rFonts w:ascii="Calibri" w:hAnsi="Calibri"/>
          <w:b w:val="0"/>
          <w:color w:val="auto"/>
          <w:szCs w:val="24"/>
        </w:rPr>
        <w:t>2.3</w:t>
      </w:r>
      <w:r w:rsidRPr="004826DC">
        <w:rPr>
          <w:rFonts w:ascii="Calibri" w:hAnsi="Calibri"/>
          <w:b w:val="0"/>
          <w:color w:val="auto"/>
          <w:szCs w:val="24"/>
        </w:rPr>
        <w:tab/>
      </w:r>
      <w:r w:rsidR="0076629D" w:rsidRPr="004826DC">
        <w:rPr>
          <w:rFonts w:ascii="Calibri" w:hAnsi="Calibri"/>
          <w:b w:val="0"/>
          <w:color w:val="auto"/>
          <w:szCs w:val="24"/>
        </w:rPr>
        <w:t xml:space="preserve">Os volumes apresentados na Tabela I são meramente estimativos e não constituem compromisso de demanda por parte do </w:t>
      </w:r>
      <w:r w:rsidR="00C629F0" w:rsidRPr="004826DC">
        <w:rPr>
          <w:rFonts w:ascii="Calibri" w:hAnsi="Calibri"/>
          <w:b w:val="0"/>
          <w:color w:val="auto"/>
          <w:szCs w:val="24"/>
        </w:rPr>
        <w:t>CONTRATANTE</w:t>
      </w:r>
      <w:r w:rsidR="0076629D" w:rsidRPr="004826DC">
        <w:rPr>
          <w:rFonts w:ascii="Calibri" w:hAnsi="Calibri"/>
          <w:b w:val="0"/>
          <w:color w:val="auto"/>
          <w:szCs w:val="24"/>
        </w:rPr>
        <w:t>.</w:t>
      </w:r>
    </w:p>
    <w:p w:rsidR="0076629D" w:rsidRPr="004826DC" w:rsidRDefault="00631921" w:rsidP="0076629D">
      <w:pPr>
        <w:pStyle w:val="Ttulo1"/>
        <w:keepNext w:val="0"/>
        <w:spacing w:before="480" w:after="0" w:line="276" w:lineRule="auto"/>
        <w:ind w:left="432" w:hanging="432"/>
        <w:contextualSpacing/>
        <w:jc w:val="both"/>
        <w:rPr>
          <w:rFonts w:ascii="Calibri" w:hAnsi="Calibri"/>
          <w:sz w:val="24"/>
          <w:szCs w:val="24"/>
        </w:rPr>
      </w:pPr>
      <w:r w:rsidRPr="004826DC">
        <w:rPr>
          <w:rFonts w:ascii="Calibri" w:hAnsi="Calibri"/>
          <w:sz w:val="24"/>
          <w:szCs w:val="24"/>
        </w:rPr>
        <w:t xml:space="preserve">3 </w:t>
      </w:r>
      <w:r w:rsidR="0076629D" w:rsidRPr="004826DC">
        <w:rPr>
          <w:rFonts w:ascii="Calibri" w:hAnsi="Calibri"/>
          <w:sz w:val="24"/>
          <w:szCs w:val="24"/>
        </w:rPr>
        <w:t>Modelo de Execução do Objeto</w:t>
      </w:r>
      <w:bookmarkEnd w:id="3"/>
    </w:p>
    <w:p w:rsidR="0076629D" w:rsidRPr="004826DC" w:rsidRDefault="0076629D" w:rsidP="0076629D">
      <w:pPr>
        <w:pStyle w:val="SubttuloTR"/>
        <w:rPr>
          <w:rFonts w:ascii="Calibri" w:hAnsi="Calibri"/>
        </w:rPr>
      </w:pPr>
      <w:bookmarkStart w:id="4" w:name="_Toc301892524"/>
      <w:r w:rsidRPr="004826DC">
        <w:rPr>
          <w:rFonts w:ascii="Calibri" w:hAnsi="Calibri"/>
        </w:rPr>
        <w:t>Dinâmica do contrato</w:t>
      </w:r>
      <w:bookmarkEnd w:id="4"/>
    </w:p>
    <w:p w:rsidR="0076629D" w:rsidRPr="004826DC" w:rsidRDefault="00631921" w:rsidP="0076629D">
      <w:pPr>
        <w:pStyle w:val="Ttulo2"/>
        <w:keepNext w:val="0"/>
        <w:numPr>
          <w:ilvl w:val="1"/>
          <w:numId w:val="0"/>
        </w:numPr>
        <w:tabs>
          <w:tab w:val="clear" w:pos="1701"/>
        </w:tabs>
        <w:spacing w:before="200" w:line="276" w:lineRule="auto"/>
        <w:ind w:left="1286" w:right="0" w:hanging="576"/>
        <w:jc w:val="both"/>
        <w:rPr>
          <w:rFonts w:ascii="Calibri" w:hAnsi="Calibri"/>
          <w:b w:val="0"/>
          <w:color w:val="auto"/>
          <w:szCs w:val="24"/>
        </w:rPr>
      </w:pPr>
      <w:bookmarkStart w:id="5" w:name="_Toc301892525"/>
      <w:r w:rsidRPr="004826DC">
        <w:rPr>
          <w:rFonts w:ascii="Calibri" w:hAnsi="Calibri"/>
          <w:b w:val="0"/>
          <w:color w:val="auto"/>
          <w:szCs w:val="24"/>
        </w:rPr>
        <w:t xml:space="preserve">3.1 </w:t>
      </w:r>
      <w:r w:rsidRPr="004826DC">
        <w:rPr>
          <w:rFonts w:ascii="Calibri" w:hAnsi="Calibri"/>
          <w:b w:val="0"/>
          <w:color w:val="auto"/>
          <w:szCs w:val="24"/>
        </w:rPr>
        <w:tab/>
      </w:r>
      <w:r w:rsidR="0076629D" w:rsidRPr="004826DC">
        <w:rPr>
          <w:rFonts w:ascii="Calibri" w:hAnsi="Calibri"/>
          <w:b w:val="0"/>
          <w:color w:val="auto"/>
          <w:szCs w:val="24"/>
        </w:rPr>
        <w:t>O objetivo da presente contratação é ampliar a capacidade de entrega da área de TI do TCU e, ao mesmo tempo, assegurar a qualidade dos produtos entregues para as demais áreas do Tribunal de Contas da União.</w:t>
      </w:r>
      <w:bookmarkEnd w:id="5"/>
    </w:p>
    <w:p w:rsidR="0076629D" w:rsidRPr="004826DC" w:rsidRDefault="00631921" w:rsidP="0076629D">
      <w:pPr>
        <w:pStyle w:val="Ttulo2"/>
        <w:keepNext w:val="0"/>
        <w:numPr>
          <w:ilvl w:val="1"/>
          <w:numId w:val="0"/>
        </w:numPr>
        <w:tabs>
          <w:tab w:val="clear" w:pos="1701"/>
        </w:tabs>
        <w:spacing w:before="200" w:line="276" w:lineRule="auto"/>
        <w:ind w:left="1286" w:right="0" w:hanging="576"/>
        <w:jc w:val="both"/>
        <w:rPr>
          <w:rFonts w:ascii="Calibri" w:hAnsi="Calibri"/>
          <w:b w:val="0"/>
          <w:color w:val="auto"/>
          <w:szCs w:val="24"/>
        </w:rPr>
      </w:pPr>
      <w:bookmarkStart w:id="6" w:name="_Toc301892526"/>
      <w:r w:rsidRPr="004826DC">
        <w:rPr>
          <w:rFonts w:ascii="Calibri" w:hAnsi="Calibri"/>
          <w:b w:val="0"/>
          <w:color w:val="auto"/>
          <w:szCs w:val="24"/>
        </w:rPr>
        <w:t>3.2</w:t>
      </w:r>
      <w:r w:rsidRPr="004826DC">
        <w:rPr>
          <w:rFonts w:ascii="Calibri" w:hAnsi="Calibri"/>
          <w:b w:val="0"/>
          <w:color w:val="auto"/>
          <w:szCs w:val="24"/>
        </w:rPr>
        <w:tab/>
      </w:r>
      <w:r w:rsidR="0076629D" w:rsidRPr="004826DC">
        <w:rPr>
          <w:rFonts w:ascii="Calibri" w:hAnsi="Calibri"/>
          <w:b w:val="0"/>
          <w:color w:val="auto"/>
          <w:szCs w:val="24"/>
        </w:rPr>
        <w:t xml:space="preserve">Será utilizado o instrumento de ordem de serviço (OS) como ferramenta de demanda à </w:t>
      </w:r>
      <w:r w:rsidR="00C4442C" w:rsidRPr="004826DC">
        <w:rPr>
          <w:rFonts w:ascii="Calibri" w:hAnsi="Calibri"/>
          <w:b w:val="0"/>
          <w:color w:val="auto"/>
          <w:szCs w:val="24"/>
        </w:rPr>
        <w:t>CONTRATADA</w:t>
      </w:r>
      <w:r w:rsidR="0076629D" w:rsidRPr="004826DC">
        <w:rPr>
          <w:rFonts w:ascii="Calibri" w:hAnsi="Calibri"/>
          <w:b w:val="0"/>
          <w:color w:val="auto"/>
          <w:szCs w:val="24"/>
        </w:rPr>
        <w:t>. A OS servirá também para o acompanhamento do nível dos serviços prestados.</w:t>
      </w:r>
      <w:bookmarkEnd w:id="6"/>
      <w:r w:rsidR="0076629D" w:rsidRPr="004826DC">
        <w:rPr>
          <w:rFonts w:ascii="Calibri" w:hAnsi="Calibri"/>
          <w:b w:val="0"/>
          <w:color w:val="auto"/>
          <w:szCs w:val="24"/>
        </w:rPr>
        <w:t xml:space="preserve"> </w:t>
      </w:r>
    </w:p>
    <w:p w:rsidR="0076629D" w:rsidRPr="004826DC" w:rsidRDefault="00631921" w:rsidP="0076629D">
      <w:pPr>
        <w:pStyle w:val="Ttulo2"/>
        <w:keepNext w:val="0"/>
        <w:numPr>
          <w:ilvl w:val="1"/>
          <w:numId w:val="0"/>
        </w:numPr>
        <w:tabs>
          <w:tab w:val="clear" w:pos="1701"/>
        </w:tabs>
        <w:spacing w:before="200" w:line="276" w:lineRule="auto"/>
        <w:ind w:left="1286" w:right="0" w:hanging="576"/>
        <w:jc w:val="both"/>
        <w:rPr>
          <w:rFonts w:ascii="Calibri" w:hAnsi="Calibri"/>
          <w:b w:val="0"/>
          <w:color w:val="auto"/>
          <w:szCs w:val="24"/>
        </w:rPr>
      </w:pPr>
      <w:bookmarkStart w:id="7" w:name="_Toc301892527"/>
      <w:r w:rsidRPr="004826DC">
        <w:rPr>
          <w:rFonts w:ascii="Calibri" w:hAnsi="Calibri"/>
          <w:b w:val="0"/>
          <w:color w:val="auto"/>
          <w:szCs w:val="24"/>
        </w:rPr>
        <w:lastRenderedPageBreak/>
        <w:t>3.3</w:t>
      </w:r>
      <w:r w:rsidRPr="004826DC">
        <w:rPr>
          <w:rFonts w:ascii="Calibri" w:hAnsi="Calibri"/>
          <w:b w:val="0"/>
          <w:color w:val="auto"/>
          <w:szCs w:val="24"/>
        </w:rPr>
        <w:tab/>
      </w:r>
      <w:r w:rsidR="0076629D" w:rsidRPr="004826DC">
        <w:rPr>
          <w:rFonts w:ascii="Calibri" w:hAnsi="Calibri"/>
          <w:b w:val="0"/>
          <w:color w:val="auto"/>
          <w:szCs w:val="24"/>
        </w:rPr>
        <w:t>A presente contratação contempla seis tipos distintos de ordens de serviço: OS de projeto, OS de manutenção evolutiva/adaptativa, OS de documentação de sistemas, OS de teste de sistemas, OS de preparação de ambientes de treinamento, OS de sustentação de aplicações.</w:t>
      </w:r>
      <w:bookmarkEnd w:id="7"/>
    </w:p>
    <w:p w:rsidR="0076629D" w:rsidRPr="004826DC" w:rsidRDefault="00631921" w:rsidP="0076629D">
      <w:pPr>
        <w:pStyle w:val="Ttulo2"/>
        <w:keepNext w:val="0"/>
        <w:numPr>
          <w:ilvl w:val="1"/>
          <w:numId w:val="0"/>
        </w:numPr>
        <w:tabs>
          <w:tab w:val="clear" w:pos="1701"/>
        </w:tabs>
        <w:spacing w:before="200" w:line="276" w:lineRule="auto"/>
        <w:ind w:left="1286" w:right="0" w:hanging="576"/>
        <w:jc w:val="both"/>
        <w:rPr>
          <w:rFonts w:ascii="Calibri" w:hAnsi="Calibri"/>
          <w:b w:val="0"/>
          <w:color w:val="auto"/>
          <w:szCs w:val="24"/>
        </w:rPr>
      </w:pPr>
      <w:bookmarkStart w:id="8" w:name="_Toc301892528"/>
      <w:r w:rsidRPr="004826DC">
        <w:rPr>
          <w:rFonts w:ascii="Calibri" w:hAnsi="Calibri"/>
          <w:b w:val="0"/>
          <w:color w:val="auto"/>
          <w:szCs w:val="24"/>
        </w:rPr>
        <w:t>3.4</w:t>
      </w:r>
      <w:r w:rsidRPr="004826DC">
        <w:rPr>
          <w:rFonts w:ascii="Calibri" w:hAnsi="Calibri"/>
          <w:b w:val="0"/>
          <w:color w:val="auto"/>
          <w:szCs w:val="24"/>
        </w:rPr>
        <w:tab/>
      </w:r>
      <w:r w:rsidR="0076629D" w:rsidRPr="004826DC">
        <w:rPr>
          <w:rFonts w:ascii="Calibri" w:hAnsi="Calibri"/>
          <w:b w:val="0"/>
          <w:color w:val="auto"/>
          <w:szCs w:val="24"/>
        </w:rPr>
        <w:t>Cada tipo de OS possui fluxo de trabalho específico, que será detalhado mais adiante neste termo de referência. Nos Anexos II-A, II-B, II-C, II-D, II-E e II-F são apresentados diagramas que representam os fluxos de trabalho de cada tipo de OS.</w:t>
      </w:r>
      <w:bookmarkEnd w:id="8"/>
    </w:p>
    <w:p w:rsidR="0076629D" w:rsidRPr="004826DC" w:rsidRDefault="00631921" w:rsidP="0076629D">
      <w:pPr>
        <w:pStyle w:val="Ttulo2"/>
        <w:keepNext w:val="0"/>
        <w:numPr>
          <w:ilvl w:val="1"/>
          <w:numId w:val="0"/>
        </w:numPr>
        <w:tabs>
          <w:tab w:val="clear" w:pos="1701"/>
        </w:tabs>
        <w:spacing w:before="200" w:line="276" w:lineRule="auto"/>
        <w:ind w:left="1286" w:right="0" w:hanging="576"/>
        <w:jc w:val="both"/>
        <w:rPr>
          <w:rFonts w:ascii="Calibri" w:hAnsi="Calibri"/>
          <w:b w:val="0"/>
          <w:color w:val="auto"/>
          <w:szCs w:val="24"/>
        </w:rPr>
      </w:pPr>
      <w:bookmarkStart w:id="9" w:name="_Toc301892529"/>
      <w:r w:rsidRPr="004826DC">
        <w:rPr>
          <w:rFonts w:ascii="Calibri" w:hAnsi="Calibri"/>
          <w:b w:val="0"/>
          <w:color w:val="auto"/>
          <w:szCs w:val="24"/>
        </w:rPr>
        <w:t>3.5</w:t>
      </w:r>
      <w:r w:rsidRPr="004826DC">
        <w:rPr>
          <w:rFonts w:ascii="Calibri" w:hAnsi="Calibri"/>
          <w:b w:val="0"/>
          <w:color w:val="auto"/>
          <w:szCs w:val="24"/>
        </w:rPr>
        <w:tab/>
      </w:r>
      <w:r w:rsidR="0076629D" w:rsidRPr="004826DC">
        <w:rPr>
          <w:rFonts w:ascii="Calibri" w:hAnsi="Calibri"/>
          <w:b w:val="0"/>
          <w:color w:val="auto"/>
          <w:szCs w:val="24"/>
        </w:rPr>
        <w:t>No Anexo VIII são apresentados os modelos de OS que serão utilizados no contrato para cada tipo de demanda.</w:t>
      </w:r>
      <w:bookmarkEnd w:id="9"/>
    </w:p>
    <w:p w:rsidR="0076629D" w:rsidRPr="004826DC" w:rsidRDefault="00631921" w:rsidP="0076629D">
      <w:pPr>
        <w:pStyle w:val="Ttulo2"/>
        <w:keepNext w:val="0"/>
        <w:numPr>
          <w:ilvl w:val="1"/>
          <w:numId w:val="0"/>
        </w:numPr>
        <w:tabs>
          <w:tab w:val="clear" w:pos="1701"/>
        </w:tabs>
        <w:spacing w:before="200" w:line="276" w:lineRule="auto"/>
        <w:ind w:left="1286" w:right="0" w:hanging="576"/>
        <w:jc w:val="both"/>
        <w:rPr>
          <w:rFonts w:ascii="Calibri" w:hAnsi="Calibri"/>
          <w:b w:val="0"/>
          <w:color w:val="auto"/>
          <w:szCs w:val="24"/>
        </w:rPr>
      </w:pPr>
      <w:bookmarkStart w:id="10" w:name="_Toc301892530"/>
      <w:r w:rsidRPr="004826DC">
        <w:rPr>
          <w:rFonts w:ascii="Calibri" w:hAnsi="Calibri"/>
          <w:b w:val="0"/>
          <w:color w:val="auto"/>
          <w:szCs w:val="24"/>
        </w:rPr>
        <w:t>3.6</w:t>
      </w:r>
      <w:r w:rsidRPr="004826DC">
        <w:rPr>
          <w:rFonts w:ascii="Calibri" w:hAnsi="Calibri"/>
          <w:b w:val="0"/>
          <w:color w:val="auto"/>
          <w:szCs w:val="24"/>
        </w:rPr>
        <w:tab/>
      </w:r>
      <w:r w:rsidR="0076629D" w:rsidRPr="004826DC">
        <w:rPr>
          <w:rFonts w:ascii="Calibri" w:hAnsi="Calibri"/>
          <w:b w:val="0"/>
          <w:color w:val="auto"/>
          <w:szCs w:val="24"/>
        </w:rPr>
        <w:t xml:space="preserve">A critério do TCU, os fluxos de trabalho poderão sofrer melhorias e adaptações As mudanças deverão ser comunicadas à </w:t>
      </w:r>
      <w:r w:rsidR="00C4442C" w:rsidRPr="004826DC">
        <w:rPr>
          <w:rFonts w:ascii="Calibri" w:hAnsi="Calibri"/>
          <w:b w:val="0"/>
          <w:color w:val="auto"/>
          <w:szCs w:val="24"/>
        </w:rPr>
        <w:t>CONTRATADA</w:t>
      </w:r>
      <w:r w:rsidR="0076629D" w:rsidRPr="004826DC">
        <w:rPr>
          <w:rFonts w:ascii="Calibri" w:hAnsi="Calibri"/>
          <w:b w:val="0"/>
          <w:color w:val="auto"/>
          <w:szCs w:val="24"/>
        </w:rPr>
        <w:t xml:space="preserve"> com antecedência mínima de 30 dias do início da adoção do novo fluxo de trabalho.</w:t>
      </w:r>
    </w:p>
    <w:p w:rsidR="0076629D" w:rsidRPr="004826DC" w:rsidRDefault="00631921" w:rsidP="0076629D">
      <w:pPr>
        <w:pStyle w:val="Ttulo2"/>
        <w:keepNext w:val="0"/>
        <w:numPr>
          <w:ilvl w:val="1"/>
          <w:numId w:val="0"/>
        </w:numPr>
        <w:tabs>
          <w:tab w:val="clear" w:pos="1701"/>
        </w:tabs>
        <w:spacing w:before="200" w:line="276" w:lineRule="auto"/>
        <w:ind w:left="1286" w:right="0" w:hanging="576"/>
        <w:jc w:val="both"/>
        <w:rPr>
          <w:rFonts w:ascii="Calibri" w:hAnsi="Calibri"/>
          <w:b w:val="0"/>
          <w:color w:val="auto"/>
          <w:szCs w:val="24"/>
        </w:rPr>
      </w:pPr>
      <w:r w:rsidRPr="004826DC">
        <w:rPr>
          <w:rFonts w:ascii="Calibri" w:hAnsi="Calibri"/>
          <w:b w:val="0"/>
          <w:color w:val="auto"/>
          <w:szCs w:val="24"/>
        </w:rPr>
        <w:t>3.7</w:t>
      </w:r>
      <w:r w:rsidRPr="004826DC">
        <w:rPr>
          <w:rFonts w:ascii="Calibri" w:hAnsi="Calibri"/>
          <w:b w:val="0"/>
          <w:color w:val="auto"/>
          <w:szCs w:val="24"/>
        </w:rPr>
        <w:tab/>
      </w:r>
      <w:r w:rsidR="0076629D" w:rsidRPr="004826DC">
        <w:rPr>
          <w:rFonts w:ascii="Calibri" w:hAnsi="Calibri"/>
          <w:b w:val="0"/>
          <w:color w:val="auto"/>
          <w:szCs w:val="24"/>
        </w:rPr>
        <w:t>A métrica a ser utilizada para a estimativa de tamanho dos produtos é Pontos de Função Brutos (PFB) não ajustados, conforme detalhado adiante neste termo de referência</w:t>
      </w:r>
      <w:bookmarkEnd w:id="10"/>
      <w:r w:rsidR="0076629D" w:rsidRPr="004826DC">
        <w:rPr>
          <w:rFonts w:ascii="Calibri" w:hAnsi="Calibri"/>
          <w:b w:val="0"/>
          <w:color w:val="auto"/>
          <w:szCs w:val="24"/>
        </w:rPr>
        <w:t>.</w:t>
      </w:r>
    </w:p>
    <w:p w:rsidR="0076629D" w:rsidRPr="004826DC" w:rsidRDefault="00631921" w:rsidP="0076629D">
      <w:pPr>
        <w:pStyle w:val="Ttulo2"/>
        <w:keepNext w:val="0"/>
        <w:numPr>
          <w:ilvl w:val="1"/>
          <w:numId w:val="0"/>
        </w:numPr>
        <w:tabs>
          <w:tab w:val="clear" w:pos="1701"/>
        </w:tabs>
        <w:spacing w:before="200" w:line="276" w:lineRule="auto"/>
        <w:ind w:left="1286" w:right="0" w:hanging="576"/>
        <w:jc w:val="both"/>
        <w:rPr>
          <w:rFonts w:ascii="Calibri" w:hAnsi="Calibri"/>
          <w:b w:val="0"/>
          <w:color w:val="auto"/>
          <w:szCs w:val="24"/>
        </w:rPr>
      </w:pPr>
      <w:bookmarkStart w:id="11" w:name="_Toc301892531"/>
      <w:r w:rsidRPr="004826DC">
        <w:rPr>
          <w:rFonts w:ascii="Calibri" w:hAnsi="Calibri"/>
          <w:b w:val="0"/>
          <w:color w:val="auto"/>
          <w:szCs w:val="24"/>
        </w:rPr>
        <w:t>3.8</w:t>
      </w:r>
      <w:r w:rsidRPr="004826DC">
        <w:rPr>
          <w:rFonts w:ascii="Calibri" w:hAnsi="Calibri"/>
          <w:b w:val="0"/>
          <w:color w:val="auto"/>
          <w:szCs w:val="24"/>
        </w:rPr>
        <w:tab/>
      </w:r>
      <w:r w:rsidR="0076629D" w:rsidRPr="004826DC">
        <w:rPr>
          <w:rFonts w:ascii="Calibri" w:hAnsi="Calibri"/>
          <w:b w:val="0"/>
          <w:color w:val="auto"/>
          <w:szCs w:val="24"/>
        </w:rPr>
        <w:t xml:space="preserve">Os serviços serão executados nas dependências da </w:t>
      </w:r>
      <w:r w:rsidR="00C4442C" w:rsidRPr="004826DC">
        <w:rPr>
          <w:rFonts w:ascii="Calibri" w:hAnsi="Calibri"/>
          <w:b w:val="0"/>
          <w:color w:val="auto"/>
          <w:szCs w:val="24"/>
        </w:rPr>
        <w:t>CONTRATADA</w:t>
      </w:r>
      <w:r w:rsidR="0076629D" w:rsidRPr="004826DC">
        <w:rPr>
          <w:rFonts w:ascii="Calibri" w:hAnsi="Calibri"/>
          <w:b w:val="0"/>
          <w:color w:val="auto"/>
          <w:szCs w:val="24"/>
        </w:rPr>
        <w:t>, exceto nas situações que demandam reuniões ou interação constante com equipes do TCU, conforme especificado neste termo de referência.</w:t>
      </w:r>
    </w:p>
    <w:p w:rsidR="0076629D" w:rsidRPr="004826DC" w:rsidRDefault="00631921" w:rsidP="0076629D">
      <w:pPr>
        <w:pStyle w:val="Ttulo2"/>
        <w:keepNext w:val="0"/>
        <w:numPr>
          <w:ilvl w:val="1"/>
          <w:numId w:val="0"/>
        </w:numPr>
        <w:tabs>
          <w:tab w:val="clear" w:pos="1701"/>
        </w:tabs>
        <w:spacing w:before="200" w:line="276" w:lineRule="auto"/>
        <w:ind w:left="1286" w:right="0" w:hanging="576"/>
        <w:jc w:val="both"/>
        <w:rPr>
          <w:rFonts w:ascii="Calibri" w:hAnsi="Calibri"/>
          <w:b w:val="0"/>
          <w:color w:val="auto"/>
          <w:szCs w:val="24"/>
        </w:rPr>
      </w:pPr>
      <w:r w:rsidRPr="004826DC">
        <w:rPr>
          <w:rFonts w:ascii="Calibri" w:hAnsi="Calibri"/>
          <w:b w:val="0"/>
          <w:color w:val="auto"/>
          <w:szCs w:val="24"/>
        </w:rPr>
        <w:t>3.9</w:t>
      </w:r>
      <w:r w:rsidRPr="004826DC">
        <w:rPr>
          <w:rFonts w:ascii="Calibri" w:hAnsi="Calibri"/>
          <w:b w:val="0"/>
          <w:color w:val="auto"/>
          <w:szCs w:val="24"/>
        </w:rPr>
        <w:tab/>
      </w:r>
      <w:r w:rsidR="0076629D" w:rsidRPr="004826DC">
        <w:rPr>
          <w:rFonts w:ascii="Calibri" w:hAnsi="Calibri"/>
          <w:b w:val="0"/>
          <w:color w:val="auto"/>
          <w:szCs w:val="24"/>
        </w:rPr>
        <w:t xml:space="preserve">Antes do início dos serviços, a </w:t>
      </w:r>
      <w:r w:rsidR="00C4442C" w:rsidRPr="004826DC">
        <w:rPr>
          <w:rFonts w:ascii="Calibri" w:hAnsi="Calibri"/>
          <w:b w:val="0"/>
          <w:color w:val="auto"/>
          <w:szCs w:val="24"/>
        </w:rPr>
        <w:t>CONTRATADA</w:t>
      </w:r>
      <w:r w:rsidR="0076629D" w:rsidRPr="004826DC">
        <w:rPr>
          <w:rFonts w:ascii="Calibri" w:hAnsi="Calibri"/>
          <w:b w:val="0"/>
          <w:color w:val="auto"/>
          <w:szCs w:val="24"/>
        </w:rPr>
        <w:t xml:space="preserve"> deverá indicar profissional para atuar como gerente de contrato e outro para atuar como gerente de demandas da </w:t>
      </w:r>
      <w:r w:rsidR="00C4442C" w:rsidRPr="004826DC">
        <w:rPr>
          <w:rFonts w:ascii="Calibri" w:hAnsi="Calibri"/>
          <w:b w:val="0"/>
          <w:color w:val="auto"/>
          <w:szCs w:val="24"/>
        </w:rPr>
        <w:t xml:space="preserve"> CONTRATADA</w:t>
      </w:r>
      <w:r w:rsidR="0076629D" w:rsidRPr="004826DC">
        <w:rPr>
          <w:rFonts w:ascii="Calibri" w:hAnsi="Calibri"/>
          <w:b w:val="0"/>
          <w:color w:val="auto"/>
          <w:szCs w:val="24"/>
        </w:rPr>
        <w:t>. Esses profissionais devem atender aos requisitos especificados na seção 6.4 deste termo de referência.</w:t>
      </w:r>
    </w:p>
    <w:p w:rsidR="0076629D" w:rsidRPr="004826DC" w:rsidRDefault="00631921" w:rsidP="0076629D">
      <w:pPr>
        <w:pStyle w:val="Ttulo2"/>
        <w:keepNext w:val="0"/>
        <w:numPr>
          <w:ilvl w:val="1"/>
          <w:numId w:val="0"/>
        </w:numPr>
        <w:tabs>
          <w:tab w:val="clear" w:pos="1701"/>
        </w:tabs>
        <w:spacing w:before="200" w:line="276" w:lineRule="auto"/>
        <w:ind w:left="1286" w:right="0" w:hanging="576"/>
        <w:jc w:val="both"/>
        <w:rPr>
          <w:rFonts w:ascii="Calibri" w:hAnsi="Calibri"/>
          <w:color w:val="auto"/>
          <w:szCs w:val="24"/>
        </w:rPr>
      </w:pPr>
      <w:r w:rsidRPr="004826DC">
        <w:rPr>
          <w:rFonts w:ascii="Calibri" w:hAnsi="Calibri"/>
          <w:b w:val="0"/>
          <w:color w:val="auto"/>
          <w:szCs w:val="24"/>
        </w:rPr>
        <w:t>3.10</w:t>
      </w:r>
      <w:r w:rsidR="0076629D" w:rsidRPr="004826DC">
        <w:rPr>
          <w:rFonts w:ascii="Calibri" w:hAnsi="Calibri"/>
          <w:b w:val="0"/>
          <w:color w:val="auto"/>
          <w:szCs w:val="24"/>
        </w:rPr>
        <w:t xml:space="preserve"> </w:t>
      </w:r>
      <w:r w:rsidRPr="004826DC">
        <w:rPr>
          <w:rFonts w:ascii="Calibri" w:hAnsi="Calibri"/>
          <w:b w:val="0"/>
          <w:color w:val="auto"/>
          <w:szCs w:val="24"/>
        </w:rPr>
        <w:t xml:space="preserve"> </w:t>
      </w:r>
      <w:r w:rsidR="0076629D" w:rsidRPr="004826DC">
        <w:rPr>
          <w:rFonts w:ascii="Calibri" w:hAnsi="Calibri"/>
          <w:b w:val="0"/>
          <w:color w:val="auto"/>
          <w:szCs w:val="24"/>
        </w:rPr>
        <w:t>O gerente de contrato será responsável pela interlocução técnica com o TCU acerca da qualidade e andamento dos serviços. São responsabilidades do gerente de contrato:</w:t>
      </w:r>
    </w:p>
    <w:p w:rsidR="0076629D" w:rsidRPr="004826DC" w:rsidRDefault="007523A6" w:rsidP="007523A6">
      <w:pPr>
        <w:pStyle w:val="Incisos"/>
        <w:ind w:left="1560" w:hanging="284"/>
        <w:rPr>
          <w:rFonts w:ascii="Calibri" w:hAnsi="Calibri"/>
        </w:rPr>
      </w:pPr>
      <w:r w:rsidRPr="004826DC">
        <w:rPr>
          <w:rFonts w:ascii="Calibri" w:hAnsi="Calibri"/>
        </w:rPr>
        <w:t>a)</w:t>
      </w:r>
      <w:r w:rsidRPr="004826DC">
        <w:rPr>
          <w:rFonts w:ascii="Calibri" w:hAnsi="Calibri"/>
        </w:rPr>
        <w:tab/>
      </w:r>
      <w:r w:rsidR="0076629D" w:rsidRPr="004826DC">
        <w:rPr>
          <w:rFonts w:ascii="Calibri" w:hAnsi="Calibri"/>
        </w:rPr>
        <w:t xml:space="preserve">zelar pela qualidade geral dos serviços prestados pela </w:t>
      </w:r>
      <w:r w:rsidR="00C4442C" w:rsidRPr="004826DC">
        <w:rPr>
          <w:rFonts w:ascii="Calibri" w:hAnsi="Calibri"/>
        </w:rPr>
        <w:t>CONTRATADA</w:t>
      </w:r>
      <w:r w:rsidR="0076629D" w:rsidRPr="004826DC">
        <w:rPr>
          <w:rFonts w:ascii="Calibri" w:hAnsi="Calibri"/>
        </w:rPr>
        <w:t>;</w:t>
      </w:r>
    </w:p>
    <w:p w:rsidR="0076629D" w:rsidRPr="004826DC" w:rsidRDefault="007523A6" w:rsidP="007523A6">
      <w:pPr>
        <w:pStyle w:val="Incisos"/>
        <w:ind w:left="1560" w:hanging="284"/>
        <w:rPr>
          <w:rFonts w:ascii="Calibri" w:hAnsi="Calibri"/>
        </w:rPr>
      </w:pPr>
      <w:r w:rsidRPr="004826DC">
        <w:rPr>
          <w:rFonts w:ascii="Calibri" w:hAnsi="Calibri"/>
        </w:rPr>
        <w:t>b)</w:t>
      </w:r>
      <w:r w:rsidRPr="004826DC">
        <w:rPr>
          <w:rFonts w:ascii="Calibri" w:hAnsi="Calibri"/>
        </w:rPr>
        <w:tab/>
      </w:r>
      <w:r w:rsidR="0076629D" w:rsidRPr="004826DC">
        <w:rPr>
          <w:rFonts w:ascii="Calibri" w:hAnsi="Calibri"/>
        </w:rPr>
        <w:t xml:space="preserve">supervisionar, tecnicamente, a atuação dos gerentes de projeto e do gerente de demandas da </w:t>
      </w:r>
      <w:r w:rsidR="00C4442C" w:rsidRPr="004826DC">
        <w:rPr>
          <w:rFonts w:ascii="Calibri" w:hAnsi="Calibri"/>
        </w:rPr>
        <w:t xml:space="preserve"> CONTRATADA</w:t>
      </w:r>
      <w:r w:rsidR="0076629D" w:rsidRPr="004826DC">
        <w:rPr>
          <w:rFonts w:ascii="Calibri" w:hAnsi="Calibri"/>
        </w:rPr>
        <w:t xml:space="preserve"> indicados como responsáveis por OS conforme previsto neste termo de referência;</w:t>
      </w:r>
    </w:p>
    <w:p w:rsidR="0076629D" w:rsidRPr="004826DC" w:rsidRDefault="007523A6" w:rsidP="007523A6">
      <w:pPr>
        <w:pStyle w:val="Incisos"/>
        <w:ind w:left="1560" w:hanging="284"/>
        <w:rPr>
          <w:rFonts w:ascii="Calibri" w:hAnsi="Calibri"/>
        </w:rPr>
      </w:pPr>
      <w:r w:rsidRPr="004826DC">
        <w:rPr>
          <w:rFonts w:ascii="Calibri" w:hAnsi="Calibri"/>
        </w:rPr>
        <w:t>c)</w:t>
      </w:r>
      <w:r w:rsidRPr="004826DC">
        <w:rPr>
          <w:rFonts w:ascii="Calibri" w:hAnsi="Calibri"/>
        </w:rPr>
        <w:tab/>
      </w:r>
      <w:r w:rsidR="0076629D" w:rsidRPr="004826DC">
        <w:rPr>
          <w:rFonts w:ascii="Calibri" w:hAnsi="Calibri"/>
        </w:rPr>
        <w:t>participar das reuniões regulares de acompanhamento do contrato, em periodicidade a ser definida pelo TCU;</w:t>
      </w:r>
    </w:p>
    <w:p w:rsidR="0076629D" w:rsidRPr="004826DC" w:rsidRDefault="007523A6" w:rsidP="007523A6">
      <w:pPr>
        <w:pStyle w:val="Incisos"/>
        <w:ind w:left="1560" w:hanging="284"/>
        <w:rPr>
          <w:rFonts w:ascii="Calibri" w:hAnsi="Calibri"/>
        </w:rPr>
      </w:pPr>
      <w:r w:rsidRPr="004826DC">
        <w:rPr>
          <w:rFonts w:ascii="Calibri" w:hAnsi="Calibri"/>
        </w:rPr>
        <w:t>d)</w:t>
      </w:r>
      <w:r w:rsidRPr="004826DC">
        <w:rPr>
          <w:rFonts w:ascii="Calibri" w:hAnsi="Calibri"/>
        </w:rPr>
        <w:tab/>
      </w:r>
      <w:r w:rsidR="0076629D" w:rsidRPr="004826DC">
        <w:rPr>
          <w:rFonts w:ascii="Calibri" w:hAnsi="Calibri"/>
        </w:rPr>
        <w:t xml:space="preserve">avaliar, em conjunto com o TCU, os níveis de serviço alcançados pela </w:t>
      </w:r>
      <w:r w:rsidR="00C4442C" w:rsidRPr="004826DC">
        <w:rPr>
          <w:rFonts w:ascii="Calibri" w:hAnsi="Calibri"/>
        </w:rPr>
        <w:t>CONTRATADA</w:t>
      </w:r>
      <w:r w:rsidR="0076629D" w:rsidRPr="004826DC">
        <w:rPr>
          <w:rFonts w:ascii="Calibri" w:hAnsi="Calibri"/>
        </w:rPr>
        <w:t>;</w:t>
      </w:r>
    </w:p>
    <w:p w:rsidR="0076629D" w:rsidRPr="004826DC" w:rsidRDefault="007523A6" w:rsidP="007523A6">
      <w:pPr>
        <w:pStyle w:val="Incisos"/>
        <w:ind w:left="1560" w:hanging="284"/>
        <w:rPr>
          <w:rFonts w:ascii="Calibri" w:hAnsi="Calibri"/>
        </w:rPr>
      </w:pPr>
      <w:r w:rsidRPr="004826DC">
        <w:rPr>
          <w:rFonts w:ascii="Calibri" w:hAnsi="Calibri"/>
        </w:rPr>
        <w:lastRenderedPageBreak/>
        <w:t>e)</w:t>
      </w:r>
      <w:r w:rsidRPr="004826DC">
        <w:rPr>
          <w:rFonts w:ascii="Calibri" w:hAnsi="Calibri"/>
        </w:rPr>
        <w:tab/>
      </w:r>
      <w:r w:rsidR="0076629D" w:rsidRPr="004826DC">
        <w:rPr>
          <w:rFonts w:ascii="Calibri" w:hAnsi="Calibri"/>
        </w:rPr>
        <w:t>participar, sempre que convocado pelo TCU, de reuniões de abertura, acompanhamento ou encerramento de projeto;</w:t>
      </w:r>
    </w:p>
    <w:p w:rsidR="0076629D" w:rsidRPr="004826DC" w:rsidRDefault="007523A6" w:rsidP="007523A6">
      <w:pPr>
        <w:pStyle w:val="Incisos"/>
        <w:ind w:left="1560" w:hanging="284"/>
        <w:rPr>
          <w:rFonts w:ascii="Calibri" w:hAnsi="Calibri"/>
        </w:rPr>
      </w:pPr>
      <w:r w:rsidRPr="004826DC">
        <w:rPr>
          <w:rFonts w:ascii="Calibri" w:hAnsi="Calibri"/>
        </w:rPr>
        <w:t>f)</w:t>
      </w:r>
      <w:r w:rsidRPr="004826DC">
        <w:rPr>
          <w:rFonts w:ascii="Calibri" w:hAnsi="Calibri"/>
        </w:rPr>
        <w:tab/>
      </w:r>
      <w:r w:rsidR="0076629D" w:rsidRPr="004826DC">
        <w:rPr>
          <w:rFonts w:ascii="Calibri" w:hAnsi="Calibri"/>
        </w:rPr>
        <w:t>apresentar e negociar com o TCU medidas corretivas para OS com problema em sua execução, ou com vistas a atingir ou restabelecer níveis de serviço previstos neste termo de referência;</w:t>
      </w:r>
    </w:p>
    <w:p w:rsidR="0076629D" w:rsidRPr="004826DC" w:rsidRDefault="007523A6" w:rsidP="007523A6">
      <w:pPr>
        <w:pStyle w:val="Incisos"/>
        <w:ind w:left="1560" w:hanging="284"/>
        <w:rPr>
          <w:rFonts w:ascii="Calibri" w:hAnsi="Calibri"/>
        </w:rPr>
      </w:pPr>
      <w:r w:rsidRPr="004826DC">
        <w:rPr>
          <w:rFonts w:ascii="Calibri" w:hAnsi="Calibri"/>
        </w:rPr>
        <w:t>g)</w:t>
      </w:r>
      <w:r w:rsidRPr="004826DC">
        <w:rPr>
          <w:rFonts w:ascii="Calibri" w:hAnsi="Calibri"/>
        </w:rPr>
        <w:tab/>
      </w:r>
      <w:r w:rsidR="0076629D" w:rsidRPr="004826DC">
        <w:rPr>
          <w:rFonts w:ascii="Calibri" w:hAnsi="Calibri"/>
        </w:rPr>
        <w:t xml:space="preserve">assegurar que as medidas corretivas negociadas com o TCU sejam devidamentes observadas pela equipe da </w:t>
      </w:r>
      <w:r w:rsidR="00C4442C" w:rsidRPr="004826DC">
        <w:rPr>
          <w:rFonts w:ascii="Calibri" w:hAnsi="Calibri"/>
        </w:rPr>
        <w:t>CONTRATADA</w:t>
      </w:r>
      <w:r w:rsidR="0076629D" w:rsidRPr="004826DC">
        <w:rPr>
          <w:rFonts w:ascii="Calibri" w:hAnsi="Calibri"/>
        </w:rPr>
        <w:t>.</w:t>
      </w:r>
    </w:p>
    <w:p w:rsidR="0076629D" w:rsidRPr="004826DC" w:rsidRDefault="00631921" w:rsidP="0076629D">
      <w:pPr>
        <w:pStyle w:val="Ttulo2"/>
        <w:keepNext w:val="0"/>
        <w:numPr>
          <w:ilvl w:val="1"/>
          <w:numId w:val="0"/>
        </w:numPr>
        <w:tabs>
          <w:tab w:val="clear" w:pos="1701"/>
        </w:tabs>
        <w:spacing w:before="200" w:line="276" w:lineRule="auto"/>
        <w:ind w:left="1286" w:right="0" w:hanging="576"/>
        <w:jc w:val="both"/>
        <w:rPr>
          <w:rFonts w:ascii="Calibri" w:hAnsi="Calibri"/>
          <w:color w:val="auto"/>
          <w:szCs w:val="24"/>
        </w:rPr>
      </w:pPr>
      <w:r w:rsidRPr="004826DC">
        <w:rPr>
          <w:rFonts w:ascii="Calibri" w:hAnsi="Calibri"/>
          <w:b w:val="0"/>
          <w:color w:val="auto"/>
          <w:szCs w:val="24"/>
        </w:rPr>
        <w:t>3.11</w:t>
      </w:r>
      <w:r w:rsidRPr="004826DC">
        <w:rPr>
          <w:rFonts w:ascii="Calibri" w:hAnsi="Calibri"/>
          <w:b w:val="0"/>
          <w:color w:val="auto"/>
          <w:szCs w:val="24"/>
        </w:rPr>
        <w:tab/>
      </w:r>
      <w:r w:rsidR="0076629D" w:rsidRPr="004826DC">
        <w:rPr>
          <w:rFonts w:ascii="Calibri" w:hAnsi="Calibri"/>
          <w:b w:val="0"/>
          <w:color w:val="auto"/>
          <w:szCs w:val="24"/>
        </w:rPr>
        <w:t xml:space="preserve">O gerente de demandas da </w:t>
      </w:r>
      <w:r w:rsidR="00C4442C" w:rsidRPr="004826DC">
        <w:rPr>
          <w:rFonts w:ascii="Calibri" w:hAnsi="Calibri"/>
          <w:b w:val="0"/>
          <w:color w:val="auto"/>
          <w:szCs w:val="24"/>
        </w:rPr>
        <w:t>CONTRATADA</w:t>
      </w:r>
      <w:r w:rsidR="0076629D" w:rsidRPr="004826DC">
        <w:rPr>
          <w:rFonts w:ascii="Calibri" w:hAnsi="Calibri"/>
          <w:b w:val="0"/>
          <w:color w:val="auto"/>
          <w:szCs w:val="24"/>
        </w:rPr>
        <w:t xml:space="preserve"> será responsável pela interlocução técnica com o TCU acerca do andamento das OS não classificadas como projeto. São responsabilidades desse gerente:</w:t>
      </w:r>
    </w:p>
    <w:p w:rsidR="0076629D" w:rsidRPr="004826DC" w:rsidRDefault="0076629D" w:rsidP="00B727DF">
      <w:pPr>
        <w:pStyle w:val="Incisos"/>
        <w:numPr>
          <w:ilvl w:val="0"/>
          <w:numId w:val="9"/>
        </w:numPr>
        <w:ind w:left="1418" w:hanging="284"/>
        <w:rPr>
          <w:rFonts w:ascii="Calibri" w:hAnsi="Calibri"/>
        </w:rPr>
      </w:pPr>
      <w:r w:rsidRPr="004826DC">
        <w:rPr>
          <w:rFonts w:ascii="Calibri" w:hAnsi="Calibri"/>
        </w:rPr>
        <w:t xml:space="preserve">realizar e apresentar ao TCU o planejamento de atendimento das OS encaminhadas para a </w:t>
      </w:r>
      <w:r w:rsidR="00C4442C" w:rsidRPr="004826DC">
        <w:rPr>
          <w:rFonts w:ascii="Calibri" w:hAnsi="Calibri"/>
        </w:rPr>
        <w:t>CONTRATADA</w:t>
      </w:r>
      <w:r w:rsidRPr="004826DC">
        <w:rPr>
          <w:rFonts w:ascii="Calibri" w:hAnsi="Calibri"/>
        </w:rPr>
        <w:t>;</w:t>
      </w:r>
    </w:p>
    <w:p w:rsidR="0076629D" w:rsidRPr="004826DC" w:rsidRDefault="007523A6" w:rsidP="007523A6">
      <w:pPr>
        <w:pStyle w:val="Incisos"/>
        <w:ind w:left="1560" w:hanging="284"/>
        <w:rPr>
          <w:rFonts w:ascii="Calibri" w:hAnsi="Calibri"/>
        </w:rPr>
      </w:pPr>
      <w:r w:rsidRPr="004826DC">
        <w:rPr>
          <w:rFonts w:ascii="Calibri" w:hAnsi="Calibri"/>
        </w:rPr>
        <w:t>b)</w:t>
      </w:r>
      <w:r w:rsidRPr="004826DC">
        <w:rPr>
          <w:rFonts w:ascii="Calibri" w:hAnsi="Calibri"/>
        </w:rPr>
        <w:tab/>
      </w:r>
      <w:r w:rsidR="0076629D" w:rsidRPr="004826DC">
        <w:rPr>
          <w:rFonts w:ascii="Calibri" w:hAnsi="Calibri"/>
        </w:rPr>
        <w:t>gerenciar a equipe designada para execução das OS sob sua responsabilidade, assegurando o comprometimento de todos com os objetivos e  níveis de serviço previstos;</w:t>
      </w:r>
    </w:p>
    <w:p w:rsidR="0076629D" w:rsidRPr="004826DC" w:rsidRDefault="007523A6" w:rsidP="007523A6">
      <w:pPr>
        <w:pStyle w:val="Incisos"/>
        <w:ind w:left="1560" w:hanging="284"/>
        <w:rPr>
          <w:rFonts w:ascii="Calibri" w:hAnsi="Calibri"/>
        </w:rPr>
      </w:pPr>
      <w:r w:rsidRPr="004826DC">
        <w:rPr>
          <w:rFonts w:ascii="Calibri" w:hAnsi="Calibri"/>
        </w:rPr>
        <w:t>c)</w:t>
      </w:r>
      <w:r w:rsidRPr="004826DC">
        <w:rPr>
          <w:rFonts w:ascii="Calibri" w:hAnsi="Calibri"/>
        </w:rPr>
        <w:tab/>
      </w:r>
      <w:r w:rsidR="0076629D" w:rsidRPr="004826DC">
        <w:rPr>
          <w:rFonts w:ascii="Calibri" w:hAnsi="Calibri"/>
        </w:rPr>
        <w:t>assegurar a correta aplicação do fluxo de trabalho definido para as OS, conforme o Anexo II;</w:t>
      </w:r>
    </w:p>
    <w:p w:rsidR="0076629D" w:rsidRPr="004826DC" w:rsidRDefault="007523A6" w:rsidP="007523A6">
      <w:pPr>
        <w:pStyle w:val="Incisos"/>
        <w:ind w:left="1560" w:hanging="284"/>
        <w:rPr>
          <w:rFonts w:ascii="Calibri" w:hAnsi="Calibri"/>
        </w:rPr>
      </w:pPr>
      <w:r w:rsidRPr="004826DC">
        <w:rPr>
          <w:rFonts w:ascii="Calibri" w:hAnsi="Calibri"/>
        </w:rPr>
        <w:t>d)</w:t>
      </w:r>
      <w:r w:rsidRPr="004826DC">
        <w:rPr>
          <w:rFonts w:ascii="Calibri" w:hAnsi="Calibri"/>
        </w:rPr>
        <w:tab/>
      </w:r>
      <w:r w:rsidR="0076629D" w:rsidRPr="004826DC">
        <w:rPr>
          <w:rFonts w:ascii="Calibri" w:hAnsi="Calibri"/>
        </w:rPr>
        <w:t>responsabilizar-se pelo controle interno de qualidade dos produtos entregues pela</w:t>
      </w:r>
      <w:r w:rsidR="00C4442C" w:rsidRPr="004826DC">
        <w:rPr>
          <w:rFonts w:ascii="Calibri" w:hAnsi="Calibri"/>
        </w:rPr>
        <w:t xml:space="preserve"> CONTRATADA</w:t>
      </w:r>
      <w:r w:rsidR="0076629D" w:rsidRPr="004826DC">
        <w:rPr>
          <w:rFonts w:ascii="Calibri" w:hAnsi="Calibri"/>
        </w:rPr>
        <w:t>;</w:t>
      </w:r>
    </w:p>
    <w:p w:rsidR="0076629D" w:rsidRPr="004826DC" w:rsidRDefault="007523A6" w:rsidP="007523A6">
      <w:pPr>
        <w:pStyle w:val="Incisos"/>
        <w:ind w:left="1560" w:hanging="284"/>
        <w:rPr>
          <w:rFonts w:ascii="Calibri" w:hAnsi="Calibri"/>
        </w:rPr>
      </w:pPr>
      <w:r w:rsidRPr="004826DC">
        <w:rPr>
          <w:rFonts w:ascii="Calibri" w:hAnsi="Calibri"/>
        </w:rPr>
        <w:t>e)</w:t>
      </w:r>
      <w:r w:rsidRPr="004826DC">
        <w:rPr>
          <w:rFonts w:ascii="Calibri" w:hAnsi="Calibri"/>
        </w:rPr>
        <w:tab/>
      </w:r>
      <w:r w:rsidR="0076629D" w:rsidRPr="004826DC">
        <w:rPr>
          <w:rFonts w:ascii="Calibri" w:hAnsi="Calibri"/>
        </w:rPr>
        <w:t>participar, quando convocado, da reunião de acompanhamento do contrato.</w:t>
      </w:r>
    </w:p>
    <w:p w:rsidR="00A213EC" w:rsidRPr="004826DC" w:rsidRDefault="00A213EC" w:rsidP="00A213EC">
      <w:pPr>
        <w:pStyle w:val="Incisos"/>
        <w:ind w:left="1985" w:hanging="709"/>
        <w:rPr>
          <w:rFonts w:ascii="Calibri" w:hAnsi="Calibri"/>
        </w:rPr>
      </w:pPr>
      <w:r w:rsidRPr="004826DC">
        <w:rPr>
          <w:rFonts w:ascii="Calibri" w:hAnsi="Calibri"/>
        </w:rPr>
        <w:t>3.11.1.Conjuntamente com o gerente de contrato e gerente de demandas, poderá o preposto participar de todas as interlocuções com o CONTRATANTE.</w:t>
      </w:r>
    </w:p>
    <w:p w:rsidR="0076629D" w:rsidRPr="004826DC" w:rsidRDefault="00631921" w:rsidP="0076629D">
      <w:pPr>
        <w:pStyle w:val="Ttulo2"/>
        <w:keepNext w:val="0"/>
        <w:numPr>
          <w:ilvl w:val="1"/>
          <w:numId w:val="0"/>
        </w:numPr>
        <w:tabs>
          <w:tab w:val="clear" w:pos="1701"/>
        </w:tabs>
        <w:spacing w:before="200" w:line="276" w:lineRule="auto"/>
        <w:ind w:left="1286" w:right="0" w:hanging="576"/>
        <w:jc w:val="both"/>
        <w:rPr>
          <w:rFonts w:ascii="Calibri" w:hAnsi="Calibri"/>
          <w:b w:val="0"/>
          <w:color w:val="auto"/>
          <w:szCs w:val="24"/>
        </w:rPr>
      </w:pPr>
      <w:r w:rsidRPr="004826DC">
        <w:rPr>
          <w:rFonts w:ascii="Calibri" w:hAnsi="Calibri"/>
          <w:b w:val="0"/>
          <w:color w:val="auto"/>
          <w:szCs w:val="24"/>
        </w:rPr>
        <w:t>3.12</w:t>
      </w:r>
      <w:r w:rsidRPr="004826DC">
        <w:rPr>
          <w:rFonts w:ascii="Calibri" w:hAnsi="Calibri"/>
          <w:b w:val="0"/>
          <w:color w:val="auto"/>
          <w:szCs w:val="24"/>
        </w:rPr>
        <w:tab/>
      </w:r>
      <w:r w:rsidR="0076629D" w:rsidRPr="004826DC">
        <w:rPr>
          <w:rFonts w:ascii="Calibri" w:hAnsi="Calibri"/>
          <w:b w:val="0"/>
          <w:color w:val="auto"/>
          <w:szCs w:val="24"/>
        </w:rPr>
        <w:t xml:space="preserve">Ao executar uma OS, a </w:t>
      </w:r>
      <w:r w:rsidR="00C4442C" w:rsidRPr="004826DC">
        <w:rPr>
          <w:rFonts w:ascii="Calibri" w:hAnsi="Calibri"/>
          <w:b w:val="0"/>
          <w:color w:val="auto"/>
          <w:szCs w:val="24"/>
        </w:rPr>
        <w:t>CONTRATADA</w:t>
      </w:r>
      <w:r w:rsidR="0076629D" w:rsidRPr="004826DC">
        <w:rPr>
          <w:rFonts w:ascii="Calibri" w:hAnsi="Calibri"/>
          <w:b w:val="0"/>
          <w:color w:val="auto"/>
          <w:szCs w:val="24"/>
        </w:rPr>
        <w:t xml:space="preserve"> deve seguir os padrões de análise e programação orientada por objeto determinados pelo TCU, especialmente, a notação UML 2.3 ou superior, os templates de artefatos e a arquitetura de referência definidos pelo Tribunal.</w:t>
      </w:r>
      <w:bookmarkEnd w:id="11"/>
    </w:p>
    <w:p w:rsidR="0076629D" w:rsidRPr="004826DC" w:rsidRDefault="00631921" w:rsidP="0076629D">
      <w:pPr>
        <w:pStyle w:val="Ttulo2"/>
        <w:keepNext w:val="0"/>
        <w:numPr>
          <w:ilvl w:val="1"/>
          <w:numId w:val="0"/>
        </w:numPr>
        <w:tabs>
          <w:tab w:val="clear" w:pos="1701"/>
        </w:tabs>
        <w:spacing w:before="200" w:line="276" w:lineRule="auto"/>
        <w:ind w:left="1286" w:right="0" w:hanging="576"/>
        <w:jc w:val="both"/>
        <w:rPr>
          <w:rFonts w:ascii="Calibri" w:hAnsi="Calibri"/>
          <w:b w:val="0"/>
          <w:color w:val="auto"/>
          <w:szCs w:val="24"/>
        </w:rPr>
      </w:pPr>
      <w:r w:rsidRPr="004826DC">
        <w:rPr>
          <w:rFonts w:ascii="Calibri" w:hAnsi="Calibri"/>
          <w:b w:val="0"/>
          <w:color w:val="auto"/>
          <w:szCs w:val="24"/>
        </w:rPr>
        <w:t>3.13</w:t>
      </w:r>
      <w:r w:rsidRPr="004826DC">
        <w:rPr>
          <w:rFonts w:ascii="Calibri" w:hAnsi="Calibri"/>
          <w:b w:val="0"/>
          <w:color w:val="auto"/>
          <w:szCs w:val="24"/>
        </w:rPr>
        <w:tab/>
      </w:r>
      <w:r w:rsidR="0076629D" w:rsidRPr="004826DC">
        <w:rPr>
          <w:rFonts w:ascii="Calibri" w:hAnsi="Calibri"/>
          <w:b w:val="0"/>
          <w:color w:val="auto"/>
          <w:szCs w:val="24"/>
        </w:rPr>
        <w:t>Os templates dos artefatos constantes n</w:t>
      </w:r>
      <w:r w:rsidR="007523A6" w:rsidRPr="004826DC">
        <w:rPr>
          <w:rFonts w:ascii="Calibri" w:hAnsi="Calibri"/>
          <w:b w:val="0"/>
          <w:color w:val="auto"/>
          <w:szCs w:val="24"/>
        </w:rPr>
        <w:t xml:space="preserve">os diversos fluxos de trabalho </w:t>
      </w:r>
      <w:r w:rsidR="0076629D" w:rsidRPr="004826DC">
        <w:rPr>
          <w:rFonts w:ascii="Calibri" w:hAnsi="Calibri"/>
          <w:b w:val="0"/>
          <w:color w:val="auto"/>
          <w:szCs w:val="24"/>
        </w:rPr>
        <w:t>serão fornecidos aos licitantes durante a visita técnica prevista no presente termo de referência.</w:t>
      </w:r>
    </w:p>
    <w:p w:rsidR="0076629D" w:rsidRPr="004826DC" w:rsidRDefault="00631921" w:rsidP="0076629D">
      <w:pPr>
        <w:pStyle w:val="Ttulo2"/>
        <w:keepNext w:val="0"/>
        <w:numPr>
          <w:ilvl w:val="1"/>
          <w:numId w:val="0"/>
        </w:numPr>
        <w:tabs>
          <w:tab w:val="clear" w:pos="1701"/>
        </w:tabs>
        <w:spacing w:before="200" w:line="276" w:lineRule="auto"/>
        <w:ind w:left="1286" w:right="0" w:hanging="576"/>
        <w:jc w:val="both"/>
        <w:rPr>
          <w:rFonts w:ascii="Calibri" w:hAnsi="Calibri"/>
          <w:b w:val="0"/>
          <w:color w:val="auto"/>
          <w:szCs w:val="24"/>
        </w:rPr>
      </w:pPr>
      <w:r w:rsidRPr="004826DC">
        <w:rPr>
          <w:rFonts w:ascii="Calibri" w:hAnsi="Calibri"/>
          <w:b w:val="0"/>
          <w:color w:val="auto"/>
          <w:szCs w:val="24"/>
        </w:rPr>
        <w:t>3.14</w:t>
      </w:r>
      <w:r w:rsidRPr="004826DC">
        <w:rPr>
          <w:rFonts w:ascii="Calibri" w:hAnsi="Calibri"/>
          <w:b w:val="0"/>
          <w:color w:val="auto"/>
          <w:szCs w:val="24"/>
        </w:rPr>
        <w:tab/>
      </w:r>
      <w:r w:rsidR="0076629D" w:rsidRPr="004826DC">
        <w:rPr>
          <w:rFonts w:ascii="Calibri" w:hAnsi="Calibri"/>
          <w:b w:val="0"/>
          <w:color w:val="auto"/>
          <w:szCs w:val="24"/>
        </w:rPr>
        <w:t xml:space="preserve">Para gerenciamento das atividades, especialmente para controle de cronogramas de atividades e projetos, a </w:t>
      </w:r>
      <w:r w:rsidR="00C4442C" w:rsidRPr="004826DC">
        <w:rPr>
          <w:rFonts w:ascii="Calibri" w:hAnsi="Calibri"/>
          <w:b w:val="0"/>
          <w:color w:val="auto"/>
          <w:szCs w:val="24"/>
        </w:rPr>
        <w:t>CONTRATADA</w:t>
      </w:r>
      <w:r w:rsidR="0076629D" w:rsidRPr="004826DC">
        <w:rPr>
          <w:rFonts w:ascii="Calibri" w:hAnsi="Calibri"/>
          <w:b w:val="0"/>
          <w:color w:val="auto"/>
          <w:szCs w:val="24"/>
        </w:rPr>
        <w:t xml:space="preserve"> deverá utilizar produtos compatíveis com as ferramentas de gestão de projetos utilizadas no TCU, especificadas no anexo XII, de forma a possibilitar a integração de dados e importação de artefatos. A critério do TCU, poderá ser conc</w:t>
      </w:r>
      <w:r w:rsidR="00C4442C" w:rsidRPr="004826DC">
        <w:rPr>
          <w:rFonts w:ascii="Calibri" w:hAnsi="Calibri"/>
          <w:b w:val="0"/>
          <w:color w:val="auto"/>
          <w:szCs w:val="24"/>
        </w:rPr>
        <w:t>edido acesso a profissionais da CONTRATADA</w:t>
      </w:r>
      <w:r w:rsidR="0076629D" w:rsidRPr="004826DC">
        <w:rPr>
          <w:rFonts w:ascii="Calibri" w:hAnsi="Calibri"/>
          <w:b w:val="0"/>
          <w:color w:val="auto"/>
          <w:szCs w:val="24"/>
        </w:rPr>
        <w:t xml:space="preserve"> para </w:t>
      </w:r>
      <w:r w:rsidR="0076629D" w:rsidRPr="004826DC">
        <w:rPr>
          <w:rFonts w:ascii="Calibri" w:hAnsi="Calibri"/>
          <w:b w:val="0"/>
          <w:color w:val="auto"/>
          <w:szCs w:val="24"/>
        </w:rPr>
        <w:lastRenderedPageBreak/>
        <w:t>atualização de informações acerca de projetos executados pela empresa diretamente no ambiente de gestão de projetos do TCU.</w:t>
      </w:r>
    </w:p>
    <w:p w:rsidR="0076629D" w:rsidRPr="004826DC" w:rsidRDefault="00631921" w:rsidP="0076629D">
      <w:pPr>
        <w:pStyle w:val="Ttulo2"/>
        <w:keepNext w:val="0"/>
        <w:numPr>
          <w:ilvl w:val="1"/>
          <w:numId w:val="0"/>
        </w:numPr>
        <w:tabs>
          <w:tab w:val="clear" w:pos="1701"/>
        </w:tabs>
        <w:spacing w:before="200" w:line="276" w:lineRule="auto"/>
        <w:ind w:left="1286" w:right="0" w:hanging="576"/>
        <w:jc w:val="both"/>
        <w:rPr>
          <w:rFonts w:ascii="Calibri" w:hAnsi="Calibri"/>
          <w:b w:val="0"/>
          <w:color w:val="auto"/>
          <w:szCs w:val="24"/>
        </w:rPr>
      </w:pPr>
      <w:r w:rsidRPr="004826DC">
        <w:rPr>
          <w:rFonts w:ascii="Calibri" w:hAnsi="Calibri"/>
          <w:b w:val="0"/>
          <w:color w:val="auto"/>
          <w:szCs w:val="24"/>
        </w:rPr>
        <w:t>3.15</w:t>
      </w:r>
      <w:r w:rsidRPr="004826DC">
        <w:rPr>
          <w:rFonts w:ascii="Calibri" w:hAnsi="Calibri"/>
          <w:b w:val="0"/>
          <w:color w:val="auto"/>
          <w:szCs w:val="24"/>
        </w:rPr>
        <w:tab/>
      </w:r>
      <w:r w:rsidR="0076629D" w:rsidRPr="004826DC">
        <w:rPr>
          <w:rFonts w:ascii="Calibri" w:hAnsi="Calibri"/>
          <w:b w:val="0"/>
          <w:color w:val="auto"/>
          <w:szCs w:val="24"/>
        </w:rPr>
        <w:t xml:space="preserve">Os artefatos gerados durante a execução dos serviços deverão ser armazenados no repositório centralizado de controle de versões do TCU ou na ferramenta de colaboração corporativa para gestão de projetos, ambos especificados no anexo XII. O TCU definirá o repositório adequado para cada tipo de artefato e a forma de acesso a ser utilizada pela </w:t>
      </w:r>
      <w:r w:rsidR="00C4442C" w:rsidRPr="004826DC">
        <w:rPr>
          <w:rFonts w:ascii="Calibri" w:hAnsi="Calibri"/>
          <w:b w:val="0"/>
          <w:color w:val="auto"/>
          <w:szCs w:val="24"/>
        </w:rPr>
        <w:t>CONTRATADA.</w:t>
      </w:r>
    </w:p>
    <w:p w:rsidR="0076629D" w:rsidRPr="004826DC" w:rsidRDefault="00631921" w:rsidP="0076629D">
      <w:pPr>
        <w:pStyle w:val="Ttulo2"/>
        <w:keepNext w:val="0"/>
        <w:numPr>
          <w:ilvl w:val="1"/>
          <w:numId w:val="0"/>
        </w:numPr>
        <w:tabs>
          <w:tab w:val="clear" w:pos="1701"/>
        </w:tabs>
        <w:spacing w:before="200" w:line="276" w:lineRule="auto"/>
        <w:ind w:left="1286" w:right="0" w:hanging="576"/>
        <w:jc w:val="both"/>
        <w:rPr>
          <w:rFonts w:ascii="Calibri" w:hAnsi="Calibri"/>
          <w:b w:val="0"/>
          <w:color w:val="auto"/>
          <w:szCs w:val="24"/>
        </w:rPr>
      </w:pPr>
      <w:r w:rsidRPr="004826DC">
        <w:rPr>
          <w:rFonts w:ascii="Calibri" w:hAnsi="Calibri"/>
          <w:b w:val="0"/>
          <w:color w:val="auto"/>
          <w:szCs w:val="24"/>
        </w:rPr>
        <w:t>3.16</w:t>
      </w:r>
      <w:r w:rsidRPr="004826DC">
        <w:rPr>
          <w:rFonts w:ascii="Calibri" w:hAnsi="Calibri"/>
          <w:b w:val="0"/>
          <w:color w:val="auto"/>
          <w:szCs w:val="24"/>
        </w:rPr>
        <w:tab/>
      </w:r>
      <w:r w:rsidR="0076629D" w:rsidRPr="004826DC">
        <w:rPr>
          <w:rFonts w:ascii="Calibri" w:hAnsi="Calibri"/>
          <w:b w:val="0"/>
          <w:color w:val="auto"/>
          <w:szCs w:val="24"/>
        </w:rPr>
        <w:t xml:space="preserve">Durante a vigência do contrato, os templates de artefatos poderão sofrer atualizações a critério do TCU. Os templates alterados terão utilização obrigatória apenas nas OS abertas após a devida comunicação feita à </w:t>
      </w:r>
      <w:r w:rsidR="00C4442C" w:rsidRPr="004826DC">
        <w:rPr>
          <w:rFonts w:ascii="Calibri" w:hAnsi="Calibri"/>
          <w:b w:val="0"/>
          <w:color w:val="auto"/>
          <w:szCs w:val="24"/>
        </w:rPr>
        <w:t>CONTRATADA</w:t>
      </w:r>
      <w:r w:rsidR="0076629D" w:rsidRPr="004826DC">
        <w:rPr>
          <w:rFonts w:ascii="Calibri" w:hAnsi="Calibri"/>
          <w:b w:val="0"/>
          <w:color w:val="auto"/>
          <w:szCs w:val="24"/>
        </w:rPr>
        <w:t>.</w:t>
      </w:r>
    </w:p>
    <w:p w:rsidR="0076629D" w:rsidRPr="004826DC" w:rsidRDefault="00631921" w:rsidP="0076629D">
      <w:pPr>
        <w:pStyle w:val="Ttulo2"/>
        <w:keepNext w:val="0"/>
        <w:numPr>
          <w:ilvl w:val="1"/>
          <w:numId w:val="0"/>
        </w:numPr>
        <w:tabs>
          <w:tab w:val="clear" w:pos="1701"/>
        </w:tabs>
        <w:spacing w:before="200" w:line="276" w:lineRule="auto"/>
        <w:ind w:left="1286" w:right="0" w:hanging="576"/>
        <w:jc w:val="both"/>
        <w:rPr>
          <w:rFonts w:ascii="Calibri" w:hAnsi="Calibri"/>
          <w:b w:val="0"/>
          <w:color w:val="auto"/>
          <w:szCs w:val="24"/>
        </w:rPr>
      </w:pPr>
      <w:bookmarkStart w:id="12" w:name="_Toc301892533"/>
      <w:r w:rsidRPr="004826DC">
        <w:rPr>
          <w:rFonts w:ascii="Calibri" w:hAnsi="Calibri"/>
          <w:b w:val="0"/>
          <w:color w:val="auto"/>
          <w:szCs w:val="24"/>
        </w:rPr>
        <w:t>3.17</w:t>
      </w:r>
      <w:r w:rsidRPr="004826DC">
        <w:rPr>
          <w:rFonts w:ascii="Calibri" w:hAnsi="Calibri"/>
          <w:b w:val="0"/>
          <w:color w:val="auto"/>
          <w:szCs w:val="24"/>
        </w:rPr>
        <w:tab/>
      </w:r>
      <w:r w:rsidR="0076629D" w:rsidRPr="004826DC">
        <w:rPr>
          <w:rFonts w:ascii="Calibri" w:hAnsi="Calibri"/>
          <w:b w:val="0"/>
          <w:color w:val="auto"/>
          <w:szCs w:val="24"/>
        </w:rPr>
        <w:t xml:space="preserve">Ao executar uma OS, a </w:t>
      </w:r>
      <w:r w:rsidR="00C4442C" w:rsidRPr="004826DC">
        <w:rPr>
          <w:rFonts w:ascii="Calibri" w:hAnsi="Calibri"/>
          <w:b w:val="0"/>
          <w:color w:val="auto"/>
          <w:szCs w:val="24"/>
        </w:rPr>
        <w:t>CONTRATADA</w:t>
      </w:r>
      <w:r w:rsidR="0076629D" w:rsidRPr="004826DC">
        <w:rPr>
          <w:rFonts w:ascii="Calibri" w:hAnsi="Calibri"/>
          <w:b w:val="0"/>
          <w:color w:val="auto"/>
          <w:szCs w:val="24"/>
        </w:rPr>
        <w:t xml:space="preserve"> deve atentar para o ambiente de desenvolvimento do TCU utilizado para o sistema específico, sendo recomendável manter nas suas dependências ambiente 100% compatível, inclusive quanto às versões de hardware e software.</w:t>
      </w:r>
      <w:bookmarkEnd w:id="12"/>
    </w:p>
    <w:p w:rsidR="0076629D" w:rsidRPr="004826DC" w:rsidRDefault="00631921" w:rsidP="0076629D">
      <w:pPr>
        <w:pStyle w:val="Ttulo2"/>
        <w:keepNext w:val="0"/>
        <w:numPr>
          <w:ilvl w:val="1"/>
          <w:numId w:val="0"/>
        </w:numPr>
        <w:tabs>
          <w:tab w:val="clear" w:pos="1701"/>
        </w:tabs>
        <w:spacing w:before="200" w:line="276" w:lineRule="auto"/>
        <w:ind w:left="1286" w:right="0" w:hanging="576"/>
        <w:jc w:val="both"/>
        <w:rPr>
          <w:rFonts w:ascii="Calibri" w:hAnsi="Calibri"/>
          <w:b w:val="0"/>
          <w:color w:val="auto"/>
          <w:szCs w:val="24"/>
        </w:rPr>
      </w:pPr>
      <w:bookmarkStart w:id="13" w:name="_Toc301892534"/>
      <w:r w:rsidRPr="004826DC">
        <w:rPr>
          <w:rFonts w:ascii="Calibri" w:hAnsi="Calibri"/>
          <w:b w:val="0"/>
          <w:color w:val="auto"/>
          <w:szCs w:val="24"/>
        </w:rPr>
        <w:t>3.18</w:t>
      </w:r>
      <w:r w:rsidRPr="004826DC">
        <w:rPr>
          <w:rFonts w:ascii="Calibri" w:hAnsi="Calibri"/>
          <w:b w:val="0"/>
          <w:color w:val="auto"/>
          <w:szCs w:val="24"/>
        </w:rPr>
        <w:tab/>
      </w:r>
      <w:r w:rsidR="0076629D" w:rsidRPr="004826DC">
        <w:rPr>
          <w:rFonts w:ascii="Calibri" w:hAnsi="Calibri"/>
          <w:b w:val="0"/>
          <w:color w:val="auto"/>
          <w:szCs w:val="24"/>
        </w:rPr>
        <w:t>O ambiente de desenvolvimento atualmente utilizado no TCU está descrito no Anexo XI a este documento.</w:t>
      </w:r>
      <w:bookmarkEnd w:id="13"/>
    </w:p>
    <w:p w:rsidR="0076629D" w:rsidRPr="004826DC" w:rsidRDefault="00631921" w:rsidP="0076629D">
      <w:pPr>
        <w:pStyle w:val="Ttulo2"/>
        <w:keepNext w:val="0"/>
        <w:numPr>
          <w:ilvl w:val="1"/>
          <w:numId w:val="0"/>
        </w:numPr>
        <w:tabs>
          <w:tab w:val="clear" w:pos="1701"/>
        </w:tabs>
        <w:spacing w:before="200" w:line="276" w:lineRule="auto"/>
        <w:ind w:left="1286" w:right="0" w:hanging="576"/>
        <w:jc w:val="both"/>
        <w:rPr>
          <w:rFonts w:ascii="Calibri" w:hAnsi="Calibri"/>
          <w:b w:val="0"/>
          <w:color w:val="auto"/>
          <w:szCs w:val="24"/>
        </w:rPr>
      </w:pPr>
      <w:bookmarkStart w:id="14" w:name="_Toc301892535"/>
      <w:r w:rsidRPr="004826DC">
        <w:rPr>
          <w:rFonts w:ascii="Calibri" w:hAnsi="Calibri"/>
          <w:b w:val="0"/>
          <w:color w:val="auto"/>
          <w:szCs w:val="24"/>
        </w:rPr>
        <w:t>3.19</w:t>
      </w:r>
      <w:r w:rsidRPr="004826DC">
        <w:rPr>
          <w:rFonts w:ascii="Calibri" w:hAnsi="Calibri"/>
          <w:b w:val="0"/>
          <w:color w:val="auto"/>
          <w:szCs w:val="24"/>
        </w:rPr>
        <w:tab/>
      </w:r>
      <w:r w:rsidR="0076629D" w:rsidRPr="004826DC">
        <w:rPr>
          <w:rFonts w:ascii="Calibri" w:hAnsi="Calibri"/>
          <w:b w:val="0"/>
          <w:color w:val="auto"/>
          <w:szCs w:val="24"/>
        </w:rPr>
        <w:t xml:space="preserve">A </w:t>
      </w:r>
      <w:r w:rsidR="00C4442C" w:rsidRPr="004826DC">
        <w:rPr>
          <w:rFonts w:ascii="Calibri" w:hAnsi="Calibri"/>
          <w:b w:val="0"/>
          <w:color w:val="auto"/>
          <w:szCs w:val="24"/>
        </w:rPr>
        <w:t>CONTRATADA</w:t>
      </w:r>
      <w:r w:rsidR="0076629D" w:rsidRPr="004826DC">
        <w:rPr>
          <w:rFonts w:ascii="Calibri" w:hAnsi="Calibri"/>
          <w:b w:val="0"/>
          <w:color w:val="auto"/>
          <w:szCs w:val="24"/>
        </w:rPr>
        <w:t xml:space="preserve"> é responsável por corrigir, às suas expensas, os serviços relativos às OS que apresentem qualquer problema decorrente de incompatibilidades de hardware e software entre seu ambiente de desenvolvimento e o ambiente de desenvolvimento do TCU.</w:t>
      </w:r>
      <w:bookmarkEnd w:id="14"/>
    </w:p>
    <w:p w:rsidR="0076629D" w:rsidRPr="004826DC" w:rsidRDefault="00631921" w:rsidP="0076629D">
      <w:pPr>
        <w:pStyle w:val="Ttulo2"/>
        <w:keepNext w:val="0"/>
        <w:numPr>
          <w:ilvl w:val="1"/>
          <w:numId w:val="0"/>
        </w:numPr>
        <w:tabs>
          <w:tab w:val="clear" w:pos="1701"/>
        </w:tabs>
        <w:spacing w:before="200" w:line="276" w:lineRule="auto"/>
        <w:ind w:left="1286" w:right="0" w:hanging="576"/>
        <w:jc w:val="both"/>
        <w:rPr>
          <w:rFonts w:ascii="Calibri" w:hAnsi="Calibri"/>
          <w:b w:val="0"/>
          <w:color w:val="auto"/>
          <w:szCs w:val="24"/>
        </w:rPr>
      </w:pPr>
      <w:bookmarkStart w:id="15" w:name="_Toc301892536"/>
      <w:r w:rsidRPr="004826DC">
        <w:rPr>
          <w:rFonts w:ascii="Calibri" w:hAnsi="Calibri"/>
          <w:b w:val="0"/>
          <w:color w:val="auto"/>
          <w:szCs w:val="24"/>
        </w:rPr>
        <w:t>3.20</w:t>
      </w:r>
      <w:r w:rsidRPr="004826DC">
        <w:rPr>
          <w:rFonts w:ascii="Calibri" w:hAnsi="Calibri"/>
          <w:b w:val="0"/>
          <w:color w:val="auto"/>
          <w:szCs w:val="24"/>
        </w:rPr>
        <w:tab/>
      </w:r>
      <w:r w:rsidR="0076629D" w:rsidRPr="004826DC">
        <w:rPr>
          <w:rFonts w:ascii="Calibri" w:hAnsi="Calibri"/>
          <w:b w:val="0"/>
          <w:color w:val="auto"/>
          <w:szCs w:val="24"/>
        </w:rPr>
        <w:t xml:space="preserve">O TCU pode, a seu critério, efetuar ajustes no ambiente de desenvolvimento. Após a comunicação das alterações no ambiente, a </w:t>
      </w:r>
      <w:r w:rsidR="00C4442C" w:rsidRPr="004826DC">
        <w:rPr>
          <w:rFonts w:ascii="Calibri" w:hAnsi="Calibri"/>
          <w:b w:val="0"/>
          <w:color w:val="auto"/>
          <w:szCs w:val="24"/>
        </w:rPr>
        <w:t>CONTRATADA</w:t>
      </w:r>
      <w:r w:rsidR="0076629D" w:rsidRPr="004826DC">
        <w:rPr>
          <w:rFonts w:ascii="Calibri" w:hAnsi="Calibri"/>
          <w:b w:val="0"/>
          <w:color w:val="auto"/>
          <w:szCs w:val="24"/>
        </w:rPr>
        <w:t xml:space="preserve"> terá 30 dias para promover os devidos ajustes em seu ambiente de desenvolvimento.</w:t>
      </w:r>
      <w:bookmarkEnd w:id="15"/>
    </w:p>
    <w:p w:rsidR="0076629D" w:rsidRPr="004826DC" w:rsidRDefault="00631921" w:rsidP="0076629D">
      <w:pPr>
        <w:pStyle w:val="Ttulo2"/>
        <w:keepNext w:val="0"/>
        <w:numPr>
          <w:ilvl w:val="1"/>
          <w:numId w:val="0"/>
        </w:numPr>
        <w:tabs>
          <w:tab w:val="clear" w:pos="1701"/>
        </w:tabs>
        <w:spacing w:before="200" w:line="276" w:lineRule="auto"/>
        <w:ind w:left="1286" w:right="0" w:hanging="576"/>
        <w:jc w:val="both"/>
        <w:rPr>
          <w:rFonts w:ascii="Calibri" w:hAnsi="Calibri"/>
          <w:b w:val="0"/>
          <w:color w:val="auto"/>
          <w:szCs w:val="24"/>
        </w:rPr>
      </w:pPr>
      <w:bookmarkStart w:id="16" w:name="_Toc301892537"/>
      <w:r w:rsidRPr="004826DC">
        <w:rPr>
          <w:rFonts w:ascii="Calibri" w:hAnsi="Calibri"/>
          <w:b w:val="0"/>
          <w:color w:val="auto"/>
          <w:szCs w:val="24"/>
        </w:rPr>
        <w:t>3.21</w:t>
      </w:r>
      <w:r w:rsidRPr="004826DC">
        <w:rPr>
          <w:rFonts w:ascii="Calibri" w:hAnsi="Calibri"/>
          <w:b w:val="0"/>
          <w:color w:val="auto"/>
          <w:szCs w:val="24"/>
        </w:rPr>
        <w:tab/>
      </w:r>
      <w:r w:rsidR="0076629D" w:rsidRPr="004826DC">
        <w:rPr>
          <w:rFonts w:ascii="Calibri" w:hAnsi="Calibri"/>
          <w:b w:val="0"/>
          <w:color w:val="auto"/>
          <w:szCs w:val="24"/>
        </w:rPr>
        <w:t>A arquitetura de referência do TCU</w:t>
      </w:r>
      <w:r w:rsidR="003072BD" w:rsidRPr="004826DC">
        <w:rPr>
          <w:rFonts w:ascii="Calibri" w:hAnsi="Calibri"/>
          <w:b w:val="0"/>
          <w:color w:val="auto"/>
          <w:szCs w:val="24"/>
        </w:rPr>
        <w:t>,</w:t>
      </w:r>
      <w:r w:rsidR="0076629D" w:rsidRPr="004826DC">
        <w:rPr>
          <w:rFonts w:ascii="Calibri" w:hAnsi="Calibri"/>
          <w:b w:val="0"/>
          <w:color w:val="auto"/>
          <w:szCs w:val="24"/>
        </w:rPr>
        <w:t xml:space="preserve"> que orienta o desenvolvimento de suas aplicações WEB, é apresentada no Anexo XII.</w:t>
      </w:r>
    </w:p>
    <w:p w:rsidR="0076629D" w:rsidRPr="004826DC" w:rsidRDefault="00D12ECE" w:rsidP="0076629D">
      <w:pPr>
        <w:pStyle w:val="Ttulo2"/>
        <w:keepNext w:val="0"/>
        <w:numPr>
          <w:ilvl w:val="1"/>
          <w:numId w:val="0"/>
        </w:numPr>
        <w:tabs>
          <w:tab w:val="clear" w:pos="1701"/>
        </w:tabs>
        <w:spacing w:before="200" w:line="276" w:lineRule="auto"/>
        <w:ind w:left="1286" w:right="0" w:hanging="576"/>
        <w:jc w:val="both"/>
        <w:rPr>
          <w:rFonts w:ascii="Calibri" w:hAnsi="Calibri"/>
          <w:b w:val="0"/>
          <w:color w:val="auto"/>
          <w:szCs w:val="24"/>
        </w:rPr>
      </w:pPr>
      <w:bookmarkStart w:id="17" w:name="_Toc301892532"/>
      <w:r w:rsidRPr="004826DC">
        <w:rPr>
          <w:rFonts w:ascii="Calibri" w:hAnsi="Calibri"/>
          <w:b w:val="0"/>
          <w:color w:val="auto"/>
          <w:szCs w:val="24"/>
        </w:rPr>
        <w:t>3.22</w:t>
      </w:r>
      <w:r w:rsidRPr="004826DC">
        <w:rPr>
          <w:rFonts w:ascii="Calibri" w:hAnsi="Calibri"/>
          <w:b w:val="0"/>
          <w:color w:val="auto"/>
          <w:szCs w:val="24"/>
        </w:rPr>
        <w:tab/>
      </w:r>
      <w:r w:rsidR="0076629D" w:rsidRPr="004826DC">
        <w:rPr>
          <w:rFonts w:ascii="Calibri" w:hAnsi="Calibri"/>
          <w:b w:val="0"/>
          <w:color w:val="auto"/>
          <w:szCs w:val="24"/>
        </w:rPr>
        <w:t xml:space="preserve">Antes de incorporar uma solução arquitetural não prevista na arquitetura de referência, a </w:t>
      </w:r>
      <w:r w:rsidR="00C4442C" w:rsidRPr="004826DC">
        <w:rPr>
          <w:rFonts w:ascii="Calibri" w:hAnsi="Calibri"/>
          <w:b w:val="0"/>
          <w:color w:val="auto"/>
          <w:szCs w:val="24"/>
        </w:rPr>
        <w:t>CONTRATADA</w:t>
      </w:r>
      <w:r w:rsidR="0076629D" w:rsidRPr="004826DC">
        <w:rPr>
          <w:rFonts w:ascii="Calibri" w:hAnsi="Calibri"/>
          <w:b w:val="0"/>
          <w:color w:val="auto"/>
          <w:szCs w:val="24"/>
        </w:rPr>
        <w:t xml:space="preserve"> deverá aprovar tal solução junto à equipe técnica do TCU.</w:t>
      </w:r>
      <w:bookmarkEnd w:id="17"/>
    </w:p>
    <w:p w:rsidR="0076629D" w:rsidRPr="004826DC" w:rsidRDefault="00D12ECE" w:rsidP="0076629D">
      <w:pPr>
        <w:pStyle w:val="Ttulo2"/>
        <w:keepNext w:val="0"/>
        <w:numPr>
          <w:ilvl w:val="1"/>
          <w:numId w:val="0"/>
        </w:numPr>
        <w:tabs>
          <w:tab w:val="clear" w:pos="1701"/>
        </w:tabs>
        <w:spacing w:before="200" w:line="276" w:lineRule="auto"/>
        <w:ind w:left="1286" w:right="0" w:hanging="576"/>
        <w:jc w:val="both"/>
        <w:rPr>
          <w:rFonts w:ascii="Calibri" w:hAnsi="Calibri"/>
          <w:b w:val="0"/>
          <w:color w:val="auto"/>
          <w:szCs w:val="24"/>
        </w:rPr>
      </w:pPr>
      <w:r w:rsidRPr="004826DC">
        <w:rPr>
          <w:rFonts w:ascii="Calibri" w:hAnsi="Calibri"/>
          <w:b w:val="0"/>
          <w:color w:val="auto"/>
          <w:szCs w:val="24"/>
        </w:rPr>
        <w:t>3.23</w:t>
      </w:r>
      <w:r w:rsidRPr="004826DC">
        <w:rPr>
          <w:rFonts w:ascii="Calibri" w:hAnsi="Calibri"/>
          <w:b w:val="0"/>
          <w:color w:val="auto"/>
          <w:szCs w:val="24"/>
        </w:rPr>
        <w:tab/>
      </w:r>
      <w:r w:rsidR="0076629D" w:rsidRPr="004826DC">
        <w:rPr>
          <w:rFonts w:ascii="Calibri" w:hAnsi="Calibri"/>
          <w:b w:val="0"/>
          <w:color w:val="auto"/>
          <w:szCs w:val="24"/>
        </w:rPr>
        <w:t xml:space="preserve">A </w:t>
      </w:r>
      <w:r w:rsidR="00C4442C" w:rsidRPr="004826DC">
        <w:rPr>
          <w:rFonts w:ascii="Calibri" w:hAnsi="Calibri"/>
          <w:b w:val="0"/>
          <w:color w:val="auto"/>
          <w:szCs w:val="24"/>
        </w:rPr>
        <w:t>CONTRATADA</w:t>
      </w:r>
      <w:r w:rsidR="0076629D" w:rsidRPr="004826DC">
        <w:rPr>
          <w:rFonts w:ascii="Calibri" w:hAnsi="Calibri"/>
          <w:b w:val="0"/>
          <w:color w:val="auto"/>
          <w:szCs w:val="24"/>
        </w:rPr>
        <w:t xml:space="preserve"> é livre para, ao realizar as atividades sob sua responsabilidade, adotar o processo de desenvolvimento de software de sua preferência, desde que esse seja aderente às boas práticas vigentes, especialmente aquelas constantes nos modelos CMMi-Dev e MPS.Br. Entretanto, na relação com o TCU, a contratada deve realizar as atividades constantes nos fluxos de trabalho das OS e entregar todos os artefatos previstos nos mesmos, respeitados os templates definidos pelo Tribunal.</w:t>
      </w:r>
      <w:bookmarkEnd w:id="16"/>
    </w:p>
    <w:p w:rsidR="0076629D" w:rsidRPr="004826DC" w:rsidRDefault="00D12ECE" w:rsidP="0076629D">
      <w:pPr>
        <w:pStyle w:val="Ttulo2"/>
        <w:keepNext w:val="0"/>
        <w:numPr>
          <w:ilvl w:val="1"/>
          <w:numId w:val="0"/>
        </w:numPr>
        <w:tabs>
          <w:tab w:val="clear" w:pos="1701"/>
        </w:tabs>
        <w:spacing w:before="200" w:line="276" w:lineRule="auto"/>
        <w:ind w:left="1286" w:right="0" w:hanging="576"/>
        <w:jc w:val="both"/>
        <w:rPr>
          <w:rFonts w:ascii="Calibri" w:hAnsi="Calibri"/>
          <w:color w:val="auto"/>
          <w:szCs w:val="24"/>
        </w:rPr>
      </w:pPr>
      <w:bookmarkStart w:id="18" w:name="_Toc301892539"/>
      <w:r w:rsidRPr="004826DC">
        <w:rPr>
          <w:rFonts w:ascii="Calibri" w:hAnsi="Calibri"/>
          <w:b w:val="0"/>
          <w:color w:val="auto"/>
          <w:szCs w:val="24"/>
        </w:rPr>
        <w:lastRenderedPageBreak/>
        <w:t>3.24</w:t>
      </w:r>
      <w:r w:rsidRPr="004826DC">
        <w:rPr>
          <w:rFonts w:ascii="Calibri" w:hAnsi="Calibri"/>
          <w:b w:val="0"/>
          <w:color w:val="auto"/>
          <w:szCs w:val="24"/>
        </w:rPr>
        <w:tab/>
      </w:r>
      <w:r w:rsidR="0076629D" w:rsidRPr="004826DC">
        <w:rPr>
          <w:rFonts w:ascii="Calibri" w:hAnsi="Calibri"/>
          <w:b w:val="0"/>
          <w:color w:val="auto"/>
          <w:szCs w:val="24"/>
        </w:rPr>
        <w:t>Para fins do contrato, estão previstos tipos de ordem de serviço:  OS de projeto, OS de manutenção evolutiva/adaptativa, OS de documentação de sistemas, OS de teste de sistemas</w:t>
      </w:r>
      <w:bookmarkEnd w:id="18"/>
      <w:r w:rsidR="0076629D" w:rsidRPr="004826DC">
        <w:rPr>
          <w:rFonts w:ascii="Calibri" w:hAnsi="Calibri"/>
          <w:b w:val="0"/>
          <w:color w:val="auto"/>
          <w:szCs w:val="24"/>
        </w:rPr>
        <w:t xml:space="preserve"> e OS de preparação de ambiente de treinamento e OS de sustentação de sistemas.</w:t>
      </w:r>
      <w:r w:rsidR="0076629D" w:rsidRPr="004826DC">
        <w:rPr>
          <w:rFonts w:ascii="Calibri" w:hAnsi="Calibri"/>
          <w:color w:val="auto"/>
          <w:szCs w:val="24"/>
        </w:rPr>
        <w:t xml:space="preserve"> </w:t>
      </w:r>
    </w:p>
    <w:p w:rsidR="0076629D" w:rsidRPr="004826DC" w:rsidRDefault="00D12ECE" w:rsidP="0076629D">
      <w:pPr>
        <w:pStyle w:val="Ttulo2"/>
        <w:keepNext w:val="0"/>
        <w:numPr>
          <w:ilvl w:val="1"/>
          <w:numId w:val="0"/>
        </w:numPr>
        <w:tabs>
          <w:tab w:val="clear" w:pos="1701"/>
        </w:tabs>
        <w:spacing w:before="200" w:line="276" w:lineRule="auto"/>
        <w:ind w:left="1286" w:right="0" w:hanging="576"/>
        <w:jc w:val="both"/>
        <w:rPr>
          <w:rFonts w:ascii="Calibri" w:hAnsi="Calibri"/>
          <w:b w:val="0"/>
          <w:color w:val="auto"/>
          <w:szCs w:val="24"/>
        </w:rPr>
      </w:pPr>
      <w:r w:rsidRPr="004826DC">
        <w:rPr>
          <w:rFonts w:ascii="Calibri" w:hAnsi="Calibri"/>
          <w:b w:val="0"/>
          <w:color w:val="auto"/>
          <w:szCs w:val="24"/>
        </w:rPr>
        <w:t>3.25</w:t>
      </w:r>
      <w:r w:rsidRPr="004826DC">
        <w:rPr>
          <w:rFonts w:ascii="Calibri" w:hAnsi="Calibri"/>
          <w:b w:val="0"/>
          <w:color w:val="auto"/>
          <w:szCs w:val="24"/>
        </w:rPr>
        <w:tab/>
      </w:r>
      <w:r w:rsidR="0076629D" w:rsidRPr="004826DC">
        <w:rPr>
          <w:rFonts w:ascii="Calibri" w:hAnsi="Calibri"/>
          <w:b w:val="0"/>
          <w:color w:val="auto"/>
          <w:szCs w:val="24"/>
        </w:rPr>
        <w:t xml:space="preserve">Para cada OS a ser encaminhada para a </w:t>
      </w:r>
      <w:r w:rsidR="00C4442C" w:rsidRPr="004826DC">
        <w:rPr>
          <w:rFonts w:ascii="Calibri" w:hAnsi="Calibri"/>
          <w:b w:val="0"/>
          <w:color w:val="auto"/>
          <w:szCs w:val="24"/>
        </w:rPr>
        <w:t>CONTRATADA</w:t>
      </w:r>
      <w:r w:rsidR="0076629D" w:rsidRPr="004826DC">
        <w:rPr>
          <w:rFonts w:ascii="Calibri" w:hAnsi="Calibri"/>
          <w:b w:val="0"/>
          <w:color w:val="auto"/>
          <w:szCs w:val="24"/>
        </w:rPr>
        <w:t>, à exceção da OS de sustentação, o TCU determinará os grupos de atividades a serem realizados.  Os grupos de atividades previstos estão relacionados na tabela adiante.</w:t>
      </w:r>
    </w:p>
    <w:p w:rsidR="0076629D" w:rsidRPr="004826DC" w:rsidRDefault="0076629D" w:rsidP="0076629D">
      <w:pPr>
        <w:pStyle w:val="PargrafodaLista"/>
        <w:ind w:left="2835" w:right="1133"/>
        <w:jc w:val="center"/>
        <w:rPr>
          <w:i/>
          <w:sz w:val="24"/>
          <w:szCs w:val="24"/>
        </w:rPr>
      </w:pPr>
    </w:p>
    <w:tbl>
      <w:tblPr>
        <w:tblW w:w="0" w:type="auto"/>
        <w:tblInd w:w="1855" w:type="dxa"/>
        <w:tblLook w:val="04A0" w:firstRow="1" w:lastRow="0" w:firstColumn="1" w:lastColumn="0" w:noHBand="0" w:noVBand="1"/>
      </w:tblPr>
      <w:tblGrid>
        <w:gridCol w:w="2268"/>
        <w:gridCol w:w="4111"/>
      </w:tblGrid>
      <w:tr w:rsidR="0076629D" w:rsidRPr="004826DC" w:rsidTr="0076629D">
        <w:tc>
          <w:tcPr>
            <w:tcW w:w="2268" w:type="dxa"/>
          </w:tcPr>
          <w:p w:rsidR="0076629D" w:rsidRPr="004826DC" w:rsidRDefault="0076629D" w:rsidP="0076629D">
            <w:pPr>
              <w:pStyle w:val="PargrafodaLista"/>
              <w:ind w:left="0"/>
              <w:rPr>
                <w:sz w:val="24"/>
                <w:szCs w:val="24"/>
              </w:rPr>
            </w:pPr>
            <w:r w:rsidRPr="004826DC">
              <w:rPr>
                <w:sz w:val="24"/>
                <w:szCs w:val="24"/>
              </w:rPr>
              <w:t>Grupo de Atividades</w:t>
            </w:r>
          </w:p>
        </w:tc>
        <w:tc>
          <w:tcPr>
            <w:tcW w:w="4111" w:type="dxa"/>
          </w:tcPr>
          <w:p w:rsidR="0076629D" w:rsidRPr="004826DC" w:rsidRDefault="0076629D" w:rsidP="0076629D">
            <w:pPr>
              <w:pStyle w:val="PargrafodaLista"/>
              <w:ind w:left="0"/>
              <w:rPr>
                <w:sz w:val="24"/>
                <w:szCs w:val="24"/>
              </w:rPr>
            </w:pPr>
            <w:r w:rsidRPr="004826DC">
              <w:rPr>
                <w:sz w:val="24"/>
                <w:szCs w:val="24"/>
              </w:rPr>
              <w:t>Nome do Grupo de Atividades</w:t>
            </w:r>
          </w:p>
        </w:tc>
      </w:tr>
      <w:tr w:rsidR="0076629D" w:rsidRPr="004826DC" w:rsidTr="0076629D">
        <w:tc>
          <w:tcPr>
            <w:tcW w:w="2268" w:type="dxa"/>
          </w:tcPr>
          <w:p w:rsidR="0076629D" w:rsidRPr="004826DC" w:rsidRDefault="0076629D" w:rsidP="0076629D">
            <w:pPr>
              <w:pStyle w:val="PargrafodaLista"/>
              <w:ind w:left="0"/>
              <w:rPr>
                <w:sz w:val="24"/>
                <w:szCs w:val="24"/>
              </w:rPr>
            </w:pPr>
            <w:r w:rsidRPr="004826DC">
              <w:rPr>
                <w:sz w:val="24"/>
                <w:szCs w:val="24"/>
              </w:rPr>
              <w:t>I</w:t>
            </w:r>
          </w:p>
        </w:tc>
        <w:tc>
          <w:tcPr>
            <w:tcW w:w="4111" w:type="dxa"/>
          </w:tcPr>
          <w:p w:rsidR="0076629D" w:rsidRPr="004826DC" w:rsidRDefault="0076629D" w:rsidP="0076629D">
            <w:pPr>
              <w:pStyle w:val="PargrafodaLista"/>
              <w:ind w:left="0"/>
              <w:rPr>
                <w:sz w:val="24"/>
                <w:szCs w:val="24"/>
              </w:rPr>
            </w:pPr>
            <w:r w:rsidRPr="004826DC">
              <w:rPr>
                <w:sz w:val="24"/>
                <w:szCs w:val="24"/>
              </w:rPr>
              <w:t>Levantamento de requisitos</w:t>
            </w:r>
          </w:p>
        </w:tc>
      </w:tr>
      <w:tr w:rsidR="0076629D" w:rsidRPr="004826DC" w:rsidTr="0076629D">
        <w:tc>
          <w:tcPr>
            <w:tcW w:w="2268" w:type="dxa"/>
          </w:tcPr>
          <w:p w:rsidR="0076629D" w:rsidRPr="004826DC" w:rsidRDefault="0076629D" w:rsidP="0076629D">
            <w:pPr>
              <w:pStyle w:val="PargrafodaLista"/>
              <w:ind w:left="0"/>
              <w:rPr>
                <w:sz w:val="24"/>
                <w:szCs w:val="24"/>
              </w:rPr>
            </w:pPr>
            <w:r w:rsidRPr="004826DC">
              <w:rPr>
                <w:sz w:val="24"/>
                <w:szCs w:val="24"/>
              </w:rPr>
              <w:t>II</w:t>
            </w:r>
          </w:p>
        </w:tc>
        <w:tc>
          <w:tcPr>
            <w:tcW w:w="4111" w:type="dxa"/>
          </w:tcPr>
          <w:p w:rsidR="0076629D" w:rsidRPr="004826DC" w:rsidRDefault="0076629D" w:rsidP="0076629D">
            <w:pPr>
              <w:pStyle w:val="PargrafodaLista"/>
              <w:ind w:left="0"/>
              <w:rPr>
                <w:sz w:val="24"/>
                <w:szCs w:val="24"/>
              </w:rPr>
            </w:pPr>
            <w:r w:rsidRPr="004826DC">
              <w:rPr>
                <w:sz w:val="24"/>
                <w:szCs w:val="24"/>
              </w:rPr>
              <w:t>Análise e projeto</w:t>
            </w:r>
          </w:p>
        </w:tc>
      </w:tr>
      <w:tr w:rsidR="0076629D" w:rsidRPr="004826DC" w:rsidTr="0076629D">
        <w:tc>
          <w:tcPr>
            <w:tcW w:w="2268" w:type="dxa"/>
          </w:tcPr>
          <w:p w:rsidR="0076629D" w:rsidRPr="004826DC" w:rsidRDefault="0076629D" w:rsidP="0076629D">
            <w:pPr>
              <w:pStyle w:val="PargrafodaLista"/>
              <w:ind w:left="0"/>
              <w:rPr>
                <w:sz w:val="24"/>
                <w:szCs w:val="24"/>
              </w:rPr>
            </w:pPr>
            <w:r w:rsidRPr="004826DC">
              <w:rPr>
                <w:sz w:val="24"/>
                <w:szCs w:val="24"/>
              </w:rPr>
              <w:t>III</w:t>
            </w:r>
          </w:p>
        </w:tc>
        <w:tc>
          <w:tcPr>
            <w:tcW w:w="4111" w:type="dxa"/>
          </w:tcPr>
          <w:p w:rsidR="0076629D" w:rsidRPr="004826DC" w:rsidRDefault="0076629D" w:rsidP="0076629D">
            <w:pPr>
              <w:pStyle w:val="PargrafodaLista"/>
              <w:ind w:left="0"/>
              <w:rPr>
                <w:sz w:val="24"/>
                <w:szCs w:val="24"/>
              </w:rPr>
            </w:pPr>
            <w:r w:rsidRPr="004826DC">
              <w:rPr>
                <w:sz w:val="24"/>
                <w:szCs w:val="24"/>
              </w:rPr>
              <w:t>Construção</w:t>
            </w:r>
          </w:p>
        </w:tc>
      </w:tr>
      <w:tr w:rsidR="0076629D" w:rsidRPr="004826DC" w:rsidTr="0076629D">
        <w:tc>
          <w:tcPr>
            <w:tcW w:w="2268" w:type="dxa"/>
          </w:tcPr>
          <w:p w:rsidR="0076629D" w:rsidRPr="004826DC" w:rsidRDefault="0076629D" w:rsidP="0076629D">
            <w:pPr>
              <w:pStyle w:val="PargrafodaLista"/>
              <w:ind w:left="0"/>
              <w:rPr>
                <w:sz w:val="24"/>
                <w:szCs w:val="24"/>
              </w:rPr>
            </w:pPr>
            <w:r w:rsidRPr="004826DC">
              <w:rPr>
                <w:sz w:val="24"/>
                <w:szCs w:val="24"/>
              </w:rPr>
              <w:t>IV</w:t>
            </w:r>
          </w:p>
        </w:tc>
        <w:tc>
          <w:tcPr>
            <w:tcW w:w="4111" w:type="dxa"/>
          </w:tcPr>
          <w:p w:rsidR="0076629D" w:rsidRPr="004826DC" w:rsidRDefault="0076629D" w:rsidP="0076629D">
            <w:pPr>
              <w:pStyle w:val="PargrafodaLista"/>
              <w:ind w:left="0"/>
              <w:rPr>
                <w:sz w:val="24"/>
                <w:szCs w:val="24"/>
              </w:rPr>
            </w:pPr>
            <w:r w:rsidRPr="004826DC">
              <w:rPr>
                <w:sz w:val="24"/>
                <w:szCs w:val="24"/>
              </w:rPr>
              <w:t>Testes</w:t>
            </w:r>
          </w:p>
        </w:tc>
      </w:tr>
      <w:tr w:rsidR="0076629D" w:rsidRPr="004826DC" w:rsidTr="0076629D">
        <w:tc>
          <w:tcPr>
            <w:tcW w:w="2268" w:type="dxa"/>
          </w:tcPr>
          <w:p w:rsidR="0076629D" w:rsidRPr="004826DC" w:rsidRDefault="0076629D" w:rsidP="0076629D">
            <w:pPr>
              <w:pStyle w:val="PargrafodaLista"/>
              <w:ind w:left="0"/>
              <w:rPr>
                <w:sz w:val="24"/>
                <w:szCs w:val="24"/>
              </w:rPr>
            </w:pPr>
            <w:r w:rsidRPr="004826DC">
              <w:rPr>
                <w:sz w:val="24"/>
                <w:szCs w:val="24"/>
              </w:rPr>
              <w:t>V</w:t>
            </w:r>
          </w:p>
        </w:tc>
        <w:tc>
          <w:tcPr>
            <w:tcW w:w="4111" w:type="dxa"/>
          </w:tcPr>
          <w:p w:rsidR="0076629D" w:rsidRPr="004826DC" w:rsidRDefault="0076629D" w:rsidP="0076629D">
            <w:pPr>
              <w:pStyle w:val="PargrafodaLista"/>
              <w:ind w:left="0"/>
              <w:rPr>
                <w:sz w:val="24"/>
                <w:szCs w:val="24"/>
              </w:rPr>
            </w:pPr>
            <w:r w:rsidRPr="004826DC">
              <w:rPr>
                <w:sz w:val="24"/>
                <w:szCs w:val="24"/>
              </w:rPr>
              <w:t>Homologação</w:t>
            </w:r>
          </w:p>
        </w:tc>
      </w:tr>
      <w:tr w:rsidR="0076629D" w:rsidRPr="004826DC" w:rsidTr="0076629D">
        <w:tc>
          <w:tcPr>
            <w:tcW w:w="2268" w:type="dxa"/>
          </w:tcPr>
          <w:p w:rsidR="0076629D" w:rsidRPr="004826DC" w:rsidRDefault="0076629D" w:rsidP="0076629D">
            <w:pPr>
              <w:pStyle w:val="PargrafodaLista"/>
              <w:ind w:left="0"/>
              <w:rPr>
                <w:sz w:val="24"/>
                <w:szCs w:val="24"/>
              </w:rPr>
            </w:pPr>
            <w:r w:rsidRPr="004826DC">
              <w:rPr>
                <w:sz w:val="24"/>
                <w:szCs w:val="24"/>
              </w:rPr>
              <w:t>VI</w:t>
            </w:r>
          </w:p>
        </w:tc>
        <w:tc>
          <w:tcPr>
            <w:tcW w:w="4111" w:type="dxa"/>
          </w:tcPr>
          <w:p w:rsidR="0076629D" w:rsidRPr="004826DC" w:rsidRDefault="0076629D" w:rsidP="0076629D">
            <w:pPr>
              <w:pStyle w:val="PargrafodaLista"/>
              <w:ind w:left="0"/>
              <w:rPr>
                <w:sz w:val="24"/>
                <w:szCs w:val="24"/>
              </w:rPr>
            </w:pPr>
            <w:r w:rsidRPr="004826DC">
              <w:rPr>
                <w:sz w:val="24"/>
                <w:szCs w:val="24"/>
              </w:rPr>
              <w:t>Tarefas específicas do TCU</w:t>
            </w:r>
          </w:p>
        </w:tc>
      </w:tr>
      <w:tr w:rsidR="0076629D" w:rsidRPr="004826DC" w:rsidTr="0076629D">
        <w:tc>
          <w:tcPr>
            <w:tcW w:w="2268" w:type="dxa"/>
          </w:tcPr>
          <w:p w:rsidR="0076629D" w:rsidRPr="004826DC" w:rsidRDefault="0076629D" w:rsidP="0076629D">
            <w:pPr>
              <w:pStyle w:val="PargrafodaLista"/>
              <w:ind w:left="0"/>
              <w:rPr>
                <w:sz w:val="24"/>
                <w:szCs w:val="24"/>
              </w:rPr>
            </w:pPr>
            <w:r w:rsidRPr="004826DC">
              <w:rPr>
                <w:sz w:val="24"/>
                <w:szCs w:val="24"/>
              </w:rPr>
              <w:t>VII</w:t>
            </w:r>
          </w:p>
        </w:tc>
        <w:tc>
          <w:tcPr>
            <w:tcW w:w="4111" w:type="dxa"/>
          </w:tcPr>
          <w:p w:rsidR="0076629D" w:rsidRPr="004826DC" w:rsidRDefault="0076629D" w:rsidP="0076629D">
            <w:pPr>
              <w:pStyle w:val="PargrafodaLista"/>
              <w:ind w:left="0"/>
              <w:rPr>
                <w:sz w:val="24"/>
                <w:szCs w:val="24"/>
              </w:rPr>
            </w:pPr>
            <w:r w:rsidRPr="004826DC">
              <w:rPr>
                <w:sz w:val="24"/>
                <w:szCs w:val="24"/>
              </w:rPr>
              <w:t>Gerenciamento de projetos</w:t>
            </w:r>
          </w:p>
        </w:tc>
      </w:tr>
      <w:tr w:rsidR="0076629D" w:rsidRPr="004826DC" w:rsidTr="0076629D">
        <w:tc>
          <w:tcPr>
            <w:tcW w:w="2268" w:type="dxa"/>
          </w:tcPr>
          <w:p w:rsidR="0076629D" w:rsidRPr="004826DC" w:rsidRDefault="0076629D" w:rsidP="0076629D">
            <w:pPr>
              <w:pStyle w:val="PargrafodaLista"/>
              <w:ind w:left="0"/>
              <w:rPr>
                <w:sz w:val="24"/>
                <w:szCs w:val="24"/>
              </w:rPr>
            </w:pPr>
            <w:r w:rsidRPr="004826DC">
              <w:rPr>
                <w:sz w:val="24"/>
                <w:szCs w:val="24"/>
              </w:rPr>
              <w:t>VIII</w:t>
            </w:r>
          </w:p>
        </w:tc>
        <w:tc>
          <w:tcPr>
            <w:tcW w:w="4111" w:type="dxa"/>
          </w:tcPr>
          <w:p w:rsidR="0076629D" w:rsidRPr="004826DC" w:rsidRDefault="0076629D" w:rsidP="0076629D">
            <w:pPr>
              <w:pStyle w:val="PargrafodaLista"/>
              <w:ind w:left="0"/>
              <w:rPr>
                <w:sz w:val="24"/>
                <w:szCs w:val="24"/>
              </w:rPr>
            </w:pPr>
            <w:r w:rsidRPr="004826DC">
              <w:rPr>
                <w:sz w:val="24"/>
                <w:szCs w:val="24"/>
              </w:rPr>
              <w:t>Preparação de ambiente para treinamento</w:t>
            </w:r>
          </w:p>
        </w:tc>
      </w:tr>
    </w:tbl>
    <w:p w:rsidR="0076629D" w:rsidRPr="004826DC" w:rsidRDefault="0076629D" w:rsidP="0076629D">
      <w:pPr>
        <w:pStyle w:val="PargrafodaLista"/>
        <w:ind w:left="1134" w:right="1133"/>
        <w:jc w:val="center"/>
        <w:rPr>
          <w:i/>
          <w:sz w:val="24"/>
          <w:szCs w:val="24"/>
        </w:rPr>
      </w:pPr>
      <w:r w:rsidRPr="004826DC">
        <w:rPr>
          <w:i/>
          <w:sz w:val="24"/>
          <w:szCs w:val="24"/>
        </w:rPr>
        <w:t>Tabela II – Grupos de Atividades</w:t>
      </w:r>
    </w:p>
    <w:p w:rsidR="0076629D" w:rsidRPr="004826DC" w:rsidRDefault="00D12ECE" w:rsidP="0076629D">
      <w:pPr>
        <w:pStyle w:val="Ttulo2"/>
        <w:keepNext w:val="0"/>
        <w:numPr>
          <w:ilvl w:val="1"/>
          <w:numId w:val="0"/>
        </w:numPr>
        <w:tabs>
          <w:tab w:val="clear" w:pos="1701"/>
        </w:tabs>
        <w:spacing w:before="200" w:line="276" w:lineRule="auto"/>
        <w:ind w:left="1286" w:right="0" w:hanging="576"/>
        <w:jc w:val="both"/>
        <w:rPr>
          <w:rFonts w:ascii="Calibri" w:hAnsi="Calibri"/>
          <w:b w:val="0"/>
          <w:color w:val="auto"/>
          <w:szCs w:val="24"/>
        </w:rPr>
      </w:pPr>
      <w:r w:rsidRPr="004826DC">
        <w:rPr>
          <w:rFonts w:ascii="Calibri" w:hAnsi="Calibri"/>
          <w:b w:val="0"/>
          <w:color w:val="auto"/>
          <w:szCs w:val="24"/>
        </w:rPr>
        <w:t>3.26</w:t>
      </w:r>
      <w:r w:rsidRPr="004826DC">
        <w:rPr>
          <w:rFonts w:ascii="Calibri" w:hAnsi="Calibri"/>
          <w:b w:val="0"/>
          <w:color w:val="auto"/>
          <w:szCs w:val="24"/>
        </w:rPr>
        <w:tab/>
      </w:r>
      <w:r w:rsidR="0076629D" w:rsidRPr="004826DC">
        <w:rPr>
          <w:rFonts w:ascii="Calibri" w:hAnsi="Calibri"/>
          <w:b w:val="0"/>
          <w:color w:val="auto"/>
          <w:szCs w:val="24"/>
        </w:rPr>
        <w:t>Os grupos de atividade que podem ser selecionados em cada tipo de OS estão indicados no Anexo III.</w:t>
      </w:r>
    </w:p>
    <w:p w:rsidR="0076629D" w:rsidRPr="004826DC" w:rsidRDefault="00D12ECE" w:rsidP="0076629D">
      <w:pPr>
        <w:pStyle w:val="Ttulo2"/>
        <w:keepNext w:val="0"/>
        <w:numPr>
          <w:ilvl w:val="1"/>
          <w:numId w:val="0"/>
        </w:numPr>
        <w:tabs>
          <w:tab w:val="clear" w:pos="1701"/>
        </w:tabs>
        <w:spacing w:before="200" w:line="276" w:lineRule="auto"/>
        <w:ind w:left="1286" w:right="0" w:hanging="576"/>
        <w:jc w:val="both"/>
        <w:rPr>
          <w:rFonts w:ascii="Calibri" w:hAnsi="Calibri"/>
          <w:b w:val="0"/>
          <w:color w:val="auto"/>
          <w:szCs w:val="24"/>
        </w:rPr>
      </w:pPr>
      <w:r w:rsidRPr="004826DC">
        <w:rPr>
          <w:rFonts w:ascii="Calibri" w:hAnsi="Calibri"/>
          <w:b w:val="0"/>
          <w:color w:val="auto"/>
          <w:szCs w:val="24"/>
        </w:rPr>
        <w:t>3.27</w:t>
      </w:r>
      <w:r w:rsidRPr="004826DC">
        <w:rPr>
          <w:rFonts w:ascii="Calibri" w:hAnsi="Calibri"/>
          <w:b w:val="0"/>
          <w:color w:val="auto"/>
          <w:szCs w:val="24"/>
        </w:rPr>
        <w:tab/>
      </w:r>
      <w:r w:rsidR="0076629D" w:rsidRPr="004826DC">
        <w:rPr>
          <w:rFonts w:ascii="Calibri" w:hAnsi="Calibri"/>
          <w:b w:val="0"/>
          <w:color w:val="auto"/>
          <w:szCs w:val="24"/>
        </w:rPr>
        <w:t>O TCU, a seu critério, pode optar por segmentar as atividades dos grupos II, III e IV (vide tabela II) em camadas de apresentação e negócio (sendo que a camada de negócio inclui o acesso a dados) e indicar na OS as camadas que farão parte do serviço. A segmentação de atividades p</w:t>
      </w:r>
      <w:r w:rsidRPr="004826DC">
        <w:rPr>
          <w:rFonts w:ascii="Calibri" w:hAnsi="Calibri"/>
          <w:b w:val="0"/>
          <w:color w:val="auto"/>
          <w:szCs w:val="24"/>
        </w:rPr>
        <w:t xml:space="preserve">or camadas está tratada </w:t>
      </w:r>
      <w:r w:rsidR="0076629D" w:rsidRPr="004826DC">
        <w:rPr>
          <w:rFonts w:ascii="Calibri" w:hAnsi="Calibri"/>
          <w:b w:val="0"/>
          <w:color w:val="auto"/>
          <w:szCs w:val="24"/>
        </w:rPr>
        <w:t>adiante em tópico específico.</w:t>
      </w:r>
    </w:p>
    <w:p w:rsidR="0076629D" w:rsidRPr="004826DC" w:rsidRDefault="00D12ECE" w:rsidP="0076629D">
      <w:pPr>
        <w:pStyle w:val="Ttulo2"/>
        <w:keepNext w:val="0"/>
        <w:numPr>
          <w:ilvl w:val="1"/>
          <w:numId w:val="0"/>
        </w:numPr>
        <w:tabs>
          <w:tab w:val="clear" w:pos="1701"/>
        </w:tabs>
        <w:spacing w:before="200" w:line="276" w:lineRule="auto"/>
        <w:ind w:left="1286" w:right="0" w:hanging="576"/>
        <w:jc w:val="both"/>
        <w:rPr>
          <w:rFonts w:ascii="Calibri" w:hAnsi="Calibri"/>
          <w:b w:val="0"/>
          <w:color w:val="auto"/>
          <w:szCs w:val="24"/>
        </w:rPr>
      </w:pPr>
      <w:r w:rsidRPr="004826DC">
        <w:rPr>
          <w:rFonts w:ascii="Calibri" w:hAnsi="Calibri"/>
          <w:b w:val="0"/>
          <w:color w:val="auto"/>
          <w:szCs w:val="24"/>
        </w:rPr>
        <w:t>3.28</w:t>
      </w:r>
      <w:r w:rsidRPr="004826DC">
        <w:rPr>
          <w:rFonts w:ascii="Calibri" w:hAnsi="Calibri"/>
          <w:b w:val="0"/>
          <w:color w:val="auto"/>
          <w:szCs w:val="24"/>
        </w:rPr>
        <w:tab/>
      </w:r>
      <w:r w:rsidR="0076629D" w:rsidRPr="004826DC">
        <w:rPr>
          <w:rFonts w:ascii="Calibri" w:hAnsi="Calibri"/>
          <w:b w:val="0"/>
          <w:color w:val="auto"/>
          <w:szCs w:val="24"/>
        </w:rPr>
        <w:t>O grupo de atividades VII é exclusivo para OS do tipo projeto.</w:t>
      </w:r>
    </w:p>
    <w:p w:rsidR="0076629D" w:rsidRPr="004826DC" w:rsidRDefault="00D12ECE" w:rsidP="0076629D">
      <w:pPr>
        <w:pStyle w:val="Ttulo2"/>
        <w:keepNext w:val="0"/>
        <w:numPr>
          <w:ilvl w:val="1"/>
          <w:numId w:val="0"/>
        </w:numPr>
        <w:tabs>
          <w:tab w:val="clear" w:pos="1701"/>
        </w:tabs>
        <w:spacing w:before="200" w:line="276" w:lineRule="auto"/>
        <w:ind w:left="1286" w:right="0" w:hanging="576"/>
        <w:jc w:val="both"/>
        <w:rPr>
          <w:rFonts w:ascii="Calibri" w:hAnsi="Calibri"/>
          <w:color w:val="auto"/>
          <w:szCs w:val="24"/>
        </w:rPr>
      </w:pPr>
      <w:r w:rsidRPr="004826DC">
        <w:rPr>
          <w:rFonts w:ascii="Calibri" w:hAnsi="Calibri"/>
          <w:b w:val="0"/>
          <w:color w:val="auto"/>
          <w:szCs w:val="24"/>
        </w:rPr>
        <w:t>3.29</w:t>
      </w:r>
      <w:r w:rsidRPr="004826DC">
        <w:rPr>
          <w:rFonts w:ascii="Calibri" w:hAnsi="Calibri"/>
          <w:b w:val="0"/>
          <w:color w:val="auto"/>
          <w:szCs w:val="24"/>
        </w:rPr>
        <w:tab/>
      </w:r>
      <w:r w:rsidR="0076629D" w:rsidRPr="004826DC">
        <w:rPr>
          <w:rFonts w:ascii="Calibri" w:hAnsi="Calibri"/>
          <w:b w:val="0"/>
          <w:color w:val="auto"/>
          <w:szCs w:val="24"/>
        </w:rPr>
        <w:t xml:space="preserve">As atividades do grupo VI são de responsabilidade exclusiva do TCU e, portanto, não serão repassadas para a </w:t>
      </w:r>
      <w:r w:rsidR="00C4442C" w:rsidRPr="004826DC">
        <w:rPr>
          <w:rFonts w:ascii="Calibri" w:hAnsi="Calibri"/>
          <w:b w:val="0"/>
          <w:color w:val="auto"/>
          <w:szCs w:val="24"/>
        </w:rPr>
        <w:t>CONTRATADA</w:t>
      </w:r>
      <w:r w:rsidR="0076629D" w:rsidRPr="004826DC">
        <w:rPr>
          <w:rFonts w:ascii="Calibri" w:hAnsi="Calibri"/>
          <w:b w:val="0"/>
          <w:color w:val="auto"/>
          <w:szCs w:val="24"/>
        </w:rPr>
        <w:t>. Este grupo inclui as seguintes atividades:</w:t>
      </w:r>
    </w:p>
    <w:p w:rsidR="0076629D" w:rsidRPr="004826DC" w:rsidRDefault="0076629D" w:rsidP="00B727DF">
      <w:pPr>
        <w:pStyle w:val="Incisos"/>
        <w:numPr>
          <w:ilvl w:val="0"/>
          <w:numId w:val="11"/>
        </w:numPr>
        <w:ind w:left="1418" w:hanging="284"/>
        <w:rPr>
          <w:rFonts w:ascii="Calibri" w:hAnsi="Calibri"/>
        </w:rPr>
      </w:pPr>
      <w:r w:rsidRPr="004826DC">
        <w:rPr>
          <w:rFonts w:ascii="Calibri" w:hAnsi="Calibri"/>
        </w:rPr>
        <w:t>administração de dados (AD) no que tange à validação dos modelos de dados propostos e verificação de compatibilidade com o modelo de dados corporativo do TCU;</w:t>
      </w:r>
    </w:p>
    <w:p w:rsidR="0076629D" w:rsidRPr="004826DC" w:rsidRDefault="0076629D" w:rsidP="007523A6">
      <w:pPr>
        <w:pStyle w:val="Incisos"/>
        <w:numPr>
          <w:ilvl w:val="0"/>
          <w:numId w:val="11"/>
        </w:numPr>
        <w:ind w:left="1418" w:hanging="284"/>
        <w:rPr>
          <w:rFonts w:ascii="Calibri" w:hAnsi="Calibri"/>
        </w:rPr>
      </w:pPr>
      <w:r w:rsidRPr="004826DC">
        <w:rPr>
          <w:rFonts w:ascii="Calibri" w:hAnsi="Calibri"/>
        </w:rPr>
        <w:lastRenderedPageBreak/>
        <w:t>administração de Componentes no que tange à validação dos modelos de classes de negócio e verificação de compatibilidade com o modelo corporativo do TCU;</w:t>
      </w:r>
    </w:p>
    <w:p w:rsidR="0076629D" w:rsidRPr="004826DC" w:rsidRDefault="0076629D" w:rsidP="007523A6">
      <w:pPr>
        <w:pStyle w:val="Incisos"/>
        <w:numPr>
          <w:ilvl w:val="0"/>
          <w:numId w:val="11"/>
        </w:numPr>
        <w:ind w:left="1418" w:hanging="284"/>
        <w:rPr>
          <w:rFonts w:ascii="Calibri" w:hAnsi="Calibri"/>
        </w:rPr>
      </w:pPr>
      <w:r w:rsidRPr="004826DC">
        <w:rPr>
          <w:rFonts w:ascii="Calibri" w:hAnsi="Calibri"/>
        </w:rPr>
        <w:t>execução de scripts de banco de dados em homologação;</w:t>
      </w:r>
    </w:p>
    <w:p w:rsidR="0076629D" w:rsidRPr="004826DC" w:rsidRDefault="0076629D" w:rsidP="007523A6">
      <w:pPr>
        <w:pStyle w:val="Incisos"/>
        <w:numPr>
          <w:ilvl w:val="0"/>
          <w:numId w:val="11"/>
        </w:numPr>
        <w:ind w:left="1418" w:hanging="284"/>
        <w:rPr>
          <w:rFonts w:ascii="Calibri" w:hAnsi="Calibri"/>
        </w:rPr>
      </w:pPr>
      <w:r w:rsidRPr="004826DC">
        <w:rPr>
          <w:rFonts w:ascii="Calibri" w:hAnsi="Calibri"/>
        </w:rPr>
        <w:t>execução de scripts de banco de dados em ambiente de produção;</w:t>
      </w:r>
    </w:p>
    <w:p w:rsidR="0076629D" w:rsidRPr="004826DC" w:rsidRDefault="0076629D" w:rsidP="007523A6">
      <w:pPr>
        <w:pStyle w:val="Incisos"/>
        <w:numPr>
          <w:ilvl w:val="0"/>
          <w:numId w:val="11"/>
        </w:numPr>
        <w:ind w:left="1418" w:hanging="284"/>
        <w:rPr>
          <w:rFonts w:ascii="Calibri" w:hAnsi="Calibri"/>
        </w:rPr>
      </w:pPr>
      <w:r w:rsidRPr="004826DC">
        <w:rPr>
          <w:rFonts w:ascii="Calibri" w:hAnsi="Calibri"/>
        </w:rPr>
        <w:t>disponibilização de aplicativo em ambientes de homologação e de produção;</w:t>
      </w:r>
    </w:p>
    <w:p w:rsidR="0076629D" w:rsidRPr="004826DC" w:rsidRDefault="0076629D" w:rsidP="007523A6">
      <w:pPr>
        <w:pStyle w:val="Incisos"/>
        <w:numPr>
          <w:ilvl w:val="0"/>
          <w:numId w:val="11"/>
        </w:numPr>
        <w:ind w:left="1418" w:hanging="284"/>
        <w:rPr>
          <w:rFonts w:ascii="Calibri" w:hAnsi="Calibri"/>
        </w:rPr>
      </w:pPr>
      <w:r w:rsidRPr="004826DC">
        <w:rPr>
          <w:rFonts w:ascii="Calibri" w:hAnsi="Calibri"/>
        </w:rPr>
        <w:t xml:space="preserve">execução de treinamento para usuários (ministrar aulas). Esta exceção não abrange a atividade de preparação de ambiente para treinamento, atividade esta que pode ser repassada à </w:t>
      </w:r>
      <w:r w:rsidR="00C4442C" w:rsidRPr="004826DC">
        <w:rPr>
          <w:rFonts w:ascii="Calibri" w:hAnsi="Calibri"/>
        </w:rPr>
        <w:t>CONTRATADA</w:t>
      </w:r>
      <w:r w:rsidRPr="004826DC">
        <w:rPr>
          <w:rFonts w:ascii="Calibri" w:hAnsi="Calibri"/>
        </w:rPr>
        <w:t>.</w:t>
      </w:r>
    </w:p>
    <w:p w:rsidR="0076629D" w:rsidRPr="004826DC" w:rsidRDefault="00D12ECE" w:rsidP="0076629D">
      <w:pPr>
        <w:pStyle w:val="Ttulo2"/>
        <w:keepNext w:val="0"/>
        <w:numPr>
          <w:ilvl w:val="1"/>
          <w:numId w:val="0"/>
        </w:numPr>
        <w:tabs>
          <w:tab w:val="clear" w:pos="1701"/>
        </w:tabs>
        <w:spacing w:before="200" w:line="276" w:lineRule="auto"/>
        <w:ind w:left="1286" w:right="0" w:hanging="576"/>
        <w:jc w:val="both"/>
        <w:rPr>
          <w:rFonts w:ascii="Calibri" w:hAnsi="Calibri"/>
          <w:b w:val="0"/>
          <w:color w:val="auto"/>
          <w:szCs w:val="24"/>
        </w:rPr>
      </w:pPr>
      <w:r w:rsidRPr="004826DC">
        <w:rPr>
          <w:rFonts w:ascii="Calibri" w:hAnsi="Calibri"/>
          <w:b w:val="0"/>
          <w:color w:val="auto"/>
          <w:szCs w:val="24"/>
        </w:rPr>
        <w:t>3.30</w:t>
      </w:r>
      <w:r w:rsidRPr="004826DC">
        <w:rPr>
          <w:rFonts w:ascii="Calibri" w:hAnsi="Calibri"/>
          <w:b w:val="0"/>
          <w:color w:val="auto"/>
          <w:szCs w:val="24"/>
        </w:rPr>
        <w:tab/>
      </w:r>
      <w:r w:rsidR="0076629D" w:rsidRPr="004826DC">
        <w:rPr>
          <w:rFonts w:ascii="Calibri" w:hAnsi="Calibri"/>
          <w:b w:val="0"/>
          <w:color w:val="auto"/>
          <w:szCs w:val="24"/>
        </w:rPr>
        <w:t>No Anexo IV são relacionados insumos e produtos (artefatos de entrada e de saída respectivamente) de cada grupo de atividade e cada tipo de OS.</w:t>
      </w:r>
    </w:p>
    <w:p w:rsidR="0076629D" w:rsidRPr="004826DC" w:rsidRDefault="00D12ECE" w:rsidP="0076629D">
      <w:pPr>
        <w:pStyle w:val="Ttulo2"/>
        <w:keepNext w:val="0"/>
        <w:numPr>
          <w:ilvl w:val="1"/>
          <w:numId w:val="0"/>
        </w:numPr>
        <w:tabs>
          <w:tab w:val="clear" w:pos="1701"/>
        </w:tabs>
        <w:spacing w:before="200" w:line="276" w:lineRule="auto"/>
        <w:ind w:left="1286" w:right="0" w:hanging="576"/>
        <w:jc w:val="both"/>
        <w:rPr>
          <w:rFonts w:ascii="Calibri" w:hAnsi="Calibri"/>
          <w:b w:val="0"/>
          <w:color w:val="auto"/>
          <w:szCs w:val="24"/>
        </w:rPr>
      </w:pPr>
      <w:r w:rsidRPr="004826DC">
        <w:rPr>
          <w:rFonts w:ascii="Calibri" w:hAnsi="Calibri"/>
          <w:b w:val="0"/>
          <w:color w:val="auto"/>
          <w:szCs w:val="24"/>
        </w:rPr>
        <w:t>3.31</w:t>
      </w:r>
      <w:r w:rsidRPr="004826DC">
        <w:rPr>
          <w:rFonts w:ascii="Calibri" w:hAnsi="Calibri"/>
          <w:b w:val="0"/>
          <w:color w:val="auto"/>
          <w:szCs w:val="24"/>
        </w:rPr>
        <w:tab/>
      </w:r>
      <w:r w:rsidR="0076629D" w:rsidRPr="004826DC">
        <w:rPr>
          <w:rFonts w:ascii="Calibri" w:hAnsi="Calibri"/>
          <w:b w:val="0"/>
          <w:color w:val="auto"/>
          <w:szCs w:val="24"/>
        </w:rPr>
        <w:t xml:space="preserve">O TCU fornecerá os artefatos de saída dos grupos de atividade que eventualmente não forem repassados para execução pela </w:t>
      </w:r>
      <w:r w:rsidR="00C4442C" w:rsidRPr="004826DC">
        <w:rPr>
          <w:rFonts w:ascii="Calibri" w:hAnsi="Calibri"/>
          <w:b w:val="0"/>
          <w:color w:val="auto"/>
          <w:szCs w:val="24"/>
        </w:rPr>
        <w:t>CONTRATADA</w:t>
      </w:r>
      <w:r w:rsidR="0076629D" w:rsidRPr="004826DC">
        <w:rPr>
          <w:rFonts w:ascii="Calibri" w:hAnsi="Calibri"/>
          <w:b w:val="0"/>
          <w:color w:val="auto"/>
          <w:szCs w:val="24"/>
        </w:rPr>
        <w:t>, conforme o fluxo de trabalho da OS em questão.</w:t>
      </w:r>
    </w:p>
    <w:p w:rsidR="0076629D" w:rsidRPr="004826DC" w:rsidRDefault="00D12ECE" w:rsidP="0076629D">
      <w:pPr>
        <w:pStyle w:val="Ttulo2"/>
        <w:keepNext w:val="0"/>
        <w:numPr>
          <w:ilvl w:val="1"/>
          <w:numId w:val="0"/>
        </w:numPr>
        <w:tabs>
          <w:tab w:val="clear" w:pos="1701"/>
        </w:tabs>
        <w:spacing w:before="200" w:line="276" w:lineRule="auto"/>
        <w:ind w:left="1286" w:right="0" w:hanging="576"/>
        <w:jc w:val="both"/>
        <w:rPr>
          <w:rFonts w:ascii="Calibri" w:hAnsi="Calibri"/>
          <w:b w:val="0"/>
          <w:color w:val="auto"/>
          <w:szCs w:val="24"/>
        </w:rPr>
      </w:pPr>
      <w:r w:rsidRPr="004826DC">
        <w:rPr>
          <w:rFonts w:ascii="Calibri" w:hAnsi="Calibri"/>
          <w:b w:val="0"/>
          <w:color w:val="auto"/>
          <w:szCs w:val="24"/>
        </w:rPr>
        <w:t>3.32</w:t>
      </w:r>
      <w:r w:rsidRPr="004826DC">
        <w:rPr>
          <w:rFonts w:ascii="Calibri" w:hAnsi="Calibri"/>
          <w:b w:val="0"/>
          <w:color w:val="auto"/>
          <w:szCs w:val="24"/>
        </w:rPr>
        <w:tab/>
      </w:r>
      <w:r w:rsidR="0076629D" w:rsidRPr="004826DC">
        <w:rPr>
          <w:rFonts w:ascii="Calibri" w:hAnsi="Calibri"/>
          <w:b w:val="0"/>
          <w:color w:val="auto"/>
          <w:szCs w:val="24"/>
        </w:rPr>
        <w:t>As OS apenas serão consideradas concluídas quando da entrega e aceite pelo TCU de todos os artefatos de saída (produtos) correspondentes aos grupos de atividade executados.</w:t>
      </w:r>
    </w:p>
    <w:p w:rsidR="0076629D" w:rsidRPr="004826DC" w:rsidRDefault="00D12ECE" w:rsidP="0076629D">
      <w:pPr>
        <w:pStyle w:val="Ttulo2"/>
        <w:keepNext w:val="0"/>
        <w:numPr>
          <w:ilvl w:val="1"/>
          <w:numId w:val="0"/>
        </w:numPr>
        <w:tabs>
          <w:tab w:val="clear" w:pos="1701"/>
        </w:tabs>
        <w:spacing w:before="200" w:line="276" w:lineRule="auto"/>
        <w:ind w:left="1286" w:right="0" w:hanging="576"/>
        <w:jc w:val="both"/>
        <w:rPr>
          <w:rFonts w:ascii="Calibri" w:hAnsi="Calibri"/>
          <w:b w:val="0"/>
          <w:color w:val="auto"/>
          <w:szCs w:val="24"/>
        </w:rPr>
      </w:pPr>
      <w:r w:rsidRPr="004826DC">
        <w:rPr>
          <w:rFonts w:ascii="Calibri" w:hAnsi="Calibri"/>
          <w:b w:val="0"/>
          <w:color w:val="auto"/>
          <w:szCs w:val="24"/>
        </w:rPr>
        <w:t>3.33</w:t>
      </w:r>
      <w:r w:rsidRPr="004826DC">
        <w:rPr>
          <w:rFonts w:ascii="Calibri" w:hAnsi="Calibri"/>
          <w:b w:val="0"/>
          <w:color w:val="auto"/>
          <w:szCs w:val="24"/>
        </w:rPr>
        <w:tab/>
      </w:r>
      <w:r w:rsidR="0076629D" w:rsidRPr="004826DC">
        <w:rPr>
          <w:rFonts w:ascii="Calibri" w:hAnsi="Calibri"/>
          <w:b w:val="0"/>
          <w:color w:val="auto"/>
          <w:szCs w:val="24"/>
        </w:rPr>
        <w:t xml:space="preserve">O TCU pode, a seu critério, alterar a relação de artefatos por grupo de atividades, bem como os templates a serem utilizados, desde que haja justificativa técnica. Tais alterações somente serão adotadas após comunicação à </w:t>
      </w:r>
      <w:r w:rsidR="00C4442C" w:rsidRPr="004826DC">
        <w:rPr>
          <w:rFonts w:ascii="Calibri" w:hAnsi="Calibri"/>
          <w:b w:val="0"/>
          <w:color w:val="auto"/>
          <w:szCs w:val="24"/>
        </w:rPr>
        <w:t>CONTRATADA</w:t>
      </w:r>
      <w:r w:rsidR="0076629D" w:rsidRPr="004826DC">
        <w:rPr>
          <w:rFonts w:ascii="Calibri" w:hAnsi="Calibri"/>
          <w:b w:val="0"/>
          <w:color w:val="auto"/>
          <w:szCs w:val="24"/>
        </w:rPr>
        <w:t xml:space="preserve"> e podem alcançar artefato de OS aberta cuja confecção ainda não tenha sido iniciada.</w:t>
      </w:r>
    </w:p>
    <w:p w:rsidR="0076629D" w:rsidRPr="004826DC" w:rsidRDefault="00D12ECE" w:rsidP="0076629D">
      <w:pPr>
        <w:pStyle w:val="Ttulo2"/>
        <w:keepNext w:val="0"/>
        <w:numPr>
          <w:ilvl w:val="1"/>
          <w:numId w:val="0"/>
        </w:numPr>
        <w:tabs>
          <w:tab w:val="clear" w:pos="1701"/>
        </w:tabs>
        <w:spacing w:before="200" w:line="276" w:lineRule="auto"/>
        <w:ind w:left="1286" w:right="0" w:hanging="576"/>
        <w:jc w:val="both"/>
        <w:rPr>
          <w:rFonts w:ascii="Calibri" w:hAnsi="Calibri"/>
          <w:b w:val="0"/>
          <w:color w:val="auto"/>
          <w:szCs w:val="24"/>
        </w:rPr>
      </w:pPr>
      <w:r w:rsidRPr="004826DC">
        <w:rPr>
          <w:rFonts w:ascii="Calibri" w:hAnsi="Calibri"/>
          <w:b w:val="0"/>
          <w:color w:val="auto"/>
          <w:szCs w:val="24"/>
        </w:rPr>
        <w:t>3.34</w:t>
      </w:r>
      <w:r w:rsidRPr="004826DC">
        <w:rPr>
          <w:rFonts w:ascii="Calibri" w:hAnsi="Calibri"/>
          <w:b w:val="0"/>
          <w:color w:val="auto"/>
          <w:szCs w:val="24"/>
        </w:rPr>
        <w:tab/>
      </w:r>
      <w:r w:rsidR="0076629D" w:rsidRPr="004826DC">
        <w:rPr>
          <w:rFonts w:ascii="Calibri" w:hAnsi="Calibri"/>
          <w:b w:val="0"/>
          <w:color w:val="auto"/>
          <w:szCs w:val="24"/>
        </w:rPr>
        <w:t>As atividades do grupo I correspondem àquelas necessárias ao  entendimento e documentação da necessidade dos usuários.</w:t>
      </w:r>
    </w:p>
    <w:p w:rsidR="0076629D" w:rsidRPr="004826DC" w:rsidRDefault="00D12ECE" w:rsidP="0076629D">
      <w:pPr>
        <w:pStyle w:val="Ttulo2"/>
        <w:keepNext w:val="0"/>
        <w:numPr>
          <w:ilvl w:val="1"/>
          <w:numId w:val="0"/>
        </w:numPr>
        <w:tabs>
          <w:tab w:val="clear" w:pos="1701"/>
        </w:tabs>
        <w:spacing w:before="200" w:line="276" w:lineRule="auto"/>
        <w:ind w:left="1286" w:right="0" w:hanging="576"/>
        <w:jc w:val="both"/>
        <w:rPr>
          <w:rFonts w:ascii="Calibri" w:hAnsi="Calibri"/>
          <w:b w:val="0"/>
          <w:color w:val="auto"/>
          <w:szCs w:val="24"/>
        </w:rPr>
      </w:pPr>
      <w:r w:rsidRPr="004826DC">
        <w:rPr>
          <w:rFonts w:ascii="Calibri" w:hAnsi="Calibri"/>
          <w:b w:val="0"/>
          <w:color w:val="auto"/>
          <w:szCs w:val="24"/>
        </w:rPr>
        <w:t>3.35</w:t>
      </w:r>
      <w:r w:rsidRPr="004826DC">
        <w:rPr>
          <w:rFonts w:ascii="Calibri" w:hAnsi="Calibri"/>
          <w:b w:val="0"/>
          <w:color w:val="auto"/>
          <w:szCs w:val="24"/>
        </w:rPr>
        <w:tab/>
      </w:r>
      <w:r w:rsidR="0076629D" w:rsidRPr="004826DC">
        <w:rPr>
          <w:rFonts w:ascii="Calibri" w:hAnsi="Calibri"/>
          <w:b w:val="0"/>
          <w:color w:val="auto"/>
          <w:szCs w:val="24"/>
        </w:rPr>
        <w:t>As atividades do grupo I devem ser realizadas por profissionais com experiência em levantamento e documentação de requisitos, boa habilidade interpessoal e devem ser pautadas pelo bom relacionamento e cordialidade com os usuários.</w:t>
      </w:r>
    </w:p>
    <w:p w:rsidR="0076629D" w:rsidRPr="004826DC" w:rsidRDefault="00D12ECE" w:rsidP="0076629D">
      <w:pPr>
        <w:pStyle w:val="Ttulo2"/>
        <w:keepNext w:val="0"/>
        <w:numPr>
          <w:ilvl w:val="1"/>
          <w:numId w:val="0"/>
        </w:numPr>
        <w:tabs>
          <w:tab w:val="clear" w:pos="1701"/>
        </w:tabs>
        <w:spacing w:before="200" w:line="276" w:lineRule="auto"/>
        <w:ind w:left="1286" w:right="0" w:hanging="576"/>
        <w:jc w:val="both"/>
        <w:rPr>
          <w:rFonts w:ascii="Calibri" w:hAnsi="Calibri"/>
          <w:b w:val="0"/>
          <w:color w:val="auto"/>
          <w:szCs w:val="24"/>
        </w:rPr>
      </w:pPr>
      <w:r w:rsidRPr="004826DC">
        <w:rPr>
          <w:rFonts w:ascii="Calibri" w:hAnsi="Calibri"/>
          <w:b w:val="0"/>
          <w:color w:val="auto"/>
          <w:szCs w:val="24"/>
        </w:rPr>
        <w:t>3.36</w:t>
      </w:r>
      <w:r w:rsidRPr="004826DC">
        <w:rPr>
          <w:rFonts w:ascii="Calibri" w:hAnsi="Calibri"/>
          <w:b w:val="0"/>
          <w:color w:val="auto"/>
          <w:szCs w:val="24"/>
        </w:rPr>
        <w:tab/>
      </w:r>
      <w:r w:rsidR="0076629D" w:rsidRPr="004826DC">
        <w:rPr>
          <w:rFonts w:ascii="Calibri" w:hAnsi="Calibri"/>
          <w:b w:val="0"/>
          <w:color w:val="auto"/>
          <w:szCs w:val="24"/>
        </w:rPr>
        <w:t>As atividades do grupo I que necessitem de interação com o usuário serão realizadas nas dependências do TCU, a exemplo das reuniões para levantamento de requisitos, conforme planejamento de atividades acordado com o usuário ou grupo de usuários. O TCU poderá designar servidor para acompanhar as atividades deste grupo.</w:t>
      </w:r>
    </w:p>
    <w:p w:rsidR="0076629D" w:rsidRPr="004826DC" w:rsidRDefault="00D12ECE" w:rsidP="0076629D">
      <w:pPr>
        <w:pStyle w:val="Ttulo2"/>
        <w:keepNext w:val="0"/>
        <w:numPr>
          <w:ilvl w:val="1"/>
          <w:numId w:val="0"/>
        </w:numPr>
        <w:tabs>
          <w:tab w:val="clear" w:pos="1701"/>
        </w:tabs>
        <w:spacing w:before="200" w:line="276" w:lineRule="auto"/>
        <w:ind w:left="1286" w:right="0" w:hanging="576"/>
        <w:jc w:val="both"/>
        <w:rPr>
          <w:rFonts w:ascii="Calibri" w:hAnsi="Calibri"/>
          <w:b w:val="0"/>
          <w:color w:val="auto"/>
          <w:szCs w:val="24"/>
        </w:rPr>
      </w:pPr>
      <w:bookmarkStart w:id="19" w:name="_Toc301892540"/>
      <w:r w:rsidRPr="004826DC">
        <w:rPr>
          <w:rFonts w:ascii="Calibri" w:hAnsi="Calibri"/>
          <w:b w:val="0"/>
          <w:color w:val="auto"/>
          <w:szCs w:val="24"/>
        </w:rPr>
        <w:t>3.37</w:t>
      </w:r>
      <w:r w:rsidRPr="004826DC">
        <w:rPr>
          <w:rFonts w:ascii="Calibri" w:hAnsi="Calibri"/>
          <w:b w:val="0"/>
          <w:color w:val="auto"/>
          <w:szCs w:val="24"/>
        </w:rPr>
        <w:tab/>
      </w:r>
      <w:r w:rsidR="0076629D" w:rsidRPr="004826DC">
        <w:rPr>
          <w:rFonts w:ascii="Calibri" w:hAnsi="Calibri"/>
          <w:b w:val="0"/>
          <w:color w:val="auto"/>
          <w:szCs w:val="24"/>
        </w:rPr>
        <w:t xml:space="preserve">As atividades do grupo V correspondem ao apoio e acompanhamento a ser prestado ao usuário ou grupo de usuários responsável pela homologação das demandas desenvolvidas, e somente </w:t>
      </w:r>
      <w:bookmarkEnd w:id="19"/>
      <w:r w:rsidR="0076629D" w:rsidRPr="004826DC">
        <w:rPr>
          <w:rFonts w:ascii="Calibri" w:hAnsi="Calibri"/>
          <w:b w:val="0"/>
          <w:color w:val="auto"/>
          <w:szCs w:val="24"/>
        </w:rPr>
        <w:t xml:space="preserve">poderão ser solicitadas no caso de demanda </w:t>
      </w:r>
      <w:r w:rsidR="0076629D" w:rsidRPr="004826DC">
        <w:rPr>
          <w:rFonts w:ascii="Calibri" w:hAnsi="Calibri"/>
          <w:b w:val="0"/>
          <w:color w:val="auto"/>
          <w:szCs w:val="24"/>
        </w:rPr>
        <w:lastRenderedPageBreak/>
        <w:t xml:space="preserve">que contemple também atividades do grupo III (homologação e construção, respectivamente). </w:t>
      </w:r>
    </w:p>
    <w:p w:rsidR="0076629D" w:rsidRPr="004826DC" w:rsidRDefault="00D12ECE" w:rsidP="0076629D">
      <w:pPr>
        <w:pStyle w:val="Ttulo2"/>
        <w:keepNext w:val="0"/>
        <w:numPr>
          <w:ilvl w:val="1"/>
          <w:numId w:val="0"/>
        </w:numPr>
        <w:tabs>
          <w:tab w:val="clear" w:pos="1701"/>
        </w:tabs>
        <w:spacing w:before="200" w:line="276" w:lineRule="auto"/>
        <w:ind w:left="1286" w:right="0" w:hanging="576"/>
        <w:jc w:val="both"/>
        <w:rPr>
          <w:rFonts w:ascii="Calibri" w:hAnsi="Calibri"/>
          <w:b w:val="0"/>
          <w:color w:val="auto"/>
          <w:szCs w:val="24"/>
        </w:rPr>
      </w:pPr>
      <w:bookmarkStart w:id="20" w:name="_Toc301892541"/>
      <w:r w:rsidRPr="004826DC">
        <w:rPr>
          <w:rFonts w:ascii="Calibri" w:hAnsi="Calibri"/>
          <w:b w:val="0"/>
          <w:color w:val="auto"/>
          <w:szCs w:val="24"/>
        </w:rPr>
        <w:t>3.38</w:t>
      </w:r>
      <w:r w:rsidRPr="004826DC">
        <w:rPr>
          <w:rFonts w:ascii="Calibri" w:hAnsi="Calibri"/>
          <w:b w:val="0"/>
          <w:color w:val="auto"/>
          <w:szCs w:val="24"/>
        </w:rPr>
        <w:tab/>
      </w:r>
      <w:r w:rsidR="0076629D" w:rsidRPr="004826DC">
        <w:rPr>
          <w:rFonts w:ascii="Calibri" w:hAnsi="Calibri"/>
          <w:b w:val="0"/>
          <w:color w:val="auto"/>
          <w:szCs w:val="24"/>
        </w:rPr>
        <w:t>As atividades do grupo V serão necessariamente executadas nas dependências do TCU, conforme planejamento de atividades acordado com o usuário ou grupo de usuários responsável pela homologação.</w:t>
      </w:r>
      <w:bookmarkEnd w:id="20"/>
      <w:r w:rsidR="0076629D" w:rsidRPr="004826DC">
        <w:rPr>
          <w:rFonts w:ascii="Calibri" w:hAnsi="Calibri"/>
          <w:b w:val="0"/>
          <w:color w:val="auto"/>
          <w:szCs w:val="24"/>
        </w:rPr>
        <w:t xml:space="preserve"> As atividades desse grupo devem ser realizadas por profissionais experientes no relacionamento com usuários e ser pautadas pela cordialidade e bom relacionamento. Incluem, entre outras, as ações de esclarecer dúvidas quanto ao uso das funcionalidades desenvolvidas; elaborar scripts para carga de dados de teste; receber, analisar e registrar os erros detectados pelos usuários, encaminhando os procedentes para correção e devolvendo os erros não procedentes para os usuários com as devidas justificativas e explicações pertinentes; reportar o andamento da homologação para a equipe de gestão do contrato por parte do TCU, relacionando problemas encontrados e prazos para correção.</w:t>
      </w:r>
    </w:p>
    <w:p w:rsidR="0076629D" w:rsidRPr="004826DC" w:rsidRDefault="00D12ECE" w:rsidP="0076629D">
      <w:pPr>
        <w:pStyle w:val="Ttulo2"/>
        <w:keepNext w:val="0"/>
        <w:numPr>
          <w:ilvl w:val="1"/>
          <w:numId w:val="0"/>
        </w:numPr>
        <w:tabs>
          <w:tab w:val="clear" w:pos="1701"/>
        </w:tabs>
        <w:spacing w:before="200" w:line="276" w:lineRule="auto"/>
        <w:ind w:left="1286" w:right="0" w:hanging="576"/>
        <w:jc w:val="both"/>
        <w:rPr>
          <w:rFonts w:ascii="Calibri" w:hAnsi="Calibri"/>
          <w:b w:val="0"/>
          <w:color w:val="auto"/>
          <w:szCs w:val="24"/>
        </w:rPr>
      </w:pPr>
      <w:r w:rsidRPr="004826DC">
        <w:rPr>
          <w:rFonts w:ascii="Calibri" w:hAnsi="Calibri"/>
          <w:b w:val="0"/>
          <w:color w:val="auto"/>
          <w:szCs w:val="24"/>
        </w:rPr>
        <w:t>3.39</w:t>
      </w:r>
      <w:r w:rsidRPr="004826DC">
        <w:rPr>
          <w:rFonts w:ascii="Calibri" w:hAnsi="Calibri"/>
          <w:b w:val="0"/>
          <w:color w:val="auto"/>
          <w:szCs w:val="24"/>
        </w:rPr>
        <w:tab/>
      </w:r>
      <w:r w:rsidR="0076629D" w:rsidRPr="004826DC">
        <w:rPr>
          <w:rFonts w:ascii="Calibri" w:hAnsi="Calibri"/>
          <w:b w:val="0"/>
          <w:color w:val="auto"/>
          <w:szCs w:val="24"/>
        </w:rPr>
        <w:t>As atividades do grupo VIII correspondem à preparação do ambiente para a realização de treinamento de usuários.</w:t>
      </w:r>
    </w:p>
    <w:p w:rsidR="0076629D" w:rsidRPr="004826DC" w:rsidRDefault="00D12ECE" w:rsidP="0076629D">
      <w:pPr>
        <w:pStyle w:val="Ttulo2"/>
        <w:keepNext w:val="0"/>
        <w:numPr>
          <w:ilvl w:val="1"/>
          <w:numId w:val="0"/>
        </w:numPr>
        <w:tabs>
          <w:tab w:val="clear" w:pos="1701"/>
        </w:tabs>
        <w:spacing w:before="200" w:line="276" w:lineRule="auto"/>
        <w:ind w:left="1286" w:right="0" w:hanging="576"/>
        <w:jc w:val="both"/>
        <w:rPr>
          <w:rFonts w:ascii="Calibri" w:hAnsi="Calibri"/>
          <w:b w:val="0"/>
          <w:color w:val="auto"/>
          <w:szCs w:val="24"/>
        </w:rPr>
      </w:pPr>
      <w:r w:rsidRPr="004826DC">
        <w:rPr>
          <w:rFonts w:ascii="Calibri" w:hAnsi="Calibri"/>
          <w:b w:val="0"/>
          <w:color w:val="auto"/>
          <w:szCs w:val="24"/>
        </w:rPr>
        <w:t>3.40</w:t>
      </w:r>
      <w:r w:rsidRPr="004826DC">
        <w:rPr>
          <w:rFonts w:ascii="Calibri" w:hAnsi="Calibri"/>
          <w:b w:val="0"/>
          <w:color w:val="auto"/>
          <w:szCs w:val="24"/>
        </w:rPr>
        <w:tab/>
      </w:r>
      <w:r w:rsidR="0076629D" w:rsidRPr="004826DC">
        <w:rPr>
          <w:rFonts w:ascii="Calibri" w:hAnsi="Calibri"/>
          <w:b w:val="0"/>
          <w:color w:val="auto"/>
          <w:szCs w:val="24"/>
        </w:rPr>
        <w:t>As atividades do grupo VIII incluem a participação no planejamento do treinamento juntamente com o gestor de soluções de TI, a instalação de aplicativos nos servidores de aplicação de treinamento e a respectiva configuração da base de dados, conforme as situações previstas no plano de treinamento. O planejamento do treinamento será realizado nas dependências do TCU.</w:t>
      </w:r>
    </w:p>
    <w:p w:rsidR="0076629D" w:rsidRPr="004826DC" w:rsidRDefault="00D12ECE" w:rsidP="0076629D">
      <w:pPr>
        <w:pStyle w:val="Ttulo2"/>
        <w:keepNext w:val="0"/>
        <w:numPr>
          <w:ilvl w:val="1"/>
          <w:numId w:val="0"/>
        </w:numPr>
        <w:tabs>
          <w:tab w:val="clear" w:pos="1701"/>
        </w:tabs>
        <w:spacing w:before="200" w:line="276" w:lineRule="auto"/>
        <w:ind w:left="1286" w:right="0" w:hanging="576"/>
        <w:jc w:val="both"/>
        <w:rPr>
          <w:rFonts w:ascii="Calibri" w:hAnsi="Calibri"/>
          <w:b w:val="0"/>
          <w:color w:val="auto"/>
          <w:szCs w:val="24"/>
        </w:rPr>
      </w:pPr>
      <w:r w:rsidRPr="004826DC">
        <w:rPr>
          <w:rFonts w:ascii="Calibri" w:hAnsi="Calibri"/>
          <w:b w:val="0"/>
          <w:color w:val="auto"/>
          <w:szCs w:val="24"/>
        </w:rPr>
        <w:t>3.41</w:t>
      </w:r>
      <w:r w:rsidRPr="004826DC">
        <w:rPr>
          <w:rFonts w:ascii="Calibri" w:hAnsi="Calibri"/>
          <w:b w:val="0"/>
          <w:color w:val="auto"/>
          <w:szCs w:val="24"/>
        </w:rPr>
        <w:tab/>
      </w:r>
      <w:r w:rsidR="0076629D" w:rsidRPr="004826DC">
        <w:rPr>
          <w:rFonts w:ascii="Calibri" w:hAnsi="Calibri"/>
          <w:b w:val="0"/>
          <w:color w:val="auto"/>
          <w:szCs w:val="24"/>
        </w:rPr>
        <w:t>Por configuração da base de dados, entende-se a criação e execução de scripts DDL</w:t>
      </w:r>
      <w:r w:rsidR="0076629D" w:rsidRPr="004826DC">
        <w:rPr>
          <w:rFonts w:ascii="Calibri" w:hAnsi="Calibri"/>
          <w:b w:val="0"/>
          <w:color w:val="auto"/>
        </w:rPr>
        <w:footnoteReference w:id="1"/>
      </w:r>
      <w:r w:rsidR="0076629D" w:rsidRPr="004826DC">
        <w:rPr>
          <w:rFonts w:ascii="Calibri" w:hAnsi="Calibri"/>
          <w:b w:val="0"/>
          <w:color w:val="auto"/>
          <w:szCs w:val="24"/>
        </w:rPr>
        <w:t xml:space="preserve"> e DML</w:t>
      </w:r>
      <w:r w:rsidR="0076629D" w:rsidRPr="004826DC">
        <w:rPr>
          <w:rFonts w:ascii="Calibri" w:hAnsi="Calibri"/>
          <w:b w:val="0"/>
          <w:color w:val="auto"/>
        </w:rPr>
        <w:footnoteReference w:id="2"/>
      </w:r>
      <w:r w:rsidR="0076629D" w:rsidRPr="004826DC">
        <w:rPr>
          <w:rFonts w:ascii="Calibri" w:hAnsi="Calibri"/>
          <w:b w:val="0"/>
          <w:color w:val="auto"/>
          <w:szCs w:val="24"/>
        </w:rPr>
        <w:t>, de modo a criar as situações previstas no plano de treinamento.</w:t>
      </w:r>
    </w:p>
    <w:p w:rsidR="0076629D" w:rsidRPr="004826DC" w:rsidRDefault="00D12ECE" w:rsidP="0076629D">
      <w:pPr>
        <w:pStyle w:val="Ttulo2"/>
        <w:keepNext w:val="0"/>
        <w:numPr>
          <w:ilvl w:val="1"/>
          <w:numId w:val="0"/>
        </w:numPr>
        <w:tabs>
          <w:tab w:val="clear" w:pos="1701"/>
        </w:tabs>
        <w:spacing w:before="200" w:line="276" w:lineRule="auto"/>
        <w:ind w:left="1286" w:right="0" w:hanging="576"/>
        <w:jc w:val="both"/>
        <w:rPr>
          <w:rFonts w:ascii="Calibri" w:hAnsi="Calibri"/>
          <w:b w:val="0"/>
          <w:color w:val="auto"/>
          <w:szCs w:val="24"/>
        </w:rPr>
      </w:pPr>
      <w:r w:rsidRPr="004826DC">
        <w:rPr>
          <w:rFonts w:ascii="Calibri" w:hAnsi="Calibri"/>
          <w:b w:val="0"/>
          <w:color w:val="auto"/>
          <w:szCs w:val="24"/>
        </w:rPr>
        <w:t>3.42</w:t>
      </w:r>
      <w:r w:rsidRPr="004826DC">
        <w:rPr>
          <w:rFonts w:ascii="Calibri" w:hAnsi="Calibri"/>
          <w:b w:val="0"/>
          <w:color w:val="auto"/>
          <w:szCs w:val="24"/>
        </w:rPr>
        <w:tab/>
      </w:r>
      <w:r w:rsidR="0076629D" w:rsidRPr="004826DC">
        <w:rPr>
          <w:rFonts w:ascii="Calibri" w:hAnsi="Calibri"/>
          <w:b w:val="0"/>
          <w:color w:val="auto"/>
          <w:szCs w:val="24"/>
        </w:rPr>
        <w:t xml:space="preserve">Como insumo para a preparação do ambiente de treinamento, além do acesso às maquinas servidoras de aplicação e banco de dados que serão usadas no treinamento, a </w:t>
      </w:r>
      <w:r w:rsidR="00C4442C" w:rsidRPr="004826DC">
        <w:rPr>
          <w:rFonts w:ascii="Calibri" w:hAnsi="Calibri"/>
          <w:b w:val="0"/>
          <w:color w:val="auto"/>
          <w:szCs w:val="24"/>
        </w:rPr>
        <w:t>CONTRATADA</w:t>
      </w:r>
      <w:r w:rsidR="0076629D" w:rsidRPr="004826DC">
        <w:rPr>
          <w:rFonts w:ascii="Calibri" w:hAnsi="Calibri"/>
          <w:b w:val="0"/>
          <w:color w:val="auto"/>
          <w:szCs w:val="24"/>
        </w:rPr>
        <w:t xml:space="preserve"> receberá os arquivos necessários para instalação do software, além de arquivo com a estrutura da base de dados.</w:t>
      </w:r>
    </w:p>
    <w:p w:rsidR="0076629D" w:rsidRPr="004826DC" w:rsidRDefault="00D12ECE" w:rsidP="0076629D">
      <w:pPr>
        <w:pStyle w:val="Ttulo2"/>
        <w:keepNext w:val="0"/>
        <w:numPr>
          <w:ilvl w:val="1"/>
          <w:numId w:val="0"/>
        </w:numPr>
        <w:tabs>
          <w:tab w:val="clear" w:pos="1701"/>
        </w:tabs>
        <w:spacing w:before="200" w:line="276" w:lineRule="auto"/>
        <w:ind w:left="1286" w:right="0" w:hanging="576"/>
        <w:jc w:val="both"/>
        <w:rPr>
          <w:rFonts w:ascii="Calibri" w:hAnsi="Calibri"/>
          <w:b w:val="0"/>
          <w:color w:val="auto"/>
          <w:szCs w:val="24"/>
        </w:rPr>
      </w:pPr>
      <w:r w:rsidRPr="004826DC">
        <w:rPr>
          <w:rFonts w:ascii="Calibri" w:hAnsi="Calibri"/>
          <w:b w:val="0"/>
          <w:color w:val="auto"/>
          <w:szCs w:val="24"/>
        </w:rPr>
        <w:t>3.43</w:t>
      </w:r>
      <w:r w:rsidRPr="004826DC">
        <w:rPr>
          <w:rFonts w:ascii="Calibri" w:hAnsi="Calibri"/>
          <w:b w:val="0"/>
          <w:color w:val="auto"/>
          <w:szCs w:val="24"/>
        </w:rPr>
        <w:tab/>
      </w:r>
      <w:r w:rsidR="0076629D" w:rsidRPr="004826DC">
        <w:rPr>
          <w:rFonts w:ascii="Calibri" w:hAnsi="Calibri"/>
          <w:b w:val="0"/>
          <w:color w:val="auto"/>
          <w:szCs w:val="24"/>
        </w:rPr>
        <w:t>Eventualmente, a critério do TCU, poderá ser fornecido arquivo com os dados usados na homologação da aplicação ou base de dados equivalente.</w:t>
      </w:r>
    </w:p>
    <w:p w:rsidR="0076629D" w:rsidRPr="004826DC" w:rsidRDefault="00D12ECE" w:rsidP="0076629D">
      <w:pPr>
        <w:pStyle w:val="Ttulo2"/>
        <w:keepNext w:val="0"/>
        <w:numPr>
          <w:ilvl w:val="1"/>
          <w:numId w:val="0"/>
        </w:numPr>
        <w:tabs>
          <w:tab w:val="clear" w:pos="1701"/>
        </w:tabs>
        <w:spacing w:before="200" w:line="276" w:lineRule="auto"/>
        <w:ind w:left="1286" w:right="0" w:hanging="576"/>
        <w:jc w:val="both"/>
        <w:rPr>
          <w:rFonts w:ascii="Calibri" w:hAnsi="Calibri"/>
          <w:b w:val="0"/>
          <w:color w:val="auto"/>
          <w:szCs w:val="24"/>
        </w:rPr>
      </w:pPr>
      <w:r w:rsidRPr="004826DC">
        <w:rPr>
          <w:rFonts w:ascii="Calibri" w:hAnsi="Calibri"/>
          <w:b w:val="0"/>
          <w:color w:val="auto"/>
          <w:szCs w:val="24"/>
        </w:rPr>
        <w:t>3.44</w:t>
      </w:r>
      <w:r w:rsidRPr="004826DC">
        <w:rPr>
          <w:rFonts w:ascii="Calibri" w:hAnsi="Calibri"/>
          <w:b w:val="0"/>
          <w:color w:val="auto"/>
          <w:szCs w:val="24"/>
        </w:rPr>
        <w:tab/>
      </w:r>
      <w:r w:rsidR="0076629D" w:rsidRPr="004826DC">
        <w:rPr>
          <w:rFonts w:ascii="Calibri" w:hAnsi="Calibri"/>
          <w:b w:val="0"/>
          <w:color w:val="auto"/>
          <w:szCs w:val="24"/>
        </w:rPr>
        <w:t xml:space="preserve">Caso não seja tecnicamente viável o acesso remoto ao ambiente de treinamento do TCU para a realização das configurações de ambiente previstas nas atividades do grupo VIII, o Tribunal disponibilizará à </w:t>
      </w:r>
      <w:r w:rsidR="00C4442C" w:rsidRPr="004826DC">
        <w:rPr>
          <w:rFonts w:ascii="Calibri" w:hAnsi="Calibri"/>
          <w:b w:val="0"/>
          <w:color w:val="auto"/>
          <w:szCs w:val="24"/>
        </w:rPr>
        <w:t>CONTRATADA</w:t>
      </w:r>
      <w:r w:rsidR="0076629D" w:rsidRPr="004826DC">
        <w:rPr>
          <w:rFonts w:ascii="Calibri" w:hAnsi="Calibri"/>
          <w:b w:val="0"/>
          <w:color w:val="auto"/>
          <w:szCs w:val="24"/>
        </w:rPr>
        <w:t xml:space="preserve"> acesso ao ambiente de treinamento a partir de suas dependências.</w:t>
      </w:r>
    </w:p>
    <w:p w:rsidR="0076629D" w:rsidRPr="004826DC" w:rsidRDefault="00D12ECE" w:rsidP="0076629D">
      <w:pPr>
        <w:pStyle w:val="Ttulo2"/>
        <w:keepNext w:val="0"/>
        <w:numPr>
          <w:ilvl w:val="1"/>
          <w:numId w:val="0"/>
        </w:numPr>
        <w:tabs>
          <w:tab w:val="clear" w:pos="1701"/>
        </w:tabs>
        <w:spacing w:before="200" w:line="276" w:lineRule="auto"/>
        <w:ind w:left="1286" w:right="0" w:hanging="576"/>
        <w:jc w:val="both"/>
        <w:rPr>
          <w:rFonts w:ascii="Calibri" w:hAnsi="Calibri"/>
          <w:b w:val="0"/>
          <w:color w:val="auto"/>
          <w:szCs w:val="24"/>
        </w:rPr>
      </w:pPr>
      <w:r w:rsidRPr="004826DC">
        <w:rPr>
          <w:rFonts w:ascii="Calibri" w:hAnsi="Calibri"/>
          <w:b w:val="0"/>
          <w:color w:val="auto"/>
          <w:szCs w:val="24"/>
        </w:rPr>
        <w:t>3.45</w:t>
      </w:r>
      <w:r w:rsidRPr="004826DC">
        <w:rPr>
          <w:rFonts w:ascii="Calibri" w:hAnsi="Calibri"/>
          <w:b w:val="0"/>
          <w:color w:val="auto"/>
          <w:szCs w:val="24"/>
        </w:rPr>
        <w:tab/>
      </w:r>
      <w:r w:rsidR="0076629D" w:rsidRPr="004826DC">
        <w:rPr>
          <w:rFonts w:ascii="Calibri" w:hAnsi="Calibri"/>
          <w:b w:val="0"/>
          <w:color w:val="auto"/>
          <w:szCs w:val="24"/>
        </w:rPr>
        <w:t>Segmentação das atividades dos Grupos II, III e IV em camadas</w:t>
      </w:r>
    </w:p>
    <w:p w:rsidR="0076629D" w:rsidRPr="004826DC" w:rsidRDefault="00D12ECE" w:rsidP="00D12ECE">
      <w:pPr>
        <w:pStyle w:val="Ttulo2"/>
        <w:keepNext w:val="0"/>
        <w:numPr>
          <w:ilvl w:val="1"/>
          <w:numId w:val="0"/>
        </w:numPr>
        <w:tabs>
          <w:tab w:val="clear" w:pos="1701"/>
        </w:tabs>
        <w:spacing w:before="200" w:line="276" w:lineRule="auto"/>
        <w:ind w:left="1985" w:right="0" w:hanging="709"/>
        <w:jc w:val="both"/>
        <w:rPr>
          <w:rFonts w:ascii="Calibri" w:hAnsi="Calibri"/>
          <w:b w:val="0"/>
          <w:color w:val="auto"/>
          <w:szCs w:val="24"/>
        </w:rPr>
      </w:pPr>
      <w:r w:rsidRPr="004826DC">
        <w:rPr>
          <w:rFonts w:ascii="Calibri" w:hAnsi="Calibri"/>
          <w:b w:val="0"/>
          <w:color w:val="auto"/>
          <w:szCs w:val="24"/>
        </w:rPr>
        <w:lastRenderedPageBreak/>
        <w:t>3.45.1</w:t>
      </w:r>
      <w:r w:rsidRPr="004826DC">
        <w:rPr>
          <w:rFonts w:ascii="Calibri" w:hAnsi="Calibri"/>
          <w:b w:val="0"/>
          <w:color w:val="auto"/>
          <w:szCs w:val="24"/>
        </w:rPr>
        <w:tab/>
        <w:t>Para demandas referentes a sistemas em arquitetura WEB/JEE, com tecnologia JSF, o TCU pode optar por segmentar as atividades dos Grupos II, III e IV em camadas de apresentação, negócio e acesso a dados e indicar na OS as camadas que farão parte do serviço.</w:t>
      </w:r>
    </w:p>
    <w:p w:rsidR="0076629D" w:rsidRPr="004826DC" w:rsidRDefault="00D12ECE" w:rsidP="00D12ECE">
      <w:pPr>
        <w:pStyle w:val="Ttulo2"/>
        <w:keepNext w:val="0"/>
        <w:numPr>
          <w:ilvl w:val="1"/>
          <w:numId w:val="0"/>
        </w:numPr>
        <w:tabs>
          <w:tab w:val="clear" w:pos="1701"/>
        </w:tabs>
        <w:spacing w:before="200" w:line="276" w:lineRule="auto"/>
        <w:ind w:left="1985" w:right="0" w:hanging="709"/>
        <w:jc w:val="both"/>
        <w:rPr>
          <w:rFonts w:ascii="Calibri" w:hAnsi="Calibri"/>
          <w:b w:val="0"/>
          <w:color w:val="auto"/>
          <w:szCs w:val="24"/>
        </w:rPr>
      </w:pPr>
      <w:r w:rsidRPr="004826DC">
        <w:rPr>
          <w:rFonts w:ascii="Calibri" w:hAnsi="Calibri"/>
          <w:b w:val="0"/>
          <w:color w:val="auto"/>
          <w:szCs w:val="24"/>
        </w:rPr>
        <w:t>3.45.2</w:t>
      </w:r>
      <w:r w:rsidRPr="004826DC">
        <w:rPr>
          <w:rFonts w:ascii="Calibri" w:hAnsi="Calibri"/>
          <w:b w:val="0"/>
          <w:color w:val="auto"/>
          <w:szCs w:val="24"/>
        </w:rPr>
        <w:tab/>
      </w:r>
      <w:r w:rsidR="0076629D" w:rsidRPr="004826DC">
        <w:rPr>
          <w:rFonts w:ascii="Calibri" w:hAnsi="Calibri"/>
          <w:b w:val="0"/>
          <w:color w:val="auto"/>
          <w:szCs w:val="24"/>
        </w:rPr>
        <w:t>As camadas de negócio e acesso a dados sempre serão demandadas em conjunto.</w:t>
      </w:r>
    </w:p>
    <w:p w:rsidR="0076629D" w:rsidRPr="004826DC" w:rsidRDefault="00D12ECE" w:rsidP="00D12ECE">
      <w:pPr>
        <w:pStyle w:val="Ttulo2"/>
        <w:keepNext w:val="0"/>
        <w:numPr>
          <w:ilvl w:val="1"/>
          <w:numId w:val="0"/>
        </w:numPr>
        <w:tabs>
          <w:tab w:val="clear" w:pos="1701"/>
        </w:tabs>
        <w:spacing w:before="200" w:line="276" w:lineRule="auto"/>
        <w:ind w:left="1985" w:right="0" w:hanging="709"/>
        <w:jc w:val="both"/>
        <w:rPr>
          <w:rFonts w:ascii="Calibri" w:hAnsi="Calibri"/>
          <w:b w:val="0"/>
          <w:color w:val="auto"/>
          <w:szCs w:val="24"/>
        </w:rPr>
      </w:pPr>
      <w:r w:rsidRPr="004826DC">
        <w:rPr>
          <w:rFonts w:ascii="Calibri" w:hAnsi="Calibri"/>
          <w:b w:val="0"/>
          <w:color w:val="auto"/>
          <w:szCs w:val="24"/>
        </w:rPr>
        <w:t>3.45.3</w:t>
      </w:r>
      <w:r w:rsidRPr="004826DC">
        <w:rPr>
          <w:rFonts w:ascii="Calibri" w:hAnsi="Calibri"/>
          <w:b w:val="0"/>
          <w:color w:val="auto"/>
          <w:szCs w:val="24"/>
        </w:rPr>
        <w:tab/>
      </w:r>
      <w:r w:rsidR="0076629D" w:rsidRPr="004826DC">
        <w:rPr>
          <w:rFonts w:ascii="Calibri" w:hAnsi="Calibri"/>
          <w:b w:val="0"/>
          <w:color w:val="auto"/>
          <w:szCs w:val="24"/>
        </w:rPr>
        <w:t>Os componentes das camadas de apresentação, negócio e acesso a dados são apresentados na arquitetura de referência do TCU, que consta no Anexo XII.</w:t>
      </w:r>
    </w:p>
    <w:p w:rsidR="0076629D" w:rsidRPr="004826DC" w:rsidRDefault="00D12ECE" w:rsidP="00D12ECE">
      <w:pPr>
        <w:pStyle w:val="Ttulo2"/>
        <w:keepNext w:val="0"/>
        <w:numPr>
          <w:ilvl w:val="1"/>
          <w:numId w:val="0"/>
        </w:numPr>
        <w:tabs>
          <w:tab w:val="clear" w:pos="1701"/>
        </w:tabs>
        <w:spacing w:before="200" w:line="276" w:lineRule="auto"/>
        <w:ind w:left="1985" w:right="0" w:hanging="709"/>
        <w:jc w:val="both"/>
        <w:rPr>
          <w:rFonts w:ascii="Calibri" w:hAnsi="Calibri"/>
          <w:b w:val="0"/>
          <w:color w:val="auto"/>
          <w:szCs w:val="24"/>
        </w:rPr>
      </w:pPr>
      <w:r w:rsidRPr="004826DC">
        <w:rPr>
          <w:rFonts w:ascii="Calibri" w:hAnsi="Calibri"/>
          <w:b w:val="0"/>
          <w:color w:val="auto"/>
          <w:szCs w:val="24"/>
        </w:rPr>
        <w:t>3.45.4</w:t>
      </w:r>
      <w:r w:rsidRPr="004826DC">
        <w:rPr>
          <w:rFonts w:ascii="Calibri" w:hAnsi="Calibri"/>
          <w:b w:val="0"/>
          <w:color w:val="auto"/>
          <w:szCs w:val="24"/>
        </w:rPr>
        <w:tab/>
      </w:r>
      <w:r w:rsidR="0076629D" w:rsidRPr="004826DC">
        <w:rPr>
          <w:rFonts w:ascii="Calibri" w:hAnsi="Calibri"/>
          <w:b w:val="0"/>
          <w:color w:val="auto"/>
          <w:szCs w:val="24"/>
        </w:rPr>
        <w:t xml:space="preserve">Quando for solicitado à </w:t>
      </w:r>
      <w:r w:rsidR="00C4442C" w:rsidRPr="004826DC">
        <w:rPr>
          <w:rFonts w:ascii="Calibri" w:hAnsi="Calibri"/>
          <w:b w:val="0"/>
          <w:color w:val="auto"/>
          <w:szCs w:val="24"/>
        </w:rPr>
        <w:t>CONTRATADA</w:t>
      </w:r>
      <w:r w:rsidR="0076629D" w:rsidRPr="004826DC">
        <w:rPr>
          <w:rFonts w:ascii="Calibri" w:hAnsi="Calibri"/>
          <w:b w:val="0"/>
          <w:color w:val="auto"/>
          <w:szCs w:val="24"/>
        </w:rPr>
        <w:t xml:space="preserve"> apenas a execução da camada de apresentação, o TCU repassará a especificação da interface (fachada) da camada de negócios para a </w:t>
      </w:r>
      <w:r w:rsidR="00C4442C" w:rsidRPr="004826DC">
        <w:rPr>
          <w:rFonts w:ascii="Calibri" w:hAnsi="Calibri"/>
          <w:b w:val="0"/>
          <w:color w:val="auto"/>
          <w:szCs w:val="24"/>
        </w:rPr>
        <w:t>CONTRATADA</w:t>
      </w:r>
      <w:r w:rsidR="0076629D" w:rsidRPr="004826DC">
        <w:rPr>
          <w:rFonts w:ascii="Calibri" w:hAnsi="Calibri"/>
          <w:b w:val="0"/>
          <w:color w:val="auto"/>
          <w:szCs w:val="24"/>
        </w:rPr>
        <w:t>, antes do início das atividades de análise e projeto, conforme cronograma acordado entre as partes.</w:t>
      </w:r>
    </w:p>
    <w:p w:rsidR="0076629D" w:rsidRPr="004826DC" w:rsidRDefault="00D12ECE" w:rsidP="00D12ECE">
      <w:pPr>
        <w:pStyle w:val="Ttulo2"/>
        <w:keepNext w:val="0"/>
        <w:numPr>
          <w:ilvl w:val="1"/>
          <w:numId w:val="0"/>
        </w:numPr>
        <w:tabs>
          <w:tab w:val="clear" w:pos="1701"/>
        </w:tabs>
        <w:spacing w:before="200" w:line="276" w:lineRule="auto"/>
        <w:ind w:left="1985" w:right="0" w:hanging="709"/>
        <w:jc w:val="both"/>
        <w:rPr>
          <w:rFonts w:ascii="Calibri" w:hAnsi="Calibri"/>
          <w:b w:val="0"/>
          <w:color w:val="auto"/>
          <w:szCs w:val="24"/>
        </w:rPr>
      </w:pPr>
      <w:r w:rsidRPr="004826DC">
        <w:rPr>
          <w:rFonts w:ascii="Calibri" w:hAnsi="Calibri"/>
          <w:b w:val="0"/>
          <w:color w:val="auto"/>
          <w:szCs w:val="24"/>
        </w:rPr>
        <w:t>3.45.5</w:t>
      </w:r>
      <w:r w:rsidRPr="004826DC">
        <w:rPr>
          <w:rFonts w:ascii="Calibri" w:hAnsi="Calibri"/>
          <w:b w:val="0"/>
          <w:color w:val="auto"/>
          <w:szCs w:val="24"/>
        </w:rPr>
        <w:tab/>
      </w:r>
      <w:r w:rsidR="0076629D" w:rsidRPr="004826DC">
        <w:rPr>
          <w:rFonts w:ascii="Calibri" w:hAnsi="Calibri"/>
          <w:b w:val="0"/>
          <w:color w:val="auto"/>
          <w:szCs w:val="24"/>
        </w:rPr>
        <w:t xml:space="preserve">A segmentação em camadas não exime a </w:t>
      </w:r>
      <w:r w:rsidR="00C4442C" w:rsidRPr="004826DC">
        <w:rPr>
          <w:rFonts w:ascii="Calibri" w:hAnsi="Calibri"/>
          <w:b w:val="0"/>
          <w:color w:val="auto"/>
          <w:szCs w:val="24"/>
        </w:rPr>
        <w:t>CONTRATADA</w:t>
      </w:r>
      <w:r w:rsidR="0076629D" w:rsidRPr="004826DC">
        <w:rPr>
          <w:rFonts w:ascii="Calibri" w:hAnsi="Calibri"/>
          <w:b w:val="0"/>
          <w:color w:val="auto"/>
          <w:szCs w:val="24"/>
        </w:rPr>
        <w:t xml:space="preserve"> da realização de testes unitários nas classes por ela desenvolvidas, devendo ser utilizada a técnica de Mock Objects para emular o comportamento da camada de negócios, caso tenha sido demandada apenas a camada de apresentação.</w:t>
      </w:r>
    </w:p>
    <w:p w:rsidR="0076629D" w:rsidRPr="004826DC" w:rsidRDefault="00D12ECE" w:rsidP="00D12ECE">
      <w:pPr>
        <w:pStyle w:val="Ttulo2"/>
        <w:keepNext w:val="0"/>
        <w:numPr>
          <w:ilvl w:val="1"/>
          <w:numId w:val="0"/>
        </w:numPr>
        <w:tabs>
          <w:tab w:val="clear" w:pos="1701"/>
        </w:tabs>
        <w:spacing w:before="200" w:line="276" w:lineRule="auto"/>
        <w:ind w:left="1985" w:right="0" w:hanging="709"/>
        <w:jc w:val="both"/>
        <w:rPr>
          <w:rFonts w:ascii="Calibri" w:hAnsi="Calibri"/>
          <w:b w:val="0"/>
          <w:color w:val="auto"/>
          <w:szCs w:val="24"/>
        </w:rPr>
      </w:pPr>
      <w:r w:rsidRPr="004826DC">
        <w:rPr>
          <w:rFonts w:ascii="Calibri" w:hAnsi="Calibri"/>
          <w:b w:val="0"/>
          <w:color w:val="auto"/>
          <w:szCs w:val="24"/>
        </w:rPr>
        <w:t>3.45.6</w:t>
      </w:r>
      <w:r w:rsidRPr="004826DC">
        <w:rPr>
          <w:rFonts w:ascii="Calibri" w:hAnsi="Calibri"/>
          <w:b w:val="0"/>
          <w:color w:val="auto"/>
          <w:szCs w:val="24"/>
        </w:rPr>
        <w:tab/>
      </w:r>
      <w:r w:rsidR="0076629D" w:rsidRPr="004826DC">
        <w:rPr>
          <w:rFonts w:ascii="Calibri" w:hAnsi="Calibri"/>
          <w:b w:val="0"/>
          <w:color w:val="auto"/>
          <w:szCs w:val="24"/>
        </w:rPr>
        <w:t xml:space="preserve">No caso de OS com segmentação de camadas, os testes integrados serão realizados conjuntamente entre o TCU e a </w:t>
      </w:r>
      <w:r w:rsidR="00C4442C" w:rsidRPr="004826DC">
        <w:rPr>
          <w:rFonts w:ascii="Calibri" w:hAnsi="Calibri"/>
          <w:b w:val="0"/>
          <w:color w:val="auto"/>
          <w:szCs w:val="24"/>
        </w:rPr>
        <w:t>CONTRATADA</w:t>
      </w:r>
      <w:r w:rsidR="0076629D" w:rsidRPr="004826DC">
        <w:rPr>
          <w:rFonts w:ascii="Calibri" w:hAnsi="Calibri"/>
          <w:b w:val="0"/>
          <w:color w:val="auto"/>
          <w:szCs w:val="24"/>
        </w:rPr>
        <w:t>, conforme cronograma pactuado entre as partes.</w:t>
      </w:r>
    </w:p>
    <w:p w:rsidR="0076629D" w:rsidRPr="004826DC" w:rsidRDefault="00D12ECE" w:rsidP="00D12ECE">
      <w:pPr>
        <w:pStyle w:val="Ttulo2"/>
        <w:keepNext w:val="0"/>
        <w:numPr>
          <w:ilvl w:val="1"/>
          <w:numId w:val="0"/>
        </w:numPr>
        <w:tabs>
          <w:tab w:val="clear" w:pos="1701"/>
        </w:tabs>
        <w:spacing w:before="200" w:line="276" w:lineRule="auto"/>
        <w:ind w:left="1985" w:right="0" w:hanging="709"/>
        <w:jc w:val="both"/>
        <w:rPr>
          <w:rFonts w:ascii="Calibri" w:hAnsi="Calibri"/>
          <w:color w:val="auto"/>
          <w:szCs w:val="24"/>
        </w:rPr>
      </w:pPr>
      <w:r w:rsidRPr="004826DC">
        <w:rPr>
          <w:rFonts w:ascii="Calibri" w:hAnsi="Calibri"/>
          <w:b w:val="0"/>
          <w:color w:val="auto"/>
          <w:szCs w:val="24"/>
        </w:rPr>
        <w:t>3.45.7</w:t>
      </w:r>
      <w:r w:rsidRPr="004826DC">
        <w:rPr>
          <w:rFonts w:ascii="Calibri" w:hAnsi="Calibri"/>
          <w:b w:val="0"/>
          <w:color w:val="auto"/>
          <w:szCs w:val="24"/>
        </w:rPr>
        <w:tab/>
      </w:r>
      <w:r w:rsidR="0076629D" w:rsidRPr="004826DC">
        <w:rPr>
          <w:rFonts w:ascii="Calibri" w:hAnsi="Calibri"/>
          <w:b w:val="0"/>
          <w:color w:val="auto"/>
          <w:szCs w:val="24"/>
        </w:rPr>
        <w:t xml:space="preserve">A critério do TCU, a </w:t>
      </w:r>
      <w:r w:rsidR="00C4442C" w:rsidRPr="004826DC">
        <w:rPr>
          <w:rFonts w:ascii="Calibri" w:hAnsi="Calibri"/>
          <w:b w:val="0"/>
          <w:color w:val="auto"/>
          <w:szCs w:val="24"/>
        </w:rPr>
        <w:t>CONTRATADA</w:t>
      </w:r>
      <w:r w:rsidR="0076629D" w:rsidRPr="004826DC">
        <w:rPr>
          <w:rFonts w:ascii="Calibri" w:hAnsi="Calibri"/>
          <w:b w:val="0"/>
          <w:color w:val="auto"/>
          <w:szCs w:val="24"/>
        </w:rPr>
        <w:t xml:space="preserve"> pode ser desobrigada da realização do teste integrado conjunto, o que não a exime da responsabilidade de corrigir defeitos nos componentes por ela desenvolvidos, que por ventura venham a ser encontrados quando da integração dos códigos da camada de apresentação com a camada de negócio e acesso a dados.</w:t>
      </w:r>
    </w:p>
    <w:p w:rsidR="0076629D" w:rsidRPr="004826DC" w:rsidRDefault="0076629D" w:rsidP="0076629D">
      <w:pPr>
        <w:pStyle w:val="SubttuloTR"/>
        <w:rPr>
          <w:rFonts w:ascii="Calibri" w:hAnsi="Calibri"/>
        </w:rPr>
      </w:pPr>
      <w:r w:rsidRPr="004826DC">
        <w:rPr>
          <w:rFonts w:ascii="Calibri" w:hAnsi="Calibri"/>
        </w:rPr>
        <w:t>Características Específicas das ordens de serviço do tipo projeto</w:t>
      </w:r>
    </w:p>
    <w:p w:rsidR="0076629D" w:rsidRPr="004826DC" w:rsidRDefault="00D53229" w:rsidP="0076629D">
      <w:pPr>
        <w:pStyle w:val="Ttulo2"/>
        <w:keepNext w:val="0"/>
        <w:numPr>
          <w:ilvl w:val="1"/>
          <w:numId w:val="0"/>
        </w:numPr>
        <w:tabs>
          <w:tab w:val="clear" w:pos="1701"/>
        </w:tabs>
        <w:spacing w:before="200" w:line="276" w:lineRule="auto"/>
        <w:ind w:left="1286" w:right="0" w:hanging="576"/>
        <w:jc w:val="both"/>
        <w:rPr>
          <w:rFonts w:ascii="Calibri" w:hAnsi="Calibri"/>
          <w:b w:val="0"/>
          <w:color w:val="auto"/>
          <w:szCs w:val="24"/>
        </w:rPr>
      </w:pPr>
      <w:r w:rsidRPr="004826DC">
        <w:rPr>
          <w:rFonts w:ascii="Calibri" w:hAnsi="Calibri"/>
          <w:b w:val="0"/>
          <w:color w:val="auto"/>
          <w:szCs w:val="24"/>
        </w:rPr>
        <w:t>3.46</w:t>
      </w:r>
      <w:r w:rsidRPr="004826DC">
        <w:rPr>
          <w:rFonts w:ascii="Calibri" w:hAnsi="Calibri"/>
          <w:b w:val="0"/>
          <w:color w:val="auto"/>
          <w:szCs w:val="24"/>
        </w:rPr>
        <w:tab/>
      </w:r>
      <w:r w:rsidR="0076629D" w:rsidRPr="004826DC">
        <w:rPr>
          <w:rFonts w:ascii="Calibri" w:hAnsi="Calibri"/>
          <w:b w:val="0"/>
          <w:color w:val="auto"/>
          <w:szCs w:val="24"/>
        </w:rPr>
        <w:t>As demandas serão classificadas como projeto quando, a critério do TCU, sua complexidade, tamanho, relevância ou prazo justificarem gestão mais complexa ou, por questões técnicas, for necessária a realização de entregas intermediárias inter-relacionadas.</w:t>
      </w:r>
    </w:p>
    <w:p w:rsidR="0076629D" w:rsidRPr="004826DC" w:rsidRDefault="00D53229" w:rsidP="0076629D">
      <w:pPr>
        <w:pStyle w:val="Ttulo2"/>
        <w:keepNext w:val="0"/>
        <w:numPr>
          <w:ilvl w:val="1"/>
          <w:numId w:val="0"/>
        </w:numPr>
        <w:tabs>
          <w:tab w:val="clear" w:pos="1701"/>
        </w:tabs>
        <w:spacing w:before="200" w:line="276" w:lineRule="auto"/>
        <w:ind w:left="1286" w:right="0" w:hanging="576"/>
        <w:jc w:val="both"/>
        <w:rPr>
          <w:rFonts w:ascii="Calibri" w:hAnsi="Calibri"/>
          <w:b w:val="0"/>
          <w:color w:val="auto"/>
          <w:szCs w:val="24"/>
        </w:rPr>
      </w:pPr>
      <w:r w:rsidRPr="004826DC">
        <w:rPr>
          <w:rFonts w:ascii="Calibri" w:hAnsi="Calibri"/>
          <w:b w:val="0"/>
          <w:color w:val="auto"/>
          <w:szCs w:val="24"/>
        </w:rPr>
        <w:t>3.47</w:t>
      </w:r>
      <w:r w:rsidRPr="004826DC">
        <w:rPr>
          <w:rFonts w:ascii="Calibri" w:hAnsi="Calibri"/>
          <w:b w:val="0"/>
          <w:color w:val="auto"/>
          <w:szCs w:val="24"/>
        </w:rPr>
        <w:tab/>
      </w:r>
      <w:r w:rsidR="0076629D" w:rsidRPr="004826DC">
        <w:rPr>
          <w:rFonts w:ascii="Calibri" w:hAnsi="Calibri"/>
          <w:b w:val="0"/>
          <w:color w:val="auto"/>
          <w:szCs w:val="24"/>
        </w:rPr>
        <w:t>O fluxo de trabalho da OS de projeto é apresentado no Anexo II-A</w:t>
      </w:r>
    </w:p>
    <w:p w:rsidR="0076629D" w:rsidRPr="004826DC" w:rsidRDefault="00D53229" w:rsidP="0076629D">
      <w:pPr>
        <w:pStyle w:val="Ttulo2"/>
        <w:keepNext w:val="0"/>
        <w:numPr>
          <w:ilvl w:val="1"/>
          <w:numId w:val="0"/>
        </w:numPr>
        <w:tabs>
          <w:tab w:val="clear" w:pos="1701"/>
        </w:tabs>
        <w:spacing w:before="200" w:line="276" w:lineRule="auto"/>
        <w:ind w:left="1286" w:right="0" w:hanging="576"/>
        <w:jc w:val="both"/>
        <w:rPr>
          <w:rFonts w:ascii="Calibri" w:hAnsi="Calibri"/>
          <w:b w:val="0"/>
          <w:color w:val="auto"/>
          <w:szCs w:val="24"/>
        </w:rPr>
      </w:pPr>
      <w:r w:rsidRPr="004826DC">
        <w:rPr>
          <w:rFonts w:ascii="Calibri" w:hAnsi="Calibri"/>
          <w:b w:val="0"/>
          <w:color w:val="auto"/>
          <w:szCs w:val="24"/>
        </w:rPr>
        <w:t>3.48</w:t>
      </w:r>
      <w:r w:rsidRPr="004826DC">
        <w:rPr>
          <w:rFonts w:ascii="Calibri" w:hAnsi="Calibri"/>
          <w:b w:val="0"/>
          <w:color w:val="auto"/>
          <w:szCs w:val="24"/>
        </w:rPr>
        <w:tab/>
      </w:r>
      <w:r w:rsidR="0076629D" w:rsidRPr="004826DC">
        <w:rPr>
          <w:rFonts w:ascii="Calibri" w:hAnsi="Calibri"/>
          <w:b w:val="0"/>
          <w:color w:val="auto"/>
          <w:szCs w:val="24"/>
        </w:rPr>
        <w:t xml:space="preserve">Para cada OS do tipo projeto aberta, a </w:t>
      </w:r>
      <w:r w:rsidR="00C4442C" w:rsidRPr="004826DC">
        <w:rPr>
          <w:rFonts w:ascii="Calibri" w:hAnsi="Calibri"/>
          <w:b w:val="0"/>
          <w:color w:val="auto"/>
          <w:szCs w:val="24"/>
        </w:rPr>
        <w:t>CONTRATADA</w:t>
      </w:r>
      <w:r w:rsidR="0076629D" w:rsidRPr="004826DC">
        <w:rPr>
          <w:rFonts w:ascii="Calibri" w:hAnsi="Calibri"/>
          <w:b w:val="0"/>
          <w:color w:val="auto"/>
          <w:szCs w:val="24"/>
        </w:rPr>
        <w:t xml:space="preserve"> deverá indicar um profissional para atuar como gerente de projeto. Esse profissional será responsável pela OS e deverá atender aos requisitos especificados na seção 6.</w:t>
      </w:r>
      <w:r w:rsidR="007523A6" w:rsidRPr="004826DC">
        <w:rPr>
          <w:rFonts w:ascii="Calibri" w:hAnsi="Calibri"/>
          <w:b w:val="0"/>
          <w:color w:val="auto"/>
          <w:szCs w:val="24"/>
        </w:rPr>
        <w:t>20</w:t>
      </w:r>
      <w:r w:rsidR="0076629D" w:rsidRPr="004826DC">
        <w:rPr>
          <w:rFonts w:ascii="Calibri" w:hAnsi="Calibri"/>
          <w:b w:val="0"/>
          <w:color w:val="auto"/>
          <w:szCs w:val="24"/>
        </w:rPr>
        <w:t xml:space="preserve"> deste termo de referência.</w:t>
      </w:r>
    </w:p>
    <w:p w:rsidR="0076629D" w:rsidRPr="004826DC" w:rsidRDefault="00D53229" w:rsidP="0076629D">
      <w:pPr>
        <w:pStyle w:val="Ttulo2"/>
        <w:keepNext w:val="0"/>
        <w:numPr>
          <w:ilvl w:val="1"/>
          <w:numId w:val="0"/>
        </w:numPr>
        <w:tabs>
          <w:tab w:val="clear" w:pos="1701"/>
        </w:tabs>
        <w:spacing w:before="200" w:line="276" w:lineRule="auto"/>
        <w:ind w:left="1286" w:right="0" w:hanging="576"/>
        <w:jc w:val="both"/>
        <w:rPr>
          <w:rFonts w:ascii="Calibri" w:hAnsi="Calibri"/>
          <w:b w:val="0"/>
          <w:color w:val="auto"/>
          <w:szCs w:val="24"/>
        </w:rPr>
      </w:pPr>
      <w:r w:rsidRPr="004826DC">
        <w:rPr>
          <w:rFonts w:ascii="Calibri" w:hAnsi="Calibri"/>
          <w:b w:val="0"/>
          <w:color w:val="auto"/>
          <w:szCs w:val="24"/>
        </w:rPr>
        <w:lastRenderedPageBreak/>
        <w:t>3.49</w:t>
      </w:r>
      <w:r w:rsidRPr="004826DC">
        <w:rPr>
          <w:rFonts w:ascii="Calibri" w:hAnsi="Calibri"/>
          <w:b w:val="0"/>
          <w:color w:val="auto"/>
          <w:szCs w:val="24"/>
        </w:rPr>
        <w:tab/>
      </w:r>
      <w:r w:rsidR="0076629D" w:rsidRPr="004826DC">
        <w:rPr>
          <w:rFonts w:ascii="Calibri" w:hAnsi="Calibri"/>
          <w:b w:val="0"/>
          <w:color w:val="auto"/>
          <w:szCs w:val="24"/>
        </w:rPr>
        <w:t xml:space="preserve">O planejamento de uma OS de projeto deve ser estruturado em releases de produção e releases de homologação. Uma </w:t>
      </w:r>
      <w:r w:rsidR="0076629D" w:rsidRPr="004826DC">
        <w:rPr>
          <w:rFonts w:ascii="Calibri" w:hAnsi="Calibri"/>
          <w:b w:val="0"/>
          <w:i/>
          <w:color w:val="auto"/>
          <w:szCs w:val="24"/>
        </w:rPr>
        <w:t>release</w:t>
      </w:r>
      <w:r w:rsidR="0076629D" w:rsidRPr="004826DC">
        <w:rPr>
          <w:rFonts w:ascii="Calibri" w:hAnsi="Calibri"/>
          <w:b w:val="0"/>
          <w:color w:val="auto"/>
          <w:szCs w:val="24"/>
        </w:rPr>
        <w:t xml:space="preserve"> de produção pode conter uma ou mais releases de homologação.</w:t>
      </w:r>
    </w:p>
    <w:p w:rsidR="0076629D" w:rsidRPr="004826DC" w:rsidRDefault="00D53229" w:rsidP="0076629D">
      <w:pPr>
        <w:pStyle w:val="Ttulo2"/>
        <w:keepNext w:val="0"/>
        <w:numPr>
          <w:ilvl w:val="1"/>
          <w:numId w:val="0"/>
        </w:numPr>
        <w:tabs>
          <w:tab w:val="clear" w:pos="1701"/>
        </w:tabs>
        <w:spacing w:before="200" w:line="276" w:lineRule="auto"/>
        <w:ind w:left="1286" w:right="0" w:hanging="576"/>
        <w:jc w:val="both"/>
        <w:rPr>
          <w:rFonts w:ascii="Calibri" w:hAnsi="Calibri"/>
          <w:b w:val="0"/>
          <w:color w:val="auto"/>
          <w:szCs w:val="24"/>
        </w:rPr>
      </w:pPr>
      <w:r w:rsidRPr="004826DC">
        <w:rPr>
          <w:rFonts w:ascii="Calibri" w:hAnsi="Calibri"/>
          <w:b w:val="0"/>
          <w:color w:val="auto"/>
          <w:szCs w:val="24"/>
        </w:rPr>
        <w:t>3.50</w:t>
      </w:r>
      <w:r w:rsidRPr="004826DC">
        <w:rPr>
          <w:rFonts w:ascii="Calibri" w:hAnsi="Calibri"/>
          <w:b w:val="0"/>
          <w:color w:val="auto"/>
          <w:szCs w:val="24"/>
        </w:rPr>
        <w:tab/>
      </w:r>
      <w:r w:rsidR="0076629D" w:rsidRPr="004826DC">
        <w:rPr>
          <w:rFonts w:ascii="Calibri" w:hAnsi="Calibri"/>
          <w:b w:val="0"/>
          <w:color w:val="auto"/>
          <w:szCs w:val="24"/>
        </w:rPr>
        <w:t xml:space="preserve">Uma release de produção corresponde a um conjunto de funcionalidades de um projeto, normalmente um conjunto de casos de uso, que, do ponto de vista do usuário ou do Gestor de Soluções de TI, podem ser colocadas em produção. O escopo da </w:t>
      </w:r>
      <w:r w:rsidR="0076629D" w:rsidRPr="004826DC">
        <w:rPr>
          <w:rFonts w:ascii="Calibri" w:hAnsi="Calibri"/>
          <w:b w:val="0"/>
          <w:i/>
          <w:color w:val="auto"/>
          <w:szCs w:val="24"/>
        </w:rPr>
        <w:t>release</w:t>
      </w:r>
      <w:r w:rsidR="0076629D" w:rsidRPr="004826DC">
        <w:rPr>
          <w:rFonts w:ascii="Calibri" w:hAnsi="Calibri"/>
          <w:b w:val="0"/>
          <w:color w:val="auto"/>
          <w:szCs w:val="24"/>
        </w:rPr>
        <w:t xml:space="preserve"> será definido pelo gestor da solução. Cabe ao gerente de projeto da </w:t>
      </w:r>
      <w:r w:rsidR="00C4442C" w:rsidRPr="004826DC">
        <w:rPr>
          <w:rFonts w:ascii="Calibri" w:hAnsi="Calibri"/>
          <w:b w:val="0"/>
          <w:color w:val="auto"/>
          <w:szCs w:val="24"/>
        </w:rPr>
        <w:t>CONTRATADA</w:t>
      </w:r>
      <w:r w:rsidR="0076629D" w:rsidRPr="004826DC">
        <w:rPr>
          <w:rFonts w:ascii="Calibri" w:hAnsi="Calibri"/>
          <w:b w:val="0"/>
          <w:color w:val="auto"/>
          <w:szCs w:val="24"/>
        </w:rPr>
        <w:t xml:space="preserve"> negociar com o gestor ou usuários da solução a composição de uma release de produção. Devem ser consideradas, entre outros el</w:t>
      </w:r>
      <w:r w:rsidR="007523A6" w:rsidRPr="004826DC">
        <w:rPr>
          <w:rFonts w:ascii="Calibri" w:hAnsi="Calibri"/>
          <w:b w:val="0"/>
          <w:color w:val="auto"/>
          <w:szCs w:val="24"/>
        </w:rPr>
        <w:t>e</w:t>
      </w:r>
      <w:r w:rsidR="0076629D" w:rsidRPr="004826DC">
        <w:rPr>
          <w:rFonts w:ascii="Calibri" w:hAnsi="Calibri"/>
          <w:b w:val="0"/>
          <w:color w:val="auto"/>
          <w:szCs w:val="24"/>
        </w:rPr>
        <w:t>mentos, as precedências funcionais entre casos de uso, prioridades e funcionalidades a serem atendidas.</w:t>
      </w:r>
    </w:p>
    <w:p w:rsidR="0076629D" w:rsidRPr="004826DC" w:rsidRDefault="00D53229" w:rsidP="0076629D">
      <w:pPr>
        <w:pStyle w:val="Ttulo2"/>
        <w:keepNext w:val="0"/>
        <w:numPr>
          <w:ilvl w:val="1"/>
          <w:numId w:val="0"/>
        </w:numPr>
        <w:tabs>
          <w:tab w:val="clear" w:pos="1701"/>
        </w:tabs>
        <w:spacing w:before="200" w:line="276" w:lineRule="auto"/>
        <w:ind w:left="1286" w:right="0" w:hanging="576"/>
        <w:jc w:val="both"/>
        <w:rPr>
          <w:rFonts w:ascii="Calibri" w:hAnsi="Calibri"/>
          <w:b w:val="0"/>
          <w:color w:val="auto"/>
          <w:szCs w:val="24"/>
        </w:rPr>
      </w:pPr>
      <w:r w:rsidRPr="004826DC">
        <w:rPr>
          <w:rFonts w:ascii="Calibri" w:hAnsi="Calibri"/>
          <w:b w:val="0"/>
          <w:color w:val="auto"/>
          <w:szCs w:val="24"/>
        </w:rPr>
        <w:t>3.51</w:t>
      </w:r>
      <w:r w:rsidRPr="004826DC">
        <w:rPr>
          <w:rFonts w:ascii="Calibri" w:hAnsi="Calibri"/>
          <w:b w:val="0"/>
          <w:color w:val="auto"/>
          <w:szCs w:val="24"/>
        </w:rPr>
        <w:tab/>
      </w:r>
      <w:r w:rsidR="0076629D" w:rsidRPr="004826DC">
        <w:rPr>
          <w:rFonts w:ascii="Calibri" w:hAnsi="Calibri"/>
          <w:b w:val="0"/>
          <w:color w:val="auto"/>
          <w:szCs w:val="24"/>
        </w:rPr>
        <w:t>Uma release de homologação corresponde a um conjunto de funcionalidades de um projeto, normalmente um conjunto de casos de uso, que, quando devidamente implementadas, podem ser homologadas.</w:t>
      </w:r>
      <w:r w:rsidR="007523A6" w:rsidRPr="004826DC">
        <w:rPr>
          <w:rFonts w:ascii="Calibri" w:hAnsi="Calibri"/>
          <w:b w:val="0"/>
          <w:color w:val="auto"/>
          <w:szCs w:val="24"/>
        </w:rPr>
        <w:t xml:space="preserve"> </w:t>
      </w:r>
      <w:r w:rsidR="0076629D" w:rsidRPr="004826DC">
        <w:rPr>
          <w:rFonts w:ascii="Calibri" w:hAnsi="Calibri"/>
          <w:b w:val="0"/>
          <w:color w:val="auto"/>
          <w:szCs w:val="24"/>
        </w:rPr>
        <w:t xml:space="preserve">Incumbe ao gerente de projeto da </w:t>
      </w:r>
      <w:r w:rsidR="00C4442C" w:rsidRPr="004826DC">
        <w:rPr>
          <w:rFonts w:ascii="Calibri" w:hAnsi="Calibri"/>
          <w:b w:val="0"/>
          <w:color w:val="auto"/>
          <w:szCs w:val="24"/>
        </w:rPr>
        <w:t>CONTRATADA</w:t>
      </w:r>
      <w:r w:rsidR="0076629D" w:rsidRPr="004826DC">
        <w:rPr>
          <w:rFonts w:ascii="Calibri" w:hAnsi="Calibri"/>
          <w:b w:val="0"/>
          <w:color w:val="auto"/>
          <w:szCs w:val="24"/>
        </w:rPr>
        <w:t xml:space="preserve"> negociar com o gestor da solução a composição de uma release de homologação. Devem ser considerados, entre outros aspectos, as precedências funcionais entre os casos de uso, de tal forma que seja viável a realização da homologação isoladamente do bloco que compõe o conjunto.</w:t>
      </w:r>
    </w:p>
    <w:p w:rsidR="0076629D" w:rsidRPr="004826DC" w:rsidRDefault="00D53229" w:rsidP="0076629D">
      <w:pPr>
        <w:pStyle w:val="Ttulo2"/>
        <w:keepNext w:val="0"/>
        <w:numPr>
          <w:ilvl w:val="1"/>
          <w:numId w:val="0"/>
        </w:numPr>
        <w:tabs>
          <w:tab w:val="clear" w:pos="1701"/>
        </w:tabs>
        <w:spacing w:before="200" w:line="276" w:lineRule="auto"/>
        <w:ind w:left="1286" w:right="0" w:hanging="576"/>
        <w:jc w:val="both"/>
        <w:rPr>
          <w:rFonts w:ascii="Calibri" w:hAnsi="Calibri"/>
          <w:b w:val="0"/>
          <w:color w:val="auto"/>
          <w:szCs w:val="24"/>
        </w:rPr>
      </w:pPr>
      <w:r w:rsidRPr="004826DC">
        <w:rPr>
          <w:rFonts w:ascii="Calibri" w:hAnsi="Calibri"/>
          <w:b w:val="0"/>
          <w:color w:val="auto"/>
          <w:szCs w:val="24"/>
        </w:rPr>
        <w:t>3.52</w:t>
      </w:r>
      <w:r w:rsidRPr="004826DC">
        <w:rPr>
          <w:rFonts w:ascii="Calibri" w:hAnsi="Calibri"/>
          <w:b w:val="0"/>
          <w:color w:val="auto"/>
          <w:szCs w:val="24"/>
        </w:rPr>
        <w:tab/>
      </w:r>
      <w:r w:rsidR="0076629D" w:rsidRPr="004826DC">
        <w:rPr>
          <w:rFonts w:ascii="Calibri" w:hAnsi="Calibri"/>
          <w:b w:val="0"/>
          <w:color w:val="auto"/>
          <w:szCs w:val="24"/>
        </w:rPr>
        <w:t xml:space="preserve">A execução de uma release de homologação contempla a realização de todas as atividades necessárias para a homologação das funcionalidades previstas na </w:t>
      </w:r>
      <w:r w:rsidR="0076629D" w:rsidRPr="004826DC">
        <w:rPr>
          <w:rFonts w:ascii="Calibri" w:hAnsi="Calibri"/>
          <w:b w:val="0"/>
          <w:i/>
          <w:color w:val="auto"/>
          <w:szCs w:val="24"/>
        </w:rPr>
        <w:t>release</w:t>
      </w:r>
      <w:r w:rsidR="0076629D" w:rsidRPr="004826DC">
        <w:rPr>
          <w:rFonts w:ascii="Calibri" w:hAnsi="Calibri"/>
          <w:b w:val="0"/>
          <w:color w:val="auto"/>
          <w:szCs w:val="24"/>
        </w:rPr>
        <w:t>, devendo ser gerados os artefatos previstos no Anexo IV, respeitados os grupos de atividades selecionados na OS em questão.</w:t>
      </w:r>
    </w:p>
    <w:p w:rsidR="0076629D" w:rsidRPr="004826DC" w:rsidRDefault="00D53229" w:rsidP="0076629D">
      <w:pPr>
        <w:pStyle w:val="Ttulo2"/>
        <w:keepNext w:val="0"/>
        <w:numPr>
          <w:ilvl w:val="1"/>
          <w:numId w:val="0"/>
        </w:numPr>
        <w:tabs>
          <w:tab w:val="clear" w:pos="1701"/>
        </w:tabs>
        <w:spacing w:before="200" w:line="276" w:lineRule="auto"/>
        <w:ind w:left="1286" w:right="0" w:hanging="576"/>
        <w:jc w:val="both"/>
        <w:rPr>
          <w:rFonts w:ascii="Calibri" w:hAnsi="Calibri"/>
          <w:color w:val="auto"/>
          <w:szCs w:val="24"/>
        </w:rPr>
      </w:pPr>
      <w:r w:rsidRPr="004826DC">
        <w:rPr>
          <w:rFonts w:ascii="Calibri" w:hAnsi="Calibri"/>
          <w:b w:val="0"/>
          <w:color w:val="auto"/>
          <w:szCs w:val="24"/>
        </w:rPr>
        <w:t>3.53</w:t>
      </w:r>
      <w:r w:rsidRPr="004826DC">
        <w:rPr>
          <w:rFonts w:ascii="Calibri" w:hAnsi="Calibri"/>
          <w:b w:val="0"/>
          <w:color w:val="auto"/>
          <w:szCs w:val="24"/>
        </w:rPr>
        <w:tab/>
      </w:r>
      <w:r w:rsidR="0076629D" w:rsidRPr="004826DC">
        <w:rPr>
          <w:rFonts w:ascii="Calibri" w:hAnsi="Calibri"/>
          <w:b w:val="0"/>
          <w:color w:val="auto"/>
          <w:szCs w:val="24"/>
        </w:rPr>
        <w:t xml:space="preserve">Responsabilidades do gerente de projeto da </w:t>
      </w:r>
      <w:r w:rsidR="00C4442C" w:rsidRPr="004826DC">
        <w:rPr>
          <w:rFonts w:ascii="Calibri" w:hAnsi="Calibri"/>
          <w:b w:val="0"/>
          <w:color w:val="auto"/>
          <w:szCs w:val="24"/>
        </w:rPr>
        <w:t>CONTRATADA</w:t>
      </w:r>
      <w:r w:rsidR="0076629D" w:rsidRPr="004826DC">
        <w:rPr>
          <w:rFonts w:ascii="Calibri" w:hAnsi="Calibri"/>
          <w:b w:val="0"/>
          <w:color w:val="auto"/>
          <w:szCs w:val="24"/>
        </w:rPr>
        <w:t>:</w:t>
      </w:r>
    </w:p>
    <w:p w:rsidR="0076629D" w:rsidRPr="004826DC" w:rsidRDefault="0076629D" w:rsidP="00B727DF">
      <w:pPr>
        <w:pStyle w:val="Incisos"/>
        <w:numPr>
          <w:ilvl w:val="0"/>
          <w:numId w:val="12"/>
        </w:numPr>
        <w:ind w:left="1418" w:hanging="284"/>
        <w:rPr>
          <w:rFonts w:ascii="Calibri" w:hAnsi="Calibri"/>
        </w:rPr>
      </w:pPr>
      <w:r w:rsidRPr="004826DC">
        <w:rPr>
          <w:rFonts w:ascii="Calibri" w:hAnsi="Calibri"/>
        </w:rPr>
        <w:t>realizar o planejamento do projeto referente à OS;</w:t>
      </w:r>
    </w:p>
    <w:p w:rsidR="0076629D" w:rsidRPr="004826DC" w:rsidRDefault="0076629D" w:rsidP="007523A6">
      <w:pPr>
        <w:pStyle w:val="Incisos"/>
        <w:numPr>
          <w:ilvl w:val="0"/>
          <w:numId w:val="12"/>
        </w:numPr>
        <w:ind w:left="1418" w:hanging="284"/>
        <w:rPr>
          <w:rFonts w:ascii="Calibri" w:hAnsi="Calibri"/>
        </w:rPr>
      </w:pPr>
      <w:r w:rsidRPr="004826DC">
        <w:rPr>
          <w:rFonts w:ascii="Calibri" w:hAnsi="Calibri"/>
        </w:rPr>
        <w:t xml:space="preserve">apoiar, no que couber, o preposto da </w:t>
      </w:r>
      <w:r w:rsidR="00C4442C" w:rsidRPr="004826DC">
        <w:rPr>
          <w:rFonts w:ascii="Calibri" w:hAnsi="Calibri"/>
        </w:rPr>
        <w:t>CONTRATADA</w:t>
      </w:r>
      <w:r w:rsidRPr="004826DC">
        <w:rPr>
          <w:rFonts w:ascii="Calibri" w:hAnsi="Calibri"/>
        </w:rPr>
        <w:t xml:space="preserve"> na execução do processo de acompanhamento e gerenciamento dos serviços previsto no Anexo II-F;</w:t>
      </w:r>
    </w:p>
    <w:p w:rsidR="0076629D" w:rsidRPr="004826DC" w:rsidRDefault="0076629D" w:rsidP="007523A6">
      <w:pPr>
        <w:pStyle w:val="Incisos"/>
        <w:numPr>
          <w:ilvl w:val="0"/>
          <w:numId w:val="12"/>
        </w:numPr>
        <w:ind w:left="1418" w:hanging="284"/>
        <w:rPr>
          <w:rFonts w:ascii="Calibri" w:hAnsi="Calibri"/>
        </w:rPr>
      </w:pPr>
      <w:r w:rsidRPr="004826DC">
        <w:rPr>
          <w:rFonts w:ascii="Calibri" w:hAnsi="Calibri"/>
        </w:rPr>
        <w:t>gerenciar os riscos do projeto, antevendo problemas, propondo ações de mitigação e identificando oportunidades de melhoria;</w:t>
      </w:r>
    </w:p>
    <w:p w:rsidR="0076629D" w:rsidRPr="004826DC" w:rsidRDefault="0076629D" w:rsidP="007523A6">
      <w:pPr>
        <w:pStyle w:val="Incisos"/>
        <w:numPr>
          <w:ilvl w:val="0"/>
          <w:numId w:val="12"/>
        </w:numPr>
        <w:ind w:left="1418" w:hanging="284"/>
        <w:rPr>
          <w:rFonts w:ascii="Calibri" w:hAnsi="Calibri"/>
        </w:rPr>
      </w:pPr>
      <w:r w:rsidRPr="004826DC">
        <w:rPr>
          <w:rFonts w:ascii="Calibri" w:hAnsi="Calibri"/>
        </w:rPr>
        <w:t>gerenciar as comunicações do projeto;</w:t>
      </w:r>
    </w:p>
    <w:p w:rsidR="0076629D" w:rsidRPr="004826DC" w:rsidRDefault="0076629D" w:rsidP="007523A6">
      <w:pPr>
        <w:pStyle w:val="Incisos"/>
        <w:numPr>
          <w:ilvl w:val="0"/>
          <w:numId w:val="12"/>
        </w:numPr>
        <w:ind w:left="1418" w:hanging="284"/>
        <w:rPr>
          <w:rFonts w:ascii="Calibri" w:hAnsi="Calibri"/>
        </w:rPr>
      </w:pPr>
      <w:r w:rsidRPr="004826DC">
        <w:rPr>
          <w:rFonts w:ascii="Calibri" w:hAnsi="Calibri"/>
        </w:rPr>
        <w:t>gerenciar a equipe sob sua responsabilidade assegurando o comprometimento de todos com os objetivos do projeto;</w:t>
      </w:r>
    </w:p>
    <w:p w:rsidR="0076629D" w:rsidRPr="004826DC" w:rsidRDefault="0076629D" w:rsidP="007523A6">
      <w:pPr>
        <w:pStyle w:val="Incisos"/>
        <w:numPr>
          <w:ilvl w:val="0"/>
          <w:numId w:val="12"/>
        </w:numPr>
        <w:ind w:left="1418" w:hanging="284"/>
        <w:rPr>
          <w:rFonts w:ascii="Calibri" w:hAnsi="Calibri"/>
        </w:rPr>
      </w:pPr>
      <w:r w:rsidRPr="004826DC">
        <w:rPr>
          <w:rFonts w:ascii="Calibri" w:hAnsi="Calibri"/>
        </w:rPr>
        <w:t>assegurar a correta aplicação do fluxo de trabalho definido para a OS de Projeto;</w:t>
      </w:r>
    </w:p>
    <w:p w:rsidR="0076629D" w:rsidRPr="004826DC" w:rsidRDefault="0076629D" w:rsidP="007523A6">
      <w:pPr>
        <w:pStyle w:val="Incisos"/>
        <w:numPr>
          <w:ilvl w:val="0"/>
          <w:numId w:val="12"/>
        </w:numPr>
        <w:ind w:left="1418" w:hanging="284"/>
        <w:rPr>
          <w:rFonts w:ascii="Calibri" w:hAnsi="Calibri"/>
        </w:rPr>
      </w:pPr>
      <w:r w:rsidRPr="004826DC">
        <w:rPr>
          <w:rFonts w:ascii="Calibri" w:hAnsi="Calibri"/>
        </w:rPr>
        <w:t>responsabilizar-se pela produção dos artefatos de gerenciamento previstos no fluxo de trabalho definido para a OS de projeto;</w:t>
      </w:r>
    </w:p>
    <w:p w:rsidR="0076629D" w:rsidRPr="004826DC" w:rsidRDefault="0076629D" w:rsidP="007523A6">
      <w:pPr>
        <w:pStyle w:val="Incisos"/>
        <w:numPr>
          <w:ilvl w:val="0"/>
          <w:numId w:val="12"/>
        </w:numPr>
        <w:ind w:left="1418" w:hanging="284"/>
        <w:rPr>
          <w:rFonts w:ascii="Calibri" w:hAnsi="Calibri"/>
        </w:rPr>
      </w:pPr>
      <w:r w:rsidRPr="004826DC">
        <w:rPr>
          <w:rFonts w:ascii="Calibri" w:hAnsi="Calibri"/>
        </w:rPr>
        <w:lastRenderedPageBreak/>
        <w:t xml:space="preserve">responsabilizar-se pelo controle interno de qualidade dos produtos entregues pela </w:t>
      </w:r>
      <w:r w:rsidR="00C4442C" w:rsidRPr="004826DC">
        <w:rPr>
          <w:rFonts w:ascii="Calibri" w:hAnsi="Calibri"/>
        </w:rPr>
        <w:t>CONTRATADA</w:t>
      </w:r>
      <w:r w:rsidRPr="004826DC">
        <w:rPr>
          <w:rFonts w:ascii="Calibri" w:hAnsi="Calibri"/>
        </w:rPr>
        <w:t xml:space="preserve"> ;</w:t>
      </w:r>
    </w:p>
    <w:p w:rsidR="0076629D" w:rsidRPr="004826DC" w:rsidRDefault="0076629D" w:rsidP="007523A6">
      <w:pPr>
        <w:pStyle w:val="Incisos"/>
        <w:numPr>
          <w:ilvl w:val="0"/>
          <w:numId w:val="12"/>
        </w:numPr>
        <w:ind w:left="1418" w:hanging="284"/>
        <w:rPr>
          <w:rFonts w:ascii="Calibri" w:hAnsi="Calibri"/>
        </w:rPr>
      </w:pPr>
      <w:r w:rsidRPr="004826DC">
        <w:rPr>
          <w:rFonts w:ascii="Calibri" w:hAnsi="Calibri"/>
        </w:rPr>
        <w:t>reportar o andamento do projeto ao TCU, especialmente ao gerente do projeto por parte do TCU, por iniciativa própria ou sempre que solicitado;</w:t>
      </w:r>
    </w:p>
    <w:p w:rsidR="0076629D" w:rsidRPr="004826DC" w:rsidRDefault="0076629D" w:rsidP="007523A6">
      <w:pPr>
        <w:pStyle w:val="Incisos"/>
        <w:numPr>
          <w:ilvl w:val="0"/>
          <w:numId w:val="12"/>
        </w:numPr>
        <w:ind w:left="1418" w:hanging="284"/>
        <w:rPr>
          <w:rFonts w:ascii="Calibri" w:hAnsi="Calibri"/>
        </w:rPr>
      </w:pPr>
      <w:r w:rsidRPr="004826DC">
        <w:rPr>
          <w:rFonts w:ascii="Calibri" w:hAnsi="Calibri"/>
        </w:rPr>
        <w:t>parti</w:t>
      </w:r>
      <w:r w:rsidR="006E0EBF" w:rsidRPr="004826DC">
        <w:rPr>
          <w:rFonts w:ascii="Calibri" w:hAnsi="Calibri"/>
        </w:rPr>
        <w:t>ci</w:t>
      </w:r>
      <w:r w:rsidRPr="004826DC">
        <w:rPr>
          <w:rFonts w:ascii="Calibri" w:hAnsi="Calibri"/>
        </w:rPr>
        <w:t>par das reuniões de acompanhamento do projeto;</w:t>
      </w:r>
    </w:p>
    <w:p w:rsidR="0076629D" w:rsidRPr="004826DC" w:rsidRDefault="0076629D" w:rsidP="007523A6">
      <w:pPr>
        <w:pStyle w:val="Incisos"/>
        <w:numPr>
          <w:ilvl w:val="0"/>
          <w:numId w:val="12"/>
        </w:numPr>
        <w:ind w:left="1418" w:hanging="284"/>
        <w:rPr>
          <w:rFonts w:ascii="Calibri" w:hAnsi="Calibri"/>
        </w:rPr>
      </w:pPr>
      <w:r w:rsidRPr="004826DC">
        <w:rPr>
          <w:rFonts w:ascii="Calibri" w:hAnsi="Calibri"/>
        </w:rPr>
        <w:t>participar, quando convocado, da reunião de acompanhamento do contrato.</w:t>
      </w:r>
    </w:p>
    <w:p w:rsidR="0076629D" w:rsidRPr="004826DC" w:rsidRDefault="00D53229" w:rsidP="0076629D">
      <w:pPr>
        <w:pStyle w:val="Ttulo2"/>
        <w:keepNext w:val="0"/>
        <w:numPr>
          <w:ilvl w:val="1"/>
          <w:numId w:val="0"/>
        </w:numPr>
        <w:tabs>
          <w:tab w:val="clear" w:pos="1701"/>
        </w:tabs>
        <w:spacing w:before="200" w:line="276" w:lineRule="auto"/>
        <w:ind w:left="1286" w:right="0" w:hanging="576"/>
        <w:jc w:val="both"/>
        <w:rPr>
          <w:rFonts w:ascii="Calibri" w:hAnsi="Calibri"/>
          <w:b w:val="0"/>
          <w:color w:val="auto"/>
          <w:szCs w:val="24"/>
        </w:rPr>
      </w:pPr>
      <w:r w:rsidRPr="004826DC">
        <w:rPr>
          <w:rFonts w:ascii="Calibri" w:hAnsi="Calibri"/>
          <w:b w:val="0"/>
          <w:color w:val="auto"/>
          <w:szCs w:val="24"/>
        </w:rPr>
        <w:t>3.54</w:t>
      </w:r>
      <w:r w:rsidRPr="004826DC">
        <w:rPr>
          <w:rFonts w:ascii="Calibri" w:hAnsi="Calibri"/>
          <w:b w:val="0"/>
          <w:color w:val="auto"/>
          <w:szCs w:val="24"/>
        </w:rPr>
        <w:tab/>
      </w:r>
      <w:r w:rsidR="0076629D" w:rsidRPr="004826DC">
        <w:rPr>
          <w:rFonts w:ascii="Calibri" w:hAnsi="Calibri"/>
          <w:b w:val="0"/>
          <w:color w:val="auto"/>
          <w:szCs w:val="24"/>
        </w:rPr>
        <w:t xml:space="preserve">Um gerente de projeto da </w:t>
      </w:r>
      <w:r w:rsidR="00C4442C" w:rsidRPr="004826DC">
        <w:rPr>
          <w:rFonts w:ascii="Calibri" w:hAnsi="Calibri"/>
          <w:b w:val="0"/>
          <w:color w:val="auto"/>
          <w:szCs w:val="24"/>
        </w:rPr>
        <w:t>CONTRATADA</w:t>
      </w:r>
      <w:r w:rsidR="0076629D" w:rsidRPr="004826DC">
        <w:rPr>
          <w:rFonts w:ascii="Calibri" w:hAnsi="Calibri"/>
          <w:b w:val="0"/>
          <w:color w:val="auto"/>
          <w:szCs w:val="24"/>
        </w:rPr>
        <w:t xml:space="preserve"> pode ser responsável por mais de uma OS do tipo projeto simultaneamente, desde que consiga realizar adequada e tempestivamente todas as atividades inerentes aos projetos para os quais foi designado, observado o limite máximo de pontos de função simultâneos sob a sua gestão, conforme item </w:t>
      </w:r>
      <w:r w:rsidR="00DE5D2A" w:rsidRPr="004826DC">
        <w:rPr>
          <w:rFonts w:ascii="Calibri" w:hAnsi="Calibri"/>
          <w:b w:val="0"/>
          <w:color w:val="auto"/>
          <w:szCs w:val="24"/>
        </w:rPr>
        <w:t>5.14</w:t>
      </w:r>
      <w:r w:rsidR="0076629D" w:rsidRPr="004826DC">
        <w:rPr>
          <w:rFonts w:ascii="Calibri" w:hAnsi="Calibri"/>
          <w:b w:val="0"/>
          <w:color w:val="auto"/>
          <w:szCs w:val="24"/>
        </w:rPr>
        <w:t>.</w:t>
      </w:r>
    </w:p>
    <w:p w:rsidR="0076629D" w:rsidRPr="004826DC" w:rsidRDefault="00D53229" w:rsidP="0076629D">
      <w:pPr>
        <w:pStyle w:val="Ttulo2"/>
        <w:keepNext w:val="0"/>
        <w:numPr>
          <w:ilvl w:val="1"/>
          <w:numId w:val="0"/>
        </w:numPr>
        <w:tabs>
          <w:tab w:val="clear" w:pos="1701"/>
        </w:tabs>
        <w:spacing w:before="200" w:line="276" w:lineRule="auto"/>
        <w:ind w:left="1286" w:right="0" w:hanging="576"/>
        <w:jc w:val="both"/>
        <w:rPr>
          <w:rFonts w:ascii="Calibri" w:hAnsi="Calibri"/>
          <w:b w:val="0"/>
          <w:color w:val="auto"/>
          <w:szCs w:val="24"/>
        </w:rPr>
      </w:pPr>
      <w:r w:rsidRPr="004826DC">
        <w:rPr>
          <w:rFonts w:ascii="Calibri" w:hAnsi="Calibri"/>
          <w:b w:val="0"/>
          <w:color w:val="auto"/>
          <w:szCs w:val="24"/>
        </w:rPr>
        <w:t>3.55</w:t>
      </w:r>
      <w:r w:rsidRPr="004826DC">
        <w:rPr>
          <w:rFonts w:ascii="Calibri" w:hAnsi="Calibri"/>
          <w:b w:val="0"/>
          <w:color w:val="auto"/>
          <w:szCs w:val="24"/>
        </w:rPr>
        <w:tab/>
      </w:r>
      <w:r w:rsidR="0076629D" w:rsidRPr="004826DC">
        <w:rPr>
          <w:rFonts w:ascii="Calibri" w:hAnsi="Calibri"/>
          <w:b w:val="0"/>
          <w:color w:val="auto"/>
          <w:szCs w:val="24"/>
        </w:rPr>
        <w:t xml:space="preserve">Caso fique caracterizada a não observância do item anterior, o TCU poderá solicitar a indicação de outro gerente de projetos e a redistribuição de OS entre gerentes para atender a necessidade do contrato. </w:t>
      </w:r>
    </w:p>
    <w:p w:rsidR="0076629D" w:rsidRPr="004826DC" w:rsidRDefault="00D53229" w:rsidP="0076629D">
      <w:pPr>
        <w:pStyle w:val="Ttulo2"/>
        <w:keepNext w:val="0"/>
        <w:numPr>
          <w:ilvl w:val="1"/>
          <w:numId w:val="0"/>
        </w:numPr>
        <w:tabs>
          <w:tab w:val="clear" w:pos="1701"/>
        </w:tabs>
        <w:spacing w:before="200" w:line="276" w:lineRule="auto"/>
        <w:ind w:left="1286" w:right="0" w:hanging="576"/>
        <w:jc w:val="both"/>
        <w:rPr>
          <w:rFonts w:ascii="Calibri" w:hAnsi="Calibri"/>
          <w:b w:val="0"/>
          <w:color w:val="auto"/>
          <w:szCs w:val="24"/>
        </w:rPr>
      </w:pPr>
      <w:r w:rsidRPr="004826DC">
        <w:rPr>
          <w:rFonts w:ascii="Calibri" w:hAnsi="Calibri"/>
          <w:b w:val="0"/>
          <w:color w:val="auto"/>
          <w:szCs w:val="24"/>
        </w:rPr>
        <w:t>3.56</w:t>
      </w:r>
      <w:r w:rsidRPr="004826DC">
        <w:rPr>
          <w:rFonts w:ascii="Calibri" w:hAnsi="Calibri"/>
          <w:b w:val="0"/>
          <w:color w:val="auto"/>
          <w:szCs w:val="24"/>
        </w:rPr>
        <w:tab/>
      </w:r>
      <w:r w:rsidR="0076629D" w:rsidRPr="004826DC">
        <w:rPr>
          <w:rFonts w:ascii="Calibri" w:hAnsi="Calibri"/>
          <w:b w:val="0"/>
          <w:color w:val="auto"/>
          <w:szCs w:val="24"/>
        </w:rPr>
        <w:t xml:space="preserve">As reuniões de acompanhamento dos projetos serão realizadas nas dependências do TCU, podendo ser regulares, conforme previsto no plano de projeto ou extraordinárias, conforme a necessidade. As extraordinárias podem ser por iniciativa do TCU ou solicitadas pela </w:t>
      </w:r>
      <w:r w:rsidR="00C4442C" w:rsidRPr="004826DC">
        <w:rPr>
          <w:rFonts w:ascii="Calibri" w:hAnsi="Calibri"/>
          <w:b w:val="0"/>
          <w:color w:val="auto"/>
          <w:szCs w:val="24"/>
        </w:rPr>
        <w:t>CONTRATADA</w:t>
      </w:r>
      <w:r w:rsidR="0076629D" w:rsidRPr="004826DC">
        <w:rPr>
          <w:rFonts w:ascii="Calibri" w:hAnsi="Calibri"/>
          <w:b w:val="0"/>
          <w:color w:val="auto"/>
          <w:szCs w:val="24"/>
        </w:rPr>
        <w:t>.</w:t>
      </w:r>
    </w:p>
    <w:p w:rsidR="0076629D" w:rsidRPr="004826DC" w:rsidRDefault="00D53229" w:rsidP="0076629D">
      <w:pPr>
        <w:pStyle w:val="Ttulo2"/>
        <w:keepNext w:val="0"/>
        <w:numPr>
          <w:ilvl w:val="1"/>
          <w:numId w:val="0"/>
        </w:numPr>
        <w:tabs>
          <w:tab w:val="clear" w:pos="1701"/>
        </w:tabs>
        <w:spacing w:before="200" w:line="276" w:lineRule="auto"/>
        <w:ind w:left="1286" w:right="0" w:hanging="576"/>
        <w:jc w:val="both"/>
        <w:rPr>
          <w:rFonts w:ascii="Calibri" w:hAnsi="Calibri"/>
          <w:b w:val="0"/>
          <w:color w:val="auto"/>
          <w:szCs w:val="24"/>
        </w:rPr>
      </w:pPr>
      <w:r w:rsidRPr="004826DC">
        <w:rPr>
          <w:rFonts w:ascii="Calibri" w:hAnsi="Calibri"/>
          <w:b w:val="0"/>
          <w:color w:val="auto"/>
          <w:szCs w:val="24"/>
        </w:rPr>
        <w:t>3.57</w:t>
      </w:r>
      <w:r w:rsidRPr="004826DC">
        <w:rPr>
          <w:rFonts w:ascii="Calibri" w:hAnsi="Calibri"/>
          <w:b w:val="0"/>
          <w:color w:val="auto"/>
          <w:szCs w:val="24"/>
        </w:rPr>
        <w:tab/>
      </w:r>
      <w:r w:rsidR="0076629D" w:rsidRPr="004826DC">
        <w:rPr>
          <w:rFonts w:ascii="Calibri" w:hAnsi="Calibri"/>
          <w:b w:val="0"/>
          <w:color w:val="auto"/>
          <w:szCs w:val="24"/>
        </w:rPr>
        <w:t xml:space="preserve">A remuneração da OS de projeto será dividida em tantas parcelas quantas forem as </w:t>
      </w:r>
      <w:r w:rsidR="0076629D" w:rsidRPr="004826DC">
        <w:rPr>
          <w:rFonts w:ascii="Calibri" w:hAnsi="Calibri"/>
          <w:b w:val="0"/>
          <w:i/>
          <w:color w:val="auto"/>
          <w:szCs w:val="24"/>
        </w:rPr>
        <w:t>releases</w:t>
      </w:r>
      <w:r w:rsidR="0076629D" w:rsidRPr="004826DC">
        <w:rPr>
          <w:rFonts w:ascii="Calibri" w:hAnsi="Calibri"/>
          <w:b w:val="0"/>
          <w:color w:val="auto"/>
          <w:szCs w:val="24"/>
        </w:rPr>
        <w:t xml:space="preserve"> de homologação planejadas para o projeto.</w:t>
      </w:r>
    </w:p>
    <w:p w:rsidR="0000725C" w:rsidRPr="004826DC" w:rsidRDefault="0000725C" w:rsidP="0000725C">
      <w:pPr>
        <w:ind w:left="1985" w:hanging="709"/>
        <w:jc w:val="both"/>
        <w:rPr>
          <w:rFonts w:ascii="Calibri" w:hAnsi="Calibri"/>
          <w:sz w:val="24"/>
          <w:szCs w:val="24"/>
        </w:rPr>
      </w:pPr>
      <w:r w:rsidRPr="004826DC">
        <w:rPr>
          <w:rFonts w:ascii="Calibri" w:hAnsi="Calibri"/>
          <w:sz w:val="24"/>
          <w:szCs w:val="24"/>
        </w:rPr>
        <w:t xml:space="preserve">3.57.1 </w:t>
      </w:r>
      <w:r w:rsidRPr="004826DC">
        <w:rPr>
          <w:rFonts w:ascii="Calibri" w:hAnsi="Calibri"/>
          <w:sz w:val="24"/>
          <w:szCs w:val="24"/>
        </w:rPr>
        <w:tab/>
        <w:t>O modelo de remuneração do serviço é definido no item 4.24 e seguintes deste Anexo.</w:t>
      </w:r>
    </w:p>
    <w:p w:rsidR="0076629D" w:rsidRPr="004826DC" w:rsidRDefault="00D53229" w:rsidP="0076629D">
      <w:pPr>
        <w:pStyle w:val="Ttulo2"/>
        <w:keepNext w:val="0"/>
        <w:numPr>
          <w:ilvl w:val="1"/>
          <w:numId w:val="0"/>
        </w:numPr>
        <w:tabs>
          <w:tab w:val="clear" w:pos="1701"/>
        </w:tabs>
        <w:spacing w:before="200" w:line="276" w:lineRule="auto"/>
        <w:ind w:left="1286" w:right="0" w:hanging="576"/>
        <w:jc w:val="both"/>
        <w:rPr>
          <w:rFonts w:ascii="Calibri" w:hAnsi="Calibri"/>
          <w:b w:val="0"/>
          <w:color w:val="auto"/>
          <w:szCs w:val="24"/>
        </w:rPr>
      </w:pPr>
      <w:r w:rsidRPr="004826DC">
        <w:rPr>
          <w:rFonts w:ascii="Calibri" w:hAnsi="Calibri"/>
          <w:b w:val="0"/>
          <w:color w:val="auto"/>
          <w:szCs w:val="24"/>
        </w:rPr>
        <w:t>3.58</w:t>
      </w:r>
      <w:r w:rsidRPr="004826DC">
        <w:rPr>
          <w:rFonts w:ascii="Calibri" w:hAnsi="Calibri"/>
          <w:b w:val="0"/>
          <w:color w:val="auto"/>
          <w:szCs w:val="24"/>
        </w:rPr>
        <w:tab/>
      </w:r>
      <w:r w:rsidR="0076629D" w:rsidRPr="004826DC">
        <w:rPr>
          <w:rFonts w:ascii="Calibri" w:hAnsi="Calibri"/>
          <w:b w:val="0"/>
          <w:color w:val="auto"/>
          <w:szCs w:val="24"/>
        </w:rPr>
        <w:t>As medições de ponto de função realizadas anteriormente à conclusão da homologação tem caráter estimativo, sendo úteis para apoiar o processo de planejamento da OS.</w:t>
      </w:r>
    </w:p>
    <w:p w:rsidR="0076629D" w:rsidRPr="004826DC" w:rsidRDefault="00D53229" w:rsidP="0076629D">
      <w:pPr>
        <w:pStyle w:val="Ttulo2"/>
        <w:keepNext w:val="0"/>
        <w:numPr>
          <w:ilvl w:val="1"/>
          <w:numId w:val="0"/>
        </w:numPr>
        <w:tabs>
          <w:tab w:val="clear" w:pos="1701"/>
        </w:tabs>
        <w:spacing w:before="200" w:line="276" w:lineRule="auto"/>
        <w:ind w:left="1286" w:right="0" w:hanging="576"/>
        <w:jc w:val="both"/>
        <w:rPr>
          <w:rFonts w:ascii="Calibri" w:hAnsi="Calibri"/>
          <w:b w:val="0"/>
          <w:color w:val="auto"/>
          <w:szCs w:val="24"/>
        </w:rPr>
      </w:pPr>
      <w:r w:rsidRPr="004826DC">
        <w:rPr>
          <w:rFonts w:ascii="Calibri" w:hAnsi="Calibri"/>
          <w:b w:val="0"/>
          <w:color w:val="auto"/>
          <w:szCs w:val="24"/>
        </w:rPr>
        <w:t>3.59</w:t>
      </w:r>
      <w:r w:rsidRPr="004826DC">
        <w:rPr>
          <w:rFonts w:ascii="Calibri" w:hAnsi="Calibri"/>
          <w:b w:val="0"/>
          <w:color w:val="auto"/>
          <w:szCs w:val="24"/>
        </w:rPr>
        <w:tab/>
      </w:r>
      <w:r w:rsidR="0076629D" w:rsidRPr="004826DC">
        <w:rPr>
          <w:rFonts w:ascii="Calibri" w:hAnsi="Calibri"/>
          <w:b w:val="0"/>
          <w:color w:val="auto"/>
          <w:szCs w:val="24"/>
        </w:rPr>
        <w:t xml:space="preserve">Durante a execução da OS, o gerente de projeto da </w:t>
      </w:r>
      <w:r w:rsidR="00C4442C" w:rsidRPr="004826DC">
        <w:rPr>
          <w:rFonts w:ascii="Calibri" w:hAnsi="Calibri"/>
          <w:b w:val="0"/>
          <w:color w:val="auto"/>
          <w:szCs w:val="24"/>
        </w:rPr>
        <w:t>CONTRATADA</w:t>
      </w:r>
      <w:r w:rsidR="0076629D" w:rsidRPr="004826DC">
        <w:rPr>
          <w:rFonts w:ascii="Calibri" w:hAnsi="Calibri"/>
          <w:b w:val="0"/>
          <w:color w:val="auto"/>
          <w:szCs w:val="24"/>
        </w:rPr>
        <w:t xml:space="preserve"> deverá seguir o processo de trabalho e gerar todos os artefatos inerentes ao gerenciamento do projeto, c</w:t>
      </w:r>
      <w:r w:rsidR="00C4442C" w:rsidRPr="004826DC">
        <w:rPr>
          <w:rFonts w:ascii="Calibri" w:hAnsi="Calibri"/>
          <w:b w:val="0"/>
          <w:color w:val="auto"/>
          <w:szCs w:val="24"/>
        </w:rPr>
        <w:t>onforme constante no Anexo II-A</w:t>
      </w:r>
      <w:r w:rsidR="0076629D" w:rsidRPr="004826DC">
        <w:rPr>
          <w:rFonts w:ascii="Calibri" w:hAnsi="Calibri"/>
          <w:b w:val="0"/>
          <w:color w:val="auto"/>
          <w:szCs w:val="24"/>
        </w:rPr>
        <w:t>. A não observância do processo de trabalho poderá ensejar a não aceitação dos serviços por parte do TCU.</w:t>
      </w:r>
    </w:p>
    <w:p w:rsidR="0076629D" w:rsidRPr="004826DC" w:rsidRDefault="00D53229" w:rsidP="0076629D">
      <w:pPr>
        <w:pStyle w:val="Ttulo2"/>
        <w:keepNext w:val="0"/>
        <w:numPr>
          <w:ilvl w:val="1"/>
          <w:numId w:val="0"/>
        </w:numPr>
        <w:tabs>
          <w:tab w:val="clear" w:pos="1701"/>
        </w:tabs>
        <w:spacing w:before="200" w:line="276" w:lineRule="auto"/>
        <w:ind w:left="1286" w:right="0" w:hanging="576"/>
        <w:jc w:val="both"/>
        <w:rPr>
          <w:rFonts w:ascii="Calibri" w:hAnsi="Calibri"/>
          <w:b w:val="0"/>
          <w:color w:val="auto"/>
          <w:szCs w:val="24"/>
        </w:rPr>
      </w:pPr>
      <w:r w:rsidRPr="004826DC">
        <w:rPr>
          <w:rFonts w:ascii="Calibri" w:hAnsi="Calibri"/>
          <w:b w:val="0"/>
          <w:color w:val="auto"/>
          <w:szCs w:val="24"/>
        </w:rPr>
        <w:t>3.60</w:t>
      </w:r>
      <w:r w:rsidRPr="004826DC">
        <w:rPr>
          <w:rFonts w:ascii="Calibri" w:hAnsi="Calibri"/>
          <w:b w:val="0"/>
          <w:color w:val="auto"/>
          <w:szCs w:val="24"/>
        </w:rPr>
        <w:tab/>
      </w:r>
      <w:r w:rsidR="0076629D" w:rsidRPr="004826DC">
        <w:rPr>
          <w:rFonts w:ascii="Calibri" w:hAnsi="Calibri"/>
          <w:b w:val="0"/>
          <w:color w:val="auto"/>
          <w:szCs w:val="24"/>
        </w:rPr>
        <w:t xml:space="preserve">Ao executar uma OS do tipo projeto, a </w:t>
      </w:r>
      <w:r w:rsidR="00C4442C" w:rsidRPr="004826DC">
        <w:rPr>
          <w:rFonts w:ascii="Calibri" w:hAnsi="Calibri"/>
          <w:b w:val="0"/>
          <w:color w:val="auto"/>
          <w:szCs w:val="24"/>
        </w:rPr>
        <w:t>CONTRATADA</w:t>
      </w:r>
      <w:r w:rsidR="0076629D" w:rsidRPr="004826DC">
        <w:rPr>
          <w:rFonts w:ascii="Calibri" w:hAnsi="Calibri"/>
          <w:b w:val="0"/>
          <w:color w:val="auto"/>
          <w:szCs w:val="24"/>
        </w:rPr>
        <w:t xml:space="preserve"> assume a responsabilidade sobre o projeto como um todo, independente do número de releases de produção ou homologação que a OS possua. Isto significa que todos os artefatos entregues nas </w:t>
      </w:r>
      <w:r w:rsidR="0076629D" w:rsidRPr="004826DC">
        <w:rPr>
          <w:rFonts w:ascii="Calibri" w:hAnsi="Calibri"/>
          <w:b w:val="0"/>
          <w:i/>
          <w:color w:val="auto"/>
          <w:szCs w:val="24"/>
        </w:rPr>
        <w:t>releases</w:t>
      </w:r>
      <w:r w:rsidR="0076629D" w:rsidRPr="004826DC">
        <w:rPr>
          <w:rFonts w:ascii="Calibri" w:hAnsi="Calibri"/>
          <w:b w:val="0"/>
          <w:color w:val="auto"/>
          <w:szCs w:val="24"/>
        </w:rPr>
        <w:t xml:space="preserve"> anteriores devem ser mantidos atualizados em decorrência da evolução do projeto.</w:t>
      </w:r>
    </w:p>
    <w:p w:rsidR="0076629D" w:rsidRPr="004826DC" w:rsidRDefault="00D53229" w:rsidP="0076629D">
      <w:pPr>
        <w:pStyle w:val="Ttulo2"/>
        <w:keepNext w:val="0"/>
        <w:numPr>
          <w:ilvl w:val="1"/>
          <w:numId w:val="0"/>
        </w:numPr>
        <w:tabs>
          <w:tab w:val="clear" w:pos="1701"/>
        </w:tabs>
        <w:spacing w:before="200" w:line="276" w:lineRule="auto"/>
        <w:ind w:left="1286" w:right="0" w:hanging="576"/>
        <w:jc w:val="both"/>
        <w:rPr>
          <w:rFonts w:ascii="Calibri" w:hAnsi="Calibri"/>
          <w:b w:val="0"/>
          <w:color w:val="auto"/>
          <w:szCs w:val="24"/>
        </w:rPr>
      </w:pPr>
      <w:r w:rsidRPr="004826DC">
        <w:rPr>
          <w:rFonts w:ascii="Calibri" w:hAnsi="Calibri"/>
          <w:b w:val="0"/>
          <w:color w:val="auto"/>
          <w:szCs w:val="24"/>
        </w:rPr>
        <w:lastRenderedPageBreak/>
        <w:t>3.61</w:t>
      </w:r>
      <w:r w:rsidRPr="004826DC">
        <w:rPr>
          <w:rFonts w:ascii="Calibri" w:hAnsi="Calibri"/>
          <w:b w:val="0"/>
          <w:color w:val="auto"/>
          <w:szCs w:val="24"/>
        </w:rPr>
        <w:tab/>
      </w:r>
      <w:r w:rsidR="0076629D" w:rsidRPr="004826DC">
        <w:rPr>
          <w:rFonts w:ascii="Calibri" w:hAnsi="Calibri"/>
          <w:b w:val="0"/>
          <w:color w:val="auto"/>
          <w:szCs w:val="24"/>
        </w:rPr>
        <w:t xml:space="preserve">A não atualização de determinado artefato afetado pela evolução do projeto em uma release posterior pode ensejar a não aceitação dos artefatos da release corrente e, consequentemente, a não autorização de inclusão da release no faturamento mensal. Por exemplo, se durante o levantamento de requisitos da segunda </w:t>
      </w:r>
      <w:r w:rsidR="0076629D" w:rsidRPr="004826DC">
        <w:rPr>
          <w:rFonts w:ascii="Calibri" w:hAnsi="Calibri"/>
          <w:b w:val="0"/>
          <w:i/>
          <w:color w:val="auto"/>
          <w:szCs w:val="24"/>
        </w:rPr>
        <w:t>release</w:t>
      </w:r>
      <w:r w:rsidR="0076629D" w:rsidRPr="004826DC">
        <w:rPr>
          <w:rFonts w:ascii="Calibri" w:hAnsi="Calibri"/>
          <w:b w:val="0"/>
          <w:color w:val="auto"/>
          <w:szCs w:val="24"/>
        </w:rPr>
        <w:t>, for identificada nova entidade de negócio, os modelos de classe e de dados entregues na release anterior devem ser atualizados para refletir a nova realidade.</w:t>
      </w:r>
    </w:p>
    <w:p w:rsidR="0076629D" w:rsidRPr="004826DC" w:rsidRDefault="00D53229" w:rsidP="0076629D">
      <w:pPr>
        <w:pStyle w:val="Ttulo2"/>
        <w:keepNext w:val="0"/>
        <w:numPr>
          <w:ilvl w:val="1"/>
          <w:numId w:val="0"/>
        </w:numPr>
        <w:tabs>
          <w:tab w:val="clear" w:pos="1701"/>
        </w:tabs>
        <w:spacing w:before="200" w:line="276" w:lineRule="auto"/>
        <w:ind w:left="1286" w:right="0" w:hanging="576"/>
        <w:jc w:val="both"/>
        <w:rPr>
          <w:rFonts w:ascii="Calibri" w:hAnsi="Calibri"/>
          <w:color w:val="auto"/>
          <w:szCs w:val="24"/>
        </w:rPr>
      </w:pPr>
      <w:r w:rsidRPr="004826DC">
        <w:rPr>
          <w:rFonts w:ascii="Calibri" w:hAnsi="Calibri"/>
          <w:b w:val="0"/>
          <w:color w:val="auto"/>
          <w:szCs w:val="24"/>
        </w:rPr>
        <w:t>3.62</w:t>
      </w:r>
      <w:r w:rsidRPr="004826DC">
        <w:rPr>
          <w:rFonts w:ascii="Calibri" w:hAnsi="Calibri"/>
          <w:b w:val="0"/>
          <w:color w:val="auto"/>
          <w:szCs w:val="24"/>
        </w:rPr>
        <w:tab/>
      </w:r>
      <w:r w:rsidR="0076629D" w:rsidRPr="004826DC">
        <w:rPr>
          <w:rFonts w:ascii="Calibri" w:hAnsi="Calibri"/>
          <w:b w:val="0"/>
          <w:color w:val="auto"/>
          <w:szCs w:val="24"/>
        </w:rPr>
        <w:t xml:space="preserve">Do mesmo modo, a contratada deve assegurar que o desenvolvimento das </w:t>
      </w:r>
      <w:r w:rsidR="0076629D" w:rsidRPr="004826DC">
        <w:rPr>
          <w:rFonts w:ascii="Calibri" w:hAnsi="Calibri"/>
          <w:b w:val="0"/>
          <w:i/>
          <w:color w:val="auto"/>
          <w:szCs w:val="24"/>
        </w:rPr>
        <w:t>releases</w:t>
      </w:r>
      <w:r w:rsidR="0076629D" w:rsidRPr="004826DC">
        <w:rPr>
          <w:rFonts w:ascii="Calibri" w:hAnsi="Calibri"/>
          <w:b w:val="0"/>
          <w:color w:val="auto"/>
          <w:szCs w:val="24"/>
        </w:rPr>
        <w:t xml:space="preserve"> posteriores não comprometa o funcionamento das releases entregues anteriormente. Por exemplo, se a implementação de determinada release ensejar erro no funcionamento de release já entregue, a contratada obriga-se a corrigi-lo antes da conclusão da nova </w:t>
      </w:r>
      <w:r w:rsidR="0076629D" w:rsidRPr="004826DC">
        <w:rPr>
          <w:rFonts w:ascii="Calibri" w:hAnsi="Calibri"/>
          <w:b w:val="0"/>
          <w:i/>
          <w:color w:val="auto"/>
          <w:szCs w:val="24"/>
        </w:rPr>
        <w:t>release</w:t>
      </w:r>
      <w:r w:rsidR="0076629D" w:rsidRPr="004826DC">
        <w:rPr>
          <w:rFonts w:ascii="Calibri" w:hAnsi="Calibri"/>
          <w:b w:val="0"/>
          <w:color w:val="auto"/>
          <w:szCs w:val="24"/>
        </w:rPr>
        <w:t>.</w:t>
      </w:r>
    </w:p>
    <w:p w:rsidR="0076629D" w:rsidRPr="004826DC" w:rsidRDefault="0076629D" w:rsidP="0076629D">
      <w:pPr>
        <w:pStyle w:val="SubttuloTR"/>
        <w:rPr>
          <w:rFonts w:ascii="Calibri" w:hAnsi="Calibri"/>
        </w:rPr>
      </w:pPr>
      <w:r w:rsidRPr="004826DC">
        <w:rPr>
          <w:rFonts w:ascii="Calibri" w:hAnsi="Calibri"/>
        </w:rPr>
        <w:t>Características Específicas da OS do tipo Manutenção Evolutiva/Adaptativa</w:t>
      </w:r>
    </w:p>
    <w:p w:rsidR="0076629D" w:rsidRPr="004826DC" w:rsidRDefault="00D53229" w:rsidP="0076629D">
      <w:pPr>
        <w:pStyle w:val="Ttulo2"/>
        <w:keepNext w:val="0"/>
        <w:numPr>
          <w:ilvl w:val="1"/>
          <w:numId w:val="0"/>
        </w:numPr>
        <w:tabs>
          <w:tab w:val="clear" w:pos="1701"/>
        </w:tabs>
        <w:spacing w:before="200" w:line="276" w:lineRule="auto"/>
        <w:ind w:left="1286" w:right="0" w:hanging="576"/>
        <w:jc w:val="both"/>
        <w:rPr>
          <w:rFonts w:ascii="Calibri" w:hAnsi="Calibri"/>
          <w:b w:val="0"/>
          <w:color w:val="auto"/>
          <w:szCs w:val="24"/>
        </w:rPr>
      </w:pPr>
      <w:r w:rsidRPr="004826DC">
        <w:rPr>
          <w:rFonts w:ascii="Calibri" w:hAnsi="Calibri"/>
          <w:b w:val="0"/>
          <w:color w:val="auto"/>
          <w:szCs w:val="24"/>
        </w:rPr>
        <w:t>3.63</w:t>
      </w:r>
      <w:r w:rsidRPr="004826DC">
        <w:rPr>
          <w:rFonts w:ascii="Calibri" w:hAnsi="Calibri"/>
          <w:b w:val="0"/>
          <w:color w:val="auto"/>
          <w:szCs w:val="24"/>
        </w:rPr>
        <w:tab/>
      </w:r>
      <w:r w:rsidR="0076629D" w:rsidRPr="004826DC">
        <w:rPr>
          <w:rFonts w:ascii="Calibri" w:hAnsi="Calibri"/>
          <w:b w:val="0"/>
          <w:color w:val="auto"/>
          <w:szCs w:val="24"/>
        </w:rPr>
        <w:t>As demandas serão classificadas como manutenção evolutiva/adaptativa quando tratarem de alteração ou inclusão de nova funcionalidade em aplicação existente, ou desenvolvimento de conjunto de casos de uso que não seja classificados como projeto pelo TCU. O fluxo desse tipo de OS consta do Anexo II-B.</w:t>
      </w:r>
    </w:p>
    <w:p w:rsidR="0076629D" w:rsidRPr="004826DC" w:rsidRDefault="00D53229" w:rsidP="0076629D">
      <w:pPr>
        <w:pStyle w:val="Ttulo2"/>
        <w:keepNext w:val="0"/>
        <w:numPr>
          <w:ilvl w:val="1"/>
          <w:numId w:val="0"/>
        </w:numPr>
        <w:tabs>
          <w:tab w:val="clear" w:pos="1701"/>
        </w:tabs>
        <w:spacing w:before="200" w:line="276" w:lineRule="auto"/>
        <w:ind w:left="1286" w:right="0" w:hanging="576"/>
        <w:jc w:val="both"/>
        <w:rPr>
          <w:rFonts w:ascii="Calibri" w:hAnsi="Calibri"/>
          <w:b w:val="0"/>
          <w:color w:val="auto"/>
          <w:szCs w:val="24"/>
        </w:rPr>
      </w:pPr>
      <w:r w:rsidRPr="004826DC">
        <w:rPr>
          <w:rFonts w:ascii="Calibri" w:hAnsi="Calibri"/>
          <w:b w:val="0"/>
          <w:color w:val="auto"/>
          <w:szCs w:val="24"/>
        </w:rPr>
        <w:t>3.64</w:t>
      </w:r>
      <w:r w:rsidRPr="004826DC">
        <w:rPr>
          <w:rFonts w:ascii="Calibri" w:hAnsi="Calibri"/>
          <w:b w:val="0"/>
          <w:color w:val="auto"/>
          <w:szCs w:val="24"/>
        </w:rPr>
        <w:tab/>
      </w:r>
      <w:r w:rsidR="0076629D" w:rsidRPr="004826DC">
        <w:rPr>
          <w:rFonts w:ascii="Calibri" w:hAnsi="Calibri"/>
          <w:b w:val="0"/>
          <w:color w:val="auto"/>
          <w:szCs w:val="24"/>
        </w:rPr>
        <w:t xml:space="preserve">Para que a </w:t>
      </w:r>
      <w:r w:rsidR="00C4442C" w:rsidRPr="004826DC">
        <w:rPr>
          <w:rFonts w:ascii="Calibri" w:hAnsi="Calibri"/>
          <w:b w:val="0"/>
          <w:color w:val="auto"/>
          <w:szCs w:val="24"/>
        </w:rPr>
        <w:t>CONTRATADA</w:t>
      </w:r>
      <w:r w:rsidR="0076629D" w:rsidRPr="004826DC">
        <w:rPr>
          <w:rFonts w:ascii="Calibri" w:hAnsi="Calibri"/>
          <w:b w:val="0"/>
          <w:color w:val="auto"/>
          <w:szCs w:val="24"/>
        </w:rPr>
        <w:t xml:space="preserve"> possa receber uma OS de manutenção evolutiva/adaptativa para um sistema não desenvolvido por ela própria, é necessário que a aplicação possua documentação atualizada, conforme os artefatos definidos para a OS de documentação de sistemas. Caso essa não esteja atualizada, o TCU poderá solicitar a abertura de uma OS de documentação do sistema.</w:t>
      </w:r>
    </w:p>
    <w:p w:rsidR="0076629D" w:rsidRPr="004826DC" w:rsidRDefault="00D53229" w:rsidP="0076629D">
      <w:pPr>
        <w:pStyle w:val="Ttulo2"/>
        <w:keepNext w:val="0"/>
        <w:numPr>
          <w:ilvl w:val="1"/>
          <w:numId w:val="0"/>
        </w:numPr>
        <w:tabs>
          <w:tab w:val="clear" w:pos="1701"/>
        </w:tabs>
        <w:spacing w:before="200" w:line="276" w:lineRule="auto"/>
        <w:ind w:left="1286" w:right="0" w:hanging="576"/>
        <w:jc w:val="both"/>
        <w:rPr>
          <w:rFonts w:ascii="Calibri" w:hAnsi="Calibri"/>
          <w:b w:val="0"/>
          <w:color w:val="auto"/>
          <w:szCs w:val="24"/>
        </w:rPr>
      </w:pPr>
      <w:r w:rsidRPr="004826DC">
        <w:rPr>
          <w:rFonts w:ascii="Calibri" w:hAnsi="Calibri"/>
          <w:b w:val="0"/>
          <w:color w:val="auto"/>
          <w:szCs w:val="24"/>
        </w:rPr>
        <w:t>3.65</w:t>
      </w:r>
      <w:r w:rsidRPr="004826DC">
        <w:rPr>
          <w:rFonts w:ascii="Calibri" w:hAnsi="Calibri"/>
          <w:b w:val="0"/>
          <w:color w:val="auto"/>
          <w:szCs w:val="24"/>
        </w:rPr>
        <w:tab/>
      </w:r>
      <w:r w:rsidR="0076629D" w:rsidRPr="004826DC">
        <w:rPr>
          <w:rFonts w:ascii="Calibri" w:hAnsi="Calibri"/>
          <w:b w:val="0"/>
          <w:color w:val="auto"/>
          <w:szCs w:val="24"/>
        </w:rPr>
        <w:t xml:space="preserve">A documentação do sistema deve ser entregue à </w:t>
      </w:r>
      <w:r w:rsidR="00C4442C" w:rsidRPr="004826DC">
        <w:rPr>
          <w:rFonts w:ascii="Calibri" w:hAnsi="Calibri"/>
          <w:b w:val="0"/>
          <w:color w:val="auto"/>
          <w:szCs w:val="24"/>
        </w:rPr>
        <w:t>CONTRATADA</w:t>
      </w:r>
      <w:r w:rsidR="0076629D" w:rsidRPr="004826DC">
        <w:rPr>
          <w:rFonts w:ascii="Calibri" w:hAnsi="Calibri"/>
          <w:b w:val="0"/>
          <w:color w:val="auto"/>
          <w:szCs w:val="24"/>
        </w:rPr>
        <w:t xml:space="preserve"> com antecedência de 30 dias do encaminhamento da primeira OS de manutenção/evolução do sistema. Na hipótese de execução de OS de documentação, esse prazo não se aplica.</w:t>
      </w:r>
    </w:p>
    <w:p w:rsidR="0076629D" w:rsidRPr="004826DC" w:rsidRDefault="00D53229" w:rsidP="0076629D">
      <w:pPr>
        <w:pStyle w:val="Ttulo2"/>
        <w:keepNext w:val="0"/>
        <w:numPr>
          <w:ilvl w:val="1"/>
          <w:numId w:val="0"/>
        </w:numPr>
        <w:tabs>
          <w:tab w:val="clear" w:pos="1701"/>
        </w:tabs>
        <w:spacing w:before="200" w:line="276" w:lineRule="auto"/>
        <w:ind w:left="1286" w:right="0" w:hanging="576"/>
        <w:jc w:val="both"/>
        <w:rPr>
          <w:rFonts w:ascii="Calibri" w:hAnsi="Calibri"/>
          <w:b w:val="0"/>
          <w:color w:val="auto"/>
          <w:szCs w:val="24"/>
        </w:rPr>
      </w:pPr>
      <w:r w:rsidRPr="004826DC">
        <w:rPr>
          <w:rFonts w:ascii="Calibri" w:hAnsi="Calibri"/>
          <w:b w:val="0"/>
          <w:color w:val="auto"/>
          <w:szCs w:val="24"/>
        </w:rPr>
        <w:t>3.66</w:t>
      </w:r>
      <w:r w:rsidRPr="004826DC">
        <w:rPr>
          <w:rFonts w:ascii="Calibri" w:hAnsi="Calibri"/>
          <w:b w:val="0"/>
          <w:color w:val="auto"/>
          <w:szCs w:val="24"/>
        </w:rPr>
        <w:tab/>
      </w:r>
      <w:r w:rsidR="0076629D" w:rsidRPr="004826DC">
        <w:rPr>
          <w:rFonts w:ascii="Calibri" w:hAnsi="Calibri"/>
          <w:b w:val="0"/>
          <w:color w:val="auto"/>
          <w:szCs w:val="24"/>
        </w:rPr>
        <w:t xml:space="preserve">Em se tratando de sistemas desenvolvidos pela própria </w:t>
      </w:r>
      <w:r w:rsidR="00C4442C" w:rsidRPr="004826DC">
        <w:rPr>
          <w:rFonts w:ascii="Calibri" w:hAnsi="Calibri"/>
          <w:b w:val="0"/>
          <w:color w:val="auto"/>
          <w:szCs w:val="24"/>
        </w:rPr>
        <w:t>CONTRATADA</w:t>
      </w:r>
      <w:r w:rsidR="0076629D" w:rsidRPr="004826DC">
        <w:rPr>
          <w:rFonts w:ascii="Calibri" w:hAnsi="Calibri"/>
          <w:b w:val="0"/>
          <w:color w:val="auto"/>
          <w:szCs w:val="24"/>
        </w:rPr>
        <w:t>, não será necessário o fornecimento prévio da documentação pelo TCU antes do encaminhamento da OS de manutenção evolutiva/adaptativa.</w:t>
      </w:r>
    </w:p>
    <w:p w:rsidR="0076629D" w:rsidRPr="004826DC" w:rsidRDefault="00D53229" w:rsidP="0076629D">
      <w:pPr>
        <w:pStyle w:val="Ttulo2"/>
        <w:keepNext w:val="0"/>
        <w:numPr>
          <w:ilvl w:val="1"/>
          <w:numId w:val="0"/>
        </w:numPr>
        <w:tabs>
          <w:tab w:val="clear" w:pos="1701"/>
        </w:tabs>
        <w:spacing w:before="200" w:line="276" w:lineRule="auto"/>
        <w:ind w:left="1286" w:right="0" w:hanging="576"/>
        <w:jc w:val="both"/>
        <w:rPr>
          <w:rFonts w:ascii="Calibri" w:hAnsi="Calibri"/>
          <w:b w:val="0"/>
          <w:color w:val="auto"/>
          <w:szCs w:val="24"/>
        </w:rPr>
      </w:pPr>
      <w:r w:rsidRPr="004826DC">
        <w:rPr>
          <w:rFonts w:ascii="Calibri" w:hAnsi="Calibri"/>
          <w:b w:val="0"/>
          <w:color w:val="auto"/>
          <w:szCs w:val="24"/>
        </w:rPr>
        <w:t>3.67</w:t>
      </w:r>
      <w:r w:rsidRPr="004826DC">
        <w:rPr>
          <w:rFonts w:ascii="Calibri" w:hAnsi="Calibri"/>
          <w:b w:val="0"/>
          <w:color w:val="auto"/>
          <w:szCs w:val="24"/>
        </w:rPr>
        <w:tab/>
      </w:r>
      <w:r w:rsidR="0076629D" w:rsidRPr="004826DC">
        <w:rPr>
          <w:rFonts w:ascii="Calibri" w:hAnsi="Calibri"/>
          <w:b w:val="0"/>
          <w:color w:val="auto"/>
          <w:szCs w:val="24"/>
        </w:rPr>
        <w:t>Uma OS de manutenção evolutiva/adaptativa pode contemplar alterações, inclusões ou exclusões de um ou mais casos de uso tanto em relação a  aplicação existente, quanto a nova aplicação.</w:t>
      </w:r>
    </w:p>
    <w:p w:rsidR="0076629D" w:rsidRPr="004826DC" w:rsidRDefault="00D53229" w:rsidP="0076629D">
      <w:pPr>
        <w:pStyle w:val="Ttulo2"/>
        <w:keepNext w:val="0"/>
        <w:numPr>
          <w:ilvl w:val="1"/>
          <w:numId w:val="0"/>
        </w:numPr>
        <w:tabs>
          <w:tab w:val="clear" w:pos="1701"/>
        </w:tabs>
        <w:spacing w:before="200" w:line="276" w:lineRule="auto"/>
        <w:ind w:left="1286" w:right="0" w:hanging="576"/>
        <w:jc w:val="both"/>
        <w:rPr>
          <w:rFonts w:ascii="Calibri" w:hAnsi="Calibri"/>
          <w:b w:val="0"/>
          <w:color w:val="auto"/>
          <w:szCs w:val="24"/>
        </w:rPr>
      </w:pPr>
      <w:r w:rsidRPr="004826DC">
        <w:rPr>
          <w:rFonts w:ascii="Calibri" w:hAnsi="Calibri"/>
          <w:b w:val="0"/>
          <w:color w:val="auto"/>
          <w:szCs w:val="24"/>
        </w:rPr>
        <w:t>3.68</w:t>
      </w:r>
      <w:r w:rsidRPr="004826DC">
        <w:rPr>
          <w:rFonts w:ascii="Calibri" w:hAnsi="Calibri"/>
          <w:b w:val="0"/>
          <w:color w:val="auto"/>
          <w:szCs w:val="24"/>
        </w:rPr>
        <w:tab/>
      </w:r>
      <w:r w:rsidR="0076629D" w:rsidRPr="004826DC">
        <w:rPr>
          <w:rFonts w:ascii="Calibri" w:hAnsi="Calibri"/>
          <w:b w:val="0"/>
          <w:color w:val="auto"/>
          <w:szCs w:val="24"/>
        </w:rPr>
        <w:t>Uma OS de manutenção evolutiva/adaptativa corresponde a uma única release de entrega.</w:t>
      </w:r>
    </w:p>
    <w:p w:rsidR="0076629D" w:rsidRPr="004826DC" w:rsidRDefault="00D53229" w:rsidP="0076629D">
      <w:pPr>
        <w:pStyle w:val="Ttulo2"/>
        <w:keepNext w:val="0"/>
        <w:numPr>
          <w:ilvl w:val="1"/>
          <w:numId w:val="0"/>
        </w:numPr>
        <w:tabs>
          <w:tab w:val="clear" w:pos="1701"/>
        </w:tabs>
        <w:spacing w:before="200" w:line="276" w:lineRule="auto"/>
        <w:ind w:left="1286" w:right="0" w:hanging="576"/>
        <w:jc w:val="both"/>
        <w:rPr>
          <w:rFonts w:ascii="Calibri" w:hAnsi="Calibri"/>
          <w:b w:val="0"/>
          <w:color w:val="auto"/>
          <w:szCs w:val="24"/>
        </w:rPr>
      </w:pPr>
      <w:r w:rsidRPr="004826DC">
        <w:rPr>
          <w:rFonts w:ascii="Calibri" w:hAnsi="Calibri"/>
          <w:b w:val="0"/>
          <w:color w:val="auto"/>
          <w:szCs w:val="24"/>
        </w:rPr>
        <w:t>3.69</w:t>
      </w:r>
      <w:r w:rsidRPr="004826DC">
        <w:rPr>
          <w:rFonts w:ascii="Calibri" w:hAnsi="Calibri"/>
          <w:b w:val="0"/>
          <w:color w:val="auto"/>
          <w:szCs w:val="24"/>
        </w:rPr>
        <w:tab/>
      </w:r>
      <w:r w:rsidR="0076629D" w:rsidRPr="004826DC">
        <w:rPr>
          <w:rFonts w:ascii="Calibri" w:hAnsi="Calibri"/>
          <w:b w:val="0"/>
          <w:color w:val="auto"/>
          <w:szCs w:val="24"/>
        </w:rPr>
        <w:t>A remuneração da OS de manutenção evolutiva/adaptativa será feita em parcela única.</w:t>
      </w:r>
    </w:p>
    <w:p w:rsidR="0000725C" w:rsidRPr="004826DC" w:rsidRDefault="0000725C" w:rsidP="007348E3">
      <w:pPr>
        <w:ind w:left="1985" w:hanging="709"/>
        <w:jc w:val="both"/>
      </w:pPr>
      <w:r w:rsidRPr="004826DC">
        <w:rPr>
          <w:rFonts w:ascii="Calibri" w:hAnsi="Calibri"/>
          <w:sz w:val="24"/>
          <w:szCs w:val="24"/>
        </w:rPr>
        <w:lastRenderedPageBreak/>
        <w:t>3.69.1</w:t>
      </w:r>
      <w:r w:rsidRPr="004826DC">
        <w:rPr>
          <w:rFonts w:ascii="Calibri" w:hAnsi="Calibri"/>
          <w:sz w:val="24"/>
          <w:szCs w:val="24"/>
        </w:rPr>
        <w:tab/>
        <w:t>O modelo de remuneração do serviço é definido no item 4.24 e seguintes deste Anexo.</w:t>
      </w:r>
    </w:p>
    <w:p w:rsidR="0076629D" w:rsidRPr="004826DC" w:rsidRDefault="00D53229" w:rsidP="0076629D">
      <w:pPr>
        <w:pStyle w:val="Ttulo2"/>
        <w:keepNext w:val="0"/>
        <w:numPr>
          <w:ilvl w:val="1"/>
          <w:numId w:val="0"/>
        </w:numPr>
        <w:tabs>
          <w:tab w:val="clear" w:pos="1701"/>
        </w:tabs>
        <w:spacing w:before="200" w:line="276" w:lineRule="auto"/>
        <w:ind w:left="1286" w:right="0" w:hanging="576"/>
        <w:jc w:val="both"/>
        <w:rPr>
          <w:rFonts w:ascii="Calibri" w:hAnsi="Calibri"/>
          <w:color w:val="auto"/>
          <w:szCs w:val="24"/>
        </w:rPr>
      </w:pPr>
      <w:r w:rsidRPr="004826DC">
        <w:rPr>
          <w:rFonts w:ascii="Calibri" w:hAnsi="Calibri"/>
          <w:b w:val="0"/>
          <w:color w:val="auto"/>
          <w:szCs w:val="24"/>
        </w:rPr>
        <w:t>3.70</w:t>
      </w:r>
      <w:r w:rsidRPr="004826DC">
        <w:rPr>
          <w:rFonts w:ascii="Calibri" w:hAnsi="Calibri"/>
          <w:b w:val="0"/>
          <w:color w:val="auto"/>
          <w:szCs w:val="24"/>
        </w:rPr>
        <w:tab/>
      </w:r>
      <w:r w:rsidR="0076629D" w:rsidRPr="004826DC">
        <w:rPr>
          <w:rFonts w:ascii="Calibri" w:hAnsi="Calibri"/>
          <w:b w:val="0"/>
          <w:color w:val="auto"/>
          <w:szCs w:val="24"/>
        </w:rPr>
        <w:t>As medições realizadas anteriormente à conclusão da homologação tem caráter estimativo, sendo úteis para apoiar o processo de planejamento da OS.</w:t>
      </w:r>
    </w:p>
    <w:p w:rsidR="0076629D" w:rsidRPr="004826DC" w:rsidRDefault="0076629D" w:rsidP="0076629D">
      <w:pPr>
        <w:pStyle w:val="SubttuloTR"/>
        <w:rPr>
          <w:rFonts w:ascii="Calibri" w:hAnsi="Calibri"/>
        </w:rPr>
      </w:pPr>
      <w:r w:rsidRPr="004826DC">
        <w:rPr>
          <w:rFonts w:ascii="Calibri" w:hAnsi="Calibri"/>
        </w:rPr>
        <w:t>Características Específicas da OS do tipo Documentação de Sistemas</w:t>
      </w:r>
    </w:p>
    <w:p w:rsidR="0076629D" w:rsidRPr="004826DC" w:rsidRDefault="00D53229" w:rsidP="0076629D">
      <w:pPr>
        <w:pStyle w:val="Ttulo2"/>
        <w:keepNext w:val="0"/>
        <w:numPr>
          <w:ilvl w:val="1"/>
          <w:numId w:val="0"/>
        </w:numPr>
        <w:tabs>
          <w:tab w:val="clear" w:pos="1701"/>
        </w:tabs>
        <w:spacing w:before="200" w:line="276" w:lineRule="auto"/>
        <w:ind w:left="1286" w:right="0" w:hanging="576"/>
        <w:jc w:val="both"/>
        <w:rPr>
          <w:rFonts w:ascii="Calibri" w:hAnsi="Calibri"/>
          <w:b w:val="0"/>
          <w:color w:val="auto"/>
          <w:szCs w:val="24"/>
        </w:rPr>
      </w:pPr>
      <w:r w:rsidRPr="004826DC">
        <w:rPr>
          <w:rFonts w:ascii="Calibri" w:hAnsi="Calibri"/>
          <w:b w:val="0"/>
          <w:color w:val="auto"/>
          <w:szCs w:val="24"/>
        </w:rPr>
        <w:t>3.71</w:t>
      </w:r>
      <w:r w:rsidRPr="004826DC">
        <w:rPr>
          <w:rFonts w:ascii="Calibri" w:hAnsi="Calibri"/>
          <w:b w:val="0"/>
          <w:color w:val="auto"/>
          <w:szCs w:val="24"/>
        </w:rPr>
        <w:tab/>
      </w:r>
      <w:r w:rsidR="0076629D" w:rsidRPr="004826DC">
        <w:rPr>
          <w:rFonts w:ascii="Calibri" w:hAnsi="Calibri"/>
          <w:b w:val="0"/>
          <w:color w:val="auto"/>
          <w:szCs w:val="24"/>
        </w:rPr>
        <w:t>O objetivo de uma OS de documentação de sistemas é gerar ou atualizar a documentação do sistema. O fluxo de trabalho desse tipo de OS consta do Anexo II-C.</w:t>
      </w:r>
    </w:p>
    <w:p w:rsidR="0076629D" w:rsidRPr="004826DC" w:rsidRDefault="00D53229" w:rsidP="0076629D">
      <w:pPr>
        <w:pStyle w:val="Ttulo2"/>
        <w:keepNext w:val="0"/>
        <w:numPr>
          <w:ilvl w:val="1"/>
          <w:numId w:val="0"/>
        </w:numPr>
        <w:tabs>
          <w:tab w:val="clear" w:pos="1701"/>
        </w:tabs>
        <w:spacing w:before="200" w:line="276" w:lineRule="auto"/>
        <w:ind w:left="1286" w:right="0" w:hanging="576"/>
        <w:jc w:val="both"/>
        <w:rPr>
          <w:rFonts w:ascii="Calibri" w:hAnsi="Calibri"/>
          <w:b w:val="0"/>
          <w:color w:val="auto"/>
          <w:szCs w:val="24"/>
        </w:rPr>
      </w:pPr>
      <w:r w:rsidRPr="004826DC">
        <w:rPr>
          <w:rFonts w:ascii="Calibri" w:hAnsi="Calibri"/>
          <w:b w:val="0"/>
          <w:color w:val="auto"/>
          <w:szCs w:val="24"/>
        </w:rPr>
        <w:t>3.72</w:t>
      </w:r>
      <w:r w:rsidRPr="004826DC">
        <w:rPr>
          <w:rFonts w:ascii="Calibri" w:hAnsi="Calibri"/>
          <w:b w:val="0"/>
          <w:color w:val="auto"/>
          <w:szCs w:val="24"/>
        </w:rPr>
        <w:tab/>
      </w:r>
      <w:r w:rsidR="0076629D" w:rsidRPr="004826DC">
        <w:rPr>
          <w:rFonts w:ascii="Calibri" w:hAnsi="Calibri"/>
          <w:b w:val="0"/>
          <w:color w:val="auto"/>
          <w:szCs w:val="24"/>
        </w:rPr>
        <w:t>Uma OS de documentação de sistemas pode contemplar a soluçã</w:t>
      </w:r>
      <w:r w:rsidRPr="004826DC">
        <w:rPr>
          <w:rFonts w:ascii="Calibri" w:hAnsi="Calibri"/>
          <w:b w:val="0"/>
          <w:color w:val="auto"/>
          <w:szCs w:val="24"/>
        </w:rPr>
        <w:t xml:space="preserve">o completa, ou apenas </w:t>
      </w:r>
      <w:r w:rsidR="0076629D" w:rsidRPr="004826DC">
        <w:rPr>
          <w:rFonts w:ascii="Calibri" w:hAnsi="Calibri"/>
          <w:b w:val="0"/>
          <w:color w:val="auto"/>
          <w:szCs w:val="24"/>
        </w:rPr>
        <w:t>um conjunto de casos de uso da solução.</w:t>
      </w:r>
    </w:p>
    <w:p w:rsidR="0076629D" w:rsidRPr="004826DC" w:rsidRDefault="00D53229" w:rsidP="0076629D">
      <w:pPr>
        <w:pStyle w:val="Ttulo2"/>
        <w:keepNext w:val="0"/>
        <w:numPr>
          <w:ilvl w:val="1"/>
          <w:numId w:val="0"/>
        </w:numPr>
        <w:tabs>
          <w:tab w:val="clear" w:pos="1701"/>
        </w:tabs>
        <w:spacing w:before="200" w:line="276" w:lineRule="auto"/>
        <w:ind w:left="1286" w:right="0" w:hanging="576"/>
        <w:jc w:val="both"/>
        <w:rPr>
          <w:rFonts w:ascii="Calibri" w:hAnsi="Calibri"/>
          <w:b w:val="0"/>
          <w:color w:val="auto"/>
          <w:szCs w:val="24"/>
        </w:rPr>
      </w:pPr>
      <w:r w:rsidRPr="004826DC">
        <w:rPr>
          <w:rFonts w:ascii="Calibri" w:hAnsi="Calibri"/>
          <w:b w:val="0"/>
          <w:color w:val="auto"/>
          <w:szCs w:val="24"/>
        </w:rPr>
        <w:t>3.73</w:t>
      </w:r>
      <w:r w:rsidRPr="004826DC">
        <w:rPr>
          <w:rFonts w:ascii="Calibri" w:hAnsi="Calibri"/>
          <w:b w:val="0"/>
          <w:color w:val="auto"/>
          <w:szCs w:val="24"/>
        </w:rPr>
        <w:tab/>
      </w:r>
      <w:r w:rsidR="0076629D" w:rsidRPr="004826DC">
        <w:rPr>
          <w:rFonts w:ascii="Calibri" w:hAnsi="Calibri"/>
          <w:b w:val="0"/>
          <w:color w:val="auto"/>
          <w:szCs w:val="24"/>
        </w:rPr>
        <w:t>A remuneração da OS de documentação de sistemas será feita em parcela única.</w:t>
      </w:r>
    </w:p>
    <w:p w:rsidR="0004398B" w:rsidRPr="004826DC" w:rsidRDefault="0004398B" w:rsidP="007348E3">
      <w:pPr>
        <w:ind w:left="1985" w:hanging="709"/>
        <w:jc w:val="both"/>
      </w:pPr>
      <w:r w:rsidRPr="004826DC">
        <w:rPr>
          <w:rFonts w:ascii="Calibri" w:hAnsi="Calibri"/>
          <w:sz w:val="24"/>
          <w:szCs w:val="24"/>
        </w:rPr>
        <w:t xml:space="preserve">3.73.1 </w:t>
      </w:r>
      <w:r w:rsidRPr="004826DC">
        <w:rPr>
          <w:rFonts w:ascii="Calibri" w:hAnsi="Calibri"/>
          <w:sz w:val="24"/>
          <w:szCs w:val="24"/>
        </w:rPr>
        <w:tab/>
        <w:t>O modelo de remuneração do serviço é definido no item 4.24 e seguintes deste Anexo.</w:t>
      </w:r>
    </w:p>
    <w:p w:rsidR="0076629D" w:rsidRPr="004826DC" w:rsidRDefault="0076629D" w:rsidP="0076629D">
      <w:pPr>
        <w:pStyle w:val="SubttuloTR"/>
        <w:rPr>
          <w:rFonts w:ascii="Calibri" w:hAnsi="Calibri"/>
        </w:rPr>
      </w:pPr>
      <w:r w:rsidRPr="004826DC">
        <w:rPr>
          <w:rFonts w:ascii="Calibri" w:hAnsi="Calibri"/>
        </w:rPr>
        <w:t>Características Específicas da OS do tipo Teste de Sistemas</w:t>
      </w:r>
    </w:p>
    <w:p w:rsidR="0076629D" w:rsidRPr="004826DC" w:rsidRDefault="00C27AAD" w:rsidP="0076629D">
      <w:pPr>
        <w:pStyle w:val="Ttulo2"/>
        <w:keepNext w:val="0"/>
        <w:numPr>
          <w:ilvl w:val="1"/>
          <w:numId w:val="0"/>
        </w:numPr>
        <w:tabs>
          <w:tab w:val="clear" w:pos="1701"/>
        </w:tabs>
        <w:spacing w:before="200" w:line="276" w:lineRule="auto"/>
        <w:ind w:left="1286" w:right="0" w:hanging="576"/>
        <w:jc w:val="both"/>
        <w:rPr>
          <w:rFonts w:ascii="Calibri" w:hAnsi="Calibri"/>
          <w:b w:val="0"/>
          <w:color w:val="auto"/>
          <w:szCs w:val="24"/>
        </w:rPr>
      </w:pPr>
      <w:r w:rsidRPr="004826DC">
        <w:rPr>
          <w:rFonts w:ascii="Calibri" w:hAnsi="Calibri"/>
          <w:b w:val="0"/>
          <w:color w:val="auto"/>
          <w:szCs w:val="24"/>
        </w:rPr>
        <w:t>3.74</w:t>
      </w:r>
      <w:r w:rsidRPr="004826DC">
        <w:rPr>
          <w:rFonts w:ascii="Calibri" w:hAnsi="Calibri"/>
          <w:b w:val="0"/>
          <w:color w:val="auto"/>
          <w:szCs w:val="24"/>
        </w:rPr>
        <w:tab/>
      </w:r>
      <w:r w:rsidR="0076629D" w:rsidRPr="004826DC">
        <w:rPr>
          <w:rFonts w:ascii="Calibri" w:hAnsi="Calibri"/>
          <w:b w:val="0"/>
          <w:color w:val="auto"/>
          <w:szCs w:val="24"/>
        </w:rPr>
        <w:t>O objetivo de uma OS de teste de sistemas é realizar a verificação de qualidade de determinada aplicação e criar ou atualizar a documentação de testes e os scripts de testes automatizados. O fluxo de trabalho desse tipo de OS consta do Anexo II-D.</w:t>
      </w:r>
    </w:p>
    <w:p w:rsidR="0076629D" w:rsidRPr="004826DC" w:rsidRDefault="00C27AAD" w:rsidP="0076629D">
      <w:pPr>
        <w:pStyle w:val="Ttulo2"/>
        <w:keepNext w:val="0"/>
        <w:numPr>
          <w:ilvl w:val="1"/>
          <w:numId w:val="0"/>
        </w:numPr>
        <w:tabs>
          <w:tab w:val="clear" w:pos="1701"/>
        </w:tabs>
        <w:spacing w:before="200" w:line="276" w:lineRule="auto"/>
        <w:ind w:left="1286" w:right="0" w:hanging="576"/>
        <w:jc w:val="both"/>
        <w:rPr>
          <w:rFonts w:ascii="Calibri" w:hAnsi="Calibri"/>
          <w:b w:val="0"/>
          <w:color w:val="auto"/>
          <w:szCs w:val="24"/>
        </w:rPr>
      </w:pPr>
      <w:r w:rsidRPr="004826DC">
        <w:rPr>
          <w:rFonts w:ascii="Calibri" w:hAnsi="Calibri"/>
          <w:b w:val="0"/>
          <w:color w:val="auto"/>
          <w:szCs w:val="24"/>
        </w:rPr>
        <w:t>3.75</w:t>
      </w:r>
      <w:r w:rsidRPr="004826DC">
        <w:rPr>
          <w:rFonts w:ascii="Calibri" w:hAnsi="Calibri"/>
          <w:b w:val="0"/>
          <w:color w:val="auto"/>
          <w:szCs w:val="24"/>
        </w:rPr>
        <w:tab/>
      </w:r>
      <w:r w:rsidR="0076629D" w:rsidRPr="004826DC">
        <w:rPr>
          <w:rFonts w:ascii="Calibri" w:hAnsi="Calibri"/>
          <w:b w:val="0"/>
          <w:color w:val="auto"/>
          <w:szCs w:val="24"/>
        </w:rPr>
        <w:t>Uma OS de teste de sistemas pode contemplar uma solução completa ou um conjunto de casos de uso da solução.</w:t>
      </w:r>
    </w:p>
    <w:p w:rsidR="0076629D" w:rsidRPr="004826DC" w:rsidRDefault="00C27AAD" w:rsidP="0076629D">
      <w:pPr>
        <w:pStyle w:val="Ttulo2"/>
        <w:keepNext w:val="0"/>
        <w:numPr>
          <w:ilvl w:val="1"/>
          <w:numId w:val="0"/>
        </w:numPr>
        <w:tabs>
          <w:tab w:val="clear" w:pos="1701"/>
        </w:tabs>
        <w:spacing w:before="200" w:line="276" w:lineRule="auto"/>
        <w:ind w:left="1286" w:right="0" w:hanging="576"/>
        <w:jc w:val="both"/>
        <w:rPr>
          <w:rFonts w:ascii="Calibri" w:hAnsi="Calibri"/>
          <w:b w:val="0"/>
          <w:color w:val="auto"/>
          <w:szCs w:val="24"/>
        </w:rPr>
      </w:pPr>
      <w:r w:rsidRPr="004826DC">
        <w:rPr>
          <w:rFonts w:ascii="Calibri" w:hAnsi="Calibri"/>
          <w:b w:val="0"/>
          <w:color w:val="auto"/>
          <w:szCs w:val="24"/>
        </w:rPr>
        <w:t>3.76</w:t>
      </w:r>
      <w:r w:rsidRPr="004826DC">
        <w:rPr>
          <w:rFonts w:ascii="Calibri" w:hAnsi="Calibri"/>
          <w:b w:val="0"/>
          <w:color w:val="auto"/>
          <w:szCs w:val="24"/>
        </w:rPr>
        <w:tab/>
      </w:r>
      <w:r w:rsidR="0076629D" w:rsidRPr="004826DC">
        <w:rPr>
          <w:rFonts w:ascii="Calibri" w:hAnsi="Calibri"/>
          <w:b w:val="0"/>
          <w:color w:val="auto"/>
          <w:szCs w:val="24"/>
        </w:rPr>
        <w:t>A remuneração da OS de t</w:t>
      </w:r>
      <w:r w:rsidRPr="004826DC">
        <w:rPr>
          <w:rFonts w:ascii="Calibri" w:hAnsi="Calibri"/>
          <w:b w:val="0"/>
          <w:color w:val="auto"/>
          <w:szCs w:val="24"/>
        </w:rPr>
        <w:t xml:space="preserve">este de sistemas será feita em </w:t>
      </w:r>
      <w:r w:rsidR="0076629D" w:rsidRPr="004826DC">
        <w:rPr>
          <w:rFonts w:ascii="Calibri" w:hAnsi="Calibri"/>
          <w:b w:val="0"/>
          <w:color w:val="auto"/>
          <w:szCs w:val="24"/>
        </w:rPr>
        <w:t>parcela única.</w:t>
      </w:r>
    </w:p>
    <w:p w:rsidR="00C22767" w:rsidRPr="004826DC" w:rsidRDefault="00C22767" w:rsidP="007348E3">
      <w:pPr>
        <w:ind w:left="1985" w:hanging="709"/>
        <w:jc w:val="both"/>
      </w:pPr>
      <w:r w:rsidRPr="004826DC">
        <w:rPr>
          <w:rFonts w:ascii="Calibri" w:hAnsi="Calibri"/>
          <w:sz w:val="24"/>
          <w:szCs w:val="24"/>
        </w:rPr>
        <w:t>3.76.1</w:t>
      </w:r>
      <w:r w:rsidRPr="004826DC">
        <w:rPr>
          <w:rFonts w:ascii="Calibri" w:hAnsi="Calibri"/>
          <w:sz w:val="24"/>
          <w:szCs w:val="24"/>
        </w:rPr>
        <w:tab/>
        <w:t>O modelo de remuneração do serviço é definido no item 4.24 e seguintes deste Anexo.</w:t>
      </w:r>
    </w:p>
    <w:p w:rsidR="0076629D" w:rsidRPr="004826DC" w:rsidRDefault="0076629D" w:rsidP="0076629D">
      <w:pPr>
        <w:pStyle w:val="SubttuloTR"/>
        <w:rPr>
          <w:rFonts w:ascii="Calibri" w:hAnsi="Calibri"/>
        </w:rPr>
      </w:pPr>
      <w:r w:rsidRPr="004826DC">
        <w:rPr>
          <w:rFonts w:ascii="Calibri" w:hAnsi="Calibri"/>
        </w:rPr>
        <w:t>Características Específicas da OS do tipo Preparação de Ambiente de Treinamento</w:t>
      </w:r>
    </w:p>
    <w:p w:rsidR="0076629D" w:rsidRPr="004826DC" w:rsidRDefault="00375AB2" w:rsidP="0076629D">
      <w:pPr>
        <w:pStyle w:val="Ttulo2"/>
        <w:keepNext w:val="0"/>
        <w:numPr>
          <w:ilvl w:val="1"/>
          <w:numId w:val="0"/>
        </w:numPr>
        <w:tabs>
          <w:tab w:val="clear" w:pos="1701"/>
        </w:tabs>
        <w:spacing w:before="200" w:line="276" w:lineRule="auto"/>
        <w:ind w:left="1286" w:right="0" w:hanging="576"/>
        <w:jc w:val="both"/>
        <w:rPr>
          <w:rFonts w:ascii="Calibri" w:hAnsi="Calibri"/>
          <w:b w:val="0"/>
          <w:color w:val="auto"/>
          <w:szCs w:val="24"/>
        </w:rPr>
      </w:pPr>
      <w:r w:rsidRPr="004826DC">
        <w:rPr>
          <w:rFonts w:ascii="Calibri" w:hAnsi="Calibri"/>
          <w:b w:val="0"/>
          <w:color w:val="auto"/>
          <w:szCs w:val="24"/>
        </w:rPr>
        <w:t>3.77</w:t>
      </w:r>
      <w:r w:rsidRPr="004826DC">
        <w:rPr>
          <w:rFonts w:ascii="Calibri" w:hAnsi="Calibri"/>
          <w:b w:val="0"/>
          <w:color w:val="auto"/>
          <w:szCs w:val="24"/>
        </w:rPr>
        <w:tab/>
      </w:r>
      <w:r w:rsidR="0076629D" w:rsidRPr="004826DC">
        <w:rPr>
          <w:rFonts w:ascii="Calibri" w:hAnsi="Calibri"/>
          <w:b w:val="0"/>
          <w:color w:val="auto"/>
          <w:szCs w:val="24"/>
        </w:rPr>
        <w:t>O objetivo de uma OS de preparação de ambiente de treinamento é realizar a configuração inicial de ambiente de aplicação e de banco de dados para que seja possível ao TCU ministrar o treinamento de uma aplicação para seus usuários. O fluxo de trabalho desse tipo de OS consta do Anexo II-E.</w:t>
      </w:r>
    </w:p>
    <w:p w:rsidR="0076629D" w:rsidRPr="004826DC" w:rsidRDefault="00375AB2" w:rsidP="0076629D">
      <w:pPr>
        <w:pStyle w:val="Ttulo2"/>
        <w:keepNext w:val="0"/>
        <w:numPr>
          <w:ilvl w:val="1"/>
          <w:numId w:val="0"/>
        </w:numPr>
        <w:tabs>
          <w:tab w:val="clear" w:pos="1701"/>
        </w:tabs>
        <w:spacing w:before="200" w:line="276" w:lineRule="auto"/>
        <w:ind w:left="1286" w:right="0" w:hanging="576"/>
        <w:jc w:val="both"/>
        <w:rPr>
          <w:rFonts w:ascii="Calibri" w:hAnsi="Calibri"/>
          <w:b w:val="0"/>
          <w:color w:val="auto"/>
          <w:szCs w:val="24"/>
        </w:rPr>
      </w:pPr>
      <w:r w:rsidRPr="004826DC">
        <w:rPr>
          <w:rFonts w:ascii="Calibri" w:hAnsi="Calibri"/>
          <w:b w:val="0"/>
          <w:color w:val="auto"/>
          <w:szCs w:val="24"/>
        </w:rPr>
        <w:t>3.78</w:t>
      </w:r>
      <w:r w:rsidRPr="004826DC">
        <w:rPr>
          <w:rFonts w:ascii="Calibri" w:hAnsi="Calibri"/>
          <w:b w:val="0"/>
          <w:color w:val="auto"/>
          <w:szCs w:val="24"/>
        </w:rPr>
        <w:tab/>
      </w:r>
      <w:r w:rsidR="0076629D" w:rsidRPr="004826DC">
        <w:rPr>
          <w:rFonts w:ascii="Calibri" w:hAnsi="Calibri"/>
          <w:b w:val="0"/>
          <w:color w:val="auto"/>
          <w:szCs w:val="24"/>
        </w:rPr>
        <w:t>Uma OS de preparação de ambiente de treinamento pode c</w:t>
      </w:r>
      <w:r w:rsidRPr="004826DC">
        <w:rPr>
          <w:rFonts w:ascii="Calibri" w:hAnsi="Calibri"/>
          <w:b w:val="0"/>
          <w:color w:val="auto"/>
          <w:szCs w:val="24"/>
        </w:rPr>
        <w:t xml:space="preserve">ontemplar a aplicação completa </w:t>
      </w:r>
      <w:r w:rsidR="0076629D" w:rsidRPr="004826DC">
        <w:rPr>
          <w:rFonts w:ascii="Calibri" w:hAnsi="Calibri"/>
          <w:b w:val="0"/>
          <w:color w:val="auto"/>
          <w:szCs w:val="24"/>
        </w:rPr>
        <w:t>ou um conjunto de casos de uso da aplicação.</w:t>
      </w:r>
    </w:p>
    <w:p w:rsidR="0076629D" w:rsidRPr="004826DC" w:rsidRDefault="00375AB2" w:rsidP="0076629D">
      <w:pPr>
        <w:pStyle w:val="Ttulo2"/>
        <w:keepNext w:val="0"/>
        <w:numPr>
          <w:ilvl w:val="1"/>
          <w:numId w:val="0"/>
        </w:numPr>
        <w:tabs>
          <w:tab w:val="clear" w:pos="1701"/>
        </w:tabs>
        <w:spacing w:before="200" w:line="276" w:lineRule="auto"/>
        <w:ind w:left="1286" w:right="0" w:hanging="576"/>
        <w:jc w:val="both"/>
        <w:rPr>
          <w:rFonts w:ascii="Calibri" w:hAnsi="Calibri"/>
          <w:b w:val="0"/>
          <w:color w:val="auto"/>
          <w:szCs w:val="24"/>
        </w:rPr>
      </w:pPr>
      <w:r w:rsidRPr="004826DC">
        <w:rPr>
          <w:rFonts w:ascii="Calibri" w:hAnsi="Calibri"/>
          <w:b w:val="0"/>
          <w:color w:val="auto"/>
          <w:szCs w:val="24"/>
        </w:rPr>
        <w:t>3.79</w:t>
      </w:r>
      <w:r w:rsidRPr="004826DC">
        <w:rPr>
          <w:rFonts w:ascii="Calibri" w:hAnsi="Calibri"/>
          <w:b w:val="0"/>
          <w:color w:val="auto"/>
          <w:szCs w:val="24"/>
        </w:rPr>
        <w:tab/>
      </w:r>
      <w:r w:rsidR="0076629D" w:rsidRPr="004826DC">
        <w:rPr>
          <w:rFonts w:ascii="Calibri" w:hAnsi="Calibri"/>
          <w:b w:val="0"/>
          <w:color w:val="auto"/>
          <w:szCs w:val="24"/>
        </w:rPr>
        <w:t>A remuneração da OS de preparação de ambiente de treinamento será feita em parcela única.</w:t>
      </w:r>
    </w:p>
    <w:p w:rsidR="00C22767" w:rsidRPr="004826DC" w:rsidRDefault="00C22767" w:rsidP="007348E3">
      <w:pPr>
        <w:ind w:left="1985" w:hanging="709"/>
        <w:jc w:val="both"/>
        <w:rPr>
          <w:rFonts w:ascii="Calibri" w:hAnsi="Calibri"/>
          <w:sz w:val="24"/>
          <w:szCs w:val="24"/>
        </w:rPr>
      </w:pPr>
      <w:r w:rsidRPr="004826DC">
        <w:rPr>
          <w:rFonts w:ascii="Calibri" w:hAnsi="Calibri"/>
          <w:sz w:val="24"/>
          <w:szCs w:val="24"/>
        </w:rPr>
        <w:t>3.79.1</w:t>
      </w:r>
      <w:r w:rsidRPr="004826DC">
        <w:rPr>
          <w:rFonts w:ascii="Calibri" w:hAnsi="Calibri"/>
          <w:sz w:val="24"/>
          <w:szCs w:val="24"/>
        </w:rPr>
        <w:tab/>
        <w:t>O modelo de remuneração do serviço é definido no item 4.24 e seguintes deste Anexo.</w:t>
      </w:r>
    </w:p>
    <w:p w:rsidR="00C22767" w:rsidRPr="004826DC" w:rsidRDefault="00C22767" w:rsidP="00C22767">
      <w:pPr>
        <w:ind w:left="1985" w:hanging="709"/>
      </w:pPr>
    </w:p>
    <w:p w:rsidR="0076629D" w:rsidRPr="004826DC" w:rsidRDefault="0076629D" w:rsidP="0076629D">
      <w:pPr>
        <w:pStyle w:val="SubttuloTR"/>
        <w:rPr>
          <w:rFonts w:ascii="Calibri" w:hAnsi="Calibri"/>
        </w:rPr>
      </w:pPr>
      <w:r w:rsidRPr="004826DC">
        <w:rPr>
          <w:rFonts w:ascii="Calibri" w:hAnsi="Calibri"/>
        </w:rPr>
        <w:lastRenderedPageBreak/>
        <w:t>Características Específicas da OS do tipo Sustentação de Sistemas</w:t>
      </w:r>
    </w:p>
    <w:p w:rsidR="0076629D" w:rsidRPr="004826DC" w:rsidRDefault="00375AB2" w:rsidP="0076629D">
      <w:pPr>
        <w:pStyle w:val="Ttulo2"/>
        <w:keepNext w:val="0"/>
        <w:numPr>
          <w:ilvl w:val="1"/>
          <w:numId w:val="0"/>
        </w:numPr>
        <w:tabs>
          <w:tab w:val="clear" w:pos="1701"/>
        </w:tabs>
        <w:spacing w:before="200" w:line="276" w:lineRule="auto"/>
        <w:ind w:left="1286" w:right="0" w:hanging="576"/>
        <w:jc w:val="both"/>
        <w:rPr>
          <w:rFonts w:ascii="Calibri" w:hAnsi="Calibri"/>
          <w:b w:val="0"/>
          <w:color w:val="auto"/>
          <w:szCs w:val="24"/>
        </w:rPr>
      </w:pPr>
      <w:r w:rsidRPr="004826DC">
        <w:rPr>
          <w:rFonts w:ascii="Calibri" w:hAnsi="Calibri"/>
          <w:b w:val="0"/>
          <w:color w:val="auto"/>
          <w:szCs w:val="24"/>
        </w:rPr>
        <w:t>3.80</w:t>
      </w:r>
      <w:r w:rsidRPr="004826DC">
        <w:rPr>
          <w:rFonts w:ascii="Calibri" w:hAnsi="Calibri"/>
          <w:b w:val="0"/>
          <w:color w:val="auto"/>
          <w:szCs w:val="24"/>
        </w:rPr>
        <w:tab/>
      </w:r>
      <w:r w:rsidR="0076629D" w:rsidRPr="004826DC">
        <w:rPr>
          <w:rFonts w:ascii="Calibri" w:hAnsi="Calibri"/>
          <w:b w:val="0"/>
          <w:color w:val="auto"/>
          <w:szCs w:val="24"/>
        </w:rPr>
        <w:t>O objetivo da OS de sustentação de sistemas é realizar a sustentação de determinada aplicação, visando a manter o seu estado normal de operação, conforme os requisitos estabelecidos e seu histórico de desempenho.</w:t>
      </w:r>
    </w:p>
    <w:p w:rsidR="0076629D" w:rsidRPr="004826DC" w:rsidRDefault="00375AB2" w:rsidP="0076629D">
      <w:pPr>
        <w:pStyle w:val="Ttulo2"/>
        <w:keepNext w:val="0"/>
        <w:numPr>
          <w:ilvl w:val="1"/>
          <w:numId w:val="0"/>
        </w:numPr>
        <w:tabs>
          <w:tab w:val="clear" w:pos="1701"/>
        </w:tabs>
        <w:spacing w:before="200" w:line="276" w:lineRule="auto"/>
        <w:ind w:left="1286" w:right="0" w:hanging="576"/>
        <w:jc w:val="both"/>
        <w:rPr>
          <w:rFonts w:ascii="Calibri" w:hAnsi="Calibri"/>
          <w:b w:val="0"/>
          <w:color w:val="auto"/>
          <w:szCs w:val="24"/>
        </w:rPr>
      </w:pPr>
      <w:r w:rsidRPr="004826DC">
        <w:rPr>
          <w:rFonts w:ascii="Calibri" w:hAnsi="Calibri"/>
          <w:b w:val="0"/>
          <w:color w:val="auto"/>
          <w:szCs w:val="24"/>
        </w:rPr>
        <w:t>3.81</w:t>
      </w:r>
      <w:r w:rsidRPr="004826DC">
        <w:rPr>
          <w:rFonts w:ascii="Calibri" w:hAnsi="Calibri"/>
          <w:b w:val="0"/>
          <w:color w:val="auto"/>
          <w:szCs w:val="24"/>
        </w:rPr>
        <w:tab/>
      </w:r>
      <w:r w:rsidR="0076629D" w:rsidRPr="004826DC">
        <w:rPr>
          <w:rFonts w:ascii="Calibri" w:hAnsi="Calibri"/>
          <w:b w:val="0"/>
          <w:color w:val="auto"/>
          <w:szCs w:val="24"/>
        </w:rPr>
        <w:t>A sustentação engloba, também, investigação e tratamento de incidentes relativos à degradação de performance da aplicação ou relativos a erros funcionais.</w:t>
      </w:r>
    </w:p>
    <w:p w:rsidR="0076629D" w:rsidRPr="004826DC" w:rsidRDefault="00375AB2" w:rsidP="0076629D">
      <w:pPr>
        <w:pStyle w:val="Ttulo2"/>
        <w:keepNext w:val="0"/>
        <w:numPr>
          <w:ilvl w:val="1"/>
          <w:numId w:val="0"/>
        </w:numPr>
        <w:tabs>
          <w:tab w:val="clear" w:pos="1701"/>
        </w:tabs>
        <w:spacing w:before="200" w:line="276" w:lineRule="auto"/>
        <w:ind w:left="1286" w:right="0" w:hanging="576"/>
        <w:jc w:val="both"/>
        <w:rPr>
          <w:rFonts w:ascii="Calibri" w:hAnsi="Calibri"/>
          <w:b w:val="0"/>
          <w:color w:val="auto"/>
          <w:szCs w:val="24"/>
        </w:rPr>
      </w:pPr>
      <w:r w:rsidRPr="004826DC">
        <w:rPr>
          <w:rFonts w:ascii="Calibri" w:hAnsi="Calibri"/>
          <w:b w:val="0"/>
          <w:color w:val="auto"/>
          <w:szCs w:val="24"/>
        </w:rPr>
        <w:t>3.82</w:t>
      </w:r>
      <w:r w:rsidRPr="004826DC">
        <w:rPr>
          <w:rFonts w:ascii="Calibri" w:hAnsi="Calibri"/>
          <w:b w:val="0"/>
          <w:color w:val="auto"/>
          <w:szCs w:val="24"/>
        </w:rPr>
        <w:tab/>
      </w:r>
      <w:r w:rsidR="0076629D" w:rsidRPr="004826DC">
        <w:rPr>
          <w:rFonts w:ascii="Calibri" w:hAnsi="Calibri"/>
          <w:b w:val="0"/>
          <w:color w:val="auto"/>
          <w:szCs w:val="24"/>
        </w:rPr>
        <w:t>A variação do desempenho de uma aplicação web será considerada um incidente quando a média do tempo de resposta de uma dada requisição for 20% superior ao comportamento habitual da mesma, considerados o mesmo dia da semana e horário da medição.</w:t>
      </w:r>
    </w:p>
    <w:p w:rsidR="0076629D" w:rsidRPr="004826DC" w:rsidRDefault="00375AB2" w:rsidP="0076629D">
      <w:pPr>
        <w:pStyle w:val="Ttulo2"/>
        <w:keepNext w:val="0"/>
        <w:numPr>
          <w:ilvl w:val="1"/>
          <w:numId w:val="0"/>
        </w:numPr>
        <w:tabs>
          <w:tab w:val="clear" w:pos="1701"/>
        </w:tabs>
        <w:spacing w:before="200" w:line="276" w:lineRule="auto"/>
        <w:ind w:left="1286" w:right="0" w:hanging="576"/>
        <w:jc w:val="both"/>
        <w:rPr>
          <w:rFonts w:ascii="Calibri" w:hAnsi="Calibri"/>
          <w:b w:val="0"/>
          <w:color w:val="auto"/>
          <w:szCs w:val="24"/>
        </w:rPr>
      </w:pPr>
      <w:r w:rsidRPr="004826DC">
        <w:rPr>
          <w:rFonts w:ascii="Calibri" w:hAnsi="Calibri"/>
          <w:b w:val="0"/>
          <w:color w:val="auto"/>
          <w:szCs w:val="24"/>
        </w:rPr>
        <w:t>3.83</w:t>
      </w:r>
      <w:r w:rsidRPr="004826DC">
        <w:rPr>
          <w:rFonts w:ascii="Calibri" w:hAnsi="Calibri"/>
          <w:b w:val="0"/>
          <w:color w:val="auto"/>
          <w:szCs w:val="24"/>
        </w:rPr>
        <w:tab/>
      </w:r>
      <w:r w:rsidR="0076629D" w:rsidRPr="004826DC">
        <w:rPr>
          <w:rFonts w:ascii="Calibri" w:hAnsi="Calibri"/>
          <w:b w:val="0"/>
          <w:color w:val="auto"/>
          <w:szCs w:val="24"/>
        </w:rPr>
        <w:t xml:space="preserve">Os dados históricos de desempenho da aplicação serão disponibilizados para consulta pela </w:t>
      </w:r>
      <w:r w:rsidR="00C4442C" w:rsidRPr="004826DC">
        <w:rPr>
          <w:rFonts w:ascii="Calibri" w:hAnsi="Calibri"/>
          <w:b w:val="0"/>
          <w:color w:val="auto"/>
          <w:szCs w:val="24"/>
        </w:rPr>
        <w:t>CONTRATADA</w:t>
      </w:r>
      <w:r w:rsidR="0076629D" w:rsidRPr="004826DC">
        <w:rPr>
          <w:rFonts w:ascii="Calibri" w:hAnsi="Calibri"/>
          <w:b w:val="0"/>
          <w:color w:val="auto"/>
          <w:szCs w:val="24"/>
        </w:rPr>
        <w:t>, quando do início da OS de sustentação.</w:t>
      </w:r>
    </w:p>
    <w:p w:rsidR="0076629D" w:rsidRPr="004826DC" w:rsidRDefault="00375AB2" w:rsidP="0076629D">
      <w:pPr>
        <w:pStyle w:val="Ttulo2"/>
        <w:keepNext w:val="0"/>
        <w:numPr>
          <w:ilvl w:val="1"/>
          <w:numId w:val="0"/>
        </w:numPr>
        <w:tabs>
          <w:tab w:val="clear" w:pos="1701"/>
        </w:tabs>
        <w:spacing w:before="200" w:line="276" w:lineRule="auto"/>
        <w:ind w:left="1286" w:right="0" w:hanging="576"/>
        <w:jc w:val="both"/>
        <w:rPr>
          <w:rFonts w:ascii="Calibri" w:hAnsi="Calibri"/>
          <w:color w:val="auto"/>
          <w:szCs w:val="24"/>
        </w:rPr>
      </w:pPr>
      <w:r w:rsidRPr="004826DC">
        <w:rPr>
          <w:rFonts w:ascii="Calibri" w:hAnsi="Calibri"/>
          <w:b w:val="0"/>
          <w:color w:val="auto"/>
          <w:szCs w:val="24"/>
        </w:rPr>
        <w:t>3.84</w:t>
      </w:r>
      <w:r w:rsidRPr="004826DC">
        <w:rPr>
          <w:rFonts w:ascii="Calibri" w:hAnsi="Calibri"/>
          <w:b w:val="0"/>
          <w:color w:val="auto"/>
          <w:szCs w:val="24"/>
        </w:rPr>
        <w:tab/>
      </w:r>
      <w:r w:rsidR="0076629D" w:rsidRPr="004826DC">
        <w:rPr>
          <w:rFonts w:ascii="Calibri" w:hAnsi="Calibri"/>
          <w:b w:val="0"/>
          <w:color w:val="auto"/>
          <w:szCs w:val="24"/>
        </w:rPr>
        <w:t>Os serviços contemplados na OS de sustentação são:</w:t>
      </w:r>
    </w:p>
    <w:p w:rsidR="0076629D" w:rsidRPr="004826DC" w:rsidRDefault="0076629D" w:rsidP="00B727DF">
      <w:pPr>
        <w:pStyle w:val="Incisos"/>
        <w:numPr>
          <w:ilvl w:val="0"/>
          <w:numId w:val="13"/>
        </w:numPr>
        <w:ind w:left="1418" w:hanging="284"/>
        <w:rPr>
          <w:rFonts w:ascii="Calibri" w:hAnsi="Calibri"/>
        </w:rPr>
      </w:pPr>
      <w:r w:rsidRPr="004826DC">
        <w:rPr>
          <w:rFonts w:ascii="Calibri" w:hAnsi="Calibri"/>
        </w:rPr>
        <w:t>investigação de incidentes e diagnóstico de causa;</w:t>
      </w:r>
    </w:p>
    <w:p w:rsidR="0076629D" w:rsidRPr="004826DC" w:rsidRDefault="0076629D" w:rsidP="007523A6">
      <w:pPr>
        <w:pStyle w:val="Incisos"/>
        <w:numPr>
          <w:ilvl w:val="0"/>
          <w:numId w:val="13"/>
        </w:numPr>
        <w:ind w:left="1418" w:hanging="284"/>
        <w:rPr>
          <w:rFonts w:ascii="Calibri" w:hAnsi="Calibri"/>
        </w:rPr>
      </w:pPr>
      <w:r w:rsidRPr="004826DC">
        <w:rPr>
          <w:rFonts w:ascii="Calibri" w:hAnsi="Calibri"/>
        </w:rPr>
        <w:t>restabelecimento do nível do serviço (solução de contorno);</w:t>
      </w:r>
    </w:p>
    <w:p w:rsidR="0076629D" w:rsidRPr="004826DC" w:rsidRDefault="0076629D" w:rsidP="007523A6">
      <w:pPr>
        <w:pStyle w:val="Incisos"/>
        <w:numPr>
          <w:ilvl w:val="0"/>
          <w:numId w:val="13"/>
        </w:numPr>
        <w:ind w:left="1418" w:hanging="284"/>
        <w:rPr>
          <w:rFonts w:ascii="Calibri" w:hAnsi="Calibri"/>
        </w:rPr>
      </w:pPr>
      <w:r w:rsidRPr="004826DC">
        <w:rPr>
          <w:rFonts w:ascii="Calibri" w:hAnsi="Calibri"/>
        </w:rPr>
        <w:t>manutenção corretiva (tratamento da causa raiz/solução definitiva do problema);</w:t>
      </w:r>
    </w:p>
    <w:p w:rsidR="0076629D" w:rsidRPr="004826DC" w:rsidRDefault="0076629D" w:rsidP="007523A6">
      <w:pPr>
        <w:pStyle w:val="Incisos"/>
        <w:numPr>
          <w:ilvl w:val="0"/>
          <w:numId w:val="13"/>
        </w:numPr>
        <w:ind w:left="1418" w:hanging="284"/>
        <w:rPr>
          <w:rFonts w:ascii="Calibri" w:hAnsi="Calibri"/>
        </w:rPr>
      </w:pPr>
      <w:r w:rsidRPr="004826DC">
        <w:rPr>
          <w:rFonts w:ascii="Calibri" w:hAnsi="Calibri"/>
        </w:rPr>
        <w:t>suporte à operação da aplicação com a preparação de scripts para sanar situações não tratadas pela aplicação, extrair dados, entre outras situações.</w:t>
      </w:r>
    </w:p>
    <w:p w:rsidR="0076629D" w:rsidRPr="004826DC" w:rsidRDefault="00375AB2" w:rsidP="0076629D">
      <w:pPr>
        <w:pStyle w:val="Ttulo2"/>
        <w:keepNext w:val="0"/>
        <w:numPr>
          <w:ilvl w:val="1"/>
          <w:numId w:val="0"/>
        </w:numPr>
        <w:tabs>
          <w:tab w:val="clear" w:pos="1701"/>
        </w:tabs>
        <w:spacing w:before="200" w:line="276" w:lineRule="auto"/>
        <w:ind w:left="1286" w:right="0" w:hanging="576"/>
        <w:jc w:val="both"/>
        <w:rPr>
          <w:rFonts w:ascii="Calibri" w:hAnsi="Calibri"/>
          <w:b w:val="0"/>
          <w:color w:val="auto"/>
          <w:szCs w:val="24"/>
        </w:rPr>
      </w:pPr>
      <w:r w:rsidRPr="004826DC">
        <w:rPr>
          <w:rFonts w:ascii="Calibri" w:hAnsi="Calibri"/>
          <w:b w:val="0"/>
          <w:color w:val="auto"/>
          <w:szCs w:val="24"/>
        </w:rPr>
        <w:t>3.85</w:t>
      </w:r>
      <w:r w:rsidRPr="004826DC">
        <w:rPr>
          <w:rFonts w:ascii="Calibri" w:hAnsi="Calibri"/>
          <w:b w:val="0"/>
          <w:color w:val="auto"/>
          <w:szCs w:val="24"/>
        </w:rPr>
        <w:tab/>
      </w:r>
      <w:r w:rsidR="0076629D" w:rsidRPr="004826DC">
        <w:rPr>
          <w:rFonts w:ascii="Calibri" w:hAnsi="Calibri"/>
          <w:b w:val="0"/>
          <w:color w:val="auto"/>
          <w:szCs w:val="24"/>
        </w:rPr>
        <w:t xml:space="preserve">Os incidentes e demandas para identificação e resolução de causa-raiz (manutenção corretiva), serão encaminhados para a </w:t>
      </w:r>
      <w:r w:rsidR="00C4442C" w:rsidRPr="004826DC">
        <w:rPr>
          <w:rFonts w:ascii="Calibri" w:hAnsi="Calibri"/>
          <w:b w:val="0"/>
          <w:color w:val="auto"/>
          <w:szCs w:val="24"/>
        </w:rPr>
        <w:t>CONTRATADA</w:t>
      </w:r>
      <w:r w:rsidR="0076629D" w:rsidRPr="004826DC">
        <w:rPr>
          <w:rFonts w:ascii="Calibri" w:hAnsi="Calibri"/>
          <w:b w:val="0"/>
          <w:color w:val="auto"/>
          <w:szCs w:val="24"/>
        </w:rPr>
        <w:t xml:space="preserve"> através da ferramenta de gestão de chamados utilizada pelo Tribunal.</w:t>
      </w:r>
    </w:p>
    <w:p w:rsidR="0076629D" w:rsidRPr="004826DC" w:rsidRDefault="00375AB2" w:rsidP="0076629D">
      <w:pPr>
        <w:pStyle w:val="Ttulo2"/>
        <w:keepNext w:val="0"/>
        <w:numPr>
          <w:ilvl w:val="1"/>
          <w:numId w:val="0"/>
        </w:numPr>
        <w:tabs>
          <w:tab w:val="clear" w:pos="1701"/>
        </w:tabs>
        <w:spacing w:before="200" w:line="276" w:lineRule="auto"/>
        <w:ind w:left="1286" w:right="0" w:hanging="576"/>
        <w:jc w:val="both"/>
        <w:rPr>
          <w:rFonts w:ascii="Calibri" w:hAnsi="Calibri"/>
          <w:b w:val="0"/>
          <w:color w:val="auto"/>
          <w:szCs w:val="24"/>
        </w:rPr>
      </w:pPr>
      <w:r w:rsidRPr="004826DC">
        <w:rPr>
          <w:rFonts w:ascii="Calibri" w:hAnsi="Calibri"/>
          <w:b w:val="0"/>
          <w:color w:val="auto"/>
          <w:szCs w:val="24"/>
        </w:rPr>
        <w:t>3.86</w:t>
      </w:r>
      <w:r w:rsidRPr="004826DC">
        <w:rPr>
          <w:rFonts w:ascii="Calibri" w:hAnsi="Calibri"/>
          <w:b w:val="0"/>
          <w:color w:val="auto"/>
          <w:szCs w:val="24"/>
        </w:rPr>
        <w:tab/>
      </w:r>
      <w:r w:rsidR="0076629D" w:rsidRPr="004826DC">
        <w:rPr>
          <w:rFonts w:ascii="Calibri" w:hAnsi="Calibri"/>
          <w:b w:val="0"/>
          <w:color w:val="auto"/>
          <w:szCs w:val="24"/>
        </w:rPr>
        <w:t xml:space="preserve">O diagnóstico realizado pela </w:t>
      </w:r>
      <w:r w:rsidR="00C4442C" w:rsidRPr="004826DC">
        <w:rPr>
          <w:rFonts w:ascii="Calibri" w:hAnsi="Calibri"/>
          <w:b w:val="0"/>
          <w:color w:val="auto"/>
          <w:szCs w:val="24"/>
        </w:rPr>
        <w:t>CONTRATADA</w:t>
      </w:r>
      <w:r w:rsidR="0076629D" w:rsidRPr="004826DC">
        <w:rPr>
          <w:rFonts w:ascii="Calibri" w:hAnsi="Calibri"/>
          <w:b w:val="0"/>
          <w:color w:val="auto"/>
          <w:szCs w:val="24"/>
        </w:rPr>
        <w:t xml:space="preserve"> deverá indicar as medidas de contorno adotadas, e, quando aplicável, a medida corretiva necessária. O diagnóstico deverá ser registrado na ferramenta de gestão de chamados utilizada pelo Tribunal.</w:t>
      </w:r>
    </w:p>
    <w:p w:rsidR="0076629D" w:rsidRPr="004826DC" w:rsidRDefault="00375AB2" w:rsidP="0076629D">
      <w:pPr>
        <w:pStyle w:val="Ttulo2"/>
        <w:keepNext w:val="0"/>
        <w:numPr>
          <w:ilvl w:val="1"/>
          <w:numId w:val="0"/>
        </w:numPr>
        <w:tabs>
          <w:tab w:val="clear" w:pos="1701"/>
        </w:tabs>
        <w:spacing w:before="200" w:line="276" w:lineRule="auto"/>
        <w:ind w:left="1286" w:right="0" w:hanging="576"/>
        <w:jc w:val="both"/>
        <w:rPr>
          <w:rFonts w:ascii="Calibri" w:hAnsi="Calibri"/>
          <w:b w:val="0"/>
          <w:color w:val="auto"/>
          <w:szCs w:val="24"/>
        </w:rPr>
      </w:pPr>
      <w:r w:rsidRPr="004826DC">
        <w:rPr>
          <w:rFonts w:ascii="Calibri" w:hAnsi="Calibri"/>
          <w:b w:val="0"/>
          <w:color w:val="auto"/>
          <w:szCs w:val="24"/>
        </w:rPr>
        <w:t>3.87</w:t>
      </w:r>
      <w:r w:rsidRPr="004826DC">
        <w:rPr>
          <w:rFonts w:ascii="Calibri" w:hAnsi="Calibri"/>
          <w:b w:val="0"/>
          <w:color w:val="auto"/>
          <w:szCs w:val="24"/>
        </w:rPr>
        <w:tab/>
      </w:r>
      <w:r w:rsidR="0076629D" w:rsidRPr="004826DC">
        <w:rPr>
          <w:rFonts w:ascii="Calibri" w:hAnsi="Calibri"/>
          <w:b w:val="0"/>
          <w:color w:val="auto"/>
          <w:szCs w:val="24"/>
        </w:rPr>
        <w:t>As medidas de contorno e ações corretivas indicadas no diagnóstico deverão ser devidamente justificadas.</w:t>
      </w:r>
    </w:p>
    <w:p w:rsidR="0076629D" w:rsidRPr="004826DC" w:rsidRDefault="00375AB2" w:rsidP="0076629D">
      <w:pPr>
        <w:pStyle w:val="Ttulo2"/>
        <w:keepNext w:val="0"/>
        <w:numPr>
          <w:ilvl w:val="1"/>
          <w:numId w:val="0"/>
        </w:numPr>
        <w:tabs>
          <w:tab w:val="clear" w:pos="1701"/>
        </w:tabs>
        <w:spacing w:before="200" w:line="276" w:lineRule="auto"/>
        <w:ind w:left="1286" w:right="0" w:hanging="576"/>
        <w:jc w:val="both"/>
        <w:rPr>
          <w:rFonts w:ascii="Calibri" w:hAnsi="Calibri"/>
          <w:b w:val="0"/>
          <w:color w:val="auto"/>
          <w:szCs w:val="24"/>
        </w:rPr>
      </w:pPr>
      <w:r w:rsidRPr="004826DC">
        <w:rPr>
          <w:rFonts w:ascii="Calibri" w:hAnsi="Calibri"/>
          <w:b w:val="0"/>
          <w:color w:val="auto"/>
          <w:szCs w:val="24"/>
        </w:rPr>
        <w:t>3.88</w:t>
      </w:r>
      <w:r w:rsidRPr="004826DC">
        <w:rPr>
          <w:rFonts w:ascii="Calibri" w:hAnsi="Calibri"/>
          <w:b w:val="0"/>
          <w:color w:val="auto"/>
          <w:szCs w:val="24"/>
        </w:rPr>
        <w:tab/>
      </w:r>
      <w:r w:rsidR="0076629D" w:rsidRPr="004826DC">
        <w:rPr>
          <w:rFonts w:ascii="Calibri" w:hAnsi="Calibri"/>
          <w:b w:val="0"/>
          <w:color w:val="auto"/>
          <w:szCs w:val="24"/>
        </w:rPr>
        <w:t xml:space="preserve">Quando o diagnóstico do incidente apontar necessidade de manutenção corretiva na aplicação, a </w:t>
      </w:r>
      <w:r w:rsidR="00C4442C" w:rsidRPr="004826DC">
        <w:rPr>
          <w:rFonts w:ascii="Calibri" w:hAnsi="Calibri"/>
          <w:b w:val="0"/>
          <w:color w:val="auto"/>
          <w:szCs w:val="24"/>
        </w:rPr>
        <w:t>CONTRATADA</w:t>
      </w:r>
      <w:r w:rsidR="0076629D" w:rsidRPr="004826DC">
        <w:rPr>
          <w:rFonts w:ascii="Calibri" w:hAnsi="Calibri"/>
          <w:b w:val="0"/>
          <w:color w:val="auto"/>
          <w:szCs w:val="24"/>
        </w:rPr>
        <w:t xml:space="preserve"> é responsável pela sua execução, dentro dos níveis de serviço descritos neste termo de referência para tal fim.</w:t>
      </w:r>
    </w:p>
    <w:p w:rsidR="0076629D" w:rsidRPr="004826DC" w:rsidRDefault="00375AB2" w:rsidP="0076629D">
      <w:pPr>
        <w:pStyle w:val="Ttulo2"/>
        <w:keepNext w:val="0"/>
        <w:numPr>
          <w:ilvl w:val="1"/>
          <w:numId w:val="0"/>
        </w:numPr>
        <w:tabs>
          <w:tab w:val="clear" w:pos="1701"/>
        </w:tabs>
        <w:spacing w:before="200" w:line="276" w:lineRule="auto"/>
        <w:ind w:left="1286" w:right="0" w:hanging="576"/>
        <w:jc w:val="both"/>
        <w:rPr>
          <w:rFonts w:ascii="Calibri" w:hAnsi="Calibri"/>
          <w:b w:val="0"/>
          <w:color w:val="auto"/>
          <w:szCs w:val="24"/>
        </w:rPr>
      </w:pPr>
      <w:r w:rsidRPr="004826DC">
        <w:rPr>
          <w:rFonts w:ascii="Calibri" w:hAnsi="Calibri"/>
          <w:b w:val="0"/>
          <w:color w:val="auto"/>
          <w:szCs w:val="24"/>
        </w:rPr>
        <w:t>3.89</w:t>
      </w:r>
      <w:r w:rsidRPr="004826DC">
        <w:rPr>
          <w:rFonts w:ascii="Calibri" w:hAnsi="Calibri"/>
          <w:b w:val="0"/>
          <w:color w:val="auto"/>
          <w:szCs w:val="24"/>
        </w:rPr>
        <w:tab/>
      </w:r>
      <w:r w:rsidR="0076629D" w:rsidRPr="004826DC">
        <w:rPr>
          <w:rFonts w:ascii="Calibri" w:hAnsi="Calibri"/>
          <w:b w:val="0"/>
          <w:color w:val="auto"/>
          <w:szCs w:val="24"/>
        </w:rPr>
        <w:t xml:space="preserve">Por outro lado, quando o diagnóstico do incidente apontar necessidade de intervenção na configuração do ambiente de hardware e software do TCU no qual a aplicação se insere, a </w:t>
      </w:r>
      <w:r w:rsidR="00C4442C" w:rsidRPr="004826DC">
        <w:rPr>
          <w:rFonts w:ascii="Calibri" w:hAnsi="Calibri"/>
          <w:b w:val="0"/>
          <w:color w:val="auto"/>
          <w:szCs w:val="24"/>
        </w:rPr>
        <w:t>CONTRATADA</w:t>
      </w:r>
      <w:r w:rsidR="0076629D" w:rsidRPr="004826DC">
        <w:rPr>
          <w:rFonts w:ascii="Calibri" w:hAnsi="Calibri"/>
          <w:b w:val="0"/>
          <w:color w:val="auto"/>
          <w:szCs w:val="24"/>
        </w:rPr>
        <w:t xml:space="preserve"> deverá indicar que mudanças contextuais provocaram essa necessidade. Neste caso, a área de infraestrutura de TI do Tribunal </w:t>
      </w:r>
      <w:r w:rsidR="0076629D" w:rsidRPr="004826DC">
        <w:rPr>
          <w:rFonts w:ascii="Calibri" w:hAnsi="Calibri"/>
          <w:b w:val="0"/>
          <w:color w:val="auto"/>
          <w:szCs w:val="24"/>
        </w:rPr>
        <w:lastRenderedPageBreak/>
        <w:t xml:space="preserve">analisará as justificativas da </w:t>
      </w:r>
      <w:r w:rsidR="00C4442C" w:rsidRPr="004826DC">
        <w:rPr>
          <w:rFonts w:ascii="Calibri" w:hAnsi="Calibri"/>
          <w:b w:val="0"/>
          <w:color w:val="auto"/>
          <w:szCs w:val="24"/>
        </w:rPr>
        <w:t>CONTRATADA</w:t>
      </w:r>
      <w:r w:rsidR="0076629D" w:rsidRPr="004826DC">
        <w:rPr>
          <w:rFonts w:ascii="Calibri" w:hAnsi="Calibri"/>
          <w:b w:val="0"/>
          <w:color w:val="auto"/>
          <w:szCs w:val="24"/>
        </w:rPr>
        <w:t xml:space="preserve">. Caso esteja de acordo, adotará as medidas cabíveis para corrigir o problema. Caso contrário reabrirá o incidente e o devolverá para o tratamento adequado por parte da </w:t>
      </w:r>
      <w:r w:rsidR="00C4442C" w:rsidRPr="004826DC">
        <w:rPr>
          <w:rFonts w:ascii="Calibri" w:hAnsi="Calibri"/>
          <w:b w:val="0"/>
          <w:color w:val="auto"/>
          <w:szCs w:val="24"/>
        </w:rPr>
        <w:t>CONTRATADA</w:t>
      </w:r>
      <w:r w:rsidR="0076629D" w:rsidRPr="004826DC">
        <w:rPr>
          <w:rFonts w:ascii="Calibri" w:hAnsi="Calibri"/>
          <w:b w:val="0"/>
          <w:color w:val="auto"/>
          <w:szCs w:val="24"/>
        </w:rPr>
        <w:t>.</w:t>
      </w:r>
    </w:p>
    <w:p w:rsidR="0076629D" w:rsidRPr="004826DC" w:rsidRDefault="00375AB2" w:rsidP="0076629D">
      <w:pPr>
        <w:pStyle w:val="Ttulo2"/>
        <w:keepNext w:val="0"/>
        <w:numPr>
          <w:ilvl w:val="1"/>
          <w:numId w:val="0"/>
        </w:numPr>
        <w:tabs>
          <w:tab w:val="clear" w:pos="1701"/>
        </w:tabs>
        <w:spacing w:before="200" w:line="276" w:lineRule="auto"/>
        <w:ind w:left="1286" w:right="0" w:hanging="576"/>
        <w:jc w:val="both"/>
        <w:rPr>
          <w:rFonts w:ascii="Calibri" w:hAnsi="Calibri"/>
          <w:b w:val="0"/>
          <w:color w:val="auto"/>
          <w:szCs w:val="24"/>
        </w:rPr>
      </w:pPr>
      <w:r w:rsidRPr="004826DC">
        <w:rPr>
          <w:rFonts w:ascii="Calibri" w:hAnsi="Calibri"/>
          <w:b w:val="0"/>
          <w:color w:val="auto"/>
          <w:szCs w:val="24"/>
        </w:rPr>
        <w:t>3.90</w:t>
      </w:r>
      <w:r w:rsidRPr="004826DC">
        <w:rPr>
          <w:rFonts w:ascii="Calibri" w:hAnsi="Calibri"/>
          <w:b w:val="0"/>
          <w:color w:val="auto"/>
          <w:szCs w:val="24"/>
        </w:rPr>
        <w:tab/>
      </w:r>
      <w:r w:rsidR="0076629D" w:rsidRPr="004826DC">
        <w:rPr>
          <w:rFonts w:ascii="Calibri" w:hAnsi="Calibri"/>
          <w:b w:val="0"/>
          <w:color w:val="auto"/>
          <w:szCs w:val="24"/>
        </w:rPr>
        <w:t xml:space="preserve">As investigações de incidentes, sempre que necessário, utilizarão o ferramental de monitoração do ambiente disponível no TCU. O ambiente tecnológico do TCU é descrito no Anexo XI. Assim, para a execução desta atividade, a </w:t>
      </w:r>
      <w:r w:rsidR="00C4442C" w:rsidRPr="004826DC">
        <w:rPr>
          <w:rFonts w:ascii="Calibri" w:hAnsi="Calibri"/>
          <w:b w:val="0"/>
          <w:color w:val="auto"/>
          <w:szCs w:val="24"/>
        </w:rPr>
        <w:t>CONTRATADA</w:t>
      </w:r>
      <w:r w:rsidR="0076629D" w:rsidRPr="004826DC">
        <w:rPr>
          <w:rFonts w:ascii="Calibri" w:hAnsi="Calibri"/>
          <w:b w:val="0"/>
          <w:color w:val="auto"/>
          <w:szCs w:val="24"/>
        </w:rPr>
        <w:t xml:space="preserve"> deverá indicar profissionais capacitados no uso daquelas ferramentas.</w:t>
      </w:r>
    </w:p>
    <w:p w:rsidR="0076629D" w:rsidRPr="004826DC" w:rsidRDefault="00375AB2" w:rsidP="0076629D">
      <w:pPr>
        <w:pStyle w:val="Ttulo2"/>
        <w:keepNext w:val="0"/>
        <w:numPr>
          <w:ilvl w:val="1"/>
          <w:numId w:val="0"/>
        </w:numPr>
        <w:tabs>
          <w:tab w:val="clear" w:pos="1701"/>
        </w:tabs>
        <w:spacing w:before="200" w:line="276" w:lineRule="auto"/>
        <w:ind w:left="1286" w:right="0" w:hanging="576"/>
        <w:jc w:val="both"/>
        <w:rPr>
          <w:rFonts w:ascii="Calibri" w:hAnsi="Calibri"/>
          <w:b w:val="0"/>
          <w:color w:val="auto"/>
          <w:szCs w:val="24"/>
        </w:rPr>
      </w:pPr>
      <w:r w:rsidRPr="004826DC">
        <w:rPr>
          <w:rFonts w:ascii="Calibri" w:hAnsi="Calibri"/>
          <w:b w:val="0"/>
          <w:color w:val="auto"/>
          <w:szCs w:val="24"/>
        </w:rPr>
        <w:t>3.91</w:t>
      </w:r>
      <w:r w:rsidRPr="004826DC">
        <w:rPr>
          <w:rFonts w:ascii="Calibri" w:hAnsi="Calibri"/>
          <w:b w:val="0"/>
          <w:color w:val="auto"/>
          <w:szCs w:val="24"/>
        </w:rPr>
        <w:tab/>
      </w:r>
      <w:r w:rsidR="0076629D" w:rsidRPr="004826DC">
        <w:rPr>
          <w:rFonts w:ascii="Calibri" w:hAnsi="Calibri"/>
          <w:b w:val="0"/>
          <w:color w:val="auto"/>
          <w:szCs w:val="24"/>
        </w:rPr>
        <w:t xml:space="preserve">A </w:t>
      </w:r>
      <w:r w:rsidR="00C4442C" w:rsidRPr="004826DC">
        <w:rPr>
          <w:rFonts w:ascii="Calibri" w:hAnsi="Calibri"/>
          <w:b w:val="0"/>
          <w:color w:val="auto"/>
          <w:szCs w:val="24"/>
        </w:rPr>
        <w:t>CONTRATADA</w:t>
      </w:r>
      <w:r w:rsidR="0076629D" w:rsidRPr="004826DC">
        <w:rPr>
          <w:rFonts w:ascii="Calibri" w:hAnsi="Calibri"/>
          <w:b w:val="0"/>
          <w:color w:val="auto"/>
          <w:szCs w:val="24"/>
        </w:rPr>
        <w:t xml:space="preserve"> poderá sugerir a incorporação de outras ferramentas ao ambiente desde que isto não represente custo adicional para o TCU. Entretanto, a incorporação estará sujeita à aprovação da área de infraestrutura do Tribunal.</w:t>
      </w:r>
    </w:p>
    <w:p w:rsidR="0076629D" w:rsidRPr="004826DC" w:rsidRDefault="00375AB2" w:rsidP="0076629D">
      <w:pPr>
        <w:pStyle w:val="Ttulo2"/>
        <w:keepNext w:val="0"/>
        <w:numPr>
          <w:ilvl w:val="1"/>
          <w:numId w:val="0"/>
        </w:numPr>
        <w:tabs>
          <w:tab w:val="clear" w:pos="1701"/>
        </w:tabs>
        <w:spacing w:before="200" w:line="276" w:lineRule="auto"/>
        <w:ind w:left="1286" w:right="0" w:hanging="576"/>
        <w:jc w:val="both"/>
        <w:rPr>
          <w:rFonts w:ascii="Calibri" w:hAnsi="Calibri"/>
          <w:b w:val="0"/>
          <w:color w:val="auto"/>
          <w:szCs w:val="24"/>
        </w:rPr>
      </w:pPr>
      <w:r w:rsidRPr="004826DC">
        <w:rPr>
          <w:rFonts w:ascii="Calibri" w:hAnsi="Calibri"/>
          <w:b w:val="0"/>
          <w:color w:val="auto"/>
          <w:szCs w:val="24"/>
        </w:rPr>
        <w:t>3.92</w:t>
      </w:r>
      <w:r w:rsidRPr="004826DC">
        <w:rPr>
          <w:rFonts w:ascii="Calibri" w:hAnsi="Calibri"/>
          <w:b w:val="0"/>
          <w:color w:val="auto"/>
          <w:szCs w:val="24"/>
        </w:rPr>
        <w:tab/>
      </w:r>
      <w:r w:rsidR="0076629D" w:rsidRPr="004826DC">
        <w:rPr>
          <w:rFonts w:ascii="Calibri" w:hAnsi="Calibri"/>
          <w:b w:val="0"/>
          <w:color w:val="auto"/>
          <w:szCs w:val="24"/>
        </w:rPr>
        <w:t>A investigação de incidentes engloba a consulta aos servidores de aplicação (logs, parâmetros e estatísticas do SO), bem como parâmetros e logs do servidor de banco de dados de produção.</w:t>
      </w:r>
    </w:p>
    <w:p w:rsidR="0076629D" w:rsidRPr="004826DC" w:rsidRDefault="00375AB2" w:rsidP="0076629D">
      <w:pPr>
        <w:pStyle w:val="Ttulo2"/>
        <w:keepNext w:val="0"/>
        <w:numPr>
          <w:ilvl w:val="1"/>
          <w:numId w:val="0"/>
        </w:numPr>
        <w:tabs>
          <w:tab w:val="clear" w:pos="1701"/>
        </w:tabs>
        <w:spacing w:before="200" w:line="276" w:lineRule="auto"/>
        <w:ind w:left="1286" w:right="0" w:hanging="576"/>
        <w:jc w:val="both"/>
        <w:rPr>
          <w:rFonts w:ascii="Calibri" w:hAnsi="Calibri"/>
          <w:b w:val="0"/>
          <w:color w:val="auto"/>
          <w:szCs w:val="24"/>
        </w:rPr>
      </w:pPr>
      <w:r w:rsidRPr="004826DC">
        <w:rPr>
          <w:rFonts w:ascii="Calibri" w:hAnsi="Calibri"/>
          <w:b w:val="0"/>
          <w:color w:val="auto"/>
          <w:szCs w:val="24"/>
        </w:rPr>
        <w:t>3.93</w:t>
      </w:r>
      <w:r w:rsidRPr="004826DC">
        <w:rPr>
          <w:rFonts w:ascii="Calibri" w:hAnsi="Calibri"/>
          <w:b w:val="0"/>
          <w:color w:val="auto"/>
          <w:szCs w:val="24"/>
        </w:rPr>
        <w:tab/>
      </w:r>
      <w:r w:rsidR="0076629D" w:rsidRPr="004826DC">
        <w:rPr>
          <w:rFonts w:ascii="Calibri" w:hAnsi="Calibri"/>
          <w:b w:val="0"/>
          <w:color w:val="auto"/>
          <w:szCs w:val="24"/>
        </w:rPr>
        <w:t xml:space="preserve">O processo de investigação e tratamento de incidentes deverá ser realizado, preferencialmente, de maneira remota, a partir das instalações da </w:t>
      </w:r>
      <w:r w:rsidR="00C4442C" w:rsidRPr="004826DC">
        <w:rPr>
          <w:rFonts w:ascii="Calibri" w:hAnsi="Calibri"/>
          <w:b w:val="0"/>
          <w:color w:val="auto"/>
          <w:szCs w:val="24"/>
        </w:rPr>
        <w:t>CONTRATADA</w:t>
      </w:r>
      <w:r w:rsidR="0076629D" w:rsidRPr="004826DC">
        <w:rPr>
          <w:rFonts w:ascii="Calibri" w:hAnsi="Calibri"/>
          <w:b w:val="0"/>
          <w:color w:val="auto"/>
          <w:szCs w:val="24"/>
        </w:rPr>
        <w:t>.</w:t>
      </w:r>
    </w:p>
    <w:p w:rsidR="0076629D" w:rsidRPr="004826DC" w:rsidRDefault="00375AB2" w:rsidP="0076629D">
      <w:pPr>
        <w:pStyle w:val="Ttulo2"/>
        <w:keepNext w:val="0"/>
        <w:numPr>
          <w:ilvl w:val="1"/>
          <w:numId w:val="0"/>
        </w:numPr>
        <w:tabs>
          <w:tab w:val="clear" w:pos="1701"/>
        </w:tabs>
        <w:spacing w:before="200" w:line="276" w:lineRule="auto"/>
        <w:ind w:left="1286" w:right="0" w:hanging="576"/>
        <w:jc w:val="both"/>
        <w:rPr>
          <w:rFonts w:ascii="Calibri" w:hAnsi="Calibri"/>
          <w:b w:val="0"/>
          <w:color w:val="auto"/>
          <w:szCs w:val="24"/>
        </w:rPr>
      </w:pPr>
      <w:r w:rsidRPr="004826DC">
        <w:rPr>
          <w:rFonts w:ascii="Calibri" w:hAnsi="Calibri"/>
          <w:b w:val="0"/>
          <w:color w:val="auto"/>
          <w:szCs w:val="24"/>
        </w:rPr>
        <w:t>3.94</w:t>
      </w:r>
      <w:r w:rsidRPr="004826DC">
        <w:rPr>
          <w:rFonts w:ascii="Calibri" w:hAnsi="Calibri"/>
          <w:b w:val="0"/>
          <w:color w:val="auto"/>
          <w:szCs w:val="24"/>
        </w:rPr>
        <w:tab/>
      </w:r>
      <w:r w:rsidR="0076629D" w:rsidRPr="004826DC">
        <w:rPr>
          <w:rFonts w:ascii="Calibri" w:hAnsi="Calibri"/>
          <w:b w:val="0"/>
          <w:color w:val="auto"/>
          <w:szCs w:val="24"/>
        </w:rPr>
        <w:t>O TCU disponibilizará mecanismos de acesso ao seu ambiente para possibilitar que os serviços de sustentação sejam realizados remotamente. Na hipótese de, por razões técnicas ou de segurança não ser possível realizar remotamente, o Tribunal disponibilizará, em suas dependências, instalações para tal.</w:t>
      </w:r>
    </w:p>
    <w:p w:rsidR="0076629D" w:rsidRPr="004826DC" w:rsidRDefault="00375AB2" w:rsidP="0076629D">
      <w:pPr>
        <w:pStyle w:val="Ttulo2"/>
        <w:keepNext w:val="0"/>
        <w:numPr>
          <w:ilvl w:val="1"/>
          <w:numId w:val="0"/>
        </w:numPr>
        <w:tabs>
          <w:tab w:val="clear" w:pos="1701"/>
        </w:tabs>
        <w:spacing w:before="200" w:line="276" w:lineRule="auto"/>
        <w:ind w:left="1286" w:right="0" w:hanging="576"/>
        <w:jc w:val="both"/>
        <w:rPr>
          <w:rFonts w:ascii="Calibri" w:hAnsi="Calibri"/>
          <w:b w:val="0"/>
          <w:color w:val="auto"/>
          <w:szCs w:val="24"/>
        </w:rPr>
      </w:pPr>
      <w:r w:rsidRPr="004826DC">
        <w:rPr>
          <w:rFonts w:ascii="Calibri" w:hAnsi="Calibri"/>
          <w:b w:val="0"/>
          <w:color w:val="auto"/>
          <w:szCs w:val="24"/>
        </w:rPr>
        <w:t>3.95</w:t>
      </w:r>
      <w:r w:rsidRPr="004826DC">
        <w:rPr>
          <w:rFonts w:ascii="Calibri" w:hAnsi="Calibri"/>
          <w:b w:val="0"/>
          <w:color w:val="auto"/>
          <w:szCs w:val="24"/>
        </w:rPr>
        <w:tab/>
      </w:r>
      <w:r w:rsidR="0076629D" w:rsidRPr="004826DC">
        <w:rPr>
          <w:rFonts w:ascii="Calibri" w:hAnsi="Calibri"/>
          <w:b w:val="0"/>
          <w:color w:val="auto"/>
          <w:szCs w:val="24"/>
        </w:rPr>
        <w:t xml:space="preserve">A critério do TCU, em razão da criticidade ou urgência de determinado incidente, a </w:t>
      </w:r>
      <w:r w:rsidR="00C4442C" w:rsidRPr="004826DC">
        <w:rPr>
          <w:rFonts w:ascii="Calibri" w:hAnsi="Calibri"/>
          <w:b w:val="0"/>
          <w:color w:val="auto"/>
          <w:szCs w:val="24"/>
        </w:rPr>
        <w:t>CONTRATADA</w:t>
      </w:r>
      <w:r w:rsidR="0076629D" w:rsidRPr="004826DC">
        <w:rPr>
          <w:rFonts w:ascii="Calibri" w:hAnsi="Calibri"/>
          <w:b w:val="0"/>
          <w:color w:val="auto"/>
          <w:szCs w:val="24"/>
        </w:rPr>
        <w:t xml:space="preserve"> poderá ser convocada para que as atividades de investigação e tratamento sejam realizadas presencialmente.</w:t>
      </w:r>
    </w:p>
    <w:p w:rsidR="0076629D" w:rsidRPr="004826DC" w:rsidRDefault="00375AB2" w:rsidP="0076629D">
      <w:pPr>
        <w:pStyle w:val="Ttulo2"/>
        <w:keepNext w:val="0"/>
        <w:numPr>
          <w:ilvl w:val="1"/>
          <w:numId w:val="0"/>
        </w:numPr>
        <w:tabs>
          <w:tab w:val="clear" w:pos="1701"/>
        </w:tabs>
        <w:spacing w:before="200" w:line="276" w:lineRule="auto"/>
        <w:ind w:left="1286" w:right="0" w:hanging="576"/>
        <w:jc w:val="both"/>
        <w:rPr>
          <w:rFonts w:ascii="Calibri" w:hAnsi="Calibri"/>
          <w:b w:val="0"/>
          <w:color w:val="auto"/>
          <w:szCs w:val="24"/>
        </w:rPr>
      </w:pPr>
      <w:r w:rsidRPr="004826DC">
        <w:rPr>
          <w:rFonts w:ascii="Calibri" w:hAnsi="Calibri"/>
          <w:b w:val="0"/>
          <w:color w:val="auto"/>
          <w:szCs w:val="24"/>
        </w:rPr>
        <w:t>3.96</w:t>
      </w:r>
      <w:r w:rsidRPr="004826DC">
        <w:rPr>
          <w:rFonts w:ascii="Calibri" w:hAnsi="Calibri"/>
          <w:b w:val="0"/>
          <w:color w:val="auto"/>
          <w:szCs w:val="24"/>
        </w:rPr>
        <w:tab/>
      </w:r>
      <w:r w:rsidR="0076629D" w:rsidRPr="004826DC">
        <w:rPr>
          <w:rFonts w:ascii="Calibri" w:hAnsi="Calibri"/>
          <w:b w:val="0"/>
          <w:color w:val="auto"/>
          <w:szCs w:val="24"/>
        </w:rPr>
        <w:t xml:space="preserve">As atividades de investigação de incidentes, quando envolverem necessidade de consulta em bases de dados, deverão ser realizadas em base de dados disponível no ambiente da </w:t>
      </w:r>
      <w:r w:rsidR="00C4442C" w:rsidRPr="004826DC">
        <w:rPr>
          <w:rFonts w:ascii="Calibri" w:hAnsi="Calibri"/>
          <w:b w:val="0"/>
          <w:color w:val="auto"/>
          <w:szCs w:val="24"/>
        </w:rPr>
        <w:t>CONTRATADA</w:t>
      </w:r>
      <w:r w:rsidR="0076629D" w:rsidRPr="004826DC">
        <w:rPr>
          <w:rFonts w:ascii="Calibri" w:hAnsi="Calibri"/>
          <w:b w:val="0"/>
          <w:color w:val="auto"/>
          <w:szCs w:val="24"/>
        </w:rPr>
        <w:t>.</w:t>
      </w:r>
    </w:p>
    <w:p w:rsidR="0076629D" w:rsidRPr="004826DC" w:rsidRDefault="00375AB2" w:rsidP="0076629D">
      <w:pPr>
        <w:pStyle w:val="Ttulo2"/>
        <w:keepNext w:val="0"/>
        <w:numPr>
          <w:ilvl w:val="1"/>
          <w:numId w:val="0"/>
        </w:numPr>
        <w:tabs>
          <w:tab w:val="clear" w:pos="1701"/>
        </w:tabs>
        <w:spacing w:before="200" w:line="276" w:lineRule="auto"/>
        <w:ind w:left="1286" w:right="0" w:hanging="576"/>
        <w:jc w:val="both"/>
        <w:rPr>
          <w:rFonts w:ascii="Calibri" w:hAnsi="Calibri"/>
          <w:b w:val="0"/>
          <w:color w:val="auto"/>
          <w:szCs w:val="24"/>
        </w:rPr>
      </w:pPr>
      <w:r w:rsidRPr="004826DC">
        <w:rPr>
          <w:rFonts w:ascii="Calibri" w:hAnsi="Calibri"/>
          <w:b w:val="0"/>
          <w:color w:val="auto"/>
          <w:szCs w:val="24"/>
        </w:rPr>
        <w:t>3.97</w:t>
      </w:r>
      <w:r w:rsidRPr="004826DC">
        <w:rPr>
          <w:rFonts w:ascii="Calibri" w:hAnsi="Calibri"/>
          <w:b w:val="0"/>
          <w:color w:val="auto"/>
          <w:szCs w:val="24"/>
        </w:rPr>
        <w:tab/>
      </w:r>
      <w:r w:rsidR="0076629D" w:rsidRPr="004826DC">
        <w:rPr>
          <w:rFonts w:ascii="Calibri" w:hAnsi="Calibri"/>
          <w:b w:val="0"/>
          <w:color w:val="auto"/>
          <w:szCs w:val="24"/>
        </w:rPr>
        <w:t xml:space="preserve">O TCU fornecerá em periodicidade a ser acordada com a </w:t>
      </w:r>
      <w:r w:rsidR="00C4442C" w:rsidRPr="004826DC">
        <w:rPr>
          <w:rFonts w:ascii="Calibri" w:hAnsi="Calibri"/>
          <w:b w:val="0"/>
          <w:color w:val="auto"/>
          <w:szCs w:val="24"/>
        </w:rPr>
        <w:t>CONTRATADA</w:t>
      </w:r>
      <w:r w:rsidR="0076629D" w:rsidRPr="004826DC">
        <w:rPr>
          <w:rFonts w:ascii="Calibri" w:hAnsi="Calibri"/>
          <w:b w:val="0"/>
          <w:color w:val="auto"/>
          <w:szCs w:val="24"/>
        </w:rPr>
        <w:t>, cópia atualizada de suas bases de dados, após devido mascaramento de dados.</w:t>
      </w:r>
    </w:p>
    <w:p w:rsidR="0076629D" w:rsidRPr="004826DC" w:rsidRDefault="007523A6" w:rsidP="0076629D">
      <w:pPr>
        <w:pStyle w:val="Ttulo2"/>
        <w:keepNext w:val="0"/>
        <w:numPr>
          <w:ilvl w:val="1"/>
          <w:numId w:val="0"/>
        </w:numPr>
        <w:tabs>
          <w:tab w:val="clear" w:pos="1701"/>
        </w:tabs>
        <w:spacing w:before="200" w:line="276" w:lineRule="auto"/>
        <w:ind w:left="1286" w:right="0" w:hanging="576"/>
        <w:jc w:val="both"/>
        <w:rPr>
          <w:rFonts w:ascii="Calibri" w:hAnsi="Calibri"/>
          <w:b w:val="0"/>
          <w:color w:val="auto"/>
          <w:szCs w:val="24"/>
        </w:rPr>
      </w:pPr>
      <w:r w:rsidRPr="004826DC">
        <w:rPr>
          <w:rFonts w:ascii="Calibri" w:hAnsi="Calibri"/>
          <w:b w:val="0"/>
          <w:color w:val="auto"/>
          <w:szCs w:val="24"/>
        </w:rPr>
        <w:t>3.98</w:t>
      </w:r>
      <w:r w:rsidRPr="004826DC">
        <w:rPr>
          <w:rFonts w:ascii="Calibri" w:hAnsi="Calibri"/>
          <w:b w:val="0"/>
          <w:color w:val="auto"/>
          <w:szCs w:val="24"/>
        </w:rPr>
        <w:tab/>
        <w:t xml:space="preserve">Eventualmente, </w:t>
      </w:r>
      <w:r w:rsidR="0076629D" w:rsidRPr="004826DC">
        <w:rPr>
          <w:rFonts w:ascii="Calibri" w:hAnsi="Calibri"/>
          <w:b w:val="0"/>
          <w:color w:val="auto"/>
          <w:szCs w:val="24"/>
        </w:rPr>
        <w:t xml:space="preserve">poderá ser concedido acesso às bases de dados de desenvolvimento do TCU nas situações em que o incidente não possa ser reproduzido no ambiente da </w:t>
      </w:r>
      <w:r w:rsidR="00C4442C" w:rsidRPr="004826DC">
        <w:rPr>
          <w:rFonts w:ascii="Calibri" w:hAnsi="Calibri"/>
          <w:b w:val="0"/>
          <w:color w:val="auto"/>
          <w:szCs w:val="24"/>
        </w:rPr>
        <w:t>CONTRATADA</w:t>
      </w:r>
      <w:r w:rsidR="0076629D" w:rsidRPr="004826DC">
        <w:rPr>
          <w:rFonts w:ascii="Calibri" w:hAnsi="Calibri"/>
          <w:b w:val="0"/>
          <w:color w:val="auto"/>
          <w:szCs w:val="24"/>
        </w:rPr>
        <w:t>.</w:t>
      </w:r>
    </w:p>
    <w:p w:rsidR="0076629D" w:rsidRPr="004826DC" w:rsidRDefault="00375AB2" w:rsidP="0076629D">
      <w:pPr>
        <w:pStyle w:val="Ttulo2"/>
        <w:keepNext w:val="0"/>
        <w:numPr>
          <w:ilvl w:val="1"/>
          <w:numId w:val="0"/>
        </w:numPr>
        <w:tabs>
          <w:tab w:val="clear" w:pos="1701"/>
        </w:tabs>
        <w:spacing w:before="200" w:line="276" w:lineRule="auto"/>
        <w:ind w:left="1286" w:right="0" w:hanging="576"/>
        <w:jc w:val="both"/>
        <w:rPr>
          <w:rFonts w:ascii="Calibri" w:hAnsi="Calibri"/>
          <w:b w:val="0"/>
          <w:color w:val="auto"/>
          <w:szCs w:val="24"/>
        </w:rPr>
      </w:pPr>
      <w:r w:rsidRPr="004826DC">
        <w:rPr>
          <w:rFonts w:ascii="Calibri" w:hAnsi="Calibri"/>
          <w:b w:val="0"/>
          <w:color w:val="auto"/>
          <w:szCs w:val="24"/>
        </w:rPr>
        <w:t>3.99</w:t>
      </w:r>
      <w:r w:rsidRPr="004826DC">
        <w:rPr>
          <w:rFonts w:ascii="Calibri" w:hAnsi="Calibri"/>
          <w:b w:val="0"/>
          <w:color w:val="auto"/>
          <w:szCs w:val="24"/>
        </w:rPr>
        <w:tab/>
      </w:r>
      <w:r w:rsidR="0076629D" w:rsidRPr="004826DC">
        <w:rPr>
          <w:rFonts w:ascii="Calibri" w:hAnsi="Calibri"/>
          <w:b w:val="0"/>
          <w:color w:val="auto"/>
          <w:szCs w:val="24"/>
        </w:rPr>
        <w:t>O acesso restrito e temporário de consulta à base produção para investigação de incidentes, apenas será concedido em situações excepcionais, mediante solicitação devidamente justificada, e somente quando não for possível reproduzir o incidente em nenhuma outra base de dados. Esse acesso somente poderá ser realizado a partir das dependências do TCU e sob supervisão de um servidor do Tribunal.</w:t>
      </w:r>
    </w:p>
    <w:p w:rsidR="0076629D" w:rsidRPr="004826DC" w:rsidRDefault="00375AB2" w:rsidP="0076629D">
      <w:pPr>
        <w:pStyle w:val="Ttulo2"/>
        <w:keepNext w:val="0"/>
        <w:numPr>
          <w:ilvl w:val="1"/>
          <w:numId w:val="0"/>
        </w:numPr>
        <w:tabs>
          <w:tab w:val="clear" w:pos="1701"/>
        </w:tabs>
        <w:spacing w:before="200" w:line="276" w:lineRule="auto"/>
        <w:ind w:left="1286" w:right="0" w:hanging="576"/>
        <w:jc w:val="both"/>
        <w:rPr>
          <w:rFonts w:ascii="Calibri" w:hAnsi="Calibri"/>
          <w:b w:val="0"/>
          <w:color w:val="auto"/>
          <w:szCs w:val="24"/>
        </w:rPr>
      </w:pPr>
      <w:r w:rsidRPr="004826DC">
        <w:rPr>
          <w:rFonts w:ascii="Calibri" w:hAnsi="Calibri"/>
          <w:b w:val="0"/>
          <w:color w:val="auto"/>
          <w:szCs w:val="24"/>
        </w:rPr>
        <w:lastRenderedPageBreak/>
        <w:t>3.100</w:t>
      </w:r>
      <w:r w:rsidRPr="004826DC">
        <w:rPr>
          <w:rFonts w:ascii="Calibri" w:hAnsi="Calibri"/>
          <w:b w:val="0"/>
          <w:color w:val="auto"/>
          <w:szCs w:val="24"/>
        </w:rPr>
        <w:tab/>
      </w:r>
      <w:r w:rsidR="0076629D" w:rsidRPr="004826DC">
        <w:rPr>
          <w:rFonts w:ascii="Calibri" w:hAnsi="Calibri"/>
          <w:b w:val="0"/>
          <w:color w:val="auto"/>
          <w:szCs w:val="24"/>
        </w:rPr>
        <w:t xml:space="preserve">Em nenhuma hipótese será concedido acesso de atualização na base de produção a profissionais da </w:t>
      </w:r>
      <w:r w:rsidR="00C4442C" w:rsidRPr="004826DC">
        <w:rPr>
          <w:rFonts w:ascii="Calibri" w:hAnsi="Calibri"/>
          <w:b w:val="0"/>
          <w:color w:val="auto"/>
          <w:szCs w:val="24"/>
        </w:rPr>
        <w:t>CONTRATADA</w:t>
      </w:r>
      <w:r w:rsidR="0076629D" w:rsidRPr="004826DC">
        <w:rPr>
          <w:rFonts w:ascii="Calibri" w:hAnsi="Calibri"/>
          <w:b w:val="0"/>
          <w:color w:val="auto"/>
          <w:szCs w:val="24"/>
        </w:rPr>
        <w:t>.</w:t>
      </w:r>
    </w:p>
    <w:p w:rsidR="0076629D" w:rsidRPr="004826DC" w:rsidRDefault="00375AB2" w:rsidP="0076629D">
      <w:pPr>
        <w:pStyle w:val="Ttulo2"/>
        <w:keepNext w:val="0"/>
        <w:numPr>
          <w:ilvl w:val="1"/>
          <w:numId w:val="0"/>
        </w:numPr>
        <w:tabs>
          <w:tab w:val="clear" w:pos="1701"/>
        </w:tabs>
        <w:spacing w:before="200" w:line="276" w:lineRule="auto"/>
        <w:ind w:left="1286" w:right="0" w:hanging="576"/>
        <w:jc w:val="both"/>
        <w:rPr>
          <w:rFonts w:ascii="Calibri" w:hAnsi="Calibri"/>
          <w:b w:val="0"/>
          <w:color w:val="auto"/>
          <w:szCs w:val="24"/>
        </w:rPr>
      </w:pPr>
      <w:r w:rsidRPr="004826DC">
        <w:rPr>
          <w:rFonts w:ascii="Calibri" w:hAnsi="Calibri"/>
          <w:b w:val="0"/>
          <w:color w:val="auto"/>
          <w:szCs w:val="24"/>
        </w:rPr>
        <w:t>3.101</w:t>
      </w:r>
      <w:r w:rsidRPr="004826DC">
        <w:rPr>
          <w:rFonts w:ascii="Calibri" w:hAnsi="Calibri"/>
          <w:b w:val="0"/>
          <w:color w:val="auto"/>
          <w:szCs w:val="24"/>
        </w:rPr>
        <w:tab/>
      </w:r>
      <w:r w:rsidR="0076629D" w:rsidRPr="004826DC">
        <w:rPr>
          <w:rFonts w:ascii="Calibri" w:hAnsi="Calibri"/>
          <w:b w:val="0"/>
          <w:color w:val="auto"/>
          <w:szCs w:val="24"/>
        </w:rPr>
        <w:t xml:space="preserve">Para solução de contorno, quando for necessária a execução de scripts DDL em ambiente de produção, esses devem ser preparados pela </w:t>
      </w:r>
      <w:r w:rsidR="00C4442C" w:rsidRPr="004826DC">
        <w:rPr>
          <w:rFonts w:ascii="Calibri" w:hAnsi="Calibri"/>
          <w:b w:val="0"/>
          <w:color w:val="auto"/>
          <w:szCs w:val="24"/>
        </w:rPr>
        <w:t>CONTRATADA</w:t>
      </w:r>
      <w:r w:rsidR="0076629D" w:rsidRPr="004826DC">
        <w:rPr>
          <w:rFonts w:ascii="Calibri" w:hAnsi="Calibri"/>
          <w:b w:val="0"/>
          <w:color w:val="auto"/>
          <w:szCs w:val="24"/>
        </w:rPr>
        <w:t xml:space="preserve"> e encaminhados para avaliação da área de Administração de Dados (AD) do Tribunal, que, após análise e aprovação, os encaminhará para execução pela área responsável no TCU.</w:t>
      </w:r>
    </w:p>
    <w:p w:rsidR="0076629D" w:rsidRPr="004826DC" w:rsidRDefault="00375AB2" w:rsidP="0076629D">
      <w:pPr>
        <w:pStyle w:val="Ttulo2"/>
        <w:keepNext w:val="0"/>
        <w:numPr>
          <w:ilvl w:val="1"/>
          <w:numId w:val="0"/>
        </w:numPr>
        <w:tabs>
          <w:tab w:val="clear" w:pos="1701"/>
        </w:tabs>
        <w:spacing w:before="200" w:line="276" w:lineRule="auto"/>
        <w:ind w:left="1286" w:right="0" w:hanging="576"/>
        <w:jc w:val="both"/>
        <w:rPr>
          <w:rFonts w:ascii="Calibri" w:hAnsi="Calibri"/>
          <w:b w:val="0"/>
          <w:color w:val="auto"/>
          <w:szCs w:val="24"/>
        </w:rPr>
      </w:pPr>
      <w:r w:rsidRPr="004826DC">
        <w:rPr>
          <w:rFonts w:ascii="Calibri" w:hAnsi="Calibri"/>
          <w:b w:val="0"/>
          <w:color w:val="auto"/>
          <w:szCs w:val="24"/>
        </w:rPr>
        <w:t>3.102</w:t>
      </w:r>
      <w:r w:rsidRPr="004826DC">
        <w:rPr>
          <w:rFonts w:ascii="Calibri" w:hAnsi="Calibri"/>
          <w:b w:val="0"/>
          <w:color w:val="auto"/>
          <w:szCs w:val="24"/>
        </w:rPr>
        <w:tab/>
      </w:r>
      <w:r w:rsidR="0076629D" w:rsidRPr="004826DC">
        <w:rPr>
          <w:rFonts w:ascii="Calibri" w:hAnsi="Calibri"/>
          <w:b w:val="0"/>
          <w:color w:val="auto"/>
          <w:szCs w:val="24"/>
        </w:rPr>
        <w:t xml:space="preserve">Os scripts não aprovados pela área de AD do Tribunal serão devolvidos para correção pela </w:t>
      </w:r>
      <w:r w:rsidR="00C4442C" w:rsidRPr="004826DC">
        <w:rPr>
          <w:rFonts w:ascii="Calibri" w:hAnsi="Calibri"/>
          <w:b w:val="0"/>
          <w:color w:val="auto"/>
          <w:szCs w:val="24"/>
        </w:rPr>
        <w:t>CONTRATADA</w:t>
      </w:r>
      <w:r w:rsidR="0076629D" w:rsidRPr="004826DC">
        <w:rPr>
          <w:rFonts w:ascii="Calibri" w:hAnsi="Calibri"/>
          <w:b w:val="0"/>
          <w:color w:val="auto"/>
          <w:szCs w:val="24"/>
        </w:rPr>
        <w:t>.</w:t>
      </w:r>
    </w:p>
    <w:p w:rsidR="0076629D" w:rsidRPr="004826DC" w:rsidRDefault="00375AB2" w:rsidP="0076629D">
      <w:pPr>
        <w:pStyle w:val="Ttulo2"/>
        <w:keepNext w:val="0"/>
        <w:numPr>
          <w:ilvl w:val="1"/>
          <w:numId w:val="0"/>
        </w:numPr>
        <w:tabs>
          <w:tab w:val="clear" w:pos="1701"/>
        </w:tabs>
        <w:spacing w:before="200" w:line="276" w:lineRule="auto"/>
        <w:ind w:left="1286" w:right="0" w:hanging="576"/>
        <w:jc w:val="both"/>
        <w:rPr>
          <w:rFonts w:ascii="Calibri" w:hAnsi="Calibri"/>
          <w:b w:val="0"/>
          <w:color w:val="auto"/>
          <w:szCs w:val="24"/>
        </w:rPr>
      </w:pPr>
      <w:r w:rsidRPr="004826DC">
        <w:rPr>
          <w:rFonts w:ascii="Calibri" w:hAnsi="Calibri"/>
          <w:b w:val="0"/>
          <w:color w:val="auto"/>
          <w:szCs w:val="24"/>
        </w:rPr>
        <w:t>3.103</w:t>
      </w:r>
      <w:r w:rsidRPr="004826DC">
        <w:rPr>
          <w:rFonts w:ascii="Calibri" w:hAnsi="Calibri"/>
          <w:b w:val="0"/>
          <w:color w:val="auto"/>
          <w:szCs w:val="24"/>
        </w:rPr>
        <w:tab/>
      </w:r>
      <w:r w:rsidR="0076629D" w:rsidRPr="004826DC">
        <w:rPr>
          <w:rFonts w:ascii="Calibri" w:hAnsi="Calibri"/>
          <w:b w:val="0"/>
          <w:color w:val="auto"/>
          <w:szCs w:val="24"/>
        </w:rPr>
        <w:t xml:space="preserve">Para solução de contorno, quando for necessária a execução apenas de scripts DML em ambiente de produção, esses devem ser preparados pela </w:t>
      </w:r>
      <w:r w:rsidR="00C4442C" w:rsidRPr="004826DC">
        <w:rPr>
          <w:rFonts w:ascii="Calibri" w:hAnsi="Calibri"/>
          <w:b w:val="0"/>
          <w:color w:val="auto"/>
          <w:szCs w:val="24"/>
        </w:rPr>
        <w:t>CONTRATADA</w:t>
      </w:r>
      <w:r w:rsidR="0076629D" w:rsidRPr="004826DC">
        <w:rPr>
          <w:rFonts w:ascii="Calibri" w:hAnsi="Calibri"/>
          <w:b w:val="0"/>
          <w:color w:val="auto"/>
          <w:szCs w:val="24"/>
        </w:rPr>
        <w:t xml:space="preserve"> e encaminhados para o responsável pela OS de Sustentação pelo TCU, que os analisará e, caso esteja de acordo, encaminhará para execução pela área responsável do Tribunal.</w:t>
      </w:r>
    </w:p>
    <w:p w:rsidR="0076629D" w:rsidRPr="004826DC" w:rsidRDefault="00375AB2" w:rsidP="0076629D">
      <w:pPr>
        <w:pStyle w:val="Ttulo2"/>
        <w:keepNext w:val="0"/>
        <w:numPr>
          <w:ilvl w:val="1"/>
          <w:numId w:val="0"/>
        </w:numPr>
        <w:tabs>
          <w:tab w:val="clear" w:pos="1701"/>
        </w:tabs>
        <w:spacing w:before="200" w:line="276" w:lineRule="auto"/>
        <w:ind w:left="1286" w:right="0" w:hanging="576"/>
        <w:jc w:val="both"/>
        <w:rPr>
          <w:rFonts w:ascii="Calibri" w:hAnsi="Calibri"/>
          <w:b w:val="0"/>
          <w:color w:val="auto"/>
          <w:szCs w:val="24"/>
        </w:rPr>
      </w:pPr>
      <w:r w:rsidRPr="004826DC">
        <w:rPr>
          <w:rFonts w:ascii="Calibri" w:hAnsi="Calibri"/>
          <w:b w:val="0"/>
          <w:color w:val="auto"/>
          <w:szCs w:val="24"/>
        </w:rPr>
        <w:t>3.104</w:t>
      </w:r>
      <w:r w:rsidRPr="004826DC">
        <w:rPr>
          <w:rFonts w:ascii="Calibri" w:hAnsi="Calibri"/>
          <w:b w:val="0"/>
          <w:color w:val="auto"/>
          <w:szCs w:val="24"/>
        </w:rPr>
        <w:tab/>
      </w:r>
      <w:r w:rsidR="0076629D" w:rsidRPr="004826DC">
        <w:rPr>
          <w:rFonts w:ascii="Calibri" w:hAnsi="Calibri"/>
          <w:b w:val="0"/>
          <w:color w:val="auto"/>
          <w:szCs w:val="24"/>
        </w:rPr>
        <w:t xml:space="preserve">Caso não concorde com a execução de determinado script DML, o TCU o devolverá para ajustes por parte da </w:t>
      </w:r>
      <w:r w:rsidR="00C4442C" w:rsidRPr="004826DC">
        <w:rPr>
          <w:rFonts w:ascii="Calibri" w:hAnsi="Calibri"/>
          <w:b w:val="0"/>
          <w:color w:val="auto"/>
          <w:szCs w:val="24"/>
        </w:rPr>
        <w:t>CONTRATADA</w:t>
      </w:r>
      <w:r w:rsidR="0076629D" w:rsidRPr="004826DC">
        <w:rPr>
          <w:rFonts w:ascii="Calibri" w:hAnsi="Calibri"/>
          <w:b w:val="0"/>
          <w:color w:val="auto"/>
          <w:szCs w:val="24"/>
        </w:rPr>
        <w:t>.</w:t>
      </w:r>
    </w:p>
    <w:p w:rsidR="0076629D" w:rsidRPr="004826DC" w:rsidRDefault="00375AB2" w:rsidP="0076629D">
      <w:pPr>
        <w:pStyle w:val="Ttulo2"/>
        <w:keepNext w:val="0"/>
        <w:numPr>
          <w:ilvl w:val="1"/>
          <w:numId w:val="0"/>
        </w:numPr>
        <w:tabs>
          <w:tab w:val="clear" w:pos="1701"/>
        </w:tabs>
        <w:spacing w:before="200" w:line="276" w:lineRule="auto"/>
        <w:ind w:left="1286" w:right="0" w:hanging="576"/>
        <w:jc w:val="both"/>
        <w:rPr>
          <w:rFonts w:ascii="Calibri" w:hAnsi="Calibri"/>
          <w:b w:val="0"/>
          <w:color w:val="auto"/>
          <w:szCs w:val="24"/>
        </w:rPr>
      </w:pPr>
      <w:r w:rsidRPr="004826DC">
        <w:rPr>
          <w:rFonts w:ascii="Calibri" w:hAnsi="Calibri"/>
          <w:b w:val="0"/>
          <w:color w:val="auto"/>
          <w:szCs w:val="24"/>
        </w:rPr>
        <w:t>3.105</w:t>
      </w:r>
      <w:r w:rsidRPr="004826DC">
        <w:rPr>
          <w:rFonts w:ascii="Calibri" w:hAnsi="Calibri"/>
          <w:b w:val="0"/>
          <w:color w:val="auto"/>
          <w:szCs w:val="24"/>
        </w:rPr>
        <w:tab/>
      </w:r>
      <w:r w:rsidR="0076629D" w:rsidRPr="004826DC">
        <w:rPr>
          <w:rFonts w:ascii="Calibri" w:hAnsi="Calibri"/>
          <w:b w:val="0"/>
          <w:color w:val="auto"/>
          <w:szCs w:val="24"/>
        </w:rPr>
        <w:t xml:space="preserve">O TCU comunicará com 30 dias de antecedência a colocação ou retirada de determinado sistema do regime de sustentação pela </w:t>
      </w:r>
      <w:r w:rsidR="00C4442C" w:rsidRPr="004826DC">
        <w:rPr>
          <w:rFonts w:ascii="Calibri" w:hAnsi="Calibri"/>
          <w:b w:val="0"/>
          <w:color w:val="auto"/>
          <w:szCs w:val="24"/>
        </w:rPr>
        <w:t>CONTRATADA</w:t>
      </w:r>
      <w:r w:rsidR="0076629D" w:rsidRPr="004826DC">
        <w:rPr>
          <w:rFonts w:ascii="Calibri" w:hAnsi="Calibri"/>
          <w:b w:val="0"/>
          <w:color w:val="auto"/>
          <w:szCs w:val="24"/>
        </w:rPr>
        <w:t>.</w:t>
      </w:r>
    </w:p>
    <w:p w:rsidR="0076629D" w:rsidRPr="004826DC" w:rsidRDefault="00375AB2" w:rsidP="0076629D">
      <w:pPr>
        <w:pStyle w:val="Ttulo2"/>
        <w:keepNext w:val="0"/>
        <w:numPr>
          <w:ilvl w:val="1"/>
          <w:numId w:val="0"/>
        </w:numPr>
        <w:tabs>
          <w:tab w:val="clear" w:pos="1701"/>
        </w:tabs>
        <w:spacing w:before="200" w:line="276" w:lineRule="auto"/>
        <w:ind w:left="1286" w:right="0" w:hanging="576"/>
        <w:jc w:val="both"/>
        <w:rPr>
          <w:rFonts w:ascii="Calibri" w:hAnsi="Calibri"/>
          <w:b w:val="0"/>
          <w:color w:val="auto"/>
          <w:szCs w:val="24"/>
        </w:rPr>
      </w:pPr>
      <w:r w:rsidRPr="004826DC">
        <w:rPr>
          <w:rFonts w:ascii="Calibri" w:hAnsi="Calibri"/>
          <w:b w:val="0"/>
          <w:color w:val="auto"/>
          <w:szCs w:val="24"/>
        </w:rPr>
        <w:t>3.106</w:t>
      </w:r>
      <w:r w:rsidRPr="004826DC">
        <w:rPr>
          <w:rFonts w:ascii="Calibri" w:hAnsi="Calibri"/>
          <w:b w:val="0"/>
          <w:color w:val="auto"/>
          <w:szCs w:val="24"/>
        </w:rPr>
        <w:tab/>
      </w:r>
      <w:r w:rsidR="0076629D" w:rsidRPr="004826DC">
        <w:rPr>
          <w:rFonts w:ascii="Calibri" w:hAnsi="Calibri"/>
          <w:b w:val="0"/>
          <w:color w:val="auto"/>
          <w:szCs w:val="24"/>
        </w:rPr>
        <w:t xml:space="preserve">A entrada de um sistema em sustentação pela </w:t>
      </w:r>
      <w:r w:rsidR="00C4442C" w:rsidRPr="004826DC">
        <w:rPr>
          <w:rFonts w:ascii="Calibri" w:hAnsi="Calibri"/>
          <w:b w:val="0"/>
          <w:color w:val="auto"/>
          <w:szCs w:val="24"/>
        </w:rPr>
        <w:t>CONTRATADA</w:t>
      </w:r>
      <w:r w:rsidR="0076629D" w:rsidRPr="004826DC">
        <w:rPr>
          <w:rFonts w:ascii="Calibri" w:hAnsi="Calibri"/>
          <w:b w:val="0"/>
          <w:color w:val="auto"/>
          <w:szCs w:val="24"/>
        </w:rPr>
        <w:t xml:space="preserve"> é formalizada com a emissão de uma OS de sustentação. A vigência dessa OS estará limitada à vigência do contrato, podendo ser suspensa a critério do TCU a qualquer momento, desde que respeitada a antecedência mínima descrita no item anterior.</w:t>
      </w:r>
    </w:p>
    <w:p w:rsidR="0076629D" w:rsidRPr="004826DC" w:rsidRDefault="00375AB2" w:rsidP="0076629D">
      <w:pPr>
        <w:pStyle w:val="Ttulo2"/>
        <w:keepNext w:val="0"/>
        <w:numPr>
          <w:ilvl w:val="1"/>
          <w:numId w:val="0"/>
        </w:numPr>
        <w:tabs>
          <w:tab w:val="clear" w:pos="1701"/>
        </w:tabs>
        <w:spacing w:before="200" w:line="276" w:lineRule="auto"/>
        <w:ind w:left="1286" w:right="0" w:hanging="576"/>
        <w:jc w:val="both"/>
        <w:rPr>
          <w:rFonts w:ascii="Calibri" w:hAnsi="Calibri"/>
          <w:b w:val="0"/>
          <w:color w:val="auto"/>
          <w:szCs w:val="24"/>
        </w:rPr>
      </w:pPr>
      <w:r w:rsidRPr="004826DC">
        <w:rPr>
          <w:rFonts w:ascii="Calibri" w:hAnsi="Calibri"/>
          <w:b w:val="0"/>
          <w:color w:val="auto"/>
          <w:szCs w:val="24"/>
        </w:rPr>
        <w:t>3.107</w:t>
      </w:r>
      <w:r w:rsidRPr="004826DC">
        <w:rPr>
          <w:rFonts w:ascii="Calibri" w:hAnsi="Calibri"/>
          <w:b w:val="0"/>
          <w:color w:val="auto"/>
          <w:szCs w:val="24"/>
        </w:rPr>
        <w:tab/>
      </w:r>
      <w:r w:rsidR="0076629D" w:rsidRPr="004826DC">
        <w:rPr>
          <w:rFonts w:ascii="Calibri" w:hAnsi="Calibri"/>
          <w:b w:val="0"/>
          <w:color w:val="auto"/>
          <w:szCs w:val="24"/>
        </w:rPr>
        <w:t xml:space="preserve">Para que a </w:t>
      </w:r>
      <w:r w:rsidR="00C4442C" w:rsidRPr="004826DC">
        <w:rPr>
          <w:rFonts w:ascii="Calibri" w:hAnsi="Calibri"/>
          <w:b w:val="0"/>
          <w:color w:val="auto"/>
          <w:szCs w:val="24"/>
        </w:rPr>
        <w:t>CONTRATADA</w:t>
      </w:r>
      <w:r w:rsidR="0076629D" w:rsidRPr="004826DC">
        <w:rPr>
          <w:rFonts w:ascii="Calibri" w:hAnsi="Calibri"/>
          <w:b w:val="0"/>
          <w:color w:val="auto"/>
          <w:szCs w:val="24"/>
        </w:rPr>
        <w:t xml:space="preserve"> possa receber uma OS de sustentação para um sistema não desenvolvido pela própria </w:t>
      </w:r>
      <w:r w:rsidR="00C4442C" w:rsidRPr="004826DC">
        <w:rPr>
          <w:rFonts w:ascii="Calibri" w:hAnsi="Calibri"/>
          <w:b w:val="0"/>
          <w:color w:val="auto"/>
          <w:szCs w:val="24"/>
        </w:rPr>
        <w:t>CONTRATADA</w:t>
      </w:r>
      <w:r w:rsidR="0076629D" w:rsidRPr="004826DC">
        <w:rPr>
          <w:rFonts w:ascii="Calibri" w:hAnsi="Calibri"/>
          <w:b w:val="0"/>
          <w:color w:val="auto"/>
          <w:szCs w:val="24"/>
        </w:rPr>
        <w:t>, é necessário que a aplicação em possua documentação atualizada. Caso essa não esteja atualizada, o TCU poderá solicitar a abertura de uma OS de documentação do sistema.</w:t>
      </w:r>
    </w:p>
    <w:p w:rsidR="0076629D" w:rsidRPr="004826DC" w:rsidRDefault="00375AB2" w:rsidP="0076629D">
      <w:pPr>
        <w:pStyle w:val="Ttulo2"/>
        <w:keepNext w:val="0"/>
        <w:numPr>
          <w:ilvl w:val="1"/>
          <w:numId w:val="0"/>
        </w:numPr>
        <w:tabs>
          <w:tab w:val="clear" w:pos="1701"/>
        </w:tabs>
        <w:spacing w:before="200" w:line="276" w:lineRule="auto"/>
        <w:ind w:left="1286" w:right="0" w:hanging="576"/>
        <w:jc w:val="both"/>
        <w:rPr>
          <w:rFonts w:ascii="Calibri" w:hAnsi="Calibri"/>
          <w:b w:val="0"/>
          <w:color w:val="auto"/>
          <w:szCs w:val="24"/>
        </w:rPr>
      </w:pPr>
      <w:r w:rsidRPr="004826DC">
        <w:rPr>
          <w:rFonts w:ascii="Calibri" w:hAnsi="Calibri"/>
          <w:b w:val="0"/>
          <w:color w:val="auto"/>
          <w:szCs w:val="24"/>
        </w:rPr>
        <w:t>3.108</w:t>
      </w:r>
      <w:r w:rsidRPr="004826DC">
        <w:rPr>
          <w:rFonts w:ascii="Calibri" w:hAnsi="Calibri"/>
          <w:b w:val="0"/>
          <w:color w:val="auto"/>
          <w:szCs w:val="24"/>
        </w:rPr>
        <w:tab/>
      </w:r>
      <w:r w:rsidR="0076629D" w:rsidRPr="004826DC">
        <w:rPr>
          <w:rFonts w:ascii="Calibri" w:hAnsi="Calibri"/>
          <w:b w:val="0"/>
          <w:color w:val="auto"/>
          <w:szCs w:val="24"/>
        </w:rPr>
        <w:t xml:space="preserve">A documentação do sistema deve ser entregue à </w:t>
      </w:r>
      <w:r w:rsidR="00C4442C" w:rsidRPr="004826DC">
        <w:rPr>
          <w:rFonts w:ascii="Calibri" w:hAnsi="Calibri"/>
          <w:b w:val="0"/>
          <w:color w:val="auto"/>
          <w:szCs w:val="24"/>
        </w:rPr>
        <w:t>CONTRATADA</w:t>
      </w:r>
      <w:r w:rsidR="0076629D" w:rsidRPr="004826DC">
        <w:rPr>
          <w:rFonts w:ascii="Calibri" w:hAnsi="Calibri"/>
          <w:b w:val="0"/>
          <w:color w:val="auto"/>
          <w:szCs w:val="24"/>
        </w:rPr>
        <w:t xml:space="preserve"> com antecedência de 30 dias do encaminhamento da OS de sustentação para aquele sistema. Esse prazo visa a possibilitar que a </w:t>
      </w:r>
      <w:r w:rsidR="00C4442C" w:rsidRPr="004826DC">
        <w:rPr>
          <w:rFonts w:ascii="Calibri" w:hAnsi="Calibri"/>
          <w:b w:val="0"/>
          <w:color w:val="auto"/>
          <w:szCs w:val="24"/>
        </w:rPr>
        <w:t>CONTRATADA</w:t>
      </w:r>
      <w:r w:rsidR="0076629D" w:rsidRPr="004826DC">
        <w:rPr>
          <w:rFonts w:ascii="Calibri" w:hAnsi="Calibri"/>
          <w:b w:val="0"/>
          <w:color w:val="auto"/>
          <w:szCs w:val="24"/>
        </w:rPr>
        <w:t xml:space="preserve"> prepare profissionais e ambiente tecnológico para atender a sustentação do sistema, respeitando o NMS estabelecido neste termo de referência. Na hipótese de execução de OS de documentação, esse prazo não se aplica.</w:t>
      </w:r>
    </w:p>
    <w:p w:rsidR="0076629D" w:rsidRPr="004826DC" w:rsidRDefault="00375AB2" w:rsidP="0076629D">
      <w:pPr>
        <w:pStyle w:val="Ttulo2"/>
        <w:keepNext w:val="0"/>
        <w:numPr>
          <w:ilvl w:val="1"/>
          <w:numId w:val="0"/>
        </w:numPr>
        <w:tabs>
          <w:tab w:val="clear" w:pos="1701"/>
        </w:tabs>
        <w:spacing w:before="200" w:line="276" w:lineRule="auto"/>
        <w:ind w:left="1286" w:right="0" w:hanging="576"/>
        <w:jc w:val="both"/>
        <w:rPr>
          <w:rFonts w:ascii="Calibri" w:hAnsi="Calibri"/>
          <w:b w:val="0"/>
          <w:color w:val="auto"/>
          <w:szCs w:val="24"/>
        </w:rPr>
      </w:pPr>
      <w:r w:rsidRPr="004826DC">
        <w:rPr>
          <w:rFonts w:ascii="Calibri" w:hAnsi="Calibri"/>
          <w:b w:val="0"/>
          <w:color w:val="auto"/>
          <w:szCs w:val="24"/>
        </w:rPr>
        <w:t>3.109</w:t>
      </w:r>
      <w:r w:rsidRPr="004826DC">
        <w:rPr>
          <w:rFonts w:ascii="Calibri" w:hAnsi="Calibri"/>
          <w:b w:val="0"/>
          <w:color w:val="auto"/>
          <w:szCs w:val="24"/>
        </w:rPr>
        <w:tab/>
      </w:r>
      <w:r w:rsidR="0076629D" w:rsidRPr="004826DC">
        <w:rPr>
          <w:rFonts w:ascii="Calibri" w:hAnsi="Calibri"/>
          <w:b w:val="0"/>
          <w:color w:val="auto"/>
          <w:szCs w:val="24"/>
        </w:rPr>
        <w:t xml:space="preserve">Em se tratando de sistemas desenvolvidos pela própria </w:t>
      </w:r>
      <w:r w:rsidR="00C4442C" w:rsidRPr="004826DC">
        <w:rPr>
          <w:rFonts w:ascii="Calibri" w:hAnsi="Calibri"/>
          <w:b w:val="0"/>
          <w:color w:val="auto"/>
          <w:szCs w:val="24"/>
        </w:rPr>
        <w:t>CONTRATADA</w:t>
      </w:r>
      <w:r w:rsidR="0076629D" w:rsidRPr="004826DC">
        <w:rPr>
          <w:rFonts w:ascii="Calibri" w:hAnsi="Calibri"/>
          <w:b w:val="0"/>
          <w:color w:val="auto"/>
          <w:szCs w:val="24"/>
        </w:rPr>
        <w:t>, não será necessário o fornecimento prévio da documentação pelo TCU antes do encaminhamento da OS de sustentação.</w:t>
      </w:r>
    </w:p>
    <w:p w:rsidR="0076629D" w:rsidRPr="004826DC" w:rsidRDefault="00375AB2" w:rsidP="0076629D">
      <w:pPr>
        <w:pStyle w:val="Ttulo2"/>
        <w:keepNext w:val="0"/>
        <w:numPr>
          <w:ilvl w:val="1"/>
          <w:numId w:val="0"/>
        </w:numPr>
        <w:tabs>
          <w:tab w:val="clear" w:pos="1701"/>
        </w:tabs>
        <w:spacing w:before="200" w:line="276" w:lineRule="auto"/>
        <w:ind w:left="1286" w:right="0" w:hanging="576"/>
        <w:jc w:val="both"/>
        <w:rPr>
          <w:rFonts w:ascii="Calibri" w:hAnsi="Calibri"/>
          <w:b w:val="0"/>
          <w:color w:val="auto"/>
          <w:szCs w:val="24"/>
        </w:rPr>
      </w:pPr>
      <w:r w:rsidRPr="004826DC">
        <w:rPr>
          <w:rFonts w:ascii="Calibri" w:hAnsi="Calibri"/>
          <w:b w:val="0"/>
          <w:color w:val="auto"/>
          <w:szCs w:val="24"/>
        </w:rPr>
        <w:lastRenderedPageBreak/>
        <w:t>3.110</w:t>
      </w:r>
      <w:r w:rsidRPr="004826DC">
        <w:rPr>
          <w:rFonts w:ascii="Calibri" w:hAnsi="Calibri"/>
          <w:b w:val="0"/>
          <w:color w:val="auto"/>
          <w:szCs w:val="24"/>
        </w:rPr>
        <w:tab/>
      </w:r>
      <w:r w:rsidR="0076629D" w:rsidRPr="004826DC">
        <w:rPr>
          <w:rFonts w:ascii="Calibri" w:hAnsi="Calibri"/>
          <w:b w:val="0"/>
          <w:color w:val="auto"/>
          <w:szCs w:val="24"/>
        </w:rPr>
        <w:t>A remuneração dos serviços de sustentação será realizada mensalmente, com base no nível de serviço observado no mês, conforme estabelecido no Anexo VI.</w:t>
      </w:r>
    </w:p>
    <w:p w:rsidR="007348E3" w:rsidRPr="004826DC" w:rsidRDefault="007348E3" w:rsidP="007348E3">
      <w:pPr>
        <w:ind w:left="2127" w:hanging="851"/>
        <w:jc w:val="both"/>
        <w:rPr>
          <w:rFonts w:ascii="Calibri" w:hAnsi="Calibri"/>
          <w:sz w:val="24"/>
          <w:szCs w:val="24"/>
        </w:rPr>
      </w:pPr>
      <w:r w:rsidRPr="004826DC">
        <w:rPr>
          <w:rFonts w:ascii="Calibri" w:hAnsi="Calibri"/>
          <w:sz w:val="24"/>
          <w:szCs w:val="24"/>
        </w:rPr>
        <w:t xml:space="preserve">3.110.1 </w:t>
      </w:r>
      <w:r w:rsidRPr="004826DC">
        <w:rPr>
          <w:rFonts w:ascii="Calibri" w:hAnsi="Calibri"/>
          <w:sz w:val="24"/>
          <w:szCs w:val="24"/>
        </w:rPr>
        <w:tab/>
      </w:r>
      <w:r w:rsidRPr="004826DC">
        <w:rPr>
          <w:rFonts w:ascii="Calibri" w:hAnsi="Calibri" w:cs="Arial"/>
          <w:sz w:val="24"/>
          <w:szCs w:val="24"/>
        </w:rPr>
        <w:t>O modelo de remuneração do serviço é definido no item 4.30 e seguintes deste Anexo.</w:t>
      </w:r>
    </w:p>
    <w:p w:rsidR="0076629D" w:rsidRPr="004826DC" w:rsidRDefault="00375AB2" w:rsidP="0076629D">
      <w:pPr>
        <w:pStyle w:val="Ttulo2"/>
        <w:keepNext w:val="0"/>
        <w:numPr>
          <w:ilvl w:val="1"/>
          <w:numId w:val="0"/>
        </w:numPr>
        <w:tabs>
          <w:tab w:val="clear" w:pos="1701"/>
        </w:tabs>
        <w:spacing w:before="200" w:line="276" w:lineRule="auto"/>
        <w:ind w:left="1286" w:right="0" w:hanging="576"/>
        <w:jc w:val="both"/>
        <w:rPr>
          <w:rFonts w:ascii="Calibri" w:hAnsi="Calibri"/>
          <w:b w:val="0"/>
          <w:color w:val="auto"/>
          <w:szCs w:val="24"/>
        </w:rPr>
      </w:pPr>
      <w:r w:rsidRPr="004826DC">
        <w:rPr>
          <w:rFonts w:ascii="Calibri" w:hAnsi="Calibri"/>
          <w:b w:val="0"/>
          <w:color w:val="auto"/>
          <w:szCs w:val="24"/>
        </w:rPr>
        <w:t>3.111</w:t>
      </w:r>
      <w:r w:rsidRPr="004826DC">
        <w:rPr>
          <w:rFonts w:ascii="Calibri" w:hAnsi="Calibri"/>
          <w:b w:val="0"/>
          <w:color w:val="auto"/>
          <w:szCs w:val="24"/>
        </w:rPr>
        <w:tab/>
      </w:r>
      <w:r w:rsidR="0076629D" w:rsidRPr="004826DC">
        <w:rPr>
          <w:rFonts w:ascii="Calibri" w:hAnsi="Calibri"/>
          <w:b w:val="0"/>
          <w:color w:val="auto"/>
          <w:szCs w:val="24"/>
        </w:rPr>
        <w:t xml:space="preserve">Mensalmente, a </w:t>
      </w:r>
      <w:r w:rsidR="00C4442C" w:rsidRPr="004826DC">
        <w:rPr>
          <w:rFonts w:ascii="Calibri" w:hAnsi="Calibri"/>
          <w:b w:val="0"/>
          <w:color w:val="auto"/>
          <w:szCs w:val="24"/>
        </w:rPr>
        <w:t>CONTRATADA</w:t>
      </w:r>
      <w:r w:rsidR="0076629D" w:rsidRPr="004826DC">
        <w:rPr>
          <w:rFonts w:ascii="Calibri" w:hAnsi="Calibri"/>
          <w:b w:val="0"/>
          <w:color w:val="auto"/>
          <w:szCs w:val="24"/>
        </w:rPr>
        <w:t xml:space="preserve"> deverá apresentar ao TCU o relatório de sustentação, discriminando todos os chamados de suporte e incidentes atendidos e as manutenções corretivas realizadas no mês, com as devidas pontuações conforme o Manual de Contagem de Pontos de Função do TCU.</w:t>
      </w:r>
    </w:p>
    <w:p w:rsidR="0076629D" w:rsidRPr="004826DC" w:rsidRDefault="00375AB2" w:rsidP="0076629D">
      <w:pPr>
        <w:pStyle w:val="Ttulo2"/>
        <w:keepNext w:val="0"/>
        <w:numPr>
          <w:ilvl w:val="1"/>
          <w:numId w:val="0"/>
        </w:numPr>
        <w:tabs>
          <w:tab w:val="clear" w:pos="1701"/>
        </w:tabs>
        <w:spacing w:before="200" w:line="276" w:lineRule="auto"/>
        <w:ind w:left="1286" w:right="0" w:hanging="576"/>
        <w:jc w:val="both"/>
        <w:rPr>
          <w:rFonts w:ascii="Calibri" w:hAnsi="Calibri"/>
          <w:b w:val="0"/>
          <w:color w:val="auto"/>
          <w:szCs w:val="24"/>
        </w:rPr>
      </w:pPr>
      <w:r w:rsidRPr="004826DC">
        <w:rPr>
          <w:rFonts w:ascii="Calibri" w:hAnsi="Calibri"/>
          <w:b w:val="0"/>
          <w:color w:val="auto"/>
          <w:szCs w:val="24"/>
        </w:rPr>
        <w:t>3.112</w:t>
      </w:r>
      <w:r w:rsidRPr="004826DC">
        <w:rPr>
          <w:rFonts w:ascii="Calibri" w:hAnsi="Calibri"/>
          <w:b w:val="0"/>
          <w:color w:val="auto"/>
          <w:szCs w:val="24"/>
        </w:rPr>
        <w:tab/>
      </w:r>
      <w:r w:rsidR="0076629D" w:rsidRPr="004826DC">
        <w:rPr>
          <w:rFonts w:ascii="Calibri" w:hAnsi="Calibri"/>
          <w:b w:val="0"/>
          <w:color w:val="auto"/>
          <w:szCs w:val="24"/>
        </w:rPr>
        <w:t>Adicionalmente, o relatório de sustentação deverá apresentar o resultado do fator de atendimento do nível de serviço apurado no mês, conforme descrito no Anexo VI.</w:t>
      </w:r>
    </w:p>
    <w:p w:rsidR="0076629D" w:rsidRPr="004826DC" w:rsidRDefault="00375AB2" w:rsidP="0076629D">
      <w:pPr>
        <w:pStyle w:val="Ttulo2"/>
        <w:keepNext w:val="0"/>
        <w:numPr>
          <w:ilvl w:val="1"/>
          <w:numId w:val="0"/>
        </w:numPr>
        <w:tabs>
          <w:tab w:val="clear" w:pos="1701"/>
        </w:tabs>
        <w:spacing w:before="200" w:line="276" w:lineRule="auto"/>
        <w:ind w:left="1286" w:right="0" w:hanging="576"/>
        <w:jc w:val="both"/>
        <w:rPr>
          <w:rFonts w:ascii="Calibri" w:hAnsi="Calibri"/>
          <w:b w:val="0"/>
          <w:color w:val="auto"/>
          <w:szCs w:val="24"/>
        </w:rPr>
      </w:pPr>
      <w:r w:rsidRPr="004826DC">
        <w:rPr>
          <w:rFonts w:ascii="Calibri" w:hAnsi="Calibri"/>
          <w:b w:val="0"/>
          <w:color w:val="auto"/>
          <w:szCs w:val="24"/>
        </w:rPr>
        <w:t>3.113</w:t>
      </w:r>
      <w:r w:rsidRPr="004826DC">
        <w:rPr>
          <w:rFonts w:ascii="Calibri" w:hAnsi="Calibri"/>
          <w:b w:val="0"/>
          <w:color w:val="auto"/>
          <w:szCs w:val="24"/>
        </w:rPr>
        <w:tab/>
      </w:r>
      <w:r w:rsidR="0076629D" w:rsidRPr="004826DC">
        <w:rPr>
          <w:rFonts w:ascii="Calibri" w:hAnsi="Calibri"/>
          <w:b w:val="0"/>
          <w:color w:val="auto"/>
          <w:szCs w:val="24"/>
        </w:rPr>
        <w:t>O modelo de sustentação de aplicações apresentado neste termo de referência, além de assegurar a operação em níveis normais dos sistemas sustentados, visa, também, a estimular a melhoria contínua da qualidade dos mesmos.</w:t>
      </w:r>
    </w:p>
    <w:p w:rsidR="0076629D" w:rsidRPr="004826DC" w:rsidRDefault="00375AB2" w:rsidP="0076629D">
      <w:pPr>
        <w:pStyle w:val="Ttulo2"/>
        <w:keepNext w:val="0"/>
        <w:numPr>
          <w:ilvl w:val="1"/>
          <w:numId w:val="0"/>
        </w:numPr>
        <w:tabs>
          <w:tab w:val="clear" w:pos="1701"/>
        </w:tabs>
        <w:spacing w:before="200" w:line="276" w:lineRule="auto"/>
        <w:ind w:left="1286" w:right="0" w:hanging="576"/>
        <w:jc w:val="both"/>
        <w:rPr>
          <w:rFonts w:ascii="Calibri" w:hAnsi="Calibri"/>
          <w:b w:val="0"/>
          <w:color w:val="auto"/>
          <w:szCs w:val="24"/>
        </w:rPr>
      </w:pPr>
      <w:r w:rsidRPr="004826DC">
        <w:rPr>
          <w:rFonts w:ascii="Calibri" w:hAnsi="Calibri"/>
          <w:b w:val="0"/>
          <w:color w:val="auto"/>
          <w:szCs w:val="24"/>
        </w:rPr>
        <w:t>3.114</w:t>
      </w:r>
      <w:r w:rsidRPr="004826DC">
        <w:rPr>
          <w:rFonts w:ascii="Calibri" w:hAnsi="Calibri"/>
          <w:b w:val="0"/>
          <w:color w:val="auto"/>
          <w:szCs w:val="24"/>
        </w:rPr>
        <w:tab/>
      </w:r>
      <w:r w:rsidR="0076629D" w:rsidRPr="004826DC">
        <w:rPr>
          <w:rFonts w:ascii="Calibri" w:hAnsi="Calibri"/>
          <w:b w:val="0"/>
          <w:color w:val="auto"/>
          <w:szCs w:val="24"/>
        </w:rPr>
        <w:t xml:space="preserve">Nos níveis mínimos de serviços para a OS de sustentação, detalhados no Anexo VI, estão previstos índices de redução progressiva de incidentes provocados por erros de aplicação, que incentivam a </w:t>
      </w:r>
      <w:r w:rsidR="00C4442C" w:rsidRPr="004826DC">
        <w:rPr>
          <w:rFonts w:ascii="Calibri" w:hAnsi="Calibri"/>
          <w:b w:val="0"/>
          <w:color w:val="auto"/>
          <w:szCs w:val="24"/>
        </w:rPr>
        <w:t>CONTRATADA</w:t>
      </w:r>
      <w:r w:rsidR="0076629D" w:rsidRPr="004826DC">
        <w:rPr>
          <w:rFonts w:ascii="Calibri" w:hAnsi="Calibri"/>
          <w:b w:val="0"/>
          <w:color w:val="auto"/>
          <w:szCs w:val="24"/>
        </w:rPr>
        <w:t xml:space="preserve"> a resolver os problemas existentes sem incluir novos erros. </w:t>
      </w:r>
    </w:p>
    <w:p w:rsidR="0076629D" w:rsidRPr="004826DC" w:rsidRDefault="00375AB2" w:rsidP="0076629D">
      <w:pPr>
        <w:pStyle w:val="Ttulo2"/>
        <w:keepNext w:val="0"/>
        <w:numPr>
          <w:ilvl w:val="1"/>
          <w:numId w:val="0"/>
        </w:numPr>
        <w:tabs>
          <w:tab w:val="clear" w:pos="1701"/>
        </w:tabs>
        <w:spacing w:before="200" w:line="276" w:lineRule="auto"/>
        <w:ind w:left="1286" w:right="0" w:hanging="576"/>
        <w:jc w:val="both"/>
        <w:rPr>
          <w:rFonts w:ascii="Calibri" w:hAnsi="Calibri"/>
          <w:b w:val="0"/>
          <w:color w:val="auto"/>
          <w:szCs w:val="24"/>
        </w:rPr>
      </w:pPr>
      <w:r w:rsidRPr="004826DC">
        <w:rPr>
          <w:rFonts w:ascii="Calibri" w:hAnsi="Calibri"/>
          <w:b w:val="0"/>
          <w:color w:val="auto"/>
          <w:szCs w:val="24"/>
        </w:rPr>
        <w:t>3.115</w:t>
      </w:r>
      <w:r w:rsidRPr="004826DC">
        <w:rPr>
          <w:rFonts w:ascii="Calibri" w:hAnsi="Calibri"/>
          <w:b w:val="0"/>
          <w:color w:val="auto"/>
          <w:szCs w:val="24"/>
        </w:rPr>
        <w:tab/>
      </w:r>
      <w:r w:rsidR="0076629D" w:rsidRPr="004826DC">
        <w:rPr>
          <w:rFonts w:ascii="Calibri" w:hAnsi="Calibri"/>
          <w:b w:val="0"/>
          <w:color w:val="auto"/>
          <w:szCs w:val="24"/>
        </w:rPr>
        <w:t xml:space="preserve">Também, o modelo de remuneração previsto estimula a </w:t>
      </w:r>
      <w:r w:rsidR="00C4442C" w:rsidRPr="004826DC">
        <w:rPr>
          <w:rFonts w:ascii="Calibri" w:hAnsi="Calibri"/>
          <w:b w:val="0"/>
          <w:color w:val="auto"/>
          <w:szCs w:val="24"/>
        </w:rPr>
        <w:t>CONTRATADA</w:t>
      </w:r>
      <w:r w:rsidR="0076629D" w:rsidRPr="004826DC">
        <w:rPr>
          <w:rFonts w:ascii="Calibri" w:hAnsi="Calibri"/>
          <w:b w:val="0"/>
          <w:color w:val="auto"/>
          <w:szCs w:val="24"/>
        </w:rPr>
        <w:t xml:space="preserve"> a investir na qualidade interna dos sistemas, pois quanto maior a qualidade de uma aplicação sustentada, menos incidentes serão registrados e menor será o custo de sustentação da aplicação.</w:t>
      </w:r>
    </w:p>
    <w:p w:rsidR="0076629D" w:rsidRPr="004826DC" w:rsidRDefault="00375AB2" w:rsidP="0076629D">
      <w:pPr>
        <w:pStyle w:val="Ttulo2"/>
        <w:keepNext w:val="0"/>
        <w:numPr>
          <w:ilvl w:val="1"/>
          <w:numId w:val="0"/>
        </w:numPr>
        <w:tabs>
          <w:tab w:val="clear" w:pos="1701"/>
        </w:tabs>
        <w:spacing w:before="200" w:line="276" w:lineRule="auto"/>
        <w:ind w:left="1286" w:right="0" w:hanging="576"/>
        <w:jc w:val="both"/>
        <w:rPr>
          <w:rFonts w:ascii="Calibri" w:hAnsi="Calibri"/>
          <w:color w:val="auto"/>
          <w:szCs w:val="24"/>
        </w:rPr>
      </w:pPr>
      <w:r w:rsidRPr="004826DC">
        <w:rPr>
          <w:rFonts w:ascii="Calibri" w:hAnsi="Calibri"/>
          <w:b w:val="0"/>
          <w:color w:val="auto"/>
          <w:szCs w:val="24"/>
        </w:rPr>
        <w:t>3.116</w:t>
      </w:r>
      <w:r w:rsidRPr="004826DC">
        <w:rPr>
          <w:rFonts w:ascii="Calibri" w:hAnsi="Calibri"/>
          <w:b w:val="0"/>
          <w:color w:val="auto"/>
          <w:szCs w:val="24"/>
        </w:rPr>
        <w:tab/>
      </w:r>
      <w:r w:rsidR="0076629D" w:rsidRPr="004826DC">
        <w:rPr>
          <w:rFonts w:ascii="Calibri" w:hAnsi="Calibri"/>
          <w:b w:val="0"/>
          <w:color w:val="auto"/>
          <w:szCs w:val="24"/>
        </w:rPr>
        <w:t>Ao longo do tempo, parte da redução de custos é revertida em redução de custos para o TCU, com o recálculo anual do valor mensal da sustentação, previsto na seção 4.34 deste termo de referência.</w:t>
      </w:r>
    </w:p>
    <w:p w:rsidR="0076629D" w:rsidRPr="004826DC" w:rsidRDefault="0076629D" w:rsidP="0076629D">
      <w:pPr>
        <w:pStyle w:val="SubttuloTR"/>
        <w:rPr>
          <w:rFonts w:ascii="Calibri" w:hAnsi="Calibri"/>
        </w:rPr>
      </w:pPr>
      <w:r w:rsidRPr="004826DC">
        <w:rPr>
          <w:rFonts w:ascii="Calibri" w:hAnsi="Calibri"/>
        </w:rPr>
        <w:t>Controle de Mudanças</w:t>
      </w:r>
    </w:p>
    <w:p w:rsidR="0076629D" w:rsidRPr="004826DC" w:rsidRDefault="007D73E1" w:rsidP="0076629D">
      <w:pPr>
        <w:pStyle w:val="Ttulo2"/>
        <w:keepNext w:val="0"/>
        <w:numPr>
          <w:ilvl w:val="1"/>
          <w:numId w:val="0"/>
        </w:numPr>
        <w:tabs>
          <w:tab w:val="clear" w:pos="1701"/>
        </w:tabs>
        <w:spacing w:before="200" w:line="276" w:lineRule="auto"/>
        <w:ind w:left="1286" w:right="0" w:hanging="576"/>
        <w:jc w:val="both"/>
        <w:rPr>
          <w:rFonts w:ascii="Calibri" w:hAnsi="Calibri"/>
          <w:b w:val="0"/>
          <w:color w:val="auto"/>
          <w:szCs w:val="24"/>
        </w:rPr>
      </w:pPr>
      <w:r w:rsidRPr="004826DC">
        <w:rPr>
          <w:rFonts w:ascii="Calibri" w:hAnsi="Calibri"/>
          <w:b w:val="0"/>
          <w:color w:val="auto"/>
          <w:szCs w:val="24"/>
        </w:rPr>
        <w:t>3.117</w:t>
      </w:r>
      <w:r w:rsidRPr="004826DC">
        <w:rPr>
          <w:rFonts w:ascii="Calibri" w:hAnsi="Calibri"/>
          <w:b w:val="0"/>
          <w:color w:val="auto"/>
          <w:szCs w:val="24"/>
        </w:rPr>
        <w:tab/>
      </w:r>
      <w:r w:rsidR="0076629D" w:rsidRPr="004826DC">
        <w:rPr>
          <w:rFonts w:ascii="Calibri" w:hAnsi="Calibri"/>
          <w:b w:val="0"/>
          <w:color w:val="auto"/>
          <w:szCs w:val="24"/>
        </w:rPr>
        <w:t xml:space="preserve">Durante a execução dos serviços, poderão ser identificadas necessidades de mudanças nos requisitos da OS, as quais podem afetar o escopo, custo e prazo. </w:t>
      </w:r>
    </w:p>
    <w:p w:rsidR="0076629D" w:rsidRPr="004826DC" w:rsidRDefault="007D73E1" w:rsidP="0076629D">
      <w:pPr>
        <w:pStyle w:val="Ttulo2"/>
        <w:keepNext w:val="0"/>
        <w:numPr>
          <w:ilvl w:val="1"/>
          <w:numId w:val="0"/>
        </w:numPr>
        <w:tabs>
          <w:tab w:val="clear" w:pos="1701"/>
        </w:tabs>
        <w:spacing w:before="200" w:line="276" w:lineRule="auto"/>
        <w:ind w:left="1286" w:right="0" w:hanging="576"/>
        <w:jc w:val="both"/>
        <w:rPr>
          <w:rFonts w:ascii="Calibri" w:hAnsi="Calibri"/>
          <w:color w:val="auto"/>
          <w:szCs w:val="24"/>
        </w:rPr>
      </w:pPr>
      <w:r w:rsidRPr="004826DC">
        <w:rPr>
          <w:rFonts w:ascii="Calibri" w:hAnsi="Calibri"/>
          <w:b w:val="0"/>
          <w:color w:val="auto"/>
          <w:szCs w:val="24"/>
        </w:rPr>
        <w:t>3.118</w:t>
      </w:r>
      <w:r w:rsidRPr="004826DC">
        <w:rPr>
          <w:rFonts w:ascii="Calibri" w:hAnsi="Calibri"/>
          <w:b w:val="0"/>
          <w:color w:val="auto"/>
          <w:szCs w:val="24"/>
        </w:rPr>
        <w:tab/>
      </w:r>
      <w:r w:rsidR="0076629D" w:rsidRPr="004826DC">
        <w:rPr>
          <w:rFonts w:ascii="Calibri" w:hAnsi="Calibri"/>
          <w:b w:val="0"/>
          <w:color w:val="auto"/>
          <w:szCs w:val="24"/>
        </w:rPr>
        <w:t xml:space="preserve">Quaisquer solicitações de mudança relativas a serviços em andamento serão previamente avaliadas quanto à sua pertinência pelo fiscal técnico do contrato. Uma vez considerada pertinente, a solicitação de mudança será encaminhada à </w:t>
      </w:r>
      <w:r w:rsidR="00C4442C" w:rsidRPr="004826DC">
        <w:rPr>
          <w:rFonts w:ascii="Calibri" w:hAnsi="Calibri"/>
          <w:b w:val="0"/>
          <w:color w:val="auto"/>
          <w:szCs w:val="24"/>
        </w:rPr>
        <w:t>CONTRATADA</w:t>
      </w:r>
      <w:r w:rsidR="0076629D" w:rsidRPr="004826DC">
        <w:rPr>
          <w:rFonts w:ascii="Calibri" w:hAnsi="Calibri"/>
          <w:b w:val="0"/>
          <w:color w:val="auto"/>
          <w:szCs w:val="24"/>
        </w:rPr>
        <w:t xml:space="preserve"> para avaliação do impacto sobre os serviços em execução. A avaliação de impacto deverá ser registrada em relatório de impacto, no qual devem vir destacadas as alterações de custo e prazo na OS, acompanhadas das devidas justificativas. O relatório de contagem que embasa as alterações de custo deve ser anexado ao de impacto.</w:t>
      </w:r>
    </w:p>
    <w:p w:rsidR="0076629D" w:rsidRPr="004826DC" w:rsidRDefault="007D73E1" w:rsidP="0076629D">
      <w:pPr>
        <w:pStyle w:val="Ttulo2"/>
        <w:keepNext w:val="0"/>
        <w:numPr>
          <w:ilvl w:val="1"/>
          <w:numId w:val="0"/>
        </w:numPr>
        <w:tabs>
          <w:tab w:val="clear" w:pos="1701"/>
        </w:tabs>
        <w:spacing w:before="200" w:line="276" w:lineRule="auto"/>
        <w:ind w:left="1286" w:right="0" w:hanging="576"/>
        <w:jc w:val="both"/>
        <w:rPr>
          <w:rFonts w:ascii="Calibri" w:hAnsi="Calibri"/>
          <w:b w:val="0"/>
          <w:color w:val="auto"/>
          <w:szCs w:val="24"/>
        </w:rPr>
      </w:pPr>
      <w:r w:rsidRPr="004826DC">
        <w:rPr>
          <w:rFonts w:ascii="Calibri" w:hAnsi="Calibri"/>
          <w:b w:val="0"/>
          <w:color w:val="auto"/>
          <w:szCs w:val="24"/>
        </w:rPr>
        <w:lastRenderedPageBreak/>
        <w:t>3.119</w:t>
      </w:r>
      <w:r w:rsidRPr="004826DC">
        <w:rPr>
          <w:rFonts w:ascii="Calibri" w:hAnsi="Calibri"/>
          <w:b w:val="0"/>
          <w:color w:val="auto"/>
          <w:szCs w:val="24"/>
        </w:rPr>
        <w:tab/>
      </w:r>
      <w:r w:rsidR="0076629D" w:rsidRPr="004826DC">
        <w:rPr>
          <w:rFonts w:ascii="Calibri" w:hAnsi="Calibri"/>
          <w:b w:val="0"/>
          <w:color w:val="auto"/>
          <w:szCs w:val="24"/>
        </w:rPr>
        <w:t xml:space="preserve">Apenas as mudanças que forem aprovadas pelo fiscal técnico do contrato, após análise do relatório de impacto, devem ser realizadas pela </w:t>
      </w:r>
      <w:r w:rsidR="00C4442C" w:rsidRPr="004826DC">
        <w:rPr>
          <w:rFonts w:ascii="Calibri" w:hAnsi="Calibri"/>
          <w:b w:val="0"/>
          <w:color w:val="auto"/>
          <w:szCs w:val="24"/>
        </w:rPr>
        <w:t>CONTRATADA</w:t>
      </w:r>
      <w:r w:rsidR="0076629D" w:rsidRPr="004826DC">
        <w:rPr>
          <w:rFonts w:ascii="Calibri" w:hAnsi="Calibri"/>
          <w:b w:val="0"/>
          <w:color w:val="auto"/>
          <w:szCs w:val="24"/>
        </w:rPr>
        <w:t>.</w:t>
      </w:r>
    </w:p>
    <w:p w:rsidR="0076629D" w:rsidRPr="004826DC" w:rsidRDefault="007D73E1" w:rsidP="0076629D">
      <w:pPr>
        <w:pStyle w:val="Ttulo2"/>
        <w:keepNext w:val="0"/>
        <w:numPr>
          <w:ilvl w:val="1"/>
          <w:numId w:val="0"/>
        </w:numPr>
        <w:tabs>
          <w:tab w:val="clear" w:pos="1701"/>
        </w:tabs>
        <w:spacing w:before="200" w:line="276" w:lineRule="auto"/>
        <w:ind w:left="1286" w:right="0" w:hanging="576"/>
        <w:jc w:val="both"/>
        <w:rPr>
          <w:rFonts w:ascii="Calibri" w:hAnsi="Calibri"/>
          <w:b w:val="0"/>
          <w:color w:val="auto"/>
          <w:szCs w:val="24"/>
        </w:rPr>
      </w:pPr>
      <w:r w:rsidRPr="004826DC">
        <w:rPr>
          <w:rFonts w:ascii="Calibri" w:hAnsi="Calibri"/>
          <w:b w:val="0"/>
          <w:color w:val="auto"/>
          <w:szCs w:val="24"/>
        </w:rPr>
        <w:t>3.120</w:t>
      </w:r>
      <w:r w:rsidRPr="004826DC">
        <w:rPr>
          <w:rFonts w:ascii="Calibri" w:hAnsi="Calibri"/>
          <w:b w:val="0"/>
          <w:color w:val="auto"/>
          <w:szCs w:val="24"/>
        </w:rPr>
        <w:tab/>
      </w:r>
      <w:r w:rsidR="0076629D" w:rsidRPr="004826DC">
        <w:rPr>
          <w:rFonts w:ascii="Calibri" w:hAnsi="Calibri"/>
          <w:b w:val="0"/>
          <w:color w:val="auto"/>
          <w:szCs w:val="24"/>
        </w:rPr>
        <w:t>O processo de controle de mudanças é destacado nos fluxos de trabalho do Anexo II.</w:t>
      </w:r>
    </w:p>
    <w:p w:rsidR="0076629D" w:rsidRPr="004826DC" w:rsidRDefault="0076629D" w:rsidP="007D73E1">
      <w:pPr>
        <w:pStyle w:val="Ttulo2"/>
        <w:keepNext w:val="0"/>
        <w:numPr>
          <w:ilvl w:val="1"/>
          <w:numId w:val="0"/>
        </w:numPr>
        <w:tabs>
          <w:tab w:val="clear" w:pos="1701"/>
        </w:tabs>
        <w:spacing w:before="200" w:line="276" w:lineRule="auto"/>
        <w:ind w:left="1286" w:right="0" w:hanging="576"/>
        <w:jc w:val="both"/>
        <w:rPr>
          <w:rFonts w:ascii="Calibri" w:hAnsi="Calibri"/>
          <w:color w:val="auto"/>
          <w:szCs w:val="24"/>
        </w:rPr>
      </w:pPr>
      <w:r w:rsidRPr="004826DC">
        <w:rPr>
          <w:rFonts w:ascii="Calibri" w:hAnsi="Calibri"/>
          <w:color w:val="auto"/>
          <w:szCs w:val="24"/>
        </w:rPr>
        <w:t>Cancelamento de Ordem de Serviço</w:t>
      </w:r>
    </w:p>
    <w:p w:rsidR="0076629D" w:rsidRPr="004826DC" w:rsidRDefault="007D73E1" w:rsidP="0076629D">
      <w:pPr>
        <w:pStyle w:val="Ttulo2"/>
        <w:keepNext w:val="0"/>
        <w:numPr>
          <w:ilvl w:val="1"/>
          <w:numId w:val="0"/>
        </w:numPr>
        <w:tabs>
          <w:tab w:val="clear" w:pos="1701"/>
        </w:tabs>
        <w:spacing w:before="200" w:line="276" w:lineRule="auto"/>
        <w:ind w:left="1286" w:right="0" w:hanging="576"/>
        <w:jc w:val="both"/>
        <w:rPr>
          <w:rFonts w:ascii="Calibri" w:hAnsi="Calibri"/>
          <w:b w:val="0"/>
          <w:color w:val="auto"/>
          <w:szCs w:val="24"/>
        </w:rPr>
      </w:pPr>
      <w:r w:rsidRPr="004826DC">
        <w:rPr>
          <w:rFonts w:ascii="Calibri" w:hAnsi="Calibri"/>
          <w:b w:val="0"/>
          <w:color w:val="auto"/>
          <w:szCs w:val="24"/>
        </w:rPr>
        <w:t>3.121</w:t>
      </w:r>
      <w:r w:rsidRPr="004826DC">
        <w:rPr>
          <w:rFonts w:ascii="Calibri" w:hAnsi="Calibri"/>
          <w:b w:val="0"/>
          <w:color w:val="auto"/>
          <w:szCs w:val="24"/>
        </w:rPr>
        <w:tab/>
      </w:r>
      <w:r w:rsidR="0076629D" w:rsidRPr="004826DC">
        <w:rPr>
          <w:rFonts w:ascii="Calibri" w:hAnsi="Calibri"/>
          <w:b w:val="0"/>
          <w:color w:val="auto"/>
          <w:szCs w:val="24"/>
        </w:rPr>
        <w:t xml:space="preserve">Caso o TCU solicite o cancelamento da execução de determinada OS, os serviços efetivamente realizados pela </w:t>
      </w:r>
      <w:r w:rsidR="00C4442C" w:rsidRPr="004826DC">
        <w:rPr>
          <w:rFonts w:ascii="Calibri" w:hAnsi="Calibri"/>
          <w:b w:val="0"/>
          <w:color w:val="auto"/>
          <w:szCs w:val="24"/>
        </w:rPr>
        <w:t>CONTRATADA</w:t>
      </w:r>
      <w:r w:rsidR="0076629D" w:rsidRPr="004826DC">
        <w:rPr>
          <w:rFonts w:ascii="Calibri" w:hAnsi="Calibri"/>
          <w:b w:val="0"/>
          <w:color w:val="auto"/>
          <w:szCs w:val="24"/>
        </w:rPr>
        <w:t xml:space="preserve"> até o momento do cancelamento serão remunerados proporcionalmente, em função dos artefatos entregues.</w:t>
      </w:r>
    </w:p>
    <w:p w:rsidR="0076629D" w:rsidRPr="004826DC" w:rsidRDefault="007D73E1" w:rsidP="0076629D">
      <w:pPr>
        <w:pStyle w:val="Ttulo2"/>
        <w:keepNext w:val="0"/>
        <w:numPr>
          <w:ilvl w:val="1"/>
          <w:numId w:val="0"/>
        </w:numPr>
        <w:tabs>
          <w:tab w:val="clear" w:pos="1701"/>
        </w:tabs>
        <w:spacing w:before="200" w:line="276" w:lineRule="auto"/>
        <w:ind w:left="1286" w:right="0" w:hanging="576"/>
        <w:jc w:val="both"/>
        <w:rPr>
          <w:rFonts w:ascii="Calibri" w:hAnsi="Calibri"/>
          <w:color w:val="auto"/>
          <w:szCs w:val="24"/>
        </w:rPr>
      </w:pPr>
      <w:r w:rsidRPr="004826DC">
        <w:rPr>
          <w:rFonts w:ascii="Calibri" w:hAnsi="Calibri"/>
          <w:b w:val="0"/>
          <w:color w:val="auto"/>
          <w:szCs w:val="24"/>
        </w:rPr>
        <w:t>3.122</w:t>
      </w:r>
      <w:r w:rsidRPr="004826DC">
        <w:rPr>
          <w:rFonts w:ascii="Calibri" w:hAnsi="Calibri"/>
          <w:b w:val="0"/>
          <w:color w:val="auto"/>
          <w:szCs w:val="24"/>
        </w:rPr>
        <w:tab/>
      </w:r>
      <w:r w:rsidR="0076629D" w:rsidRPr="004826DC">
        <w:rPr>
          <w:rFonts w:ascii="Calibri" w:hAnsi="Calibri"/>
          <w:b w:val="0"/>
          <w:color w:val="auto"/>
          <w:szCs w:val="24"/>
        </w:rPr>
        <w:t>O percentual de cada artefato em relação ao grupo de atividades correspondente é indicado no Anexo IV.</w:t>
      </w:r>
    </w:p>
    <w:p w:rsidR="0076629D" w:rsidRPr="004826DC" w:rsidRDefault="0076629D" w:rsidP="0076629D">
      <w:pPr>
        <w:pStyle w:val="SubttuloTR"/>
        <w:rPr>
          <w:rFonts w:ascii="Calibri" w:hAnsi="Calibri"/>
        </w:rPr>
      </w:pPr>
      <w:r w:rsidRPr="004826DC">
        <w:rPr>
          <w:rFonts w:ascii="Calibri" w:hAnsi="Calibri"/>
        </w:rPr>
        <w:t>Garantia dos Serviços</w:t>
      </w:r>
    </w:p>
    <w:p w:rsidR="0076629D" w:rsidRPr="004826DC" w:rsidRDefault="007D73E1" w:rsidP="0076629D">
      <w:pPr>
        <w:pStyle w:val="Ttulo2"/>
        <w:keepNext w:val="0"/>
        <w:numPr>
          <w:ilvl w:val="1"/>
          <w:numId w:val="0"/>
        </w:numPr>
        <w:tabs>
          <w:tab w:val="clear" w:pos="1701"/>
        </w:tabs>
        <w:spacing w:before="200" w:line="276" w:lineRule="auto"/>
        <w:ind w:left="1286" w:right="0" w:hanging="576"/>
        <w:jc w:val="both"/>
        <w:rPr>
          <w:rFonts w:ascii="Calibri" w:hAnsi="Calibri"/>
          <w:b w:val="0"/>
          <w:color w:val="auto"/>
          <w:szCs w:val="24"/>
        </w:rPr>
      </w:pPr>
      <w:r w:rsidRPr="004826DC">
        <w:rPr>
          <w:rFonts w:ascii="Calibri" w:hAnsi="Calibri"/>
          <w:b w:val="0"/>
          <w:color w:val="auto"/>
          <w:szCs w:val="24"/>
        </w:rPr>
        <w:t>3.123</w:t>
      </w:r>
      <w:r w:rsidRPr="004826DC">
        <w:rPr>
          <w:rFonts w:ascii="Calibri" w:hAnsi="Calibri"/>
          <w:b w:val="0"/>
          <w:color w:val="auto"/>
          <w:szCs w:val="24"/>
        </w:rPr>
        <w:tab/>
      </w:r>
      <w:r w:rsidR="0076629D" w:rsidRPr="004826DC">
        <w:rPr>
          <w:rFonts w:ascii="Calibri" w:hAnsi="Calibri"/>
          <w:b w:val="0"/>
          <w:color w:val="auto"/>
          <w:szCs w:val="24"/>
        </w:rPr>
        <w:t>Os serviços de desenvolvimento e manutenção previstos neste termo de referência contarão com garantia de 180 dias contados da emissão do respectivo termo de recebimento definitivo.</w:t>
      </w:r>
    </w:p>
    <w:p w:rsidR="0076629D" w:rsidRPr="004826DC" w:rsidRDefault="007D73E1" w:rsidP="0076629D">
      <w:pPr>
        <w:pStyle w:val="Ttulo2"/>
        <w:keepNext w:val="0"/>
        <w:numPr>
          <w:ilvl w:val="1"/>
          <w:numId w:val="0"/>
        </w:numPr>
        <w:tabs>
          <w:tab w:val="clear" w:pos="1701"/>
        </w:tabs>
        <w:spacing w:before="200" w:line="276" w:lineRule="auto"/>
        <w:ind w:left="1286" w:right="0" w:hanging="576"/>
        <w:jc w:val="both"/>
        <w:rPr>
          <w:rFonts w:ascii="Calibri" w:hAnsi="Calibri"/>
          <w:b w:val="0"/>
          <w:color w:val="auto"/>
          <w:szCs w:val="24"/>
        </w:rPr>
      </w:pPr>
      <w:r w:rsidRPr="004826DC">
        <w:rPr>
          <w:rFonts w:ascii="Calibri" w:hAnsi="Calibri"/>
          <w:b w:val="0"/>
          <w:color w:val="auto"/>
          <w:szCs w:val="24"/>
        </w:rPr>
        <w:t>3.124</w:t>
      </w:r>
      <w:r w:rsidRPr="004826DC">
        <w:rPr>
          <w:rFonts w:ascii="Calibri" w:hAnsi="Calibri"/>
          <w:b w:val="0"/>
          <w:color w:val="auto"/>
          <w:szCs w:val="24"/>
        </w:rPr>
        <w:tab/>
      </w:r>
      <w:r w:rsidR="0076629D" w:rsidRPr="004826DC">
        <w:rPr>
          <w:rFonts w:ascii="Calibri" w:hAnsi="Calibri"/>
          <w:b w:val="0"/>
          <w:color w:val="auto"/>
          <w:szCs w:val="24"/>
        </w:rPr>
        <w:t xml:space="preserve">Caso seja detectado erro em produção em código ainda em garantia elaborado pela </w:t>
      </w:r>
      <w:r w:rsidR="00C4442C" w:rsidRPr="004826DC">
        <w:rPr>
          <w:rFonts w:ascii="Calibri" w:hAnsi="Calibri"/>
          <w:b w:val="0"/>
          <w:color w:val="auto"/>
          <w:szCs w:val="24"/>
        </w:rPr>
        <w:t>CONTRATADA</w:t>
      </w:r>
      <w:r w:rsidR="0076629D" w:rsidRPr="004826DC">
        <w:rPr>
          <w:rFonts w:ascii="Calibri" w:hAnsi="Calibri"/>
          <w:b w:val="0"/>
          <w:color w:val="auto"/>
          <w:szCs w:val="24"/>
        </w:rPr>
        <w:t xml:space="preserve">, cabe a essa a correção nos mesmos prazos previstos para a resolução da causa-raiz da OS de sustentação, independente de o sistema encontrar-se em regime de sustentação. </w:t>
      </w:r>
    </w:p>
    <w:p w:rsidR="0076629D" w:rsidRPr="004826DC" w:rsidRDefault="007D73E1" w:rsidP="0076629D">
      <w:pPr>
        <w:pStyle w:val="Ttulo2"/>
        <w:keepNext w:val="0"/>
        <w:numPr>
          <w:ilvl w:val="1"/>
          <w:numId w:val="0"/>
        </w:numPr>
        <w:tabs>
          <w:tab w:val="clear" w:pos="1701"/>
        </w:tabs>
        <w:spacing w:before="200" w:line="276" w:lineRule="auto"/>
        <w:ind w:left="1286" w:right="0" w:hanging="576"/>
        <w:jc w:val="both"/>
        <w:rPr>
          <w:rFonts w:ascii="Calibri" w:hAnsi="Calibri"/>
          <w:b w:val="0"/>
          <w:color w:val="auto"/>
          <w:szCs w:val="24"/>
        </w:rPr>
      </w:pPr>
      <w:r w:rsidRPr="004826DC">
        <w:rPr>
          <w:rFonts w:ascii="Calibri" w:hAnsi="Calibri"/>
          <w:b w:val="0"/>
          <w:color w:val="auto"/>
          <w:szCs w:val="24"/>
        </w:rPr>
        <w:t>3.125</w:t>
      </w:r>
      <w:r w:rsidRPr="004826DC">
        <w:rPr>
          <w:rFonts w:ascii="Calibri" w:hAnsi="Calibri"/>
          <w:b w:val="0"/>
          <w:color w:val="auto"/>
          <w:szCs w:val="24"/>
        </w:rPr>
        <w:tab/>
      </w:r>
      <w:r w:rsidR="0076629D" w:rsidRPr="004826DC">
        <w:rPr>
          <w:rFonts w:ascii="Calibri" w:hAnsi="Calibri"/>
          <w:b w:val="0"/>
          <w:color w:val="auto"/>
          <w:szCs w:val="24"/>
        </w:rPr>
        <w:t>No caso de erro detectado nos últimos 60 dias da garantia, essa será prorrogada, de modo que o novo término da garantia se dê 60 dias após a implantação da correção do erro em produção.</w:t>
      </w:r>
    </w:p>
    <w:p w:rsidR="0076629D" w:rsidRPr="004826DC" w:rsidRDefault="007D73E1" w:rsidP="0076629D">
      <w:pPr>
        <w:pStyle w:val="Ttulo2"/>
        <w:keepNext w:val="0"/>
        <w:numPr>
          <w:ilvl w:val="1"/>
          <w:numId w:val="0"/>
        </w:numPr>
        <w:tabs>
          <w:tab w:val="clear" w:pos="1701"/>
        </w:tabs>
        <w:spacing w:before="200" w:line="276" w:lineRule="auto"/>
        <w:ind w:left="1286" w:right="0" w:hanging="576"/>
        <w:jc w:val="both"/>
        <w:rPr>
          <w:rFonts w:ascii="Calibri" w:hAnsi="Calibri"/>
          <w:b w:val="0"/>
          <w:color w:val="auto"/>
          <w:szCs w:val="24"/>
        </w:rPr>
      </w:pPr>
      <w:r w:rsidRPr="004826DC">
        <w:rPr>
          <w:rFonts w:ascii="Calibri" w:hAnsi="Calibri"/>
          <w:b w:val="0"/>
          <w:color w:val="auto"/>
          <w:szCs w:val="24"/>
        </w:rPr>
        <w:t>3.126</w:t>
      </w:r>
      <w:r w:rsidRPr="004826DC">
        <w:rPr>
          <w:rFonts w:ascii="Calibri" w:hAnsi="Calibri"/>
          <w:b w:val="0"/>
          <w:color w:val="auto"/>
          <w:szCs w:val="24"/>
        </w:rPr>
        <w:tab/>
      </w:r>
      <w:r w:rsidR="0076629D" w:rsidRPr="004826DC">
        <w:rPr>
          <w:rFonts w:ascii="Calibri" w:hAnsi="Calibri"/>
          <w:b w:val="0"/>
          <w:color w:val="auto"/>
          <w:szCs w:val="24"/>
        </w:rPr>
        <w:t xml:space="preserve">É facultado ao TCU, em situações excepcionais ou emergenciais, realizar intervenções em código produzido ou mantido pela </w:t>
      </w:r>
      <w:r w:rsidR="00C4442C" w:rsidRPr="004826DC">
        <w:rPr>
          <w:rFonts w:ascii="Calibri" w:hAnsi="Calibri"/>
          <w:b w:val="0"/>
          <w:color w:val="auto"/>
          <w:szCs w:val="24"/>
        </w:rPr>
        <w:t>CONTRATADA</w:t>
      </w:r>
      <w:r w:rsidR="0076629D" w:rsidRPr="004826DC">
        <w:rPr>
          <w:rFonts w:ascii="Calibri" w:hAnsi="Calibri"/>
          <w:b w:val="0"/>
          <w:color w:val="auto"/>
          <w:szCs w:val="24"/>
        </w:rPr>
        <w:t>. Nestes casos, as classes ou arquivos fonte alterados ou impactados pela alteração perderão a garantia.</w:t>
      </w:r>
    </w:p>
    <w:p w:rsidR="0076629D" w:rsidRPr="004826DC" w:rsidRDefault="007D73E1" w:rsidP="0076629D">
      <w:pPr>
        <w:pStyle w:val="Ttulo2"/>
        <w:keepNext w:val="0"/>
        <w:numPr>
          <w:ilvl w:val="1"/>
          <w:numId w:val="0"/>
        </w:numPr>
        <w:tabs>
          <w:tab w:val="clear" w:pos="1701"/>
        </w:tabs>
        <w:spacing w:before="200" w:line="276" w:lineRule="auto"/>
        <w:ind w:left="1286" w:right="0" w:hanging="576"/>
        <w:jc w:val="both"/>
        <w:rPr>
          <w:rFonts w:ascii="Calibri" w:hAnsi="Calibri"/>
          <w:b w:val="0"/>
          <w:color w:val="auto"/>
          <w:szCs w:val="24"/>
        </w:rPr>
      </w:pPr>
      <w:r w:rsidRPr="004826DC">
        <w:rPr>
          <w:rFonts w:ascii="Calibri" w:hAnsi="Calibri"/>
          <w:b w:val="0"/>
          <w:color w:val="auto"/>
          <w:szCs w:val="24"/>
        </w:rPr>
        <w:t>3.127</w:t>
      </w:r>
      <w:r w:rsidRPr="004826DC">
        <w:rPr>
          <w:rFonts w:ascii="Calibri" w:hAnsi="Calibri"/>
          <w:b w:val="0"/>
          <w:color w:val="auto"/>
          <w:szCs w:val="24"/>
        </w:rPr>
        <w:tab/>
      </w:r>
      <w:r w:rsidR="0076629D" w:rsidRPr="004826DC">
        <w:rPr>
          <w:rFonts w:ascii="Calibri" w:hAnsi="Calibri"/>
          <w:b w:val="0"/>
          <w:color w:val="auto"/>
          <w:szCs w:val="24"/>
        </w:rPr>
        <w:t xml:space="preserve">A abertura de OS de Manutenção Evolutiva/Adaptativa para que a </w:t>
      </w:r>
      <w:r w:rsidR="00C4442C" w:rsidRPr="004826DC">
        <w:rPr>
          <w:rFonts w:ascii="Calibri" w:hAnsi="Calibri"/>
          <w:b w:val="0"/>
          <w:color w:val="auto"/>
          <w:szCs w:val="24"/>
        </w:rPr>
        <w:t>CONTRATADA</w:t>
      </w:r>
      <w:r w:rsidR="0076629D" w:rsidRPr="004826DC">
        <w:rPr>
          <w:rFonts w:ascii="Calibri" w:hAnsi="Calibri"/>
          <w:b w:val="0"/>
          <w:color w:val="auto"/>
          <w:szCs w:val="24"/>
        </w:rPr>
        <w:t xml:space="preserve"> realize de forma definitiva as alterações executadas em caráter excepcional pelo TCU, restabelece a garantia das classes ou arquivos fonte alterados ou impactados por novos 180 dias.</w:t>
      </w:r>
    </w:p>
    <w:p w:rsidR="0076629D" w:rsidRPr="004826DC" w:rsidRDefault="0076629D" w:rsidP="0076629D">
      <w:pPr>
        <w:pStyle w:val="SubttuloTR"/>
        <w:rPr>
          <w:rFonts w:ascii="Calibri" w:hAnsi="Calibri" w:cs="Times New Roman"/>
          <w:bCs w:val="0"/>
          <w:lang w:eastAsia="pt-BR"/>
        </w:rPr>
      </w:pPr>
      <w:r w:rsidRPr="004826DC">
        <w:rPr>
          <w:rFonts w:ascii="Calibri" w:hAnsi="Calibri" w:cs="Times New Roman"/>
          <w:bCs w:val="0"/>
          <w:lang w:eastAsia="pt-BR"/>
        </w:rPr>
        <w:t>Método de quantificação dos volumes de serviços a demandar ao longo do contrato</w:t>
      </w:r>
    </w:p>
    <w:p w:rsidR="0076629D" w:rsidRPr="004826DC" w:rsidRDefault="007D73E1" w:rsidP="0076629D">
      <w:pPr>
        <w:pStyle w:val="Ttulo2"/>
        <w:keepNext w:val="0"/>
        <w:numPr>
          <w:ilvl w:val="1"/>
          <w:numId w:val="0"/>
        </w:numPr>
        <w:tabs>
          <w:tab w:val="clear" w:pos="1701"/>
        </w:tabs>
        <w:spacing w:before="200" w:line="276" w:lineRule="auto"/>
        <w:ind w:left="1286" w:right="0" w:hanging="576"/>
        <w:jc w:val="both"/>
        <w:rPr>
          <w:rFonts w:ascii="Calibri" w:hAnsi="Calibri"/>
          <w:b w:val="0"/>
          <w:color w:val="auto"/>
          <w:szCs w:val="24"/>
        </w:rPr>
      </w:pPr>
      <w:r w:rsidRPr="004826DC">
        <w:rPr>
          <w:rFonts w:ascii="Calibri" w:hAnsi="Calibri"/>
          <w:b w:val="0"/>
          <w:color w:val="auto"/>
          <w:szCs w:val="24"/>
        </w:rPr>
        <w:t>3.128</w:t>
      </w:r>
      <w:r w:rsidRPr="004826DC">
        <w:rPr>
          <w:rFonts w:ascii="Calibri" w:hAnsi="Calibri"/>
          <w:b w:val="0"/>
          <w:color w:val="auto"/>
          <w:szCs w:val="24"/>
        </w:rPr>
        <w:tab/>
      </w:r>
      <w:r w:rsidR="0076629D" w:rsidRPr="004826DC">
        <w:rPr>
          <w:rFonts w:ascii="Calibri" w:hAnsi="Calibri"/>
          <w:b w:val="0"/>
          <w:color w:val="auto"/>
          <w:szCs w:val="24"/>
        </w:rPr>
        <w:t xml:space="preserve">Para todos os tipos de OS, será utilizada a métrica de pontos de função para quantificar o volume de serviço a ser executado pela </w:t>
      </w:r>
      <w:r w:rsidR="00C4442C" w:rsidRPr="004826DC">
        <w:rPr>
          <w:rFonts w:ascii="Calibri" w:hAnsi="Calibri"/>
          <w:b w:val="0"/>
          <w:color w:val="auto"/>
          <w:szCs w:val="24"/>
        </w:rPr>
        <w:t>CONTRATADA</w:t>
      </w:r>
      <w:r w:rsidR="0076629D" w:rsidRPr="004826DC">
        <w:rPr>
          <w:rFonts w:ascii="Calibri" w:hAnsi="Calibri"/>
          <w:b w:val="0"/>
          <w:color w:val="auto"/>
          <w:szCs w:val="24"/>
        </w:rPr>
        <w:t>.</w:t>
      </w:r>
    </w:p>
    <w:p w:rsidR="0076629D" w:rsidRPr="004826DC" w:rsidRDefault="007D73E1" w:rsidP="0076629D">
      <w:pPr>
        <w:pStyle w:val="Ttulo2"/>
        <w:keepNext w:val="0"/>
        <w:numPr>
          <w:ilvl w:val="1"/>
          <w:numId w:val="0"/>
        </w:numPr>
        <w:tabs>
          <w:tab w:val="clear" w:pos="1701"/>
        </w:tabs>
        <w:spacing w:before="200" w:line="276" w:lineRule="auto"/>
        <w:ind w:left="1286" w:right="0" w:hanging="576"/>
        <w:jc w:val="both"/>
        <w:rPr>
          <w:rFonts w:ascii="Calibri" w:hAnsi="Calibri"/>
          <w:b w:val="0"/>
          <w:color w:val="auto"/>
          <w:szCs w:val="24"/>
        </w:rPr>
      </w:pPr>
      <w:r w:rsidRPr="004826DC">
        <w:rPr>
          <w:rFonts w:ascii="Calibri" w:hAnsi="Calibri"/>
          <w:b w:val="0"/>
          <w:color w:val="auto"/>
          <w:szCs w:val="24"/>
        </w:rPr>
        <w:t>3.129</w:t>
      </w:r>
      <w:r w:rsidRPr="004826DC">
        <w:rPr>
          <w:rFonts w:ascii="Calibri" w:hAnsi="Calibri"/>
          <w:b w:val="0"/>
          <w:color w:val="auto"/>
          <w:szCs w:val="24"/>
        </w:rPr>
        <w:tab/>
      </w:r>
      <w:r w:rsidR="0076629D" w:rsidRPr="004826DC">
        <w:rPr>
          <w:rFonts w:ascii="Calibri" w:hAnsi="Calibri"/>
          <w:b w:val="0"/>
          <w:color w:val="auto"/>
          <w:szCs w:val="24"/>
        </w:rPr>
        <w:t xml:space="preserve">O Anexo XIII apresenta o Manual de Contagem de Pontos de Função do TCU, o qual deverá ser adotado como referência normativa padrão para a aplicação da métrica </w:t>
      </w:r>
      <w:r w:rsidR="0076629D" w:rsidRPr="004826DC">
        <w:rPr>
          <w:rFonts w:ascii="Calibri" w:hAnsi="Calibri"/>
          <w:b w:val="0"/>
          <w:color w:val="auto"/>
          <w:szCs w:val="24"/>
        </w:rPr>
        <w:lastRenderedPageBreak/>
        <w:t>de Pontos de Função. Esse documen</w:t>
      </w:r>
      <w:r w:rsidR="006E0EBF" w:rsidRPr="004826DC">
        <w:rPr>
          <w:rFonts w:ascii="Calibri" w:hAnsi="Calibri"/>
          <w:b w:val="0"/>
          <w:color w:val="auto"/>
          <w:szCs w:val="24"/>
        </w:rPr>
        <w:t>t</w:t>
      </w:r>
      <w:r w:rsidR="0076629D" w:rsidRPr="004826DC">
        <w:rPr>
          <w:rFonts w:ascii="Calibri" w:hAnsi="Calibri"/>
          <w:b w:val="0"/>
          <w:color w:val="auto"/>
          <w:szCs w:val="24"/>
        </w:rPr>
        <w:t>o reutiliza e adapta regras contidas no manual IFPUG/CPM 4.3, na metodologia EFPA da Nesma e no Roteiro de Contagem do SISP (Sistema de Administração dos Recursos de Informação e Informática do Governo Federal), para adequá-las à realidade do Tribunal.</w:t>
      </w:r>
    </w:p>
    <w:p w:rsidR="0076629D" w:rsidRPr="004826DC" w:rsidRDefault="007D73E1" w:rsidP="0076629D">
      <w:pPr>
        <w:pStyle w:val="Ttulo2"/>
        <w:keepNext w:val="0"/>
        <w:numPr>
          <w:ilvl w:val="1"/>
          <w:numId w:val="0"/>
        </w:numPr>
        <w:tabs>
          <w:tab w:val="clear" w:pos="1701"/>
        </w:tabs>
        <w:spacing w:before="200" w:line="276" w:lineRule="auto"/>
        <w:ind w:left="1286" w:right="0" w:hanging="576"/>
        <w:jc w:val="both"/>
        <w:rPr>
          <w:rFonts w:ascii="Calibri" w:hAnsi="Calibri"/>
          <w:b w:val="0"/>
          <w:color w:val="auto"/>
          <w:szCs w:val="24"/>
        </w:rPr>
      </w:pPr>
      <w:r w:rsidRPr="004826DC">
        <w:rPr>
          <w:rFonts w:ascii="Calibri" w:hAnsi="Calibri"/>
          <w:b w:val="0"/>
          <w:color w:val="auto"/>
          <w:szCs w:val="24"/>
        </w:rPr>
        <w:t>3.130</w:t>
      </w:r>
      <w:r w:rsidRPr="004826DC">
        <w:rPr>
          <w:rFonts w:ascii="Calibri" w:hAnsi="Calibri"/>
          <w:b w:val="0"/>
          <w:color w:val="auto"/>
          <w:szCs w:val="24"/>
        </w:rPr>
        <w:tab/>
      </w:r>
      <w:r w:rsidR="0076629D" w:rsidRPr="004826DC">
        <w:rPr>
          <w:rFonts w:ascii="Calibri" w:hAnsi="Calibri"/>
          <w:b w:val="0"/>
          <w:color w:val="auto"/>
          <w:szCs w:val="24"/>
        </w:rPr>
        <w:t>O Roteiro de Métricas de Software do SISP é um guia suplementar ao CPM 4.3, com orientações acerca da aplicação de métricas para diversas situações práticas não previstas no CPM 4.3, que é muito usado na aplicação de métricas em contratos de desenvolvimento e manutenção de sistemas na Administração Pública Federal.</w:t>
      </w:r>
    </w:p>
    <w:p w:rsidR="0076629D" w:rsidRPr="004826DC" w:rsidRDefault="007D73E1" w:rsidP="0076629D">
      <w:pPr>
        <w:pStyle w:val="Ttulo2"/>
        <w:keepNext w:val="0"/>
        <w:numPr>
          <w:ilvl w:val="1"/>
          <w:numId w:val="0"/>
        </w:numPr>
        <w:tabs>
          <w:tab w:val="clear" w:pos="1701"/>
        </w:tabs>
        <w:spacing w:before="200" w:line="276" w:lineRule="auto"/>
        <w:ind w:left="1286" w:right="0" w:hanging="576"/>
        <w:jc w:val="both"/>
        <w:rPr>
          <w:rFonts w:ascii="Calibri" w:hAnsi="Calibri"/>
          <w:b w:val="0"/>
          <w:color w:val="auto"/>
          <w:szCs w:val="24"/>
        </w:rPr>
      </w:pPr>
      <w:r w:rsidRPr="004826DC">
        <w:rPr>
          <w:rFonts w:ascii="Calibri" w:hAnsi="Calibri"/>
          <w:b w:val="0"/>
          <w:color w:val="auto"/>
          <w:szCs w:val="24"/>
        </w:rPr>
        <w:t>3.131</w:t>
      </w:r>
      <w:r w:rsidRPr="004826DC">
        <w:rPr>
          <w:rFonts w:ascii="Calibri" w:hAnsi="Calibri"/>
          <w:b w:val="0"/>
          <w:color w:val="auto"/>
          <w:szCs w:val="24"/>
        </w:rPr>
        <w:tab/>
      </w:r>
      <w:r w:rsidR="0076629D" w:rsidRPr="004826DC">
        <w:rPr>
          <w:rFonts w:ascii="Calibri" w:hAnsi="Calibri"/>
          <w:b w:val="0"/>
          <w:color w:val="auto"/>
          <w:szCs w:val="24"/>
        </w:rPr>
        <w:t xml:space="preserve">Além do Manual de Contagem, o TCU também adota um guia de Melhores Práticas de Contagem de Pontos de Função, no qual registra exemplos de aplicação da técnica de Pontos de Função em diversas situações.Esse guia deverá ser usado como referência na aplicação da métrica neste contrato e será fornecido à </w:t>
      </w:r>
      <w:r w:rsidR="00C4442C" w:rsidRPr="004826DC">
        <w:rPr>
          <w:rFonts w:ascii="Calibri" w:hAnsi="Calibri"/>
          <w:b w:val="0"/>
          <w:color w:val="auto"/>
          <w:szCs w:val="24"/>
        </w:rPr>
        <w:t>CONTRATADA</w:t>
      </w:r>
      <w:r w:rsidR="0076629D" w:rsidRPr="004826DC">
        <w:rPr>
          <w:rFonts w:ascii="Calibri" w:hAnsi="Calibri"/>
          <w:b w:val="0"/>
          <w:color w:val="auto"/>
          <w:szCs w:val="24"/>
        </w:rPr>
        <w:t xml:space="preserve"> por ocasião da reunião inicial do contrato. A </w:t>
      </w:r>
      <w:r w:rsidR="00C4442C" w:rsidRPr="004826DC">
        <w:rPr>
          <w:rFonts w:ascii="Calibri" w:hAnsi="Calibri"/>
          <w:b w:val="0"/>
          <w:color w:val="auto"/>
          <w:szCs w:val="24"/>
        </w:rPr>
        <w:t>CONTRATADA</w:t>
      </w:r>
      <w:r w:rsidR="0076629D" w:rsidRPr="004826DC">
        <w:rPr>
          <w:rFonts w:ascii="Calibri" w:hAnsi="Calibri"/>
          <w:b w:val="0"/>
          <w:color w:val="auto"/>
          <w:szCs w:val="24"/>
        </w:rPr>
        <w:t xml:space="preserve"> deverá possuir em seu quadro profissional com certificado válido em contagem de pontos de função (IFPUG CERTIFIED FUNCTION POINT SPECIALIST) para realizar as pontuações necessárias ao dimensionamento das OS.</w:t>
      </w:r>
    </w:p>
    <w:p w:rsidR="0076629D" w:rsidRPr="004826DC" w:rsidRDefault="007D73E1" w:rsidP="0076629D">
      <w:pPr>
        <w:pStyle w:val="Ttulo2"/>
        <w:keepNext w:val="0"/>
        <w:numPr>
          <w:ilvl w:val="1"/>
          <w:numId w:val="0"/>
        </w:numPr>
        <w:tabs>
          <w:tab w:val="clear" w:pos="1701"/>
        </w:tabs>
        <w:spacing w:before="200" w:line="276" w:lineRule="auto"/>
        <w:ind w:left="1286" w:right="0" w:hanging="576"/>
        <w:jc w:val="both"/>
        <w:rPr>
          <w:rFonts w:ascii="Calibri" w:hAnsi="Calibri"/>
          <w:b w:val="0"/>
          <w:color w:val="auto"/>
          <w:szCs w:val="24"/>
        </w:rPr>
      </w:pPr>
      <w:r w:rsidRPr="004826DC">
        <w:rPr>
          <w:rFonts w:ascii="Calibri" w:hAnsi="Calibri"/>
          <w:b w:val="0"/>
          <w:color w:val="auto"/>
          <w:szCs w:val="24"/>
        </w:rPr>
        <w:t>3.132</w:t>
      </w:r>
      <w:r w:rsidRPr="004826DC">
        <w:rPr>
          <w:rFonts w:ascii="Calibri" w:hAnsi="Calibri"/>
          <w:b w:val="0"/>
          <w:color w:val="auto"/>
          <w:szCs w:val="24"/>
        </w:rPr>
        <w:tab/>
      </w:r>
      <w:r w:rsidR="0076629D" w:rsidRPr="004826DC">
        <w:rPr>
          <w:rFonts w:ascii="Calibri" w:hAnsi="Calibri"/>
          <w:b w:val="0"/>
          <w:color w:val="auto"/>
          <w:szCs w:val="24"/>
        </w:rPr>
        <w:t xml:space="preserve">As contagens realizadas pelo especialista da </w:t>
      </w:r>
      <w:r w:rsidR="00C4442C" w:rsidRPr="004826DC">
        <w:rPr>
          <w:rFonts w:ascii="Calibri" w:hAnsi="Calibri"/>
          <w:b w:val="0"/>
          <w:color w:val="auto"/>
          <w:szCs w:val="24"/>
        </w:rPr>
        <w:t>CONTRATADA</w:t>
      </w:r>
      <w:r w:rsidR="0076629D" w:rsidRPr="004826DC">
        <w:rPr>
          <w:rFonts w:ascii="Calibri" w:hAnsi="Calibri"/>
          <w:b w:val="0"/>
          <w:color w:val="auto"/>
          <w:szCs w:val="24"/>
        </w:rPr>
        <w:t xml:space="preserve"> deverão ser registradas no relatório de contagem, conforme modelo constante no Manual de Contagem de Pontos de Função do TCU. O Tribunal apenas aceitará relatórios de contagem assinados pelo especialista em pontos de função da </w:t>
      </w:r>
      <w:r w:rsidR="00C4442C" w:rsidRPr="004826DC">
        <w:rPr>
          <w:rFonts w:ascii="Calibri" w:hAnsi="Calibri"/>
          <w:b w:val="0"/>
          <w:color w:val="auto"/>
          <w:szCs w:val="24"/>
        </w:rPr>
        <w:t>CONTRATADA</w:t>
      </w:r>
      <w:r w:rsidR="0076629D" w:rsidRPr="004826DC">
        <w:rPr>
          <w:rFonts w:ascii="Calibri" w:hAnsi="Calibri"/>
          <w:b w:val="0"/>
          <w:color w:val="auto"/>
          <w:szCs w:val="24"/>
        </w:rPr>
        <w:t>.</w:t>
      </w:r>
    </w:p>
    <w:p w:rsidR="0076629D" w:rsidRPr="004826DC" w:rsidRDefault="007D73E1" w:rsidP="0076629D">
      <w:pPr>
        <w:pStyle w:val="Ttulo2"/>
        <w:keepNext w:val="0"/>
        <w:numPr>
          <w:ilvl w:val="1"/>
          <w:numId w:val="0"/>
        </w:numPr>
        <w:tabs>
          <w:tab w:val="clear" w:pos="1701"/>
        </w:tabs>
        <w:spacing w:before="200" w:line="276" w:lineRule="auto"/>
        <w:ind w:left="1286" w:right="0" w:hanging="576"/>
        <w:jc w:val="both"/>
        <w:rPr>
          <w:rFonts w:ascii="Calibri" w:hAnsi="Calibri"/>
          <w:b w:val="0"/>
          <w:color w:val="auto"/>
          <w:szCs w:val="24"/>
        </w:rPr>
      </w:pPr>
      <w:r w:rsidRPr="004826DC">
        <w:rPr>
          <w:rFonts w:ascii="Calibri" w:hAnsi="Calibri"/>
          <w:b w:val="0"/>
          <w:color w:val="auto"/>
          <w:szCs w:val="24"/>
        </w:rPr>
        <w:t>3.133</w:t>
      </w:r>
      <w:r w:rsidRPr="004826DC">
        <w:rPr>
          <w:rFonts w:ascii="Calibri" w:hAnsi="Calibri"/>
          <w:b w:val="0"/>
          <w:color w:val="auto"/>
          <w:szCs w:val="24"/>
        </w:rPr>
        <w:tab/>
      </w:r>
      <w:r w:rsidR="0076629D" w:rsidRPr="004826DC">
        <w:rPr>
          <w:rFonts w:ascii="Calibri" w:hAnsi="Calibri"/>
          <w:b w:val="0"/>
          <w:color w:val="auto"/>
          <w:szCs w:val="24"/>
        </w:rPr>
        <w:t xml:space="preserve">A TI do TCU possui núcleo dedicado ao estudo e aplicação de métricas de software. Esse núcleo será responsável pela validação e auditoria das contagens de ponto de função das OS, à luz do Manual de Contagens do TCU. Caso haja problemas no relatório de contagem, esse será devolvido à </w:t>
      </w:r>
      <w:r w:rsidR="00C4442C" w:rsidRPr="004826DC">
        <w:rPr>
          <w:rFonts w:ascii="Calibri" w:hAnsi="Calibri"/>
          <w:b w:val="0"/>
          <w:color w:val="auto"/>
          <w:szCs w:val="24"/>
        </w:rPr>
        <w:t>CONTRATADA</w:t>
      </w:r>
      <w:r w:rsidR="0076629D" w:rsidRPr="004826DC">
        <w:rPr>
          <w:rFonts w:ascii="Calibri" w:hAnsi="Calibri"/>
          <w:b w:val="0"/>
          <w:color w:val="auto"/>
          <w:szCs w:val="24"/>
        </w:rPr>
        <w:t xml:space="preserve"> para os devidos ajustes.</w:t>
      </w:r>
    </w:p>
    <w:p w:rsidR="0076629D" w:rsidRPr="004826DC" w:rsidRDefault="007D73E1" w:rsidP="0076629D">
      <w:pPr>
        <w:pStyle w:val="Ttulo2"/>
        <w:keepNext w:val="0"/>
        <w:numPr>
          <w:ilvl w:val="1"/>
          <w:numId w:val="0"/>
        </w:numPr>
        <w:tabs>
          <w:tab w:val="clear" w:pos="1701"/>
        </w:tabs>
        <w:spacing w:before="200" w:line="276" w:lineRule="auto"/>
        <w:ind w:left="1286" w:right="0" w:hanging="576"/>
        <w:jc w:val="both"/>
        <w:rPr>
          <w:rFonts w:ascii="Calibri" w:hAnsi="Calibri"/>
          <w:b w:val="0"/>
          <w:color w:val="auto"/>
          <w:szCs w:val="24"/>
        </w:rPr>
      </w:pPr>
      <w:r w:rsidRPr="004826DC">
        <w:rPr>
          <w:rFonts w:ascii="Calibri" w:hAnsi="Calibri"/>
          <w:b w:val="0"/>
          <w:color w:val="auto"/>
          <w:szCs w:val="24"/>
        </w:rPr>
        <w:t>3.134</w:t>
      </w:r>
      <w:r w:rsidRPr="004826DC">
        <w:rPr>
          <w:rFonts w:ascii="Calibri" w:hAnsi="Calibri"/>
          <w:b w:val="0"/>
          <w:color w:val="auto"/>
          <w:szCs w:val="24"/>
        </w:rPr>
        <w:tab/>
      </w:r>
      <w:r w:rsidR="0076629D" w:rsidRPr="004826DC">
        <w:rPr>
          <w:rFonts w:ascii="Calibri" w:hAnsi="Calibri"/>
          <w:b w:val="0"/>
          <w:color w:val="auto"/>
          <w:szCs w:val="24"/>
        </w:rPr>
        <w:t xml:space="preserve">Divergências técnicas a respeito das contagens realizadas deverão ser sanadas diretamente entre o especialista da </w:t>
      </w:r>
      <w:r w:rsidR="00C4442C" w:rsidRPr="004826DC">
        <w:rPr>
          <w:rFonts w:ascii="Calibri" w:hAnsi="Calibri"/>
          <w:b w:val="0"/>
          <w:color w:val="auto"/>
          <w:szCs w:val="24"/>
        </w:rPr>
        <w:t>CONTRATADA</w:t>
      </w:r>
      <w:r w:rsidR="0076629D" w:rsidRPr="004826DC">
        <w:rPr>
          <w:rFonts w:ascii="Calibri" w:hAnsi="Calibri"/>
          <w:b w:val="0"/>
          <w:color w:val="auto"/>
          <w:szCs w:val="24"/>
        </w:rPr>
        <w:t xml:space="preserve"> e o n</w:t>
      </w:r>
      <w:r w:rsidR="007523A6" w:rsidRPr="004826DC">
        <w:rPr>
          <w:rFonts w:ascii="Calibri" w:hAnsi="Calibri"/>
          <w:b w:val="0"/>
          <w:color w:val="auto"/>
          <w:szCs w:val="24"/>
        </w:rPr>
        <w:t xml:space="preserve">úcleo de métricas do TCU. Cabe </w:t>
      </w:r>
      <w:r w:rsidR="0076629D" w:rsidRPr="004826DC">
        <w:rPr>
          <w:rFonts w:ascii="Calibri" w:hAnsi="Calibri"/>
          <w:b w:val="0"/>
          <w:color w:val="auto"/>
          <w:szCs w:val="24"/>
        </w:rPr>
        <w:t>a este último o posicionamento técnico final sobre o tema. Após definida a correta aplicação dos conceitos divergentes, a decisão tomada será registrada no Guia de Melhores Práticas de Contagem de Pontos de Função do TCU para futura referência, caso a mesma divergência ocorra novamente.</w:t>
      </w:r>
    </w:p>
    <w:p w:rsidR="0076629D" w:rsidRPr="004826DC" w:rsidRDefault="007D73E1" w:rsidP="0076629D">
      <w:pPr>
        <w:pStyle w:val="Ttulo2"/>
        <w:keepNext w:val="0"/>
        <w:numPr>
          <w:ilvl w:val="1"/>
          <w:numId w:val="0"/>
        </w:numPr>
        <w:tabs>
          <w:tab w:val="clear" w:pos="1701"/>
        </w:tabs>
        <w:spacing w:before="200" w:line="276" w:lineRule="auto"/>
        <w:ind w:left="1286" w:right="0" w:hanging="576"/>
        <w:jc w:val="both"/>
        <w:rPr>
          <w:rFonts w:ascii="Calibri" w:hAnsi="Calibri"/>
          <w:b w:val="0"/>
          <w:color w:val="auto"/>
          <w:szCs w:val="24"/>
        </w:rPr>
      </w:pPr>
      <w:r w:rsidRPr="004826DC">
        <w:rPr>
          <w:rFonts w:ascii="Calibri" w:hAnsi="Calibri"/>
          <w:b w:val="0"/>
          <w:color w:val="auto"/>
          <w:szCs w:val="24"/>
        </w:rPr>
        <w:t>3.135</w:t>
      </w:r>
      <w:r w:rsidRPr="004826DC">
        <w:rPr>
          <w:rFonts w:ascii="Calibri" w:hAnsi="Calibri"/>
          <w:b w:val="0"/>
          <w:color w:val="auto"/>
          <w:szCs w:val="24"/>
        </w:rPr>
        <w:tab/>
      </w:r>
      <w:r w:rsidR="0076629D" w:rsidRPr="004826DC">
        <w:rPr>
          <w:rFonts w:ascii="Calibri" w:hAnsi="Calibri"/>
          <w:b w:val="0"/>
          <w:color w:val="auto"/>
          <w:szCs w:val="24"/>
        </w:rPr>
        <w:t xml:space="preserve">O Manual de Contagem de Pontos de Função do TCU pode sofrer atualizações em decorrência da evolução do IFPUG/CPM, da metodologia NESMA/EFPA, do Roteiro de Contagem do SISP e do surgimento de novos requisitos legais ou novos requisitos definidos pelos usuários gestores das aplicações. As atualizações no manual de contagem apenas serão aplicadas nas OS abertas após a comunicação à </w:t>
      </w:r>
      <w:r w:rsidR="00C4442C" w:rsidRPr="004826DC">
        <w:rPr>
          <w:rFonts w:ascii="Calibri" w:hAnsi="Calibri"/>
          <w:b w:val="0"/>
          <w:color w:val="auto"/>
          <w:szCs w:val="24"/>
        </w:rPr>
        <w:t>CONTRATADA</w:t>
      </w:r>
      <w:r w:rsidR="0076629D" w:rsidRPr="004826DC">
        <w:rPr>
          <w:rFonts w:ascii="Calibri" w:hAnsi="Calibri"/>
          <w:b w:val="0"/>
          <w:color w:val="auto"/>
          <w:szCs w:val="24"/>
        </w:rPr>
        <w:t>.</w:t>
      </w:r>
    </w:p>
    <w:p w:rsidR="0076629D" w:rsidRPr="004826DC" w:rsidRDefault="007D73E1" w:rsidP="0076629D">
      <w:pPr>
        <w:pStyle w:val="Ttulo2"/>
        <w:keepNext w:val="0"/>
        <w:numPr>
          <w:ilvl w:val="1"/>
          <w:numId w:val="0"/>
        </w:numPr>
        <w:tabs>
          <w:tab w:val="clear" w:pos="1701"/>
        </w:tabs>
        <w:spacing w:before="200" w:line="276" w:lineRule="auto"/>
        <w:ind w:left="1286" w:right="0" w:hanging="576"/>
        <w:jc w:val="both"/>
        <w:rPr>
          <w:rFonts w:ascii="Calibri" w:hAnsi="Calibri"/>
          <w:b w:val="0"/>
          <w:color w:val="auto"/>
          <w:szCs w:val="24"/>
        </w:rPr>
      </w:pPr>
      <w:r w:rsidRPr="004826DC">
        <w:rPr>
          <w:rFonts w:ascii="Calibri" w:hAnsi="Calibri"/>
          <w:b w:val="0"/>
          <w:color w:val="auto"/>
          <w:szCs w:val="24"/>
        </w:rPr>
        <w:lastRenderedPageBreak/>
        <w:t>3.136</w:t>
      </w:r>
      <w:r w:rsidRPr="004826DC">
        <w:rPr>
          <w:rFonts w:ascii="Calibri" w:hAnsi="Calibri"/>
          <w:b w:val="0"/>
          <w:color w:val="auto"/>
          <w:szCs w:val="24"/>
        </w:rPr>
        <w:tab/>
      </w:r>
      <w:r w:rsidR="0076629D" w:rsidRPr="004826DC">
        <w:rPr>
          <w:rFonts w:ascii="Calibri" w:hAnsi="Calibri"/>
          <w:b w:val="0"/>
          <w:color w:val="auto"/>
          <w:szCs w:val="24"/>
        </w:rPr>
        <w:t xml:space="preserve">A definição de fronteiras entre aplicações para fins de utilização da técnica de pontos de função é de responsabilidade exclusiva do TCU. As fronteiras definidas com base na visão dos usuários das aplicações serão disponibilizadas para a </w:t>
      </w:r>
      <w:r w:rsidR="00C4442C" w:rsidRPr="004826DC">
        <w:rPr>
          <w:rFonts w:ascii="Calibri" w:hAnsi="Calibri"/>
          <w:b w:val="0"/>
          <w:color w:val="auto"/>
          <w:szCs w:val="24"/>
        </w:rPr>
        <w:t>CONTRATADA</w:t>
      </w:r>
      <w:r w:rsidR="0076629D" w:rsidRPr="004826DC">
        <w:rPr>
          <w:rFonts w:ascii="Calibri" w:hAnsi="Calibri"/>
          <w:b w:val="0"/>
          <w:color w:val="auto"/>
          <w:szCs w:val="24"/>
        </w:rPr>
        <w:t xml:space="preserve"> antes do início da execução do contrato.</w:t>
      </w:r>
    </w:p>
    <w:p w:rsidR="0076629D" w:rsidRPr="004826DC" w:rsidRDefault="007D73E1" w:rsidP="0076629D">
      <w:pPr>
        <w:pStyle w:val="Ttulo2"/>
        <w:keepNext w:val="0"/>
        <w:numPr>
          <w:ilvl w:val="1"/>
          <w:numId w:val="0"/>
        </w:numPr>
        <w:tabs>
          <w:tab w:val="clear" w:pos="1701"/>
        </w:tabs>
        <w:spacing w:before="200" w:line="276" w:lineRule="auto"/>
        <w:ind w:left="1286" w:right="0" w:hanging="576"/>
        <w:jc w:val="both"/>
        <w:rPr>
          <w:rFonts w:ascii="Calibri" w:hAnsi="Calibri"/>
          <w:b w:val="0"/>
          <w:color w:val="auto"/>
          <w:szCs w:val="24"/>
        </w:rPr>
      </w:pPr>
      <w:r w:rsidRPr="004826DC">
        <w:rPr>
          <w:rFonts w:ascii="Calibri" w:hAnsi="Calibri"/>
          <w:b w:val="0"/>
          <w:color w:val="auto"/>
          <w:szCs w:val="24"/>
        </w:rPr>
        <w:t>3.137</w:t>
      </w:r>
      <w:r w:rsidRPr="004826DC">
        <w:rPr>
          <w:rFonts w:ascii="Calibri" w:hAnsi="Calibri"/>
          <w:b w:val="0"/>
          <w:color w:val="auto"/>
          <w:szCs w:val="24"/>
        </w:rPr>
        <w:tab/>
      </w:r>
      <w:r w:rsidR="0076629D" w:rsidRPr="004826DC">
        <w:rPr>
          <w:rFonts w:ascii="Calibri" w:hAnsi="Calibri"/>
          <w:b w:val="0"/>
          <w:color w:val="auto"/>
          <w:szCs w:val="24"/>
        </w:rPr>
        <w:t xml:space="preserve">A evolução das aplicações, entrada em produção de novas aplicações ou mudanças de requisitos dos usuários podem representar alteração nas fronteiras das aplicações. Uma nova definição de fronteiras apenas será utilizada nas contagens de OS abertas após a sua disponibilização para a </w:t>
      </w:r>
      <w:r w:rsidR="00C4442C" w:rsidRPr="004826DC">
        <w:rPr>
          <w:rFonts w:ascii="Calibri" w:hAnsi="Calibri"/>
          <w:b w:val="0"/>
          <w:color w:val="auto"/>
          <w:szCs w:val="24"/>
        </w:rPr>
        <w:t>CONTRATADA</w:t>
      </w:r>
      <w:r w:rsidR="0076629D" w:rsidRPr="004826DC">
        <w:rPr>
          <w:rFonts w:ascii="Calibri" w:hAnsi="Calibri"/>
          <w:b w:val="0"/>
          <w:color w:val="auto"/>
          <w:szCs w:val="24"/>
        </w:rPr>
        <w:t>.</w:t>
      </w:r>
    </w:p>
    <w:p w:rsidR="0076629D" w:rsidRPr="004826DC" w:rsidRDefault="0076629D" w:rsidP="0076629D">
      <w:pPr>
        <w:pStyle w:val="SubttuloTR"/>
        <w:rPr>
          <w:rFonts w:ascii="Calibri" w:hAnsi="Calibri" w:cs="Times New Roman"/>
          <w:bCs w:val="0"/>
          <w:lang w:eastAsia="pt-BR"/>
        </w:rPr>
      </w:pPr>
      <w:r w:rsidRPr="004826DC">
        <w:rPr>
          <w:rFonts w:ascii="Calibri" w:hAnsi="Calibri" w:cs="Times New Roman"/>
          <w:bCs w:val="0"/>
          <w:lang w:eastAsia="pt-BR"/>
        </w:rPr>
        <w:t xml:space="preserve">Aplicação da contagem de pontos de função para fins de remuneração dos diversos tipos de OS previstos nesta </w:t>
      </w:r>
    </w:p>
    <w:p w:rsidR="0076629D" w:rsidRPr="004826DC" w:rsidRDefault="007D73E1" w:rsidP="0076629D">
      <w:pPr>
        <w:pStyle w:val="Ttulo2"/>
        <w:keepNext w:val="0"/>
        <w:numPr>
          <w:ilvl w:val="1"/>
          <w:numId w:val="0"/>
        </w:numPr>
        <w:tabs>
          <w:tab w:val="clear" w:pos="1701"/>
        </w:tabs>
        <w:spacing w:before="200" w:line="276" w:lineRule="auto"/>
        <w:ind w:left="1286" w:right="0" w:hanging="576"/>
        <w:jc w:val="both"/>
        <w:rPr>
          <w:rFonts w:ascii="Calibri" w:hAnsi="Calibri"/>
          <w:b w:val="0"/>
          <w:color w:val="auto"/>
          <w:szCs w:val="24"/>
        </w:rPr>
      </w:pPr>
      <w:r w:rsidRPr="004826DC">
        <w:rPr>
          <w:rFonts w:ascii="Calibri" w:hAnsi="Calibri"/>
          <w:b w:val="0"/>
          <w:color w:val="auto"/>
          <w:szCs w:val="24"/>
        </w:rPr>
        <w:t>3.138</w:t>
      </w:r>
      <w:r w:rsidRPr="004826DC">
        <w:rPr>
          <w:rFonts w:ascii="Calibri" w:hAnsi="Calibri"/>
          <w:b w:val="0"/>
          <w:color w:val="auto"/>
          <w:szCs w:val="24"/>
        </w:rPr>
        <w:tab/>
      </w:r>
      <w:r w:rsidR="0076629D" w:rsidRPr="004826DC">
        <w:rPr>
          <w:rFonts w:ascii="Calibri" w:hAnsi="Calibri"/>
          <w:b w:val="0"/>
          <w:color w:val="auto"/>
          <w:szCs w:val="24"/>
        </w:rPr>
        <w:t xml:space="preserve">Nas OS de projeto, a contagem a ser considerada para fins de remuneração é a contagem detalhada dos serviços realizados em cada </w:t>
      </w:r>
      <w:r w:rsidR="0076629D" w:rsidRPr="004826DC">
        <w:rPr>
          <w:rFonts w:ascii="Calibri" w:hAnsi="Calibri"/>
          <w:b w:val="0"/>
          <w:i/>
          <w:color w:val="auto"/>
          <w:szCs w:val="24"/>
        </w:rPr>
        <w:t>release</w:t>
      </w:r>
      <w:r w:rsidR="0076629D" w:rsidRPr="004826DC">
        <w:rPr>
          <w:rFonts w:ascii="Calibri" w:hAnsi="Calibri"/>
          <w:b w:val="0"/>
          <w:color w:val="auto"/>
          <w:szCs w:val="24"/>
        </w:rPr>
        <w:t xml:space="preserve"> de homologação (tipo de contagem de desenvolvimento ou melhoria, conforme o caso) Neste caso, o formulário de OS conterá campos específicos para registro da medição estimativa, a ser informada no ato da abertura da OS, e para registro das medições detalhadas, a serem informadas após cada homologação.</w:t>
      </w:r>
    </w:p>
    <w:p w:rsidR="0076629D" w:rsidRPr="004826DC" w:rsidRDefault="007D73E1" w:rsidP="0076629D">
      <w:pPr>
        <w:pStyle w:val="Ttulo2"/>
        <w:keepNext w:val="0"/>
        <w:numPr>
          <w:ilvl w:val="1"/>
          <w:numId w:val="0"/>
        </w:numPr>
        <w:tabs>
          <w:tab w:val="clear" w:pos="1701"/>
        </w:tabs>
        <w:spacing w:before="200" w:line="276" w:lineRule="auto"/>
        <w:ind w:left="1286" w:right="0" w:hanging="576"/>
        <w:jc w:val="both"/>
        <w:rPr>
          <w:rFonts w:ascii="Calibri" w:hAnsi="Calibri"/>
          <w:b w:val="0"/>
          <w:color w:val="auto"/>
          <w:szCs w:val="24"/>
        </w:rPr>
      </w:pPr>
      <w:r w:rsidRPr="004826DC">
        <w:rPr>
          <w:rFonts w:ascii="Calibri" w:hAnsi="Calibri"/>
          <w:b w:val="0"/>
          <w:color w:val="auto"/>
          <w:szCs w:val="24"/>
        </w:rPr>
        <w:t>3.139</w:t>
      </w:r>
      <w:r w:rsidRPr="004826DC">
        <w:rPr>
          <w:rFonts w:ascii="Calibri" w:hAnsi="Calibri"/>
          <w:b w:val="0"/>
          <w:color w:val="auto"/>
          <w:szCs w:val="24"/>
        </w:rPr>
        <w:tab/>
      </w:r>
      <w:r w:rsidR="0076629D" w:rsidRPr="004826DC">
        <w:rPr>
          <w:rFonts w:ascii="Calibri" w:hAnsi="Calibri"/>
          <w:b w:val="0"/>
          <w:color w:val="auto"/>
          <w:szCs w:val="24"/>
        </w:rPr>
        <w:t>Nas OS de manutenção evolutiva/adaptativa, a contagem a ser considerada para fins de remuneração é a contagem detalhada dos serviços (tipo de contagem de desenvolvimento ou melhoria conforme o caso) a ser realizada após a homologação pela área responsável. Neste caso, o formulário de OS conterá campos específicos para registro da medição estimativa, a ser informada no ato da abertura da OS, e para registro da medição detalhada, a ser informada após a homologação dos serviços.</w:t>
      </w:r>
    </w:p>
    <w:p w:rsidR="0076629D" w:rsidRPr="004826DC" w:rsidRDefault="007D73E1" w:rsidP="0076629D">
      <w:pPr>
        <w:pStyle w:val="Ttulo2"/>
        <w:keepNext w:val="0"/>
        <w:numPr>
          <w:ilvl w:val="1"/>
          <w:numId w:val="0"/>
        </w:numPr>
        <w:tabs>
          <w:tab w:val="clear" w:pos="1701"/>
        </w:tabs>
        <w:spacing w:before="200" w:line="276" w:lineRule="auto"/>
        <w:ind w:left="1286" w:right="0" w:hanging="576"/>
        <w:jc w:val="both"/>
        <w:rPr>
          <w:rFonts w:ascii="Calibri" w:hAnsi="Calibri"/>
          <w:b w:val="0"/>
          <w:color w:val="auto"/>
          <w:szCs w:val="24"/>
        </w:rPr>
      </w:pPr>
      <w:r w:rsidRPr="004826DC">
        <w:rPr>
          <w:rFonts w:ascii="Calibri" w:hAnsi="Calibri"/>
          <w:b w:val="0"/>
          <w:color w:val="auto"/>
          <w:szCs w:val="24"/>
        </w:rPr>
        <w:t>3.140</w:t>
      </w:r>
      <w:r w:rsidRPr="004826DC">
        <w:rPr>
          <w:rFonts w:ascii="Calibri" w:hAnsi="Calibri"/>
          <w:b w:val="0"/>
          <w:color w:val="auto"/>
          <w:szCs w:val="24"/>
        </w:rPr>
        <w:tab/>
      </w:r>
      <w:r w:rsidR="0076629D" w:rsidRPr="004826DC">
        <w:rPr>
          <w:rFonts w:ascii="Calibri" w:hAnsi="Calibri"/>
          <w:b w:val="0"/>
          <w:color w:val="auto"/>
          <w:szCs w:val="24"/>
        </w:rPr>
        <w:t>Nas OS de documentação, testes e preparação do ambiente de treinamento, a contagem a ser considerada para fins de remuneração é a contagem detalhada da aplicação (tipo de contagem de aplicação) a ser documentada, testada ou ter seu ambiente de treinamento preparado, informada no ato da abertura da OS.</w:t>
      </w:r>
    </w:p>
    <w:p w:rsidR="0076629D" w:rsidRPr="004826DC" w:rsidRDefault="007D73E1" w:rsidP="0076629D">
      <w:pPr>
        <w:pStyle w:val="Ttulo2"/>
        <w:keepNext w:val="0"/>
        <w:numPr>
          <w:ilvl w:val="1"/>
          <w:numId w:val="0"/>
        </w:numPr>
        <w:tabs>
          <w:tab w:val="clear" w:pos="1701"/>
        </w:tabs>
        <w:spacing w:before="200" w:line="276" w:lineRule="auto"/>
        <w:ind w:left="1286" w:right="0" w:hanging="576"/>
        <w:jc w:val="both"/>
        <w:rPr>
          <w:rFonts w:ascii="Calibri" w:hAnsi="Calibri"/>
          <w:b w:val="0"/>
          <w:color w:val="auto"/>
          <w:szCs w:val="24"/>
        </w:rPr>
      </w:pPr>
      <w:r w:rsidRPr="004826DC">
        <w:rPr>
          <w:rFonts w:ascii="Calibri" w:hAnsi="Calibri"/>
          <w:b w:val="0"/>
          <w:color w:val="auto"/>
          <w:szCs w:val="24"/>
        </w:rPr>
        <w:t>3.141</w:t>
      </w:r>
      <w:r w:rsidRPr="004826DC">
        <w:rPr>
          <w:rFonts w:ascii="Calibri" w:hAnsi="Calibri"/>
          <w:b w:val="0"/>
          <w:color w:val="auto"/>
          <w:szCs w:val="24"/>
        </w:rPr>
        <w:tab/>
      </w:r>
      <w:r w:rsidR="0076629D" w:rsidRPr="004826DC">
        <w:rPr>
          <w:rFonts w:ascii="Calibri" w:hAnsi="Calibri"/>
          <w:b w:val="0"/>
          <w:color w:val="auto"/>
          <w:szCs w:val="24"/>
        </w:rPr>
        <w:t>Nas OS de sustentação de sistemas, será considerada a contagem detalhada da aplicação (tipo de contagem de aplicação) e, para fins de dimensionamento do volume médio de manutenções corretivas, serão adotadas as orientações para o dimensionamento de “manutenção corretiva em sistema legado” descritas na seção de itens não mensuráveis do Manual de Contagem de Pontos de Função do TCU.</w:t>
      </w:r>
    </w:p>
    <w:p w:rsidR="0076629D" w:rsidRPr="004826DC" w:rsidRDefault="007D73E1" w:rsidP="0076629D">
      <w:pPr>
        <w:pStyle w:val="Ttulo2"/>
        <w:keepNext w:val="0"/>
        <w:numPr>
          <w:ilvl w:val="1"/>
          <w:numId w:val="0"/>
        </w:numPr>
        <w:tabs>
          <w:tab w:val="clear" w:pos="1701"/>
        </w:tabs>
        <w:spacing w:before="200" w:line="276" w:lineRule="auto"/>
        <w:ind w:left="1286" w:right="0" w:hanging="576"/>
        <w:jc w:val="both"/>
        <w:rPr>
          <w:rFonts w:ascii="Calibri" w:hAnsi="Calibri"/>
          <w:b w:val="0"/>
          <w:color w:val="auto"/>
          <w:szCs w:val="24"/>
        </w:rPr>
      </w:pPr>
      <w:r w:rsidRPr="004826DC">
        <w:rPr>
          <w:rFonts w:ascii="Calibri" w:hAnsi="Calibri"/>
          <w:b w:val="0"/>
          <w:color w:val="auto"/>
          <w:szCs w:val="24"/>
        </w:rPr>
        <w:t>3.142</w:t>
      </w:r>
      <w:r w:rsidRPr="004826DC">
        <w:rPr>
          <w:rFonts w:ascii="Calibri" w:hAnsi="Calibri"/>
          <w:b w:val="0"/>
          <w:color w:val="auto"/>
          <w:szCs w:val="24"/>
        </w:rPr>
        <w:tab/>
      </w:r>
      <w:r w:rsidR="0076629D" w:rsidRPr="004826DC">
        <w:rPr>
          <w:rFonts w:ascii="Calibri" w:hAnsi="Calibri"/>
          <w:b w:val="0"/>
          <w:color w:val="auto"/>
          <w:szCs w:val="24"/>
        </w:rPr>
        <w:t>No Anexo X,</w:t>
      </w:r>
      <w:r w:rsidRPr="004826DC">
        <w:rPr>
          <w:rFonts w:ascii="Calibri" w:hAnsi="Calibri"/>
          <w:b w:val="0"/>
          <w:color w:val="auto"/>
          <w:szCs w:val="24"/>
        </w:rPr>
        <w:t xml:space="preserve"> </w:t>
      </w:r>
      <w:r w:rsidR="0076629D" w:rsidRPr="004826DC">
        <w:rPr>
          <w:rFonts w:ascii="Calibri" w:hAnsi="Calibri"/>
          <w:b w:val="0"/>
          <w:color w:val="auto"/>
          <w:szCs w:val="24"/>
        </w:rPr>
        <w:t>são apresentados exemplos de cálculo de valor para os diversos tipos de OS previstas nesta contratação.</w:t>
      </w:r>
    </w:p>
    <w:p w:rsidR="0076629D" w:rsidRPr="004826DC" w:rsidRDefault="007D73E1" w:rsidP="0076629D">
      <w:pPr>
        <w:pStyle w:val="Ttulo2"/>
        <w:keepNext w:val="0"/>
        <w:numPr>
          <w:ilvl w:val="1"/>
          <w:numId w:val="0"/>
        </w:numPr>
        <w:tabs>
          <w:tab w:val="clear" w:pos="1701"/>
        </w:tabs>
        <w:spacing w:before="200" w:line="276" w:lineRule="auto"/>
        <w:ind w:left="1286" w:right="0" w:hanging="576"/>
        <w:jc w:val="both"/>
        <w:rPr>
          <w:rFonts w:ascii="Calibri" w:hAnsi="Calibri"/>
          <w:b w:val="0"/>
          <w:color w:val="auto"/>
          <w:szCs w:val="24"/>
        </w:rPr>
      </w:pPr>
      <w:r w:rsidRPr="004826DC">
        <w:rPr>
          <w:rFonts w:ascii="Calibri" w:hAnsi="Calibri"/>
          <w:b w:val="0"/>
          <w:color w:val="auto"/>
          <w:szCs w:val="24"/>
        </w:rPr>
        <w:t>3.143</w:t>
      </w:r>
      <w:r w:rsidRPr="004826DC">
        <w:rPr>
          <w:rFonts w:ascii="Calibri" w:hAnsi="Calibri"/>
          <w:b w:val="0"/>
          <w:color w:val="auto"/>
          <w:szCs w:val="24"/>
        </w:rPr>
        <w:tab/>
      </w:r>
      <w:r w:rsidR="0076629D" w:rsidRPr="004826DC">
        <w:rPr>
          <w:rFonts w:ascii="Calibri" w:hAnsi="Calibri"/>
          <w:b w:val="0"/>
          <w:color w:val="auto"/>
          <w:szCs w:val="24"/>
        </w:rPr>
        <w:t>Em qualquer tipo de OS, sempre que aplicável, devem ser observadas as regras para contagem de itens não mensuráveis previstas no Manual de Contagem de Pontos de Função do TCU.</w:t>
      </w:r>
    </w:p>
    <w:p w:rsidR="0076629D" w:rsidRPr="004826DC" w:rsidRDefault="0076629D" w:rsidP="0076629D">
      <w:pPr>
        <w:pStyle w:val="SubttuloTR"/>
        <w:rPr>
          <w:rFonts w:ascii="Calibri" w:hAnsi="Calibri" w:cs="Times New Roman"/>
          <w:bCs w:val="0"/>
          <w:lang w:eastAsia="pt-BR"/>
        </w:rPr>
      </w:pPr>
      <w:r w:rsidRPr="004826DC">
        <w:rPr>
          <w:rFonts w:ascii="Calibri" w:hAnsi="Calibri" w:cs="Times New Roman"/>
          <w:bCs w:val="0"/>
          <w:lang w:eastAsia="pt-BR"/>
        </w:rPr>
        <w:lastRenderedPageBreak/>
        <w:t>Instrumentos de solicitação, acompanhamento e avaliação dos serviços</w:t>
      </w:r>
    </w:p>
    <w:p w:rsidR="0076629D" w:rsidRPr="004826DC" w:rsidRDefault="007D73E1" w:rsidP="0076629D">
      <w:pPr>
        <w:pStyle w:val="Ttulo2"/>
        <w:keepNext w:val="0"/>
        <w:numPr>
          <w:ilvl w:val="1"/>
          <w:numId w:val="0"/>
        </w:numPr>
        <w:tabs>
          <w:tab w:val="clear" w:pos="1701"/>
        </w:tabs>
        <w:spacing w:before="200" w:line="276" w:lineRule="auto"/>
        <w:ind w:left="1286" w:right="0" w:hanging="576"/>
        <w:jc w:val="both"/>
        <w:rPr>
          <w:rFonts w:ascii="Calibri" w:hAnsi="Calibri"/>
          <w:b w:val="0"/>
          <w:color w:val="auto"/>
          <w:szCs w:val="24"/>
        </w:rPr>
      </w:pPr>
      <w:r w:rsidRPr="004826DC">
        <w:rPr>
          <w:rFonts w:ascii="Calibri" w:hAnsi="Calibri"/>
          <w:b w:val="0"/>
          <w:color w:val="auto"/>
          <w:szCs w:val="24"/>
        </w:rPr>
        <w:t>3.144</w:t>
      </w:r>
      <w:r w:rsidRPr="004826DC">
        <w:rPr>
          <w:rFonts w:ascii="Calibri" w:hAnsi="Calibri"/>
          <w:b w:val="0"/>
          <w:color w:val="auto"/>
          <w:szCs w:val="24"/>
        </w:rPr>
        <w:tab/>
      </w:r>
      <w:r w:rsidR="0076629D" w:rsidRPr="004826DC">
        <w:rPr>
          <w:rFonts w:ascii="Calibri" w:hAnsi="Calibri"/>
          <w:b w:val="0"/>
          <w:color w:val="auto"/>
          <w:szCs w:val="24"/>
        </w:rPr>
        <w:t xml:space="preserve">Será utilizado o instrumento de ordem de serviço (OS) como ferramenta de demanda à </w:t>
      </w:r>
      <w:r w:rsidR="00C4442C" w:rsidRPr="004826DC">
        <w:rPr>
          <w:rFonts w:ascii="Calibri" w:hAnsi="Calibri"/>
          <w:b w:val="0"/>
          <w:color w:val="auto"/>
          <w:szCs w:val="24"/>
        </w:rPr>
        <w:t>CONTRATADA</w:t>
      </w:r>
      <w:r w:rsidR="0076629D" w:rsidRPr="004826DC">
        <w:rPr>
          <w:rFonts w:ascii="Calibri" w:hAnsi="Calibri"/>
          <w:b w:val="0"/>
          <w:color w:val="auto"/>
          <w:szCs w:val="24"/>
        </w:rPr>
        <w:t>.</w:t>
      </w:r>
    </w:p>
    <w:p w:rsidR="0076629D" w:rsidRPr="004826DC" w:rsidRDefault="007D73E1" w:rsidP="0076629D">
      <w:pPr>
        <w:pStyle w:val="Ttulo2"/>
        <w:keepNext w:val="0"/>
        <w:numPr>
          <w:ilvl w:val="1"/>
          <w:numId w:val="0"/>
        </w:numPr>
        <w:tabs>
          <w:tab w:val="clear" w:pos="1701"/>
        </w:tabs>
        <w:spacing w:before="200" w:line="276" w:lineRule="auto"/>
        <w:ind w:left="1286" w:right="0" w:hanging="576"/>
        <w:jc w:val="both"/>
        <w:rPr>
          <w:rFonts w:ascii="Calibri" w:hAnsi="Calibri"/>
          <w:b w:val="0"/>
          <w:color w:val="auto"/>
          <w:szCs w:val="24"/>
        </w:rPr>
      </w:pPr>
      <w:r w:rsidRPr="004826DC">
        <w:rPr>
          <w:rFonts w:ascii="Calibri" w:hAnsi="Calibri"/>
          <w:b w:val="0"/>
          <w:color w:val="auto"/>
          <w:szCs w:val="24"/>
        </w:rPr>
        <w:t>3.145</w:t>
      </w:r>
      <w:r w:rsidRPr="004826DC">
        <w:rPr>
          <w:rFonts w:ascii="Calibri" w:hAnsi="Calibri"/>
          <w:b w:val="0"/>
          <w:color w:val="auto"/>
          <w:szCs w:val="24"/>
        </w:rPr>
        <w:tab/>
      </w:r>
      <w:r w:rsidR="0076629D" w:rsidRPr="004826DC">
        <w:rPr>
          <w:rFonts w:ascii="Calibri" w:hAnsi="Calibri"/>
          <w:b w:val="0"/>
          <w:color w:val="auto"/>
          <w:szCs w:val="24"/>
        </w:rPr>
        <w:t>Conforme detalhado anteriormente, na presente contratação estão previstos seis tipos de ordens de serviço. Cada tipo de OS possui fluxo de trabalho próprio, detalhados nos Anexos II de A a F.</w:t>
      </w:r>
    </w:p>
    <w:p w:rsidR="0076629D" w:rsidRPr="004826DC" w:rsidRDefault="007D73E1" w:rsidP="0076629D">
      <w:pPr>
        <w:pStyle w:val="Ttulo2"/>
        <w:keepNext w:val="0"/>
        <w:numPr>
          <w:ilvl w:val="1"/>
          <w:numId w:val="0"/>
        </w:numPr>
        <w:tabs>
          <w:tab w:val="clear" w:pos="1701"/>
        </w:tabs>
        <w:spacing w:before="200" w:line="276" w:lineRule="auto"/>
        <w:ind w:left="1286" w:right="0" w:hanging="576"/>
        <w:jc w:val="both"/>
        <w:rPr>
          <w:rFonts w:ascii="Calibri" w:hAnsi="Calibri"/>
          <w:b w:val="0"/>
          <w:color w:val="auto"/>
          <w:szCs w:val="24"/>
        </w:rPr>
      </w:pPr>
      <w:r w:rsidRPr="004826DC">
        <w:rPr>
          <w:rFonts w:ascii="Calibri" w:hAnsi="Calibri"/>
          <w:b w:val="0"/>
          <w:color w:val="auto"/>
          <w:szCs w:val="24"/>
        </w:rPr>
        <w:t>3.146</w:t>
      </w:r>
      <w:r w:rsidRPr="004826DC">
        <w:rPr>
          <w:rFonts w:ascii="Calibri" w:hAnsi="Calibri"/>
          <w:b w:val="0"/>
          <w:color w:val="auto"/>
          <w:szCs w:val="24"/>
        </w:rPr>
        <w:tab/>
      </w:r>
      <w:r w:rsidR="0076629D" w:rsidRPr="004826DC">
        <w:rPr>
          <w:rFonts w:ascii="Calibri" w:hAnsi="Calibri"/>
          <w:b w:val="0"/>
          <w:color w:val="auto"/>
          <w:szCs w:val="24"/>
        </w:rPr>
        <w:t>O Anexo VIII apresenta os modelos de OS previstos na presente contratação.</w:t>
      </w:r>
    </w:p>
    <w:p w:rsidR="0076629D" w:rsidRPr="004826DC" w:rsidRDefault="007D73E1" w:rsidP="0076629D">
      <w:pPr>
        <w:pStyle w:val="Ttulo2"/>
        <w:keepNext w:val="0"/>
        <w:numPr>
          <w:ilvl w:val="1"/>
          <w:numId w:val="0"/>
        </w:numPr>
        <w:tabs>
          <w:tab w:val="clear" w:pos="1701"/>
        </w:tabs>
        <w:spacing w:before="200" w:line="276" w:lineRule="auto"/>
        <w:ind w:left="1286" w:right="0" w:hanging="576"/>
        <w:jc w:val="both"/>
        <w:rPr>
          <w:rFonts w:ascii="Calibri" w:hAnsi="Calibri"/>
          <w:b w:val="0"/>
          <w:color w:val="auto"/>
          <w:szCs w:val="24"/>
        </w:rPr>
      </w:pPr>
      <w:r w:rsidRPr="004826DC">
        <w:rPr>
          <w:rFonts w:ascii="Calibri" w:hAnsi="Calibri"/>
          <w:b w:val="0"/>
          <w:color w:val="auto"/>
          <w:szCs w:val="24"/>
        </w:rPr>
        <w:t>3.147</w:t>
      </w:r>
      <w:r w:rsidRPr="004826DC">
        <w:rPr>
          <w:rFonts w:ascii="Calibri" w:hAnsi="Calibri"/>
          <w:b w:val="0"/>
          <w:color w:val="auto"/>
          <w:szCs w:val="24"/>
        </w:rPr>
        <w:tab/>
      </w:r>
      <w:r w:rsidR="0076629D" w:rsidRPr="004826DC">
        <w:rPr>
          <w:rFonts w:ascii="Calibri" w:hAnsi="Calibri"/>
          <w:b w:val="0"/>
          <w:color w:val="auto"/>
          <w:szCs w:val="24"/>
        </w:rPr>
        <w:t>As ordens de serviço do tipo projeto e manutenção adaptativa/ evolutiva serão abertas com base na pontuação estimada para o serviço. Após a homologação, essas devem ser atualizadas com a pontuação detalhada</w:t>
      </w:r>
      <w:r w:rsidRPr="004826DC">
        <w:rPr>
          <w:rFonts w:ascii="Calibri" w:hAnsi="Calibri"/>
          <w:b w:val="0"/>
          <w:color w:val="auto"/>
          <w:szCs w:val="24"/>
        </w:rPr>
        <w:t xml:space="preserve">, que será adotada como medida </w:t>
      </w:r>
      <w:r w:rsidR="0076629D" w:rsidRPr="004826DC">
        <w:rPr>
          <w:rFonts w:ascii="Calibri" w:hAnsi="Calibri"/>
          <w:b w:val="0"/>
          <w:color w:val="auto"/>
          <w:szCs w:val="24"/>
        </w:rPr>
        <w:t>para a remuneração do serviço.</w:t>
      </w:r>
    </w:p>
    <w:p w:rsidR="0076629D" w:rsidRPr="004826DC" w:rsidRDefault="007D73E1" w:rsidP="0076629D">
      <w:pPr>
        <w:pStyle w:val="Ttulo2"/>
        <w:keepNext w:val="0"/>
        <w:numPr>
          <w:ilvl w:val="1"/>
          <w:numId w:val="0"/>
        </w:numPr>
        <w:tabs>
          <w:tab w:val="clear" w:pos="1701"/>
        </w:tabs>
        <w:spacing w:before="200" w:line="276" w:lineRule="auto"/>
        <w:ind w:left="1286" w:right="0" w:hanging="576"/>
        <w:jc w:val="both"/>
        <w:rPr>
          <w:rFonts w:ascii="Calibri" w:hAnsi="Calibri"/>
          <w:b w:val="0"/>
          <w:color w:val="auto"/>
          <w:szCs w:val="24"/>
        </w:rPr>
      </w:pPr>
      <w:r w:rsidRPr="004826DC">
        <w:rPr>
          <w:rFonts w:ascii="Calibri" w:hAnsi="Calibri"/>
          <w:b w:val="0"/>
          <w:color w:val="auto"/>
          <w:szCs w:val="24"/>
        </w:rPr>
        <w:t>3.148</w:t>
      </w:r>
      <w:r w:rsidRPr="004826DC">
        <w:rPr>
          <w:rFonts w:ascii="Calibri" w:hAnsi="Calibri"/>
          <w:b w:val="0"/>
          <w:color w:val="auto"/>
          <w:szCs w:val="24"/>
        </w:rPr>
        <w:tab/>
      </w:r>
      <w:r w:rsidR="0076629D" w:rsidRPr="004826DC">
        <w:rPr>
          <w:rFonts w:ascii="Calibri" w:hAnsi="Calibri"/>
          <w:b w:val="0"/>
          <w:color w:val="auto"/>
          <w:szCs w:val="24"/>
        </w:rPr>
        <w:t>As demais OS já serão abertas com a pontuação que será utilizada para fins de cálculo da remuneração dos serviços.</w:t>
      </w:r>
    </w:p>
    <w:p w:rsidR="0076629D" w:rsidRPr="004826DC" w:rsidRDefault="007D73E1" w:rsidP="0076629D">
      <w:pPr>
        <w:pStyle w:val="Ttulo2"/>
        <w:keepNext w:val="0"/>
        <w:numPr>
          <w:ilvl w:val="1"/>
          <w:numId w:val="0"/>
        </w:numPr>
        <w:tabs>
          <w:tab w:val="clear" w:pos="1701"/>
        </w:tabs>
        <w:spacing w:before="200" w:line="276" w:lineRule="auto"/>
        <w:ind w:left="1286" w:right="0" w:hanging="576"/>
        <w:jc w:val="both"/>
        <w:rPr>
          <w:rFonts w:ascii="Calibri" w:hAnsi="Calibri"/>
          <w:b w:val="0"/>
          <w:color w:val="auto"/>
          <w:szCs w:val="24"/>
        </w:rPr>
      </w:pPr>
      <w:r w:rsidRPr="004826DC">
        <w:rPr>
          <w:rFonts w:ascii="Calibri" w:hAnsi="Calibri"/>
          <w:b w:val="0"/>
          <w:color w:val="auto"/>
          <w:szCs w:val="24"/>
        </w:rPr>
        <w:t>3.149</w:t>
      </w:r>
      <w:r w:rsidRPr="004826DC">
        <w:rPr>
          <w:rFonts w:ascii="Calibri" w:hAnsi="Calibri"/>
          <w:b w:val="0"/>
          <w:color w:val="auto"/>
          <w:szCs w:val="24"/>
        </w:rPr>
        <w:tab/>
      </w:r>
      <w:r w:rsidR="0076629D" w:rsidRPr="004826DC">
        <w:rPr>
          <w:rFonts w:ascii="Calibri" w:hAnsi="Calibri"/>
          <w:b w:val="0"/>
          <w:color w:val="auto"/>
          <w:szCs w:val="24"/>
        </w:rPr>
        <w:t>A OS identificará o responsável técnico pela demanda no TCU e a área requisitante do serviço. Esta última será responsável pela homologação dos produtos, quando aplicável. A OS também conterá as especificações ou indicação da forma de acesso às informações necessárias à execução dos serviços.</w:t>
      </w:r>
    </w:p>
    <w:p w:rsidR="0076629D" w:rsidRPr="004826DC" w:rsidRDefault="007D73E1" w:rsidP="0076629D">
      <w:pPr>
        <w:pStyle w:val="Ttulo2"/>
        <w:keepNext w:val="0"/>
        <w:numPr>
          <w:ilvl w:val="1"/>
          <w:numId w:val="0"/>
        </w:numPr>
        <w:tabs>
          <w:tab w:val="clear" w:pos="1701"/>
        </w:tabs>
        <w:spacing w:before="200" w:line="276" w:lineRule="auto"/>
        <w:ind w:left="1286" w:right="0" w:hanging="576"/>
        <w:jc w:val="both"/>
        <w:rPr>
          <w:rFonts w:ascii="Calibri" w:hAnsi="Calibri"/>
          <w:b w:val="0"/>
          <w:color w:val="auto"/>
          <w:szCs w:val="24"/>
        </w:rPr>
      </w:pPr>
      <w:r w:rsidRPr="004826DC">
        <w:rPr>
          <w:rFonts w:ascii="Calibri" w:hAnsi="Calibri"/>
          <w:b w:val="0"/>
          <w:color w:val="auto"/>
          <w:szCs w:val="24"/>
        </w:rPr>
        <w:t>3.150</w:t>
      </w:r>
      <w:r w:rsidRPr="004826DC">
        <w:rPr>
          <w:rFonts w:ascii="Calibri" w:hAnsi="Calibri"/>
          <w:b w:val="0"/>
          <w:color w:val="auto"/>
          <w:szCs w:val="24"/>
        </w:rPr>
        <w:tab/>
      </w:r>
      <w:r w:rsidR="0076629D" w:rsidRPr="004826DC">
        <w:rPr>
          <w:rFonts w:ascii="Calibri" w:hAnsi="Calibri"/>
          <w:b w:val="0"/>
          <w:color w:val="auto"/>
          <w:szCs w:val="24"/>
        </w:rPr>
        <w:t xml:space="preserve">Quando aplicável, a OS indicará os grupos de atividade a serem executados pela </w:t>
      </w:r>
      <w:r w:rsidR="00C4442C" w:rsidRPr="004826DC">
        <w:rPr>
          <w:rFonts w:ascii="Calibri" w:hAnsi="Calibri"/>
          <w:b w:val="0"/>
          <w:color w:val="auto"/>
          <w:szCs w:val="24"/>
        </w:rPr>
        <w:t>CONTRATADA</w:t>
      </w:r>
      <w:r w:rsidR="0076629D" w:rsidRPr="004826DC">
        <w:rPr>
          <w:rFonts w:ascii="Calibri" w:hAnsi="Calibri"/>
          <w:b w:val="0"/>
          <w:color w:val="auto"/>
          <w:szCs w:val="24"/>
        </w:rPr>
        <w:t>, no escopo dos serviços solicitados.</w:t>
      </w:r>
    </w:p>
    <w:p w:rsidR="0076629D" w:rsidRPr="004826DC" w:rsidRDefault="007D73E1" w:rsidP="0076629D">
      <w:pPr>
        <w:pStyle w:val="Ttulo2"/>
        <w:keepNext w:val="0"/>
        <w:numPr>
          <w:ilvl w:val="1"/>
          <w:numId w:val="0"/>
        </w:numPr>
        <w:tabs>
          <w:tab w:val="clear" w:pos="1701"/>
        </w:tabs>
        <w:spacing w:before="200" w:line="276" w:lineRule="auto"/>
        <w:ind w:left="1286" w:right="0" w:hanging="576"/>
        <w:jc w:val="both"/>
        <w:rPr>
          <w:rFonts w:ascii="Calibri" w:hAnsi="Calibri"/>
          <w:b w:val="0"/>
          <w:color w:val="auto"/>
          <w:szCs w:val="24"/>
        </w:rPr>
      </w:pPr>
      <w:r w:rsidRPr="004826DC">
        <w:rPr>
          <w:rFonts w:ascii="Calibri" w:hAnsi="Calibri"/>
          <w:b w:val="0"/>
          <w:color w:val="auto"/>
          <w:szCs w:val="24"/>
        </w:rPr>
        <w:t>3.151</w:t>
      </w:r>
      <w:r w:rsidRPr="004826DC">
        <w:rPr>
          <w:rFonts w:ascii="Calibri" w:hAnsi="Calibri"/>
          <w:b w:val="0"/>
          <w:color w:val="auto"/>
          <w:szCs w:val="24"/>
        </w:rPr>
        <w:tab/>
      </w:r>
      <w:r w:rsidR="0076629D" w:rsidRPr="004826DC">
        <w:rPr>
          <w:rFonts w:ascii="Calibri" w:hAnsi="Calibri"/>
          <w:b w:val="0"/>
          <w:color w:val="auto"/>
          <w:szCs w:val="24"/>
        </w:rPr>
        <w:t>Os prazos para execução dos serviços da OS de projeto serão definidos durante o planejamento do projeto e registrados no plano de projeto, conforme estabelecido nos fluxos de trabalho apresentados no Anexo II.</w:t>
      </w:r>
    </w:p>
    <w:p w:rsidR="0076629D" w:rsidRPr="004826DC" w:rsidRDefault="007D73E1" w:rsidP="0076629D">
      <w:pPr>
        <w:pStyle w:val="Ttulo2"/>
        <w:keepNext w:val="0"/>
        <w:numPr>
          <w:ilvl w:val="1"/>
          <w:numId w:val="0"/>
        </w:numPr>
        <w:tabs>
          <w:tab w:val="clear" w:pos="1701"/>
        </w:tabs>
        <w:spacing w:before="200" w:line="276" w:lineRule="auto"/>
        <w:ind w:left="1286" w:right="0" w:hanging="576"/>
        <w:jc w:val="both"/>
        <w:rPr>
          <w:rFonts w:ascii="Calibri" w:hAnsi="Calibri"/>
          <w:b w:val="0"/>
          <w:color w:val="auto"/>
          <w:szCs w:val="24"/>
        </w:rPr>
      </w:pPr>
      <w:r w:rsidRPr="004826DC">
        <w:rPr>
          <w:rFonts w:ascii="Calibri" w:hAnsi="Calibri"/>
          <w:b w:val="0"/>
          <w:color w:val="auto"/>
          <w:szCs w:val="24"/>
        </w:rPr>
        <w:t>3.152</w:t>
      </w:r>
      <w:r w:rsidRPr="004826DC">
        <w:rPr>
          <w:rFonts w:ascii="Calibri" w:hAnsi="Calibri"/>
          <w:b w:val="0"/>
          <w:color w:val="auto"/>
          <w:szCs w:val="24"/>
        </w:rPr>
        <w:tab/>
      </w:r>
      <w:r w:rsidR="0076629D" w:rsidRPr="004826DC">
        <w:rPr>
          <w:rFonts w:ascii="Calibri" w:hAnsi="Calibri"/>
          <w:b w:val="0"/>
          <w:color w:val="auto"/>
          <w:szCs w:val="24"/>
        </w:rPr>
        <w:t>Para os demais tipos de OS, os prazos máximos para execução dos serviços variam segundo o número de pontos de função dos serviços relativos à OS, conforme a tabela do Anexo V. Excepcionalmente, e de forma justificada, o Tribunal poderá aceitar o estabelecimento de prazo superior ao estabelecido na tabela em questão.</w:t>
      </w:r>
    </w:p>
    <w:p w:rsidR="0076629D" w:rsidRPr="004826DC" w:rsidRDefault="007D73E1" w:rsidP="0076629D">
      <w:pPr>
        <w:pStyle w:val="Ttulo2"/>
        <w:keepNext w:val="0"/>
        <w:numPr>
          <w:ilvl w:val="1"/>
          <w:numId w:val="0"/>
        </w:numPr>
        <w:tabs>
          <w:tab w:val="clear" w:pos="1701"/>
        </w:tabs>
        <w:spacing w:before="200" w:line="276" w:lineRule="auto"/>
        <w:ind w:left="1286" w:right="0" w:hanging="576"/>
        <w:jc w:val="both"/>
        <w:rPr>
          <w:rFonts w:ascii="Calibri" w:hAnsi="Calibri"/>
          <w:b w:val="0"/>
          <w:color w:val="auto"/>
          <w:szCs w:val="24"/>
        </w:rPr>
      </w:pPr>
      <w:r w:rsidRPr="004826DC">
        <w:rPr>
          <w:rFonts w:ascii="Calibri" w:hAnsi="Calibri"/>
          <w:b w:val="0"/>
          <w:color w:val="auto"/>
          <w:szCs w:val="24"/>
        </w:rPr>
        <w:t>3.153</w:t>
      </w:r>
      <w:r w:rsidRPr="004826DC">
        <w:rPr>
          <w:rFonts w:ascii="Calibri" w:hAnsi="Calibri"/>
          <w:b w:val="0"/>
          <w:color w:val="auto"/>
          <w:szCs w:val="24"/>
        </w:rPr>
        <w:tab/>
      </w:r>
      <w:r w:rsidR="0076629D" w:rsidRPr="004826DC">
        <w:rPr>
          <w:rFonts w:ascii="Calibri" w:hAnsi="Calibri"/>
          <w:b w:val="0"/>
          <w:color w:val="auto"/>
          <w:szCs w:val="24"/>
        </w:rPr>
        <w:t>A OS conterá campos específicos para que, após a entrega dos serviços, possam ser registrados os níveis de serviço observados na sua execução.</w:t>
      </w:r>
    </w:p>
    <w:p w:rsidR="0076629D" w:rsidRPr="004826DC" w:rsidRDefault="007D73E1" w:rsidP="0076629D">
      <w:pPr>
        <w:pStyle w:val="Ttulo2"/>
        <w:keepNext w:val="0"/>
        <w:numPr>
          <w:ilvl w:val="1"/>
          <w:numId w:val="0"/>
        </w:numPr>
        <w:tabs>
          <w:tab w:val="clear" w:pos="1701"/>
        </w:tabs>
        <w:spacing w:before="200" w:line="276" w:lineRule="auto"/>
        <w:ind w:left="1286" w:right="0" w:hanging="576"/>
        <w:jc w:val="both"/>
        <w:rPr>
          <w:rFonts w:ascii="Calibri" w:hAnsi="Calibri"/>
          <w:b w:val="0"/>
          <w:color w:val="auto"/>
          <w:szCs w:val="24"/>
        </w:rPr>
      </w:pPr>
      <w:r w:rsidRPr="004826DC">
        <w:rPr>
          <w:rFonts w:ascii="Calibri" w:hAnsi="Calibri"/>
          <w:b w:val="0"/>
          <w:color w:val="auto"/>
          <w:szCs w:val="24"/>
        </w:rPr>
        <w:t>3.154</w:t>
      </w:r>
      <w:r w:rsidRPr="004826DC">
        <w:rPr>
          <w:rFonts w:ascii="Calibri" w:hAnsi="Calibri"/>
          <w:b w:val="0"/>
          <w:color w:val="auto"/>
          <w:szCs w:val="24"/>
        </w:rPr>
        <w:tab/>
      </w:r>
      <w:r w:rsidR="0076629D" w:rsidRPr="004826DC">
        <w:rPr>
          <w:rFonts w:ascii="Calibri" w:hAnsi="Calibri"/>
          <w:b w:val="0"/>
          <w:color w:val="auto"/>
          <w:szCs w:val="24"/>
        </w:rPr>
        <w:t xml:space="preserve">Quando necessária realização de contagem estimativa dos serviços antes da efetiva abertura da OS, será encaminhada à </w:t>
      </w:r>
      <w:r w:rsidR="00C4442C" w:rsidRPr="004826DC">
        <w:rPr>
          <w:rFonts w:ascii="Calibri" w:hAnsi="Calibri"/>
          <w:b w:val="0"/>
          <w:color w:val="auto"/>
          <w:szCs w:val="24"/>
        </w:rPr>
        <w:t>CONTRATADA</w:t>
      </w:r>
      <w:r w:rsidR="0076629D" w:rsidRPr="004826DC">
        <w:rPr>
          <w:rFonts w:ascii="Calibri" w:hAnsi="Calibri"/>
          <w:b w:val="0"/>
          <w:color w:val="auto"/>
          <w:szCs w:val="24"/>
        </w:rPr>
        <w:t xml:space="preserve"> uma minuta do documento contendo os dados necessários à realização da estimativa. A contagem deverá ser feita com base no Manual de Contagem de Pontos de Função do TCU e encaminhada ao Tribunal, por meio de relatório específico e devidamente assinado, nos prazos definidos no Anexo V. O documento será analisado pelo núcleo de </w:t>
      </w:r>
      <w:r w:rsidR="0076629D" w:rsidRPr="004826DC">
        <w:rPr>
          <w:rFonts w:ascii="Calibri" w:hAnsi="Calibri"/>
          <w:b w:val="0"/>
          <w:color w:val="auto"/>
          <w:szCs w:val="24"/>
        </w:rPr>
        <w:lastRenderedPageBreak/>
        <w:t>métricas do TCU e será usado como referência para abertura da OS e anexado ao processo de fiscalização do contrato.</w:t>
      </w:r>
    </w:p>
    <w:p w:rsidR="0076629D" w:rsidRPr="004826DC" w:rsidRDefault="007D73E1" w:rsidP="0076629D">
      <w:pPr>
        <w:pStyle w:val="Ttulo2"/>
        <w:keepNext w:val="0"/>
        <w:numPr>
          <w:ilvl w:val="1"/>
          <w:numId w:val="0"/>
        </w:numPr>
        <w:tabs>
          <w:tab w:val="clear" w:pos="1701"/>
        </w:tabs>
        <w:spacing w:before="200" w:line="276" w:lineRule="auto"/>
        <w:ind w:left="1286" w:right="0" w:hanging="576"/>
        <w:jc w:val="both"/>
        <w:rPr>
          <w:rFonts w:ascii="Calibri" w:hAnsi="Calibri"/>
          <w:b w:val="0"/>
          <w:color w:val="auto"/>
          <w:szCs w:val="24"/>
        </w:rPr>
      </w:pPr>
      <w:r w:rsidRPr="004826DC">
        <w:rPr>
          <w:rFonts w:ascii="Calibri" w:hAnsi="Calibri"/>
          <w:b w:val="0"/>
          <w:color w:val="auto"/>
          <w:szCs w:val="24"/>
        </w:rPr>
        <w:t>3.155</w:t>
      </w:r>
      <w:r w:rsidRPr="004826DC">
        <w:rPr>
          <w:rFonts w:ascii="Calibri" w:hAnsi="Calibri"/>
          <w:b w:val="0"/>
          <w:color w:val="auto"/>
          <w:szCs w:val="24"/>
        </w:rPr>
        <w:tab/>
      </w:r>
      <w:r w:rsidR="0076629D" w:rsidRPr="004826DC">
        <w:rPr>
          <w:rFonts w:ascii="Calibri" w:hAnsi="Calibri"/>
          <w:b w:val="0"/>
          <w:color w:val="auto"/>
          <w:szCs w:val="24"/>
        </w:rPr>
        <w:t xml:space="preserve">O envio de minuta de OS para a </w:t>
      </w:r>
      <w:r w:rsidR="00C4442C" w:rsidRPr="004826DC">
        <w:rPr>
          <w:rFonts w:ascii="Calibri" w:hAnsi="Calibri"/>
          <w:b w:val="0"/>
          <w:color w:val="auto"/>
          <w:szCs w:val="24"/>
        </w:rPr>
        <w:t>CONTRATADA</w:t>
      </w:r>
      <w:r w:rsidR="0076629D" w:rsidRPr="004826DC">
        <w:rPr>
          <w:rFonts w:ascii="Calibri" w:hAnsi="Calibri"/>
          <w:b w:val="0"/>
          <w:color w:val="auto"/>
          <w:szCs w:val="24"/>
        </w:rPr>
        <w:t xml:space="preserve"> com objetivo de subsidiar a realização de contagem estimativa de serviços não caracteriza compromisso de demanda pelo TCU.</w:t>
      </w:r>
    </w:p>
    <w:p w:rsidR="0076629D" w:rsidRPr="004826DC" w:rsidRDefault="007D73E1" w:rsidP="0076629D">
      <w:pPr>
        <w:pStyle w:val="Ttulo2"/>
        <w:keepNext w:val="0"/>
        <w:numPr>
          <w:ilvl w:val="1"/>
          <w:numId w:val="0"/>
        </w:numPr>
        <w:tabs>
          <w:tab w:val="clear" w:pos="1701"/>
        </w:tabs>
        <w:spacing w:before="200" w:line="276" w:lineRule="auto"/>
        <w:ind w:left="1286" w:right="0" w:hanging="576"/>
        <w:jc w:val="both"/>
        <w:rPr>
          <w:rFonts w:ascii="Calibri" w:hAnsi="Calibri"/>
          <w:b w:val="0"/>
          <w:color w:val="auto"/>
          <w:szCs w:val="24"/>
        </w:rPr>
      </w:pPr>
      <w:r w:rsidRPr="004826DC">
        <w:rPr>
          <w:rFonts w:ascii="Calibri" w:hAnsi="Calibri"/>
          <w:b w:val="0"/>
          <w:color w:val="auto"/>
          <w:szCs w:val="24"/>
        </w:rPr>
        <w:t>3.156</w:t>
      </w:r>
      <w:r w:rsidRPr="004826DC">
        <w:rPr>
          <w:rFonts w:ascii="Calibri" w:hAnsi="Calibri"/>
          <w:b w:val="0"/>
          <w:color w:val="auto"/>
          <w:szCs w:val="24"/>
        </w:rPr>
        <w:tab/>
      </w:r>
      <w:r w:rsidR="0076629D" w:rsidRPr="004826DC">
        <w:rPr>
          <w:rFonts w:ascii="Calibri" w:hAnsi="Calibri"/>
          <w:b w:val="0"/>
          <w:color w:val="auto"/>
          <w:szCs w:val="24"/>
        </w:rPr>
        <w:t xml:space="preserve">Toda entrega de artefato realizada pela </w:t>
      </w:r>
      <w:r w:rsidR="00C4442C" w:rsidRPr="004826DC">
        <w:rPr>
          <w:rFonts w:ascii="Calibri" w:hAnsi="Calibri"/>
          <w:b w:val="0"/>
          <w:color w:val="auto"/>
          <w:szCs w:val="24"/>
        </w:rPr>
        <w:t>CONTRATADA</w:t>
      </w:r>
      <w:r w:rsidR="0076629D" w:rsidRPr="004826DC">
        <w:rPr>
          <w:rFonts w:ascii="Calibri" w:hAnsi="Calibri"/>
          <w:b w:val="0"/>
          <w:color w:val="auto"/>
          <w:szCs w:val="24"/>
        </w:rPr>
        <w:t xml:space="preserve"> no contexto da execução de uma OS deve ser formalizada por meio da assinatura do Termo de Recebimento Provisório pelo preposto da </w:t>
      </w:r>
      <w:r w:rsidR="00C4442C" w:rsidRPr="004826DC">
        <w:rPr>
          <w:rFonts w:ascii="Calibri" w:hAnsi="Calibri"/>
          <w:b w:val="0"/>
          <w:color w:val="auto"/>
          <w:szCs w:val="24"/>
        </w:rPr>
        <w:t>CONTRATADA</w:t>
      </w:r>
      <w:r w:rsidR="0076629D" w:rsidRPr="004826DC">
        <w:rPr>
          <w:rFonts w:ascii="Calibri" w:hAnsi="Calibri"/>
          <w:b w:val="0"/>
          <w:color w:val="auto"/>
          <w:szCs w:val="24"/>
        </w:rPr>
        <w:t xml:space="preserve"> e do fiscal técnico do contrato. </w:t>
      </w:r>
    </w:p>
    <w:p w:rsidR="0076629D" w:rsidRPr="004826DC" w:rsidRDefault="007D73E1" w:rsidP="0076629D">
      <w:pPr>
        <w:pStyle w:val="Ttulo2"/>
        <w:keepNext w:val="0"/>
        <w:numPr>
          <w:ilvl w:val="1"/>
          <w:numId w:val="0"/>
        </w:numPr>
        <w:tabs>
          <w:tab w:val="clear" w:pos="1701"/>
        </w:tabs>
        <w:spacing w:before="200" w:line="276" w:lineRule="auto"/>
        <w:ind w:left="1286" w:right="0" w:hanging="576"/>
        <w:jc w:val="both"/>
        <w:rPr>
          <w:rFonts w:ascii="Calibri" w:hAnsi="Calibri"/>
          <w:b w:val="0"/>
          <w:color w:val="auto"/>
          <w:szCs w:val="24"/>
        </w:rPr>
      </w:pPr>
      <w:r w:rsidRPr="004826DC">
        <w:rPr>
          <w:rFonts w:ascii="Calibri" w:hAnsi="Calibri"/>
          <w:b w:val="0"/>
          <w:color w:val="auto"/>
          <w:szCs w:val="24"/>
        </w:rPr>
        <w:t>3.157</w:t>
      </w:r>
      <w:r w:rsidRPr="004826DC">
        <w:rPr>
          <w:rFonts w:ascii="Calibri" w:hAnsi="Calibri"/>
          <w:b w:val="0"/>
          <w:color w:val="auto"/>
          <w:szCs w:val="24"/>
        </w:rPr>
        <w:tab/>
      </w:r>
      <w:r w:rsidR="0076629D" w:rsidRPr="004826DC">
        <w:rPr>
          <w:rFonts w:ascii="Calibri" w:hAnsi="Calibri"/>
          <w:b w:val="0"/>
          <w:color w:val="auto"/>
          <w:szCs w:val="24"/>
        </w:rPr>
        <w:t xml:space="preserve">A cada entrega de artefato, a </w:t>
      </w:r>
      <w:r w:rsidR="00C4442C" w:rsidRPr="004826DC">
        <w:rPr>
          <w:rFonts w:ascii="Calibri" w:hAnsi="Calibri"/>
          <w:b w:val="0"/>
          <w:color w:val="auto"/>
          <w:szCs w:val="24"/>
        </w:rPr>
        <w:t>CONTRATADA</w:t>
      </w:r>
      <w:r w:rsidR="0076629D" w:rsidRPr="004826DC">
        <w:rPr>
          <w:rFonts w:ascii="Calibri" w:hAnsi="Calibri"/>
          <w:b w:val="0"/>
          <w:color w:val="auto"/>
          <w:szCs w:val="24"/>
        </w:rPr>
        <w:t xml:space="preserve"> deverá elaborar minuta do Termo de Recebimento Provisório contendo a relação de artefatos entregues conforme modelo constante no Anexo IX. Após comprovação da entrega dos artefatos relacionados, o fiscal técnico do contrato confeccionará o Termo de Recebimento Provisório a partir da minuta fornecida pela </w:t>
      </w:r>
      <w:r w:rsidR="00C4442C" w:rsidRPr="004826DC">
        <w:rPr>
          <w:rFonts w:ascii="Calibri" w:hAnsi="Calibri"/>
          <w:b w:val="0"/>
          <w:color w:val="auto"/>
          <w:szCs w:val="24"/>
        </w:rPr>
        <w:t>CONTRATADA</w:t>
      </w:r>
      <w:r w:rsidR="0076629D" w:rsidRPr="004826DC">
        <w:rPr>
          <w:rFonts w:ascii="Calibri" w:hAnsi="Calibri"/>
          <w:b w:val="0"/>
          <w:color w:val="auto"/>
          <w:szCs w:val="24"/>
        </w:rPr>
        <w:t>, ao qual as partes aporão suas assinaturas.</w:t>
      </w:r>
    </w:p>
    <w:p w:rsidR="0076629D" w:rsidRPr="004826DC" w:rsidRDefault="007D73E1" w:rsidP="0076629D">
      <w:pPr>
        <w:pStyle w:val="Ttulo2"/>
        <w:keepNext w:val="0"/>
        <w:numPr>
          <w:ilvl w:val="1"/>
          <w:numId w:val="0"/>
        </w:numPr>
        <w:tabs>
          <w:tab w:val="clear" w:pos="1701"/>
        </w:tabs>
        <w:spacing w:before="200" w:line="276" w:lineRule="auto"/>
        <w:ind w:left="1286" w:right="0" w:hanging="576"/>
        <w:jc w:val="both"/>
        <w:rPr>
          <w:rFonts w:ascii="Calibri" w:hAnsi="Calibri"/>
          <w:b w:val="0"/>
          <w:color w:val="auto"/>
          <w:szCs w:val="24"/>
        </w:rPr>
      </w:pPr>
      <w:r w:rsidRPr="004826DC">
        <w:rPr>
          <w:rFonts w:ascii="Calibri" w:hAnsi="Calibri"/>
          <w:b w:val="0"/>
          <w:color w:val="auto"/>
          <w:szCs w:val="24"/>
        </w:rPr>
        <w:t>3.158</w:t>
      </w:r>
      <w:r w:rsidRPr="004826DC">
        <w:rPr>
          <w:rFonts w:ascii="Calibri" w:hAnsi="Calibri"/>
          <w:b w:val="0"/>
          <w:color w:val="auto"/>
          <w:szCs w:val="24"/>
        </w:rPr>
        <w:tab/>
      </w:r>
      <w:r w:rsidR="0076629D" w:rsidRPr="004826DC">
        <w:rPr>
          <w:rFonts w:ascii="Calibri" w:hAnsi="Calibri"/>
          <w:b w:val="0"/>
          <w:color w:val="auto"/>
          <w:szCs w:val="24"/>
        </w:rPr>
        <w:t xml:space="preserve">Todo artefato entregue pela </w:t>
      </w:r>
      <w:r w:rsidR="00C4442C" w:rsidRPr="004826DC">
        <w:rPr>
          <w:rFonts w:ascii="Calibri" w:hAnsi="Calibri"/>
          <w:b w:val="0"/>
          <w:color w:val="auto"/>
          <w:szCs w:val="24"/>
        </w:rPr>
        <w:t>CONTRATADA</w:t>
      </w:r>
      <w:r w:rsidR="0076629D" w:rsidRPr="004826DC">
        <w:rPr>
          <w:rFonts w:ascii="Calibri" w:hAnsi="Calibri"/>
          <w:b w:val="0"/>
          <w:color w:val="auto"/>
          <w:szCs w:val="24"/>
        </w:rPr>
        <w:t xml:space="preserve"> no contexto da execução de uma OS será submetido à avaliação do TCU, conforme requisitos de qualidade especificados no Anexo VII.</w:t>
      </w:r>
    </w:p>
    <w:p w:rsidR="0076629D" w:rsidRPr="004826DC" w:rsidRDefault="007D73E1" w:rsidP="0076629D">
      <w:pPr>
        <w:pStyle w:val="Ttulo2"/>
        <w:keepNext w:val="0"/>
        <w:numPr>
          <w:ilvl w:val="1"/>
          <w:numId w:val="0"/>
        </w:numPr>
        <w:tabs>
          <w:tab w:val="clear" w:pos="1701"/>
        </w:tabs>
        <w:spacing w:before="200" w:line="276" w:lineRule="auto"/>
        <w:ind w:left="1286" w:right="0" w:hanging="576"/>
        <w:jc w:val="both"/>
        <w:rPr>
          <w:rFonts w:ascii="Calibri" w:hAnsi="Calibri"/>
          <w:b w:val="0"/>
          <w:color w:val="auto"/>
          <w:szCs w:val="24"/>
        </w:rPr>
      </w:pPr>
      <w:r w:rsidRPr="004826DC">
        <w:rPr>
          <w:rFonts w:ascii="Calibri" w:hAnsi="Calibri"/>
          <w:b w:val="0"/>
          <w:color w:val="auto"/>
          <w:szCs w:val="24"/>
        </w:rPr>
        <w:t>3.159</w:t>
      </w:r>
      <w:r w:rsidRPr="004826DC">
        <w:rPr>
          <w:rFonts w:ascii="Calibri" w:hAnsi="Calibri"/>
          <w:b w:val="0"/>
          <w:color w:val="auto"/>
          <w:szCs w:val="24"/>
        </w:rPr>
        <w:tab/>
      </w:r>
      <w:r w:rsidR="0076629D" w:rsidRPr="004826DC">
        <w:rPr>
          <w:rFonts w:ascii="Calibri" w:hAnsi="Calibri"/>
          <w:b w:val="0"/>
          <w:color w:val="auto"/>
          <w:szCs w:val="24"/>
        </w:rPr>
        <w:t xml:space="preserve">A avaliação dos artefatos do grupo de atividades “I-Levantamento de Requisitos” será feita conjuntamente pela área de TI do Tribunal e por representantes do requisitante dos serviços, com vistas a verificar o perfeito entendimento das necessidades de negócio por parte da </w:t>
      </w:r>
      <w:r w:rsidR="00C4442C" w:rsidRPr="004826DC">
        <w:rPr>
          <w:rFonts w:ascii="Calibri" w:hAnsi="Calibri"/>
          <w:b w:val="0"/>
          <w:color w:val="auto"/>
          <w:szCs w:val="24"/>
        </w:rPr>
        <w:t>CONTRATADA</w:t>
      </w:r>
      <w:r w:rsidR="0076629D" w:rsidRPr="004826DC">
        <w:rPr>
          <w:rFonts w:ascii="Calibri" w:hAnsi="Calibri"/>
          <w:b w:val="0"/>
          <w:color w:val="auto"/>
          <w:szCs w:val="24"/>
        </w:rPr>
        <w:t>.</w:t>
      </w:r>
    </w:p>
    <w:p w:rsidR="0076629D" w:rsidRPr="004826DC" w:rsidRDefault="007D73E1" w:rsidP="0076629D">
      <w:pPr>
        <w:pStyle w:val="Ttulo2"/>
        <w:keepNext w:val="0"/>
        <w:numPr>
          <w:ilvl w:val="1"/>
          <w:numId w:val="0"/>
        </w:numPr>
        <w:tabs>
          <w:tab w:val="clear" w:pos="1701"/>
        </w:tabs>
        <w:spacing w:before="200" w:line="276" w:lineRule="auto"/>
        <w:ind w:left="1286" w:right="0" w:hanging="576"/>
        <w:jc w:val="both"/>
        <w:rPr>
          <w:rFonts w:ascii="Calibri" w:hAnsi="Calibri"/>
          <w:b w:val="0"/>
          <w:color w:val="auto"/>
          <w:szCs w:val="24"/>
        </w:rPr>
      </w:pPr>
      <w:r w:rsidRPr="004826DC">
        <w:rPr>
          <w:rFonts w:ascii="Calibri" w:hAnsi="Calibri"/>
          <w:b w:val="0"/>
          <w:color w:val="auto"/>
          <w:szCs w:val="24"/>
        </w:rPr>
        <w:t>3.160</w:t>
      </w:r>
      <w:r w:rsidRPr="004826DC">
        <w:rPr>
          <w:rFonts w:ascii="Calibri" w:hAnsi="Calibri"/>
          <w:b w:val="0"/>
          <w:color w:val="auto"/>
          <w:szCs w:val="24"/>
        </w:rPr>
        <w:tab/>
      </w:r>
      <w:r w:rsidR="0076629D" w:rsidRPr="004826DC">
        <w:rPr>
          <w:rFonts w:ascii="Calibri" w:hAnsi="Calibri"/>
          <w:b w:val="0"/>
          <w:color w:val="auto"/>
          <w:szCs w:val="24"/>
        </w:rPr>
        <w:t xml:space="preserve">A avaliação do grupo de atividades “III-Construção” inclui os testes realizados pela área de TI do </w:t>
      </w:r>
      <w:r w:rsidR="00C629F0" w:rsidRPr="004826DC">
        <w:rPr>
          <w:rFonts w:ascii="Calibri" w:hAnsi="Calibri"/>
          <w:b w:val="0"/>
          <w:color w:val="auto"/>
          <w:szCs w:val="24"/>
        </w:rPr>
        <w:t xml:space="preserve">CONTRATANTE </w:t>
      </w:r>
      <w:r w:rsidR="0076629D" w:rsidRPr="004826DC">
        <w:rPr>
          <w:rFonts w:ascii="Calibri" w:hAnsi="Calibri"/>
          <w:b w:val="0"/>
          <w:color w:val="auto"/>
          <w:szCs w:val="24"/>
        </w:rPr>
        <w:t>e a homologação por parte do requisitante dos serviços, conforme previsto nos fluxos de trabalho do Anexo II.</w:t>
      </w:r>
    </w:p>
    <w:p w:rsidR="0076629D" w:rsidRPr="004826DC" w:rsidRDefault="007D73E1" w:rsidP="0076629D">
      <w:pPr>
        <w:pStyle w:val="Ttulo2"/>
        <w:keepNext w:val="0"/>
        <w:numPr>
          <w:ilvl w:val="1"/>
          <w:numId w:val="0"/>
        </w:numPr>
        <w:tabs>
          <w:tab w:val="clear" w:pos="1701"/>
        </w:tabs>
        <w:spacing w:before="200" w:line="276" w:lineRule="auto"/>
        <w:ind w:left="1286" w:right="0" w:hanging="576"/>
        <w:jc w:val="both"/>
        <w:rPr>
          <w:rFonts w:ascii="Calibri" w:hAnsi="Calibri"/>
          <w:b w:val="0"/>
          <w:color w:val="auto"/>
          <w:szCs w:val="24"/>
        </w:rPr>
      </w:pPr>
      <w:r w:rsidRPr="004826DC">
        <w:rPr>
          <w:rFonts w:ascii="Calibri" w:hAnsi="Calibri"/>
          <w:b w:val="0"/>
          <w:color w:val="auto"/>
          <w:szCs w:val="24"/>
        </w:rPr>
        <w:t>3.161</w:t>
      </w:r>
      <w:r w:rsidRPr="004826DC">
        <w:rPr>
          <w:rFonts w:ascii="Calibri" w:hAnsi="Calibri"/>
          <w:b w:val="0"/>
          <w:color w:val="auto"/>
          <w:szCs w:val="24"/>
        </w:rPr>
        <w:tab/>
      </w:r>
      <w:r w:rsidR="0076629D" w:rsidRPr="004826DC">
        <w:rPr>
          <w:rFonts w:ascii="Calibri" w:hAnsi="Calibri"/>
          <w:b w:val="0"/>
          <w:color w:val="auto"/>
          <w:szCs w:val="24"/>
        </w:rPr>
        <w:t>O prazo previsto para a avaliação de cada artefato pelo TCU é apresentado no Anexo IV.</w:t>
      </w:r>
    </w:p>
    <w:p w:rsidR="0076629D" w:rsidRPr="004826DC" w:rsidRDefault="007D73E1" w:rsidP="0076629D">
      <w:pPr>
        <w:pStyle w:val="Ttulo2"/>
        <w:keepNext w:val="0"/>
        <w:numPr>
          <w:ilvl w:val="1"/>
          <w:numId w:val="0"/>
        </w:numPr>
        <w:tabs>
          <w:tab w:val="clear" w:pos="1701"/>
        </w:tabs>
        <w:spacing w:before="200" w:line="276" w:lineRule="auto"/>
        <w:ind w:left="1286" w:right="0" w:hanging="576"/>
        <w:jc w:val="both"/>
        <w:rPr>
          <w:rFonts w:ascii="Calibri" w:hAnsi="Calibri"/>
          <w:b w:val="0"/>
          <w:color w:val="auto"/>
          <w:szCs w:val="24"/>
        </w:rPr>
      </w:pPr>
      <w:r w:rsidRPr="004826DC">
        <w:rPr>
          <w:rFonts w:ascii="Calibri" w:hAnsi="Calibri"/>
          <w:b w:val="0"/>
          <w:color w:val="auto"/>
          <w:szCs w:val="24"/>
        </w:rPr>
        <w:t>3.162</w:t>
      </w:r>
      <w:r w:rsidRPr="004826DC">
        <w:rPr>
          <w:rFonts w:ascii="Calibri" w:hAnsi="Calibri"/>
          <w:b w:val="0"/>
          <w:color w:val="auto"/>
          <w:szCs w:val="24"/>
        </w:rPr>
        <w:tab/>
      </w:r>
      <w:r w:rsidR="0076629D" w:rsidRPr="004826DC">
        <w:rPr>
          <w:rFonts w:ascii="Calibri" w:hAnsi="Calibri"/>
          <w:b w:val="0"/>
          <w:color w:val="auto"/>
          <w:szCs w:val="24"/>
        </w:rPr>
        <w:t xml:space="preserve">O resultado da avaliação será comunicado à </w:t>
      </w:r>
      <w:r w:rsidR="00C4442C" w:rsidRPr="004826DC">
        <w:rPr>
          <w:rFonts w:ascii="Calibri" w:hAnsi="Calibri"/>
          <w:b w:val="0"/>
          <w:color w:val="auto"/>
          <w:szCs w:val="24"/>
        </w:rPr>
        <w:t>CONTRATADA</w:t>
      </w:r>
      <w:r w:rsidR="0076629D" w:rsidRPr="004826DC">
        <w:rPr>
          <w:rFonts w:ascii="Calibri" w:hAnsi="Calibri"/>
          <w:b w:val="0"/>
          <w:color w:val="auto"/>
          <w:szCs w:val="24"/>
        </w:rPr>
        <w:t xml:space="preserve"> por meio de laudo de avaliação de artefatos. No laudo serão registrados defeitos encontrados, rejeites, aceites com ressalvas e aceites. O modelo do laudo de avaliação de artefatos consta do Anexo IX.</w:t>
      </w:r>
    </w:p>
    <w:p w:rsidR="0076629D" w:rsidRPr="004826DC" w:rsidRDefault="007D73E1" w:rsidP="0076629D">
      <w:pPr>
        <w:pStyle w:val="Ttulo2"/>
        <w:keepNext w:val="0"/>
        <w:numPr>
          <w:ilvl w:val="1"/>
          <w:numId w:val="0"/>
        </w:numPr>
        <w:tabs>
          <w:tab w:val="clear" w:pos="1701"/>
        </w:tabs>
        <w:spacing w:before="200" w:line="276" w:lineRule="auto"/>
        <w:ind w:left="1286" w:right="0" w:hanging="576"/>
        <w:jc w:val="both"/>
        <w:rPr>
          <w:rFonts w:ascii="Calibri" w:hAnsi="Calibri"/>
          <w:b w:val="0"/>
          <w:color w:val="auto"/>
          <w:szCs w:val="24"/>
        </w:rPr>
      </w:pPr>
      <w:r w:rsidRPr="004826DC">
        <w:rPr>
          <w:rFonts w:ascii="Calibri" w:hAnsi="Calibri"/>
          <w:b w:val="0"/>
          <w:color w:val="auto"/>
          <w:szCs w:val="24"/>
        </w:rPr>
        <w:t>3.163</w:t>
      </w:r>
      <w:r w:rsidRPr="004826DC">
        <w:rPr>
          <w:rFonts w:ascii="Calibri" w:hAnsi="Calibri"/>
          <w:b w:val="0"/>
          <w:color w:val="auto"/>
          <w:szCs w:val="24"/>
        </w:rPr>
        <w:tab/>
      </w:r>
      <w:r w:rsidR="0076629D" w:rsidRPr="004826DC">
        <w:rPr>
          <w:rFonts w:ascii="Calibri" w:hAnsi="Calibri"/>
          <w:b w:val="0"/>
          <w:color w:val="auto"/>
          <w:szCs w:val="24"/>
        </w:rPr>
        <w:t>A ocorrência de defeitos que comprometam o entendimento de artefato em mais de 20% ou que configurem não observância de templates e padrões técnicos especificados neste termo de referência implicará rejeite do artefato. Todo rejeite de artefato será contabilizado para fins de determinação do nível de serviço observado na execução da OS.</w:t>
      </w:r>
    </w:p>
    <w:p w:rsidR="0076629D" w:rsidRPr="004826DC" w:rsidRDefault="007D73E1" w:rsidP="0076629D">
      <w:pPr>
        <w:pStyle w:val="Ttulo2"/>
        <w:keepNext w:val="0"/>
        <w:numPr>
          <w:ilvl w:val="1"/>
          <w:numId w:val="0"/>
        </w:numPr>
        <w:tabs>
          <w:tab w:val="clear" w:pos="1701"/>
        </w:tabs>
        <w:spacing w:before="200" w:line="276" w:lineRule="auto"/>
        <w:ind w:left="1286" w:right="0" w:hanging="576"/>
        <w:jc w:val="both"/>
        <w:rPr>
          <w:rFonts w:ascii="Calibri" w:hAnsi="Calibri"/>
          <w:b w:val="0"/>
          <w:color w:val="auto"/>
          <w:szCs w:val="24"/>
        </w:rPr>
      </w:pPr>
      <w:r w:rsidRPr="004826DC">
        <w:rPr>
          <w:rFonts w:ascii="Calibri" w:hAnsi="Calibri"/>
          <w:b w:val="0"/>
          <w:color w:val="auto"/>
          <w:szCs w:val="24"/>
        </w:rPr>
        <w:lastRenderedPageBreak/>
        <w:t>3.164</w:t>
      </w:r>
      <w:r w:rsidRPr="004826DC">
        <w:rPr>
          <w:rFonts w:ascii="Calibri" w:hAnsi="Calibri"/>
          <w:b w:val="0"/>
          <w:color w:val="auto"/>
          <w:szCs w:val="24"/>
        </w:rPr>
        <w:tab/>
      </w:r>
      <w:r w:rsidR="0076629D" w:rsidRPr="004826DC">
        <w:rPr>
          <w:rFonts w:ascii="Calibri" w:hAnsi="Calibri"/>
          <w:b w:val="0"/>
          <w:color w:val="auto"/>
          <w:szCs w:val="24"/>
        </w:rPr>
        <w:t xml:space="preserve">A critério do TCU, a ocorrência de defeitos pontuais que não comprometam o entendimento do artefato pode ensejar o aceite com ressalvas do artefato. Nesse caso, a </w:t>
      </w:r>
      <w:r w:rsidR="00C4442C" w:rsidRPr="004826DC">
        <w:rPr>
          <w:rFonts w:ascii="Calibri" w:hAnsi="Calibri"/>
          <w:b w:val="0"/>
          <w:color w:val="auto"/>
          <w:szCs w:val="24"/>
        </w:rPr>
        <w:t>CONTRATADA</w:t>
      </w:r>
      <w:r w:rsidR="0076629D" w:rsidRPr="004826DC">
        <w:rPr>
          <w:rFonts w:ascii="Calibri" w:hAnsi="Calibri"/>
          <w:b w:val="0"/>
          <w:color w:val="auto"/>
          <w:szCs w:val="24"/>
        </w:rPr>
        <w:t xml:space="preserve"> deverá sanar os defeitos registrados e reapresentar o artefato ao TCU em até 3 dias úteis. Artefatos com aceite com ressalvas não corrigidos no prazo estipulado ou reapresentados sem que todos os defeitos tenham sido corrigidos serão considerados rejeitados para todos os fins.</w:t>
      </w:r>
    </w:p>
    <w:p w:rsidR="0076629D" w:rsidRPr="004826DC" w:rsidRDefault="007D73E1" w:rsidP="0076629D">
      <w:pPr>
        <w:pStyle w:val="Ttulo2"/>
        <w:keepNext w:val="0"/>
        <w:numPr>
          <w:ilvl w:val="1"/>
          <w:numId w:val="0"/>
        </w:numPr>
        <w:tabs>
          <w:tab w:val="clear" w:pos="1701"/>
        </w:tabs>
        <w:spacing w:before="200" w:line="276" w:lineRule="auto"/>
        <w:ind w:left="1286" w:right="0" w:hanging="576"/>
        <w:jc w:val="both"/>
        <w:rPr>
          <w:rFonts w:ascii="Calibri" w:hAnsi="Calibri"/>
          <w:b w:val="0"/>
          <w:color w:val="auto"/>
          <w:szCs w:val="24"/>
        </w:rPr>
      </w:pPr>
      <w:r w:rsidRPr="004826DC">
        <w:rPr>
          <w:rFonts w:ascii="Calibri" w:hAnsi="Calibri"/>
          <w:b w:val="0"/>
          <w:color w:val="auto"/>
          <w:szCs w:val="24"/>
        </w:rPr>
        <w:t>3.165</w:t>
      </w:r>
      <w:r w:rsidRPr="004826DC">
        <w:rPr>
          <w:rFonts w:ascii="Calibri" w:hAnsi="Calibri"/>
          <w:b w:val="0"/>
          <w:color w:val="auto"/>
          <w:szCs w:val="24"/>
        </w:rPr>
        <w:tab/>
      </w:r>
      <w:r w:rsidR="0076629D" w:rsidRPr="004826DC">
        <w:rPr>
          <w:rFonts w:ascii="Calibri" w:hAnsi="Calibri"/>
          <w:b w:val="0"/>
          <w:color w:val="auto"/>
          <w:szCs w:val="24"/>
        </w:rPr>
        <w:t>Apenas artefatos sem identificação de defeitos serão considerados aceitos.</w:t>
      </w:r>
    </w:p>
    <w:p w:rsidR="0076629D" w:rsidRPr="004826DC" w:rsidRDefault="007D73E1" w:rsidP="0076629D">
      <w:pPr>
        <w:pStyle w:val="Ttulo2"/>
        <w:keepNext w:val="0"/>
        <w:numPr>
          <w:ilvl w:val="1"/>
          <w:numId w:val="0"/>
        </w:numPr>
        <w:tabs>
          <w:tab w:val="clear" w:pos="1701"/>
        </w:tabs>
        <w:spacing w:before="200" w:line="276" w:lineRule="auto"/>
        <w:ind w:left="1286" w:right="0" w:hanging="576"/>
        <w:jc w:val="both"/>
        <w:rPr>
          <w:rFonts w:ascii="Calibri" w:hAnsi="Calibri"/>
          <w:b w:val="0"/>
          <w:color w:val="auto"/>
          <w:szCs w:val="24"/>
        </w:rPr>
      </w:pPr>
      <w:r w:rsidRPr="004826DC">
        <w:rPr>
          <w:rFonts w:ascii="Calibri" w:hAnsi="Calibri"/>
          <w:b w:val="0"/>
          <w:color w:val="auto"/>
          <w:szCs w:val="24"/>
        </w:rPr>
        <w:t>3.166</w:t>
      </w:r>
      <w:r w:rsidRPr="004826DC">
        <w:rPr>
          <w:rFonts w:ascii="Calibri" w:hAnsi="Calibri"/>
          <w:b w:val="0"/>
          <w:color w:val="auto"/>
          <w:szCs w:val="24"/>
        </w:rPr>
        <w:tab/>
      </w:r>
      <w:r w:rsidR="0076629D" w:rsidRPr="004826DC">
        <w:rPr>
          <w:rFonts w:ascii="Calibri" w:hAnsi="Calibri"/>
          <w:b w:val="0"/>
          <w:color w:val="auto"/>
          <w:szCs w:val="24"/>
        </w:rPr>
        <w:t xml:space="preserve">Em caso de rejeite de artefato, a </w:t>
      </w:r>
      <w:r w:rsidR="00C4442C" w:rsidRPr="004826DC">
        <w:rPr>
          <w:rFonts w:ascii="Calibri" w:hAnsi="Calibri"/>
          <w:b w:val="0"/>
          <w:color w:val="auto"/>
          <w:szCs w:val="24"/>
        </w:rPr>
        <w:t>CONTRATADA</w:t>
      </w:r>
      <w:r w:rsidR="0076629D" w:rsidRPr="004826DC">
        <w:rPr>
          <w:rFonts w:ascii="Calibri" w:hAnsi="Calibri"/>
          <w:b w:val="0"/>
          <w:color w:val="auto"/>
          <w:szCs w:val="24"/>
        </w:rPr>
        <w:t xml:space="preserve"> deverá fazer as correções cabíveis e reapresentar o artefato acompanhado de nova minuta de Termo de Recebimento Provisório.</w:t>
      </w:r>
    </w:p>
    <w:p w:rsidR="0076629D" w:rsidRPr="004826DC" w:rsidRDefault="007D73E1" w:rsidP="0076629D">
      <w:pPr>
        <w:pStyle w:val="Ttulo2"/>
        <w:keepNext w:val="0"/>
        <w:numPr>
          <w:ilvl w:val="1"/>
          <w:numId w:val="0"/>
        </w:numPr>
        <w:tabs>
          <w:tab w:val="clear" w:pos="1701"/>
        </w:tabs>
        <w:spacing w:before="200" w:line="276" w:lineRule="auto"/>
        <w:ind w:left="1286" w:right="0" w:hanging="576"/>
        <w:jc w:val="both"/>
        <w:rPr>
          <w:rFonts w:ascii="Calibri" w:hAnsi="Calibri"/>
          <w:b w:val="0"/>
          <w:color w:val="auto"/>
          <w:szCs w:val="24"/>
        </w:rPr>
      </w:pPr>
      <w:r w:rsidRPr="004826DC">
        <w:rPr>
          <w:rFonts w:ascii="Calibri" w:hAnsi="Calibri"/>
          <w:b w:val="0"/>
          <w:color w:val="auto"/>
          <w:szCs w:val="24"/>
        </w:rPr>
        <w:t>3.167</w:t>
      </w:r>
      <w:r w:rsidRPr="004826DC">
        <w:rPr>
          <w:rFonts w:ascii="Calibri" w:hAnsi="Calibri"/>
          <w:b w:val="0"/>
          <w:color w:val="auto"/>
          <w:szCs w:val="24"/>
        </w:rPr>
        <w:tab/>
      </w:r>
      <w:r w:rsidR="0076629D" w:rsidRPr="004826DC">
        <w:rPr>
          <w:rFonts w:ascii="Calibri" w:hAnsi="Calibri"/>
          <w:b w:val="0"/>
          <w:color w:val="auto"/>
          <w:szCs w:val="24"/>
        </w:rPr>
        <w:t>O tempo consumido com correção de artefatos rejeitados deve compor o tempo total de execução dos serviços para fins de aferição do prazo de execução da ordem de serviço.  O tempo consumido nas avaliações de artefatos pelo TCU não deve ser computado para fins de aferição do nível de serviço.</w:t>
      </w:r>
    </w:p>
    <w:p w:rsidR="0076629D" w:rsidRPr="004826DC" w:rsidRDefault="007D73E1" w:rsidP="0076629D">
      <w:pPr>
        <w:pStyle w:val="Ttulo2"/>
        <w:keepNext w:val="0"/>
        <w:numPr>
          <w:ilvl w:val="1"/>
          <w:numId w:val="0"/>
        </w:numPr>
        <w:tabs>
          <w:tab w:val="clear" w:pos="1701"/>
        </w:tabs>
        <w:spacing w:before="200" w:line="276" w:lineRule="auto"/>
        <w:ind w:left="1286" w:right="0" w:hanging="576"/>
        <w:jc w:val="both"/>
        <w:rPr>
          <w:rFonts w:ascii="Calibri" w:hAnsi="Calibri"/>
          <w:b w:val="0"/>
          <w:color w:val="auto"/>
          <w:szCs w:val="24"/>
        </w:rPr>
      </w:pPr>
      <w:r w:rsidRPr="004826DC">
        <w:rPr>
          <w:rFonts w:ascii="Calibri" w:hAnsi="Calibri"/>
          <w:b w:val="0"/>
          <w:color w:val="auto"/>
          <w:szCs w:val="24"/>
        </w:rPr>
        <w:t>3.168</w:t>
      </w:r>
      <w:r w:rsidRPr="004826DC">
        <w:rPr>
          <w:rFonts w:ascii="Calibri" w:hAnsi="Calibri"/>
          <w:b w:val="0"/>
          <w:color w:val="auto"/>
          <w:szCs w:val="24"/>
        </w:rPr>
        <w:tab/>
      </w:r>
      <w:r w:rsidR="0076629D" w:rsidRPr="004826DC">
        <w:rPr>
          <w:rFonts w:ascii="Calibri" w:hAnsi="Calibri"/>
          <w:b w:val="0"/>
          <w:color w:val="auto"/>
          <w:szCs w:val="24"/>
        </w:rPr>
        <w:t xml:space="preserve">Aceitos todos os artefatos da </w:t>
      </w:r>
      <w:r w:rsidR="0076629D" w:rsidRPr="004826DC">
        <w:rPr>
          <w:rFonts w:ascii="Calibri" w:hAnsi="Calibri"/>
          <w:b w:val="0"/>
          <w:i/>
          <w:color w:val="auto"/>
          <w:szCs w:val="24"/>
        </w:rPr>
        <w:t>release</w:t>
      </w:r>
      <w:r w:rsidR="0076629D" w:rsidRPr="004826DC">
        <w:rPr>
          <w:rFonts w:ascii="Calibri" w:hAnsi="Calibri"/>
          <w:b w:val="0"/>
          <w:color w:val="auto"/>
          <w:szCs w:val="24"/>
        </w:rPr>
        <w:t xml:space="preserve"> de homologação, no caso de OS de projetos, ou todos os artefatos da OS nos demais casos e ainda, quando aplicável, após a conclusão da homologação, sem que restem defeitos sem correção por parte da </w:t>
      </w:r>
      <w:r w:rsidR="00C4442C" w:rsidRPr="004826DC">
        <w:rPr>
          <w:rFonts w:ascii="Calibri" w:hAnsi="Calibri"/>
          <w:b w:val="0"/>
          <w:color w:val="auto"/>
          <w:szCs w:val="24"/>
        </w:rPr>
        <w:t>CONTRATADA</w:t>
      </w:r>
      <w:r w:rsidR="0076629D" w:rsidRPr="004826DC">
        <w:rPr>
          <w:rFonts w:ascii="Calibri" w:hAnsi="Calibri"/>
          <w:b w:val="0"/>
          <w:color w:val="auto"/>
          <w:szCs w:val="24"/>
        </w:rPr>
        <w:t>, o fiscal técnico do contrato, com base nas informações constantes nos Laudos de Avaliação de Artefatos, emitirá o Termo de Recebimento Definitivo da OS ou da release de homologação, conforme o caso. Essa condição não se aplica a OS de sustentação. O modelo de Termo de Recebimento Definitivo é apresentado no Anexo IX.</w:t>
      </w:r>
    </w:p>
    <w:p w:rsidR="0076629D" w:rsidRPr="004826DC" w:rsidRDefault="007D73E1" w:rsidP="0076629D">
      <w:pPr>
        <w:pStyle w:val="Ttulo2"/>
        <w:keepNext w:val="0"/>
        <w:numPr>
          <w:ilvl w:val="1"/>
          <w:numId w:val="0"/>
        </w:numPr>
        <w:tabs>
          <w:tab w:val="clear" w:pos="1701"/>
        </w:tabs>
        <w:spacing w:before="200" w:line="276" w:lineRule="auto"/>
        <w:ind w:left="1286" w:right="0" w:hanging="576"/>
        <w:jc w:val="both"/>
        <w:rPr>
          <w:rFonts w:ascii="Calibri" w:hAnsi="Calibri"/>
          <w:b w:val="0"/>
          <w:color w:val="auto"/>
          <w:szCs w:val="24"/>
        </w:rPr>
      </w:pPr>
      <w:r w:rsidRPr="004826DC">
        <w:rPr>
          <w:rFonts w:ascii="Calibri" w:hAnsi="Calibri"/>
          <w:b w:val="0"/>
          <w:color w:val="auto"/>
          <w:szCs w:val="24"/>
        </w:rPr>
        <w:t>3.169</w:t>
      </w:r>
      <w:r w:rsidRPr="004826DC">
        <w:rPr>
          <w:rFonts w:ascii="Calibri" w:hAnsi="Calibri"/>
          <w:b w:val="0"/>
          <w:color w:val="auto"/>
          <w:szCs w:val="24"/>
        </w:rPr>
        <w:tab/>
        <w:t xml:space="preserve">Para a </w:t>
      </w:r>
      <w:r w:rsidR="0076629D" w:rsidRPr="004826DC">
        <w:rPr>
          <w:rFonts w:ascii="Calibri" w:hAnsi="Calibri"/>
          <w:b w:val="0"/>
          <w:color w:val="auto"/>
          <w:szCs w:val="24"/>
        </w:rPr>
        <w:t xml:space="preserve">OS de sustentação, mensalmente, após avaliar o relatório mensal de sustentação entregue pela </w:t>
      </w:r>
      <w:r w:rsidR="00C4442C" w:rsidRPr="004826DC">
        <w:rPr>
          <w:rFonts w:ascii="Calibri" w:hAnsi="Calibri"/>
          <w:b w:val="0"/>
          <w:color w:val="auto"/>
          <w:szCs w:val="24"/>
        </w:rPr>
        <w:t>CONTRATADA</w:t>
      </w:r>
      <w:r w:rsidR="0076629D" w:rsidRPr="004826DC">
        <w:rPr>
          <w:rFonts w:ascii="Calibri" w:hAnsi="Calibri"/>
          <w:b w:val="0"/>
          <w:color w:val="auto"/>
          <w:szCs w:val="24"/>
        </w:rPr>
        <w:t xml:space="preserve"> com base nas informações prestadas pelo responsável técnico pela aplicação no TCU, o fiscal técnico do contrato emitirá Termo de Recebimento Definitivo para os serviços de sustentação naquele mês.</w:t>
      </w:r>
    </w:p>
    <w:p w:rsidR="0076629D" w:rsidRPr="004826DC" w:rsidRDefault="007D73E1" w:rsidP="0076629D">
      <w:pPr>
        <w:pStyle w:val="Ttulo2"/>
        <w:keepNext w:val="0"/>
        <w:numPr>
          <w:ilvl w:val="1"/>
          <w:numId w:val="0"/>
        </w:numPr>
        <w:tabs>
          <w:tab w:val="clear" w:pos="1701"/>
        </w:tabs>
        <w:spacing w:before="200" w:line="276" w:lineRule="auto"/>
        <w:ind w:left="1286" w:right="0" w:hanging="576"/>
        <w:jc w:val="both"/>
        <w:rPr>
          <w:rFonts w:ascii="Calibri" w:hAnsi="Calibri"/>
          <w:b w:val="0"/>
          <w:color w:val="auto"/>
          <w:szCs w:val="24"/>
        </w:rPr>
      </w:pPr>
      <w:r w:rsidRPr="004826DC">
        <w:rPr>
          <w:rFonts w:ascii="Calibri" w:hAnsi="Calibri"/>
          <w:b w:val="0"/>
          <w:color w:val="auto"/>
          <w:szCs w:val="24"/>
        </w:rPr>
        <w:t>3.170</w:t>
      </w:r>
      <w:r w:rsidRPr="004826DC">
        <w:rPr>
          <w:rFonts w:ascii="Calibri" w:hAnsi="Calibri"/>
          <w:b w:val="0"/>
          <w:color w:val="auto"/>
          <w:szCs w:val="24"/>
        </w:rPr>
        <w:tab/>
      </w:r>
      <w:r w:rsidR="0076629D" w:rsidRPr="004826DC">
        <w:rPr>
          <w:rFonts w:ascii="Calibri" w:hAnsi="Calibri"/>
          <w:b w:val="0"/>
          <w:color w:val="auto"/>
          <w:szCs w:val="24"/>
        </w:rPr>
        <w:t>A critério do TCU, os instrumentos de solicitação, acompanhamento e avaliação dos serviços previstos nesta seção poderão ser substituídos por formulários ou registros eletrônicos correspondentes em sistema informatizado, que contemple os controles necessários à gestão dos serviços previstos no contrato.</w:t>
      </w:r>
    </w:p>
    <w:p w:rsidR="0076629D" w:rsidRPr="004826DC" w:rsidRDefault="0076629D" w:rsidP="0076629D">
      <w:pPr>
        <w:pStyle w:val="SubttuloTR"/>
        <w:rPr>
          <w:rFonts w:ascii="Calibri" w:hAnsi="Calibri" w:cs="Times New Roman"/>
          <w:bCs w:val="0"/>
          <w:lang w:eastAsia="pt-BR"/>
        </w:rPr>
      </w:pPr>
      <w:r w:rsidRPr="004826DC">
        <w:rPr>
          <w:rFonts w:ascii="Calibri" w:hAnsi="Calibri" w:cs="Times New Roman"/>
          <w:bCs w:val="0"/>
          <w:lang w:eastAsia="pt-BR"/>
        </w:rPr>
        <w:t>Propriedade dos Produtos e Serviços</w:t>
      </w:r>
    </w:p>
    <w:p w:rsidR="0076629D" w:rsidRPr="004826DC" w:rsidRDefault="007D73E1" w:rsidP="0076629D">
      <w:pPr>
        <w:pStyle w:val="Ttulo2"/>
        <w:keepNext w:val="0"/>
        <w:numPr>
          <w:ilvl w:val="1"/>
          <w:numId w:val="0"/>
        </w:numPr>
        <w:tabs>
          <w:tab w:val="clear" w:pos="1701"/>
        </w:tabs>
        <w:spacing w:before="200" w:line="276" w:lineRule="auto"/>
        <w:ind w:left="1286" w:right="0" w:hanging="576"/>
        <w:jc w:val="both"/>
        <w:rPr>
          <w:rFonts w:ascii="Calibri" w:hAnsi="Calibri"/>
          <w:b w:val="0"/>
          <w:color w:val="auto"/>
          <w:szCs w:val="24"/>
        </w:rPr>
      </w:pPr>
      <w:r w:rsidRPr="004826DC">
        <w:rPr>
          <w:rFonts w:ascii="Calibri" w:hAnsi="Calibri"/>
          <w:b w:val="0"/>
          <w:color w:val="auto"/>
          <w:szCs w:val="24"/>
        </w:rPr>
        <w:t>3.171</w:t>
      </w:r>
      <w:r w:rsidRPr="004826DC">
        <w:rPr>
          <w:rFonts w:ascii="Calibri" w:hAnsi="Calibri"/>
          <w:b w:val="0"/>
          <w:color w:val="auto"/>
          <w:szCs w:val="24"/>
        </w:rPr>
        <w:tab/>
      </w:r>
      <w:r w:rsidR="0076629D" w:rsidRPr="004826DC">
        <w:rPr>
          <w:rFonts w:ascii="Calibri" w:hAnsi="Calibri"/>
          <w:b w:val="0"/>
          <w:color w:val="auto"/>
          <w:szCs w:val="24"/>
        </w:rPr>
        <w:t>Todos os produtos gerados na vigência do contrato serão de propriedade d</w:t>
      </w:r>
      <w:r w:rsidR="00C629F0" w:rsidRPr="004826DC">
        <w:rPr>
          <w:rFonts w:ascii="Calibri" w:hAnsi="Calibri"/>
          <w:b w:val="0"/>
          <w:color w:val="auto"/>
          <w:szCs w:val="24"/>
        </w:rPr>
        <w:t>o CONTRATANTE</w:t>
      </w:r>
      <w:r w:rsidR="0076629D" w:rsidRPr="004826DC">
        <w:rPr>
          <w:rFonts w:ascii="Calibri" w:hAnsi="Calibri"/>
          <w:b w:val="0"/>
          <w:color w:val="auto"/>
          <w:szCs w:val="24"/>
        </w:rPr>
        <w:t xml:space="preserve">. Isso inclui todos os dados, documentos e elementos de informação pertinentes à tecnologia de concepção, desenvolvimento, fixação em suporte físico de qualquer natureza e aplicação, tais como produtos de software, programas-fonte, classes e componentes, relatórios, diagramas, fluxogramas, modelos e arquivos. A regra está em conformidade com o artigo 111 da Lei nº 8.666/93, com a </w:t>
      </w:r>
      <w:r w:rsidR="0076629D" w:rsidRPr="004826DC">
        <w:rPr>
          <w:rFonts w:ascii="Calibri" w:hAnsi="Calibri"/>
          <w:b w:val="0"/>
          <w:color w:val="auto"/>
          <w:szCs w:val="24"/>
        </w:rPr>
        <w:lastRenderedPageBreak/>
        <w:t xml:space="preserve">Lei nº 9.609/98, que dispõe sobre propriedade intelectual de programa de computador e com a Lei nº 9.610/98, que dispõe sobre direito autoral, sendo vedada a comercialização, a qualquer título, destes por parte da </w:t>
      </w:r>
      <w:r w:rsidR="00C4442C" w:rsidRPr="004826DC">
        <w:rPr>
          <w:rFonts w:ascii="Calibri" w:hAnsi="Calibri"/>
          <w:b w:val="0"/>
          <w:color w:val="auto"/>
          <w:szCs w:val="24"/>
        </w:rPr>
        <w:t>CONTRATADA</w:t>
      </w:r>
      <w:r w:rsidR="0076629D" w:rsidRPr="004826DC">
        <w:rPr>
          <w:rFonts w:ascii="Calibri" w:hAnsi="Calibri"/>
          <w:b w:val="0"/>
          <w:color w:val="auto"/>
          <w:szCs w:val="24"/>
        </w:rPr>
        <w:t>.</w:t>
      </w:r>
    </w:p>
    <w:p w:rsidR="0076629D" w:rsidRPr="004826DC" w:rsidRDefault="007D73E1" w:rsidP="0076629D">
      <w:pPr>
        <w:pStyle w:val="Ttulo2"/>
        <w:keepNext w:val="0"/>
        <w:numPr>
          <w:ilvl w:val="1"/>
          <w:numId w:val="0"/>
        </w:numPr>
        <w:tabs>
          <w:tab w:val="clear" w:pos="1701"/>
        </w:tabs>
        <w:spacing w:before="200" w:line="276" w:lineRule="auto"/>
        <w:ind w:left="1286" w:right="0" w:hanging="576"/>
        <w:jc w:val="both"/>
        <w:rPr>
          <w:rFonts w:ascii="Calibri" w:hAnsi="Calibri"/>
          <w:b w:val="0"/>
          <w:color w:val="auto"/>
          <w:szCs w:val="24"/>
        </w:rPr>
      </w:pPr>
      <w:r w:rsidRPr="004826DC">
        <w:rPr>
          <w:rFonts w:ascii="Calibri" w:hAnsi="Calibri"/>
          <w:b w:val="0"/>
          <w:color w:val="auto"/>
          <w:szCs w:val="24"/>
        </w:rPr>
        <w:t>3.172</w:t>
      </w:r>
      <w:r w:rsidRPr="004826DC">
        <w:rPr>
          <w:rFonts w:ascii="Calibri" w:hAnsi="Calibri"/>
          <w:b w:val="0"/>
          <w:color w:val="auto"/>
          <w:szCs w:val="24"/>
        </w:rPr>
        <w:tab/>
      </w:r>
      <w:r w:rsidR="0076629D" w:rsidRPr="004826DC">
        <w:rPr>
          <w:rFonts w:ascii="Calibri" w:hAnsi="Calibri"/>
          <w:b w:val="0"/>
          <w:color w:val="auto"/>
          <w:szCs w:val="24"/>
        </w:rPr>
        <w:t xml:space="preserve">A utilização de soluções ou componentes proprietários da </w:t>
      </w:r>
      <w:r w:rsidR="00C4442C" w:rsidRPr="004826DC">
        <w:rPr>
          <w:rFonts w:ascii="Calibri" w:hAnsi="Calibri"/>
          <w:b w:val="0"/>
          <w:color w:val="auto"/>
          <w:szCs w:val="24"/>
        </w:rPr>
        <w:t>CONTRATADA</w:t>
      </w:r>
      <w:r w:rsidR="0076629D" w:rsidRPr="004826DC">
        <w:rPr>
          <w:rFonts w:ascii="Calibri" w:hAnsi="Calibri"/>
          <w:b w:val="0"/>
          <w:color w:val="auto"/>
          <w:szCs w:val="24"/>
        </w:rPr>
        <w:t xml:space="preserve"> ou de terceiros na construção dos programas ou quaisquer artefatos relacionados ao presente contrato, que possam afetar a propriedade do produto, deve ser formal e previamente autorizada pelo TCU.</w:t>
      </w:r>
    </w:p>
    <w:p w:rsidR="0076629D" w:rsidRPr="004826DC" w:rsidRDefault="0076629D" w:rsidP="0076629D">
      <w:pPr>
        <w:pStyle w:val="SubttuloTR"/>
        <w:rPr>
          <w:rFonts w:ascii="Calibri" w:hAnsi="Calibri" w:cs="Times New Roman"/>
          <w:bCs w:val="0"/>
          <w:lang w:eastAsia="pt-BR"/>
        </w:rPr>
      </w:pPr>
      <w:r w:rsidRPr="004826DC">
        <w:rPr>
          <w:rFonts w:ascii="Calibri" w:hAnsi="Calibri" w:cs="Times New Roman"/>
          <w:bCs w:val="0"/>
          <w:lang w:eastAsia="pt-BR"/>
        </w:rPr>
        <w:t>Repasse de Conhecimentos acerca dos Serviços Executados</w:t>
      </w:r>
    </w:p>
    <w:p w:rsidR="0076629D" w:rsidRPr="004826DC" w:rsidRDefault="007D73E1" w:rsidP="0076629D">
      <w:pPr>
        <w:pStyle w:val="Ttulo2"/>
        <w:keepNext w:val="0"/>
        <w:numPr>
          <w:ilvl w:val="1"/>
          <w:numId w:val="0"/>
        </w:numPr>
        <w:tabs>
          <w:tab w:val="clear" w:pos="1701"/>
        </w:tabs>
        <w:spacing w:before="200" w:line="276" w:lineRule="auto"/>
        <w:ind w:left="1286" w:right="0" w:hanging="576"/>
        <w:jc w:val="both"/>
        <w:rPr>
          <w:rFonts w:ascii="Calibri" w:hAnsi="Calibri"/>
          <w:b w:val="0"/>
          <w:color w:val="auto"/>
          <w:szCs w:val="24"/>
        </w:rPr>
      </w:pPr>
      <w:r w:rsidRPr="004826DC">
        <w:rPr>
          <w:rFonts w:ascii="Calibri" w:hAnsi="Calibri"/>
          <w:b w:val="0"/>
          <w:color w:val="auto"/>
          <w:szCs w:val="24"/>
        </w:rPr>
        <w:t>3.173</w:t>
      </w:r>
      <w:r w:rsidRPr="004826DC">
        <w:rPr>
          <w:rFonts w:ascii="Calibri" w:hAnsi="Calibri"/>
          <w:b w:val="0"/>
          <w:color w:val="auto"/>
          <w:szCs w:val="24"/>
        </w:rPr>
        <w:tab/>
      </w:r>
      <w:r w:rsidR="0076629D" w:rsidRPr="004826DC">
        <w:rPr>
          <w:rFonts w:ascii="Calibri" w:hAnsi="Calibri"/>
          <w:b w:val="0"/>
          <w:color w:val="auto"/>
          <w:szCs w:val="24"/>
        </w:rPr>
        <w:t xml:space="preserve">A </w:t>
      </w:r>
      <w:r w:rsidR="00C4442C" w:rsidRPr="004826DC">
        <w:rPr>
          <w:rFonts w:ascii="Calibri" w:hAnsi="Calibri"/>
          <w:b w:val="0"/>
          <w:color w:val="auto"/>
          <w:szCs w:val="24"/>
        </w:rPr>
        <w:t>CONTRATADA</w:t>
      </w:r>
      <w:r w:rsidR="0076629D" w:rsidRPr="004826DC">
        <w:rPr>
          <w:rFonts w:ascii="Calibri" w:hAnsi="Calibri"/>
          <w:b w:val="0"/>
          <w:color w:val="auto"/>
          <w:szCs w:val="24"/>
        </w:rPr>
        <w:t xml:space="preserve"> deve, ao término de cada OS,  repassar todos os documentos produzidos e gerados no contexto da sua execução, incluindo códigos-fonte, documentação de programas, diagramas e especificações.</w:t>
      </w:r>
    </w:p>
    <w:p w:rsidR="0076629D" w:rsidRPr="004826DC" w:rsidRDefault="007D73E1" w:rsidP="0076629D">
      <w:pPr>
        <w:pStyle w:val="Ttulo2"/>
        <w:keepNext w:val="0"/>
        <w:numPr>
          <w:ilvl w:val="1"/>
          <w:numId w:val="0"/>
        </w:numPr>
        <w:tabs>
          <w:tab w:val="clear" w:pos="1701"/>
        </w:tabs>
        <w:spacing w:before="200" w:line="276" w:lineRule="auto"/>
        <w:ind w:left="1286" w:right="0" w:hanging="576"/>
        <w:jc w:val="both"/>
        <w:rPr>
          <w:rFonts w:ascii="Calibri" w:hAnsi="Calibri"/>
          <w:b w:val="0"/>
          <w:color w:val="auto"/>
          <w:szCs w:val="24"/>
        </w:rPr>
      </w:pPr>
      <w:r w:rsidRPr="004826DC">
        <w:rPr>
          <w:rFonts w:ascii="Calibri" w:hAnsi="Calibri"/>
          <w:b w:val="0"/>
          <w:color w:val="auto"/>
          <w:szCs w:val="24"/>
        </w:rPr>
        <w:t>3.174</w:t>
      </w:r>
      <w:r w:rsidRPr="004826DC">
        <w:rPr>
          <w:rFonts w:ascii="Calibri" w:hAnsi="Calibri"/>
          <w:b w:val="0"/>
          <w:color w:val="auto"/>
          <w:szCs w:val="24"/>
        </w:rPr>
        <w:tab/>
      </w:r>
      <w:r w:rsidR="0076629D" w:rsidRPr="004826DC">
        <w:rPr>
          <w:rFonts w:ascii="Calibri" w:hAnsi="Calibri"/>
          <w:b w:val="0"/>
          <w:color w:val="auto"/>
          <w:szCs w:val="24"/>
        </w:rPr>
        <w:t xml:space="preserve">A </w:t>
      </w:r>
      <w:r w:rsidR="00C4442C" w:rsidRPr="004826DC">
        <w:rPr>
          <w:rFonts w:ascii="Calibri" w:hAnsi="Calibri"/>
          <w:b w:val="0"/>
          <w:color w:val="auto"/>
          <w:szCs w:val="24"/>
        </w:rPr>
        <w:t>CONTRATADA</w:t>
      </w:r>
      <w:r w:rsidR="0076629D" w:rsidRPr="004826DC">
        <w:rPr>
          <w:rFonts w:ascii="Calibri" w:hAnsi="Calibri"/>
          <w:b w:val="0"/>
          <w:color w:val="auto"/>
          <w:szCs w:val="24"/>
        </w:rPr>
        <w:t xml:space="preserve"> também deve, conforme previsto no fluxo de trabalho, discutir previamente com a equipe de arquitetura do TCU, qualquer nova solução arquitetural que venha a ser adotada nos serviços desenvolvidos.</w:t>
      </w:r>
    </w:p>
    <w:p w:rsidR="0076629D" w:rsidRPr="004826DC" w:rsidRDefault="007D73E1" w:rsidP="0076629D">
      <w:pPr>
        <w:pStyle w:val="Ttulo2"/>
        <w:keepNext w:val="0"/>
        <w:numPr>
          <w:ilvl w:val="1"/>
          <w:numId w:val="0"/>
        </w:numPr>
        <w:tabs>
          <w:tab w:val="clear" w:pos="1701"/>
        </w:tabs>
        <w:spacing w:before="200" w:line="276" w:lineRule="auto"/>
        <w:ind w:left="1286" w:right="0" w:hanging="576"/>
        <w:jc w:val="both"/>
        <w:rPr>
          <w:rFonts w:ascii="Calibri" w:hAnsi="Calibri"/>
          <w:b w:val="0"/>
          <w:color w:val="auto"/>
          <w:szCs w:val="24"/>
        </w:rPr>
      </w:pPr>
      <w:r w:rsidRPr="004826DC">
        <w:rPr>
          <w:rFonts w:ascii="Calibri" w:hAnsi="Calibri"/>
          <w:b w:val="0"/>
          <w:color w:val="auto"/>
          <w:szCs w:val="24"/>
        </w:rPr>
        <w:t>3.175</w:t>
      </w:r>
      <w:r w:rsidRPr="004826DC">
        <w:rPr>
          <w:rFonts w:ascii="Calibri" w:hAnsi="Calibri"/>
          <w:b w:val="0"/>
          <w:color w:val="auto"/>
          <w:szCs w:val="24"/>
        </w:rPr>
        <w:tab/>
      </w:r>
      <w:r w:rsidR="0076629D" w:rsidRPr="004826DC">
        <w:rPr>
          <w:rFonts w:ascii="Calibri" w:hAnsi="Calibri"/>
          <w:b w:val="0"/>
          <w:color w:val="auto"/>
          <w:szCs w:val="24"/>
        </w:rPr>
        <w:t xml:space="preserve">Quando solicitado pelo Tribunal, a </w:t>
      </w:r>
      <w:r w:rsidR="00C4442C" w:rsidRPr="004826DC">
        <w:rPr>
          <w:rFonts w:ascii="Calibri" w:hAnsi="Calibri"/>
          <w:b w:val="0"/>
          <w:color w:val="auto"/>
          <w:szCs w:val="24"/>
        </w:rPr>
        <w:t>CONTRATADA</w:t>
      </w:r>
      <w:r w:rsidR="0076629D" w:rsidRPr="004826DC">
        <w:rPr>
          <w:rFonts w:ascii="Calibri" w:hAnsi="Calibri"/>
          <w:b w:val="0"/>
          <w:color w:val="auto"/>
          <w:szCs w:val="24"/>
        </w:rPr>
        <w:t xml:space="preserve"> deve fornecer explicações complementares acerca das soluções desenvolvidas, com a participação dos profissionais envolvidos na definição e desenvolvimento da solução.</w:t>
      </w:r>
    </w:p>
    <w:p w:rsidR="0076629D" w:rsidRPr="004826DC" w:rsidRDefault="007D73E1" w:rsidP="0076629D">
      <w:pPr>
        <w:pStyle w:val="Ttulo2"/>
        <w:keepNext w:val="0"/>
        <w:numPr>
          <w:ilvl w:val="1"/>
          <w:numId w:val="0"/>
        </w:numPr>
        <w:tabs>
          <w:tab w:val="clear" w:pos="1701"/>
        </w:tabs>
        <w:spacing w:before="200" w:line="276" w:lineRule="auto"/>
        <w:ind w:left="1286" w:right="0" w:hanging="576"/>
        <w:jc w:val="both"/>
        <w:rPr>
          <w:rFonts w:ascii="Calibri" w:hAnsi="Calibri"/>
          <w:b w:val="0"/>
          <w:color w:val="auto"/>
          <w:szCs w:val="24"/>
        </w:rPr>
      </w:pPr>
      <w:r w:rsidRPr="004826DC">
        <w:rPr>
          <w:rFonts w:ascii="Calibri" w:hAnsi="Calibri"/>
          <w:b w:val="0"/>
          <w:color w:val="auto"/>
          <w:szCs w:val="24"/>
        </w:rPr>
        <w:t>3.176</w:t>
      </w:r>
      <w:r w:rsidRPr="004826DC">
        <w:rPr>
          <w:rFonts w:ascii="Calibri" w:hAnsi="Calibri"/>
          <w:b w:val="0"/>
          <w:color w:val="auto"/>
          <w:szCs w:val="24"/>
        </w:rPr>
        <w:tab/>
      </w:r>
      <w:r w:rsidR="0076629D" w:rsidRPr="004826DC">
        <w:rPr>
          <w:rFonts w:ascii="Calibri" w:hAnsi="Calibri"/>
          <w:b w:val="0"/>
          <w:color w:val="auto"/>
          <w:szCs w:val="24"/>
        </w:rPr>
        <w:t xml:space="preserve">A </w:t>
      </w:r>
      <w:r w:rsidR="00C4442C" w:rsidRPr="004826DC">
        <w:rPr>
          <w:rFonts w:ascii="Calibri" w:hAnsi="Calibri"/>
          <w:b w:val="0"/>
          <w:color w:val="auto"/>
          <w:szCs w:val="24"/>
        </w:rPr>
        <w:t>CONTRATADA</w:t>
      </w:r>
      <w:r w:rsidR="0076629D" w:rsidRPr="004826DC">
        <w:rPr>
          <w:rFonts w:ascii="Calibri" w:hAnsi="Calibri"/>
          <w:b w:val="0"/>
          <w:color w:val="auto"/>
          <w:szCs w:val="24"/>
        </w:rPr>
        <w:t xml:space="preserve"> deve, em conformidade com o parágrafo único do artigo 111 da Lei nº 8.666/93, promover transição contratual e repassar para </w:t>
      </w:r>
      <w:r w:rsidR="00C629F0" w:rsidRPr="004826DC">
        <w:rPr>
          <w:rFonts w:ascii="Calibri" w:hAnsi="Calibri"/>
          <w:b w:val="0"/>
          <w:color w:val="auto"/>
          <w:szCs w:val="24"/>
        </w:rPr>
        <w:t>o CONTRATANTE</w:t>
      </w:r>
      <w:r w:rsidR="0076629D" w:rsidRPr="004826DC">
        <w:rPr>
          <w:rFonts w:ascii="Calibri" w:hAnsi="Calibri"/>
          <w:b w:val="0"/>
          <w:color w:val="auto"/>
          <w:szCs w:val="24"/>
        </w:rPr>
        <w:t xml:space="preserve"> e/ou para outra empresa por ess</w:t>
      </w:r>
      <w:r w:rsidR="00C629F0" w:rsidRPr="004826DC">
        <w:rPr>
          <w:rFonts w:ascii="Calibri" w:hAnsi="Calibri"/>
          <w:b w:val="0"/>
          <w:color w:val="auto"/>
          <w:szCs w:val="24"/>
        </w:rPr>
        <w:t>e</w:t>
      </w:r>
      <w:r w:rsidR="0076629D" w:rsidRPr="004826DC">
        <w:rPr>
          <w:rFonts w:ascii="Calibri" w:hAnsi="Calibri"/>
          <w:b w:val="0"/>
          <w:color w:val="auto"/>
          <w:szCs w:val="24"/>
        </w:rPr>
        <w:t xml:space="preserve"> indicada todos os dados, documentos e elementos de informação utilizados na execução dos serviços. </w:t>
      </w:r>
    </w:p>
    <w:p w:rsidR="0076629D" w:rsidRPr="004826DC" w:rsidRDefault="007D73E1" w:rsidP="0076629D">
      <w:pPr>
        <w:pStyle w:val="Ttulo2"/>
        <w:keepNext w:val="0"/>
        <w:numPr>
          <w:ilvl w:val="1"/>
          <w:numId w:val="0"/>
        </w:numPr>
        <w:tabs>
          <w:tab w:val="clear" w:pos="1701"/>
        </w:tabs>
        <w:spacing w:before="200" w:line="276" w:lineRule="auto"/>
        <w:ind w:left="1286" w:right="0" w:hanging="576"/>
        <w:jc w:val="both"/>
        <w:rPr>
          <w:rFonts w:ascii="Calibri" w:hAnsi="Calibri"/>
          <w:b w:val="0"/>
          <w:color w:val="auto"/>
          <w:szCs w:val="24"/>
        </w:rPr>
      </w:pPr>
      <w:r w:rsidRPr="004826DC">
        <w:rPr>
          <w:rFonts w:ascii="Calibri" w:hAnsi="Calibri"/>
          <w:b w:val="0"/>
          <w:color w:val="auto"/>
          <w:szCs w:val="24"/>
        </w:rPr>
        <w:t>3.177</w:t>
      </w:r>
      <w:r w:rsidRPr="004826DC">
        <w:rPr>
          <w:rFonts w:ascii="Calibri" w:hAnsi="Calibri"/>
          <w:b w:val="0"/>
          <w:color w:val="auto"/>
          <w:szCs w:val="24"/>
        </w:rPr>
        <w:tab/>
      </w:r>
      <w:r w:rsidR="0076629D" w:rsidRPr="004826DC">
        <w:rPr>
          <w:rFonts w:ascii="Calibri" w:hAnsi="Calibri"/>
          <w:b w:val="0"/>
          <w:color w:val="auto"/>
          <w:szCs w:val="24"/>
        </w:rPr>
        <w:t xml:space="preserve">Com vistas a mitigar riscos de descontinuidade de serviços e de dependência técnica, a </w:t>
      </w:r>
      <w:r w:rsidR="00C4442C" w:rsidRPr="004826DC">
        <w:rPr>
          <w:rFonts w:ascii="Calibri" w:hAnsi="Calibri"/>
          <w:b w:val="0"/>
          <w:color w:val="auto"/>
          <w:szCs w:val="24"/>
        </w:rPr>
        <w:t>CONTRATADA</w:t>
      </w:r>
      <w:r w:rsidR="0076629D" w:rsidRPr="004826DC">
        <w:rPr>
          <w:rFonts w:ascii="Calibri" w:hAnsi="Calibri"/>
          <w:b w:val="0"/>
          <w:color w:val="auto"/>
          <w:szCs w:val="24"/>
        </w:rPr>
        <w:t xml:space="preserve"> deve habilitar equipe de técnicos d</w:t>
      </w:r>
      <w:r w:rsidR="00C629F0" w:rsidRPr="004826DC">
        <w:rPr>
          <w:rFonts w:ascii="Calibri" w:hAnsi="Calibri"/>
          <w:b w:val="0"/>
          <w:color w:val="auto"/>
          <w:szCs w:val="24"/>
        </w:rPr>
        <w:t>o CONTRATANTE</w:t>
      </w:r>
      <w:r w:rsidR="0076629D" w:rsidRPr="004826DC">
        <w:rPr>
          <w:rFonts w:ascii="Calibri" w:hAnsi="Calibri"/>
          <w:b w:val="0"/>
          <w:color w:val="auto"/>
          <w:szCs w:val="24"/>
        </w:rPr>
        <w:t xml:space="preserve"> ou outra por el</w:t>
      </w:r>
      <w:r w:rsidR="00C629F0" w:rsidRPr="004826DC">
        <w:rPr>
          <w:rFonts w:ascii="Calibri" w:hAnsi="Calibri"/>
          <w:b w:val="0"/>
          <w:color w:val="auto"/>
          <w:szCs w:val="24"/>
        </w:rPr>
        <w:t>e</w:t>
      </w:r>
      <w:r w:rsidR="0076629D" w:rsidRPr="004826DC">
        <w:rPr>
          <w:rFonts w:ascii="Calibri" w:hAnsi="Calibri"/>
          <w:b w:val="0"/>
          <w:color w:val="auto"/>
          <w:szCs w:val="24"/>
        </w:rPr>
        <w:t xml:space="preserve"> indicad</w:t>
      </w:r>
      <w:r w:rsidR="00C629F0" w:rsidRPr="004826DC">
        <w:rPr>
          <w:rFonts w:ascii="Calibri" w:hAnsi="Calibri"/>
          <w:b w:val="0"/>
          <w:color w:val="auto"/>
          <w:szCs w:val="24"/>
        </w:rPr>
        <w:t>a</w:t>
      </w:r>
      <w:r w:rsidR="0076629D" w:rsidRPr="004826DC">
        <w:rPr>
          <w:rFonts w:ascii="Calibri" w:hAnsi="Calibri"/>
          <w:b w:val="0"/>
          <w:color w:val="auto"/>
          <w:szCs w:val="24"/>
        </w:rPr>
        <w:t xml:space="preserve"> no uso das soluções desenvolvidas e implantadas no escopo do contrato, repassando todo o conhecimento necessário para tal.</w:t>
      </w:r>
    </w:p>
    <w:p w:rsidR="0076629D" w:rsidRPr="004826DC" w:rsidRDefault="007D73E1" w:rsidP="0076629D">
      <w:pPr>
        <w:pStyle w:val="Ttulo2"/>
        <w:keepNext w:val="0"/>
        <w:numPr>
          <w:ilvl w:val="1"/>
          <w:numId w:val="0"/>
        </w:numPr>
        <w:tabs>
          <w:tab w:val="clear" w:pos="1701"/>
        </w:tabs>
        <w:spacing w:before="200" w:line="276" w:lineRule="auto"/>
        <w:ind w:left="1286" w:right="0" w:hanging="576"/>
        <w:jc w:val="both"/>
        <w:rPr>
          <w:rFonts w:ascii="Calibri" w:hAnsi="Calibri"/>
          <w:b w:val="0"/>
          <w:color w:val="auto"/>
          <w:szCs w:val="24"/>
        </w:rPr>
      </w:pPr>
      <w:r w:rsidRPr="004826DC">
        <w:rPr>
          <w:rFonts w:ascii="Calibri" w:hAnsi="Calibri"/>
          <w:b w:val="0"/>
          <w:color w:val="auto"/>
          <w:szCs w:val="24"/>
        </w:rPr>
        <w:t>3.178</w:t>
      </w:r>
      <w:r w:rsidRPr="004826DC">
        <w:rPr>
          <w:rFonts w:ascii="Calibri" w:hAnsi="Calibri"/>
          <w:b w:val="0"/>
          <w:color w:val="auto"/>
          <w:szCs w:val="24"/>
        </w:rPr>
        <w:tab/>
      </w:r>
      <w:r w:rsidR="0076629D" w:rsidRPr="004826DC">
        <w:rPr>
          <w:rFonts w:ascii="Calibri" w:hAnsi="Calibri"/>
          <w:b w:val="0"/>
          <w:color w:val="auto"/>
          <w:szCs w:val="24"/>
        </w:rPr>
        <w:t xml:space="preserve">A critério do TCU, poderá ser alocado servidor para acompanhar as atividades de levantamento de requisitos realizadas pela </w:t>
      </w:r>
      <w:r w:rsidR="00C4442C" w:rsidRPr="004826DC">
        <w:rPr>
          <w:rFonts w:ascii="Calibri" w:hAnsi="Calibri"/>
          <w:b w:val="0"/>
          <w:color w:val="auto"/>
          <w:szCs w:val="24"/>
        </w:rPr>
        <w:t>CONTRATADA</w:t>
      </w:r>
      <w:r w:rsidR="0076629D" w:rsidRPr="004826DC">
        <w:rPr>
          <w:rFonts w:ascii="Calibri" w:hAnsi="Calibri"/>
          <w:b w:val="0"/>
          <w:color w:val="auto"/>
          <w:szCs w:val="24"/>
        </w:rPr>
        <w:t>, tendo em vista a preservação do conhecimento do negócio relativo à aplicação que está sendo desenvolvida.</w:t>
      </w:r>
    </w:p>
    <w:p w:rsidR="0076629D" w:rsidRPr="004826DC" w:rsidRDefault="0076629D" w:rsidP="0076629D">
      <w:pPr>
        <w:pStyle w:val="SubttuloTR"/>
        <w:rPr>
          <w:rFonts w:ascii="Calibri" w:hAnsi="Calibri" w:cs="Times New Roman"/>
          <w:bCs w:val="0"/>
          <w:lang w:eastAsia="pt-BR"/>
        </w:rPr>
      </w:pPr>
      <w:r w:rsidRPr="004826DC">
        <w:rPr>
          <w:rFonts w:ascii="Calibri" w:hAnsi="Calibri" w:cs="Times New Roman"/>
          <w:bCs w:val="0"/>
          <w:lang w:eastAsia="pt-BR"/>
        </w:rPr>
        <w:t>Confidencialidade</w:t>
      </w:r>
    </w:p>
    <w:p w:rsidR="0076629D" w:rsidRPr="004826DC" w:rsidRDefault="007D73E1" w:rsidP="0076629D">
      <w:pPr>
        <w:pStyle w:val="Ttulo2"/>
        <w:keepNext w:val="0"/>
        <w:numPr>
          <w:ilvl w:val="1"/>
          <w:numId w:val="0"/>
        </w:numPr>
        <w:tabs>
          <w:tab w:val="clear" w:pos="1701"/>
        </w:tabs>
        <w:spacing w:before="200" w:line="276" w:lineRule="auto"/>
        <w:ind w:left="1286" w:right="0" w:hanging="576"/>
        <w:jc w:val="both"/>
        <w:rPr>
          <w:rFonts w:ascii="Calibri" w:hAnsi="Calibri"/>
          <w:b w:val="0"/>
          <w:color w:val="auto"/>
          <w:szCs w:val="24"/>
        </w:rPr>
      </w:pPr>
      <w:r w:rsidRPr="004826DC">
        <w:rPr>
          <w:rFonts w:ascii="Calibri" w:hAnsi="Calibri"/>
          <w:b w:val="0"/>
          <w:color w:val="auto"/>
          <w:szCs w:val="24"/>
        </w:rPr>
        <w:t>3.179</w:t>
      </w:r>
      <w:r w:rsidRPr="004826DC">
        <w:rPr>
          <w:rFonts w:ascii="Calibri" w:hAnsi="Calibri"/>
          <w:b w:val="0"/>
          <w:color w:val="auto"/>
          <w:szCs w:val="24"/>
        </w:rPr>
        <w:tab/>
      </w:r>
      <w:r w:rsidR="0076629D" w:rsidRPr="004826DC">
        <w:rPr>
          <w:rFonts w:ascii="Calibri" w:hAnsi="Calibri"/>
          <w:b w:val="0"/>
          <w:color w:val="auto"/>
          <w:szCs w:val="24"/>
        </w:rPr>
        <w:t xml:space="preserve">A </w:t>
      </w:r>
      <w:r w:rsidR="00C4442C" w:rsidRPr="004826DC">
        <w:rPr>
          <w:rFonts w:ascii="Calibri" w:hAnsi="Calibri"/>
          <w:b w:val="0"/>
          <w:color w:val="auto"/>
          <w:szCs w:val="24"/>
        </w:rPr>
        <w:t>CONTRATADA</w:t>
      </w:r>
      <w:r w:rsidR="0076629D" w:rsidRPr="004826DC">
        <w:rPr>
          <w:rFonts w:ascii="Calibri" w:hAnsi="Calibri"/>
          <w:b w:val="0"/>
          <w:color w:val="auto"/>
          <w:szCs w:val="24"/>
        </w:rPr>
        <w:t xml:space="preserve"> deve manter a mais absoluta confidencialidade a respeito de quaisquer informações, dados, processos, fórmulas, códigos, cadastros, fluxogramas, diagramas lógicos, dispositivos, modelos ou outros materiais de propriedade do TCU ou de terceiros, aos quais tiver acesso em decorrência da prestação de serviços objeto do contrato, ficando terminantemente proibida de </w:t>
      </w:r>
      <w:r w:rsidR="0076629D" w:rsidRPr="004826DC">
        <w:rPr>
          <w:rFonts w:ascii="Calibri" w:hAnsi="Calibri"/>
          <w:b w:val="0"/>
          <w:color w:val="auto"/>
          <w:szCs w:val="24"/>
        </w:rPr>
        <w:lastRenderedPageBreak/>
        <w:t xml:space="preserve">fazer uso ou revelar estes, sob qualquer justificativa. A </w:t>
      </w:r>
      <w:r w:rsidR="00C4442C" w:rsidRPr="004826DC">
        <w:rPr>
          <w:rFonts w:ascii="Calibri" w:hAnsi="Calibri"/>
          <w:b w:val="0"/>
          <w:color w:val="auto"/>
          <w:szCs w:val="24"/>
        </w:rPr>
        <w:t>CONTRATADA</w:t>
      </w:r>
      <w:r w:rsidR="0076629D" w:rsidRPr="004826DC">
        <w:rPr>
          <w:rFonts w:ascii="Calibri" w:hAnsi="Calibri"/>
          <w:b w:val="0"/>
          <w:color w:val="auto"/>
          <w:szCs w:val="24"/>
        </w:rPr>
        <w:t xml:space="preserve"> e profissionais envolvidos na execução do contrato devem assinar, antes do início dos serviços, termo de compromisso, conforme modelos indicados nos Anexos XVI e XVII.</w:t>
      </w:r>
    </w:p>
    <w:p w:rsidR="0076629D" w:rsidRPr="004826DC" w:rsidRDefault="0076629D" w:rsidP="0076629D">
      <w:pPr>
        <w:pStyle w:val="SubttuloTR"/>
        <w:rPr>
          <w:rFonts w:ascii="Calibri" w:hAnsi="Calibri" w:cs="Times New Roman"/>
          <w:bCs w:val="0"/>
          <w:lang w:eastAsia="pt-BR"/>
        </w:rPr>
      </w:pPr>
      <w:r w:rsidRPr="004826DC">
        <w:rPr>
          <w:rFonts w:ascii="Calibri" w:hAnsi="Calibri" w:cs="Times New Roman"/>
          <w:bCs w:val="0"/>
          <w:lang w:eastAsia="pt-BR"/>
        </w:rPr>
        <w:t>Boas Práticas Relativas à Segurança da Informação Durante o Ciclo de Desenvolvimento</w:t>
      </w:r>
    </w:p>
    <w:p w:rsidR="0076629D" w:rsidRPr="004826DC" w:rsidRDefault="007D73E1" w:rsidP="0076629D">
      <w:pPr>
        <w:pStyle w:val="Ttulo2"/>
        <w:keepNext w:val="0"/>
        <w:numPr>
          <w:ilvl w:val="1"/>
          <w:numId w:val="0"/>
        </w:numPr>
        <w:tabs>
          <w:tab w:val="clear" w:pos="1701"/>
        </w:tabs>
        <w:spacing w:before="200" w:line="276" w:lineRule="auto"/>
        <w:ind w:left="1286" w:right="0" w:hanging="576"/>
        <w:jc w:val="both"/>
        <w:rPr>
          <w:rFonts w:ascii="Calibri" w:hAnsi="Calibri"/>
          <w:b w:val="0"/>
          <w:color w:val="auto"/>
          <w:szCs w:val="24"/>
        </w:rPr>
      </w:pPr>
      <w:r w:rsidRPr="004826DC">
        <w:rPr>
          <w:rFonts w:ascii="Calibri" w:hAnsi="Calibri"/>
          <w:b w:val="0"/>
          <w:color w:val="auto"/>
          <w:szCs w:val="24"/>
        </w:rPr>
        <w:t>3.180</w:t>
      </w:r>
      <w:r w:rsidRPr="004826DC">
        <w:rPr>
          <w:rFonts w:ascii="Calibri" w:hAnsi="Calibri"/>
          <w:b w:val="0"/>
          <w:color w:val="auto"/>
          <w:szCs w:val="24"/>
        </w:rPr>
        <w:tab/>
      </w:r>
      <w:r w:rsidR="0076629D" w:rsidRPr="004826DC">
        <w:rPr>
          <w:rFonts w:ascii="Calibri" w:hAnsi="Calibri"/>
          <w:b w:val="0"/>
          <w:color w:val="auto"/>
          <w:szCs w:val="24"/>
        </w:rPr>
        <w:t xml:space="preserve">A </w:t>
      </w:r>
      <w:r w:rsidR="00C4442C" w:rsidRPr="004826DC">
        <w:rPr>
          <w:rFonts w:ascii="Calibri" w:hAnsi="Calibri"/>
          <w:b w:val="0"/>
          <w:color w:val="auto"/>
          <w:szCs w:val="24"/>
        </w:rPr>
        <w:t>CONTRATADA</w:t>
      </w:r>
      <w:r w:rsidR="0076629D" w:rsidRPr="004826DC">
        <w:rPr>
          <w:rFonts w:ascii="Calibri" w:hAnsi="Calibri"/>
          <w:b w:val="0"/>
          <w:color w:val="auto"/>
          <w:szCs w:val="24"/>
        </w:rPr>
        <w:t xml:space="preserve">, na execução dos serviços contratados, deverá observar boas práticas relativas à segurança da informação, especialmente as indicadas nos normativos internos do TCU em todas as atividades executadas durante o ciclo de desenvolvimento das aplicações. Durante a visita técnica a ser realizada às instalações do TCU as licitantes serão apresentadas aos principais normativos vigentes. </w:t>
      </w:r>
    </w:p>
    <w:p w:rsidR="0076629D" w:rsidRPr="004826DC" w:rsidRDefault="007D73E1" w:rsidP="0076629D">
      <w:pPr>
        <w:pStyle w:val="Ttulo2"/>
        <w:keepNext w:val="0"/>
        <w:numPr>
          <w:ilvl w:val="1"/>
          <w:numId w:val="0"/>
        </w:numPr>
        <w:tabs>
          <w:tab w:val="clear" w:pos="1701"/>
        </w:tabs>
        <w:spacing w:before="200" w:line="276" w:lineRule="auto"/>
        <w:ind w:left="1286" w:right="0" w:hanging="576"/>
        <w:jc w:val="both"/>
        <w:rPr>
          <w:rFonts w:ascii="Calibri" w:hAnsi="Calibri"/>
          <w:b w:val="0"/>
          <w:color w:val="auto"/>
          <w:szCs w:val="24"/>
        </w:rPr>
      </w:pPr>
      <w:r w:rsidRPr="004826DC">
        <w:rPr>
          <w:rFonts w:ascii="Calibri" w:hAnsi="Calibri"/>
          <w:b w:val="0"/>
          <w:color w:val="auto"/>
          <w:szCs w:val="24"/>
        </w:rPr>
        <w:t>3.181</w:t>
      </w:r>
      <w:r w:rsidRPr="004826DC">
        <w:rPr>
          <w:rFonts w:ascii="Calibri" w:hAnsi="Calibri"/>
          <w:b w:val="0"/>
          <w:color w:val="auto"/>
          <w:szCs w:val="24"/>
        </w:rPr>
        <w:tab/>
      </w:r>
      <w:r w:rsidR="0076629D" w:rsidRPr="004826DC">
        <w:rPr>
          <w:rFonts w:ascii="Calibri" w:hAnsi="Calibri"/>
          <w:b w:val="0"/>
          <w:color w:val="auto"/>
          <w:szCs w:val="24"/>
        </w:rPr>
        <w:t>O detalhamento das atividades do processo de desenvolvimento a ser seguido na execução dos serviços e apresentado no Anexo II contempla check-list a ser aplicado durante o levantamento de requisitos não funcionais que incluem aspectos de segurança da informação.</w:t>
      </w:r>
    </w:p>
    <w:p w:rsidR="0076629D" w:rsidRPr="004826DC" w:rsidRDefault="007D73E1" w:rsidP="0076629D">
      <w:pPr>
        <w:pStyle w:val="Ttulo2"/>
        <w:keepNext w:val="0"/>
        <w:numPr>
          <w:ilvl w:val="1"/>
          <w:numId w:val="0"/>
        </w:numPr>
        <w:tabs>
          <w:tab w:val="clear" w:pos="1701"/>
        </w:tabs>
        <w:spacing w:before="200" w:line="276" w:lineRule="auto"/>
        <w:ind w:left="1286" w:right="0" w:hanging="576"/>
        <w:jc w:val="both"/>
        <w:rPr>
          <w:rFonts w:ascii="Calibri" w:hAnsi="Calibri"/>
          <w:b w:val="0"/>
          <w:color w:val="auto"/>
          <w:szCs w:val="24"/>
        </w:rPr>
      </w:pPr>
      <w:r w:rsidRPr="004826DC">
        <w:rPr>
          <w:rFonts w:ascii="Calibri" w:hAnsi="Calibri"/>
          <w:b w:val="0"/>
          <w:color w:val="auto"/>
          <w:szCs w:val="24"/>
        </w:rPr>
        <w:t>3.182</w:t>
      </w:r>
      <w:r w:rsidRPr="004826DC">
        <w:rPr>
          <w:rFonts w:ascii="Calibri" w:hAnsi="Calibri"/>
          <w:b w:val="0"/>
          <w:color w:val="auto"/>
          <w:szCs w:val="24"/>
        </w:rPr>
        <w:tab/>
      </w:r>
      <w:r w:rsidR="0076629D" w:rsidRPr="004826DC">
        <w:rPr>
          <w:rFonts w:ascii="Calibri" w:hAnsi="Calibri"/>
          <w:b w:val="0"/>
          <w:color w:val="auto"/>
          <w:szCs w:val="24"/>
        </w:rPr>
        <w:t xml:space="preserve">Quando da validação dos artefatos entregues pela </w:t>
      </w:r>
      <w:r w:rsidR="00C4442C" w:rsidRPr="004826DC">
        <w:rPr>
          <w:rFonts w:ascii="Calibri" w:hAnsi="Calibri"/>
          <w:b w:val="0"/>
          <w:color w:val="auto"/>
          <w:szCs w:val="24"/>
        </w:rPr>
        <w:t>CONTRATADA</w:t>
      </w:r>
      <w:r w:rsidR="0076629D" w:rsidRPr="004826DC">
        <w:rPr>
          <w:rFonts w:ascii="Calibri" w:hAnsi="Calibri"/>
          <w:b w:val="0"/>
          <w:color w:val="auto"/>
          <w:szCs w:val="24"/>
        </w:rPr>
        <w:t>, o TCU fará verificação quanto aos requisitos de qualidade, incluindo os aspectos de segurança da informação previstos no processo de desenvolvimento e em normativos internos. A verificação quanto a aspectos de segurança da informação pode incluir avaliação estática de código quanto às boas práticas previstas em seu guia de desenvolvimento seguro e em normativos correlatos e testes na solução desenvolvida.</w:t>
      </w:r>
    </w:p>
    <w:p w:rsidR="0076629D" w:rsidRPr="004826DC" w:rsidRDefault="007D73E1" w:rsidP="0076629D">
      <w:pPr>
        <w:pStyle w:val="Ttulo1"/>
        <w:keepNext w:val="0"/>
        <w:spacing w:before="480" w:after="0" w:line="276" w:lineRule="auto"/>
        <w:ind w:left="432" w:hanging="432"/>
        <w:contextualSpacing/>
        <w:jc w:val="both"/>
        <w:rPr>
          <w:rFonts w:ascii="Calibri" w:hAnsi="Calibri"/>
          <w:snapToGrid/>
          <w:kern w:val="0"/>
          <w:sz w:val="24"/>
          <w:szCs w:val="24"/>
        </w:rPr>
      </w:pPr>
      <w:r w:rsidRPr="004826DC">
        <w:rPr>
          <w:rFonts w:ascii="Calibri" w:hAnsi="Calibri"/>
          <w:snapToGrid/>
          <w:kern w:val="0"/>
          <w:sz w:val="24"/>
          <w:szCs w:val="24"/>
        </w:rPr>
        <w:t xml:space="preserve">4      </w:t>
      </w:r>
      <w:r w:rsidR="0076629D" w:rsidRPr="004826DC">
        <w:rPr>
          <w:rFonts w:ascii="Calibri" w:hAnsi="Calibri"/>
          <w:snapToGrid/>
          <w:kern w:val="0"/>
          <w:sz w:val="24"/>
          <w:szCs w:val="24"/>
        </w:rPr>
        <w:t>Modelo de Gestão do Contrato</w:t>
      </w:r>
    </w:p>
    <w:p w:rsidR="0076629D" w:rsidRPr="004826DC" w:rsidRDefault="0076629D" w:rsidP="0076629D">
      <w:pPr>
        <w:pStyle w:val="SubttuloTR"/>
        <w:rPr>
          <w:rFonts w:ascii="Calibri" w:hAnsi="Calibri" w:cs="Times New Roman"/>
          <w:bCs w:val="0"/>
          <w:lang w:eastAsia="pt-BR"/>
        </w:rPr>
      </w:pPr>
      <w:r w:rsidRPr="004826DC">
        <w:rPr>
          <w:rFonts w:ascii="Calibri" w:hAnsi="Calibri" w:cs="Times New Roman"/>
          <w:bCs w:val="0"/>
          <w:lang w:eastAsia="pt-BR"/>
        </w:rPr>
        <w:t>Atividades preparatórias para o início dos serviços</w:t>
      </w:r>
    </w:p>
    <w:p w:rsidR="0076629D" w:rsidRPr="004826DC" w:rsidRDefault="007D73E1" w:rsidP="0076629D">
      <w:pPr>
        <w:pStyle w:val="Ttulo2"/>
        <w:keepNext w:val="0"/>
        <w:numPr>
          <w:ilvl w:val="1"/>
          <w:numId w:val="0"/>
        </w:numPr>
        <w:tabs>
          <w:tab w:val="clear" w:pos="1701"/>
        </w:tabs>
        <w:spacing w:before="200" w:line="276" w:lineRule="auto"/>
        <w:ind w:left="1286" w:right="0" w:hanging="576"/>
        <w:jc w:val="both"/>
        <w:rPr>
          <w:rFonts w:ascii="Calibri" w:hAnsi="Calibri"/>
          <w:b w:val="0"/>
          <w:color w:val="auto"/>
          <w:szCs w:val="24"/>
        </w:rPr>
      </w:pPr>
      <w:r w:rsidRPr="004826DC">
        <w:rPr>
          <w:rFonts w:ascii="Calibri" w:hAnsi="Calibri"/>
          <w:b w:val="0"/>
          <w:color w:val="auto"/>
          <w:szCs w:val="24"/>
        </w:rPr>
        <w:t>4.1</w:t>
      </w:r>
      <w:r w:rsidRPr="004826DC">
        <w:rPr>
          <w:rFonts w:ascii="Calibri" w:hAnsi="Calibri"/>
          <w:b w:val="0"/>
          <w:color w:val="auto"/>
          <w:szCs w:val="24"/>
        </w:rPr>
        <w:tab/>
      </w:r>
      <w:r w:rsidR="00E41CC3" w:rsidRPr="004826DC">
        <w:rPr>
          <w:rFonts w:ascii="Calibri" w:hAnsi="Calibri"/>
          <w:b w:val="0"/>
          <w:color w:val="auto"/>
          <w:szCs w:val="24"/>
        </w:rPr>
        <w:t>Após a assinatura do contrato, o TCU convocará a reunião inicial para alinhamento de expectativas contratuais, a ser realizada no prazo máximo de trinta dias, contados da data de assinatura do contrato. A reunião deverá contar com a participação, no mínimo: do fiscal técnico e gestor do contrato designados pelo TCU, do representante legal da CONTRATADA, do preposto da CONTRATADA e do gerente de contrato da CONTRATADA, caso esse papel não seja acumulado pelo preposto.</w:t>
      </w:r>
      <w:r w:rsidR="0076629D" w:rsidRPr="004826DC">
        <w:rPr>
          <w:rFonts w:ascii="Calibri" w:hAnsi="Calibri"/>
          <w:b w:val="0"/>
          <w:color w:val="auto"/>
          <w:szCs w:val="24"/>
        </w:rPr>
        <w:t xml:space="preserve"> </w:t>
      </w:r>
    </w:p>
    <w:p w:rsidR="0076629D" w:rsidRPr="004826DC" w:rsidRDefault="007D73E1" w:rsidP="0076629D">
      <w:pPr>
        <w:pStyle w:val="Ttulo2"/>
        <w:keepNext w:val="0"/>
        <w:numPr>
          <w:ilvl w:val="1"/>
          <w:numId w:val="0"/>
        </w:numPr>
        <w:tabs>
          <w:tab w:val="clear" w:pos="1701"/>
        </w:tabs>
        <w:spacing w:before="200" w:line="276" w:lineRule="auto"/>
        <w:ind w:left="1286" w:right="0" w:hanging="576"/>
        <w:jc w:val="both"/>
        <w:rPr>
          <w:rFonts w:ascii="Calibri" w:hAnsi="Calibri"/>
          <w:color w:val="auto"/>
          <w:szCs w:val="24"/>
        </w:rPr>
      </w:pPr>
      <w:r w:rsidRPr="004826DC">
        <w:rPr>
          <w:rFonts w:ascii="Calibri" w:hAnsi="Calibri"/>
          <w:b w:val="0"/>
          <w:color w:val="auto"/>
          <w:szCs w:val="24"/>
        </w:rPr>
        <w:t>4.2</w:t>
      </w:r>
      <w:r w:rsidRPr="004826DC">
        <w:rPr>
          <w:rFonts w:ascii="Calibri" w:hAnsi="Calibri"/>
          <w:b w:val="0"/>
          <w:color w:val="auto"/>
          <w:szCs w:val="24"/>
        </w:rPr>
        <w:tab/>
      </w:r>
      <w:r w:rsidR="0076629D" w:rsidRPr="004826DC">
        <w:rPr>
          <w:rFonts w:ascii="Calibri" w:hAnsi="Calibri"/>
          <w:b w:val="0"/>
          <w:color w:val="auto"/>
          <w:szCs w:val="24"/>
        </w:rPr>
        <w:t>A pauta da reunião inicial do contrato deverá contemplar, no mínimo, os seguintes pontos:</w:t>
      </w:r>
    </w:p>
    <w:p w:rsidR="0076629D" w:rsidRPr="004826DC" w:rsidRDefault="0076629D" w:rsidP="00B727DF">
      <w:pPr>
        <w:pStyle w:val="Incisos"/>
        <w:numPr>
          <w:ilvl w:val="0"/>
          <w:numId w:val="14"/>
        </w:numPr>
        <w:ind w:left="1418" w:hanging="284"/>
        <w:rPr>
          <w:rFonts w:ascii="Calibri" w:hAnsi="Calibri"/>
        </w:rPr>
      </w:pPr>
      <w:r w:rsidRPr="004826DC">
        <w:rPr>
          <w:rFonts w:ascii="Calibri" w:hAnsi="Calibri"/>
        </w:rPr>
        <w:t>apresentação dos participantes;</w:t>
      </w:r>
    </w:p>
    <w:p w:rsidR="0076629D" w:rsidRPr="004826DC" w:rsidRDefault="0076629D" w:rsidP="00B727DF">
      <w:pPr>
        <w:pStyle w:val="Incisos"/>
        <w:numPr>
          <w:ilvl w:val="0"/>
          <w:numId w:val="14"/>
        </w:numPr>
        <w:ind w:left="1418" w:hanging="284"/>
        <w:rPr>
          <w:rFonts w:ascii="Calibri" w:hAnsi="Calibri"/>
        </w:rPr>
      </w:pPr>
      <w:r w:rsidRPr="004826DC">
        <w:rPr>
          <w:rFonts w:ascii="Calibri" w:hAnsi="Calibri"/>
        </w:rPr>
        <w:t xml:space="preserve">entrega, por parte da </w:t>
      </w:r>
      <w:r w:rsidR="00C4442C" w:rsidRPr="004826DC">
        <w:rPr>
          <w:rFonts w:ascii="Calibri" w:hAnsi="Calibri"/>
        </w:rPr>
        <w:t>CONTRATADA</w:t>
      </w:r>
      <w:r w:rsidRPr="004826DC">
        <w:rPr>
          <w:rFonts w:ascii="Calibri" w:hAnsi="Calibri"/>
        </w:rPr>
        <w:t xml:space="preserve">, do termo de compromisso contendo declaração de manutenção de sigilo e respeito às normas de segurança vigentes </w:t>
      </w:r>
      <w:r w:rsidRPr="004826DC">
        <w:rPr>
          <w:rFonts w:ascii="Calibri" w:hAnsi="Calibri"/>
        </w:rPr>
        <w:lastRenderedPageBreak/>
        <w:t xml:space="preserve">no TCU, conforme modelo constante no Anexo XVI, a ser assinado pelo representante legal da </w:t>
      </w:r>
      <w:r w:rsidR="00C4442C" w:rsidRPr="004826DC">
        <w:rPr>
          <w:rFonts w:ascii="Calibri" w:hAnsi="Calibri"/>
        </w:rPr>
        <w:t>CONTRATADA</w:t>
      </w:r>
      <w:r w:rsidRPr="004826DC">
        <w:rPr>
          <w:rFonts w:ascii="Calibri" w:hAnsi="Calibri"/>
        </w:rPr>
        <w:t>;</w:t>
      </w:r>
    </w:p>
    <w:p w:rsidR="0076629D" w:rsidRPr="004826DC" w:rsidRDefault="0076629D" w:rsidP="00B727DF">
      <w:pPr>
        <w:pStyle w:val="Incisos"/>
        <w:numPr>
          <w:ilvl w:val="0"/>
          <w:numId w:val="14"/>
        </w:numPr>
        <w:ind w:left="1418" w:hanging="284"/>
        <w:rPr>
          <w:rFonts w:ascii="Calibri" w:hAnsi="Calibri"/>
        </w:rPr>
      </w:pPr>
      <w:r w:rsidRPr="004826DC">
        <w:rPr>
          <w:rFonts w:ascii="Calibri" w:hAnsi="Calibri"/>
        </w:rPr>
        <w:t>entrega, por parte do TCU, do Guia de Melhores Práticas de Contagem de Pontos de Função do TCU;</w:t>
      </w:r>
    </w:p>
    <w:p w:rsidR="0076629D" w:rsidRPr="004826DC" w:rsidRDefault="0076629D" w:rsidP="00B727DF">
      <w:pPr>
        <w:pStyle w:val="Incisos"/>
        <w:numPr>
          <w:ilvl w:val="0"/>
          <w:numId w:val="14"/>
        </w:numPr>
        <w:ind w:left="1418" w:hanging="284"/>
        <w:rPr>
          <w:rFonts w:ascii="Calibri" w:hAnsi="Calibri"/>
        </w:rPr>
      </w:pPr>
      <w:r w:rsidRPr="004826DC">
        <w:rPr>
          <w:rFonts w:ascii="Calibri" w:hAnsi="Calibri"/>
        </w:rPr>
        <w:t xml:space="preserve">indicação e apresentação dos documentos comprobatórios da qualificação profissional, nos termos do item </w:t>
      </w:r>
      <w:r w:rsidR="0020102C" w:rsidRPr="004826DC">
        <w:rPr>
          <w:rFonts w:ascii="Calibri" w:hAnsi="Calibri"/>
        </w:rPr>
        <w:t>5.13</w:t>
      </w:r>
      <w:r w:rsidRPr="004826DC">
        <w:rPr>
          <w:rFonts w:ascii="Calibri" w:hAnsi="Calibri"/>
        </w:rPr>
        <w:t xml:space="preserve"> deste termo de referencia, do gerente de contrato, do gerente de demanda e do especialista em pontos de função.</w:t>
      </w:r>
    </w:p>
    <w:p w:rsidR="0076629D" w:rsidRPr="004826DC" w:rsidRDefault="0076629D" w:rsidP="00B727DF">
      <w:pPr>
        <w:pStyle w:val="Incisos"/>
        <w:numPr>
          <w:ilvl w:val="0"/>
          <w:numId w:val="14"/>
        </w:numPr>
        <w:ind w:left="1418" w:hanging="284"/>
        <w:rPr>
          <w:rFonts w:ascii="Calibri" w:hAnsi="Calibri"/>
        </w:rPr>
      </w:pPr>
      <w:r w:rsidRPr="004826DC">
        <w:rPr>
          <w:rFonts w:ascii="Calibri" w:hAnsi="Calibri"/>
        </w:rPr>
        <w:t xml:space="preserve">esclarecimentos relativos a questões operacionais, administrativas e de gerenciamento do contrato. </w:t>
      </w:r>
    </w:p>
    <w:p w:rsidR="0076629D" w:rsidRPr="004826DC" w:rsidRDefault="007D73E1" w:rsidP="0076629D">
      <w:pPr>
        <w:pStyle w:val="Ttulo2"/>
        <w:keepNext w:val="0"/>
        <w:numPr>
          <w:ilvl w:val="1"/>
          <w:numId w:val="0"/>
        </w:numPr>
        <w:tabs>
          <w:tab w:val="clear" w:pos="1701"/>
        </w:tabs>
        <w:spacing w:before="200" w:line="276" w:lineRule="auto"/>
        <w:ind w:left="1286" w:right="0" w:hanging="576"/>
        <w:jc w:val="both"/>
        <w:rPr>
          <w:rFonts w:ascii="Calibri" w:hAnsi="Calibri"/>
          <w:b w:val="0"/>
          <w:color w:val="auto"/>
          <w:szCs w:val="24"/>
        </w:rPr>
      </w:pPr>
      <w:r w:rsidRPr="004826DC">
        <w:rPr>
          <w:rFonts w:ascii="Calibri" w:hAnsi="Calibri"/>
          <w:b w:val="0"/>
          <w:color w:val="auto"/>
          <w:szCs w:val="24"/>
        </w:rPr>
        <w:t>4.3</w:t>
      </w:r>
      <w:r w:rsidRPr="004826DC">
        <w:rPr>
          <w:rFonts w:ascii="Calibri" w:hAnsi="Calibri"/>
          <w:b w:val="0"/>
          <w:color w:val="auto"/>
          <w:szCs w:val="24"/>
        </w:rPr>
        <w:tab/>
      </w:r>
      <w:r w:rsidR="0076629D" w:rsidRPr="004826DC">
        <w:rPr>
          <w:rFonts w:ascii="Calibri" w:hAnsi="Calibri"/>
          <w:b w:val="0"/>
          <w:color w:val="auto"/>
          <w:szCs w:val="24"/>
        </w:rPr>
        <w:t xml:space="preserve">A não realização, por parte da </w:t>
      </w:r>
      <w:r w:rsidR="00C4442C" w:rsidRPr="004826DC">
        <w:rPr>
          <w:rFonts w:ascii="Calibri" w:hAnsi="Calibri"/>
          <w:b w:val="0"/>
          <w:color w:val="auto"/>
          <w:szCs w:val="24"/>
        </w:rPr>
        <w:t>CONTRATADA</w:t>
      </w:r>
      <w:r w:rsidR="0076629D" w:rsidRPr="004826DC">
        <w:rPr>
          <w:rFonts w:ascii="Calibri" w:hAnsi="Calibri"/>
          <w:b w:val="0"/>
          <w:color w:val="auto"/>
          <w:szCs w:val="24"/>
        </w:rPr>
        <w:t xml:space="preserve">, das atividades preparatórias em até 30 dias após a assinatura do contrato configura inexecução total do contrato, sujeitando a </w:t>
      </w:r>
      <w:r w:rsidR="00C4442C" w:rsidRPr="004826DC">
        <w:rPr>
          <w:rFonts w:ascii="Calibri" w:hAnsi="Calibri"/>
          <w:b w:val="0"/>
          <w:color w:val="auto"/>
          <w:szCs w:val="24"/>
        </w:rPr>
        <w:t>CONTRATADA</w:t>
      </w:r>
      <w:r w:rsidR="0076629D" w:rsidRPr="004826DC">
        <w:rPr>
          <w:rFonts w:ascii="Calibri" w:hAnsi="Calibri"/>
          <w:b w:val="0"/>
          <w:color w:val="auto"/>
          <w:szCs w:val="24"/>
        </w:rPr>
        <w:t xml:space="preserve"> às sanções previstas no contrato. </w:t>
      </w:r>
    </w:p>
    <w:p w:rsidR="0076629D" w:rsidRPr="004826DC" w:rsidRDefault="0076629D" w:rsidP="0076629D">
      <w:pPr>
        <w:pStyle w:val="SubttuloTR"/>
        <w:rPr>
          <w:rFonts w:ascii="Calibri" w:hAnsi="Calibri"/>
        </w:rPr>
      </w:pPr>
      <w:r w:rsidRPr="004826DC">
        <w:rPr>
          <w:rFonts w:ascii="Calibri" w:hAnsi="Calibri"/>
        </w:rPr>
        <w:t>Atividades de Avaliação de Conformidade, Acompanhamento e Fiscalização do Contrato</w:t>
      </w:r>
    </w:p>
    <w:p w:rsidR="0076629D" w:rsidRPr="004826DC" w:rsidRDefault="007D73E1" w:rsidP="0076629D">
      <w:pPr>
        <w:pStyle w:val="Ttulo2"/>
        <w:keepNext w:val="0"/>
        <w:numPr>
          <w:ilvl w:val="1"/>
          <w:numId w:val="0"/>
        </w:numPr>
        <w:tabs>
          <w:tab w:val="clear" w:pos="1701"/>
        </w:tabs>
        <w:spacing w:before="200" w:line="276" w:lineRule="auto"/>
        <w:ind w:left="1286" w:right="0" w:hanging="576"/>
        <w:jc w:val="both"/>
        <w:rPr>
          <w:rFonts w:ascii="Calibri" w:hAnsi="Calibri"/>
          <w:b w:val="0"/>
          <w:color w:val="auto"/>
          <w:szCs w:val="24"/>
        </w:rPr>
      </w:pPr>
      <w:r w:rsidRPr="004826DC">
        <w:rPr>
          <w:rFonts w:ascii="Calibri" w:hAnsi="Calibri"/>
          <w:b w:val="0"/>
          <w:color w:val="auto"/>
          <w:szCs w:val="24"/>
        </w:rPr>
        <w:t>4.4</w:t>
      </w:r>
      <w:r w:rsidRPr="004826DC">
        <w:rPr>
          <w:rFonts w:ascii="Calibri" w:hAnsi="Calibri"/>
          <w:b w:val="0"/>
          <w:color w:val="auto"/>
          <w:szCs w:val="24"/>
        </w:rPr>
        <w:tab/>
      </w:r>
      <w:r w:rsidR="0076629D" w:rsidRPr="004826DC">
        <w:rPr>
          <w:rFonts w:ascii="Calibri" w:hAnsi="Calibri"/>
          <w:b w:val="0"/>
          <w:color w:val="auto"/>
          <w:szCs w:val="24"/>
        </w:rPr>
        <w:t>O Fiscal Técnico do Contrato designado pelo TCU fará o recebimento provisório dos serviços e, juntamente com o Fiscal Requisitante, será responsável por avaliar sua qualidade com base nas informações fornecidas pelos servidores encarregados de acompanhar tecnicamente a execução das OS.</w:t>
      </w:r>
    </w:p>
    <w:p w:rsidR="0076629D" w:rsidRPr="004826DC" w:rsidRDefault="007D73E1" w:rsidP="0076629D">
      <w:pPr>
        <w:pStyle w:val="Ttulo2"/>
        <w:keepNext w:val="0"/>
        <w:numPr>
          <w:ilvl w:val="1"/>
          <w:numId w:val="0"/>
        </w:numPr>
        <w:tabs>
          <w:tab w:val="clear" w:pos="1701"/>
        </w:tabs>
        <w:spacing w:before="200" w:line="276" w:lineRule="auto"/>
        <w:ind w:left="1286" w:right="0" w:hanging="576"/>
        <w:jc w:val="both"/>
        <w:rPr>
          <w:rFonts w:ascii="Calibri" w:hAnsi="Calibri"/>
          <w:b w:val="0"/>
          <w:color w:val="auto"/>
          <w:szCs w:val="24"/>
        </w:rPr>
      </w:pPr>
      <w:r w:rsidRPr="004826DC">
        <w:rPr>
          <w:rFonts w:ascii="Calibri" w:hAnsi="Calibri"/>
          <w:b w:val="0"/>
          <w:color w:val="auto"/>
          <w:szCs w:val="24"/>
        </w:rPr>
        <w:t>4.5</w:t>
      </w:r>
      <w:r w:rsidRPr="004826DC">
        <w:rPr>
          <w:rFonts w:ascii="Calibri" w:hAnsi="Calibri"/>
          <w:b w:val="0"/>
          <w:color w:val="auto"/>
          <w:szCs w:val="24"/>
        </w:rPr>
        <w:tab/>
      </w:r>
      <w:r w:rsidR="0076629D" w:rsidRPr="004826DC">
        <w:rPr>
          <w:rFonts w:ascii="Calibri" w:hAnsi="Calibri"/>
          <w:b w:val="0"/>
          <w:color w:val="auto"/>
          <w:szCs w:val="24"/>
        </w:rPr>
        <w:t>Para cada OS, será designado um servidor para executar o papel de gerente de projeto da OS por parte do TCU. Esse gerente atuará como responsável técnico pela OS e acompanhará a execução de cada serviço, registrando eventuais falhas de procedimento, problemas de qualidade e rejeites de artefatos, atrasos e eventuais outros problemas inerentes à ordem de serviço. É responsabilidade do gerente de projeto repassar todas as informações a respeito da execução dos serviços para o fiscal técnico do contrato.</w:t>
      </w:r>
    </w:p>
    <w:p w:rsidR="0076629D" w:rsidRPr="004826DC" w:rsidRDefault="007D73E1" w:rsidP="0076629D">
      <w:pPr>
        <w:pStyle w:val="Ttulo2"/>
        <w:keepNext w:val="0"/>
        <w:numPr>
          <w:ilvl w:val="1"/>
          <w:numId w:val="0"/>
        </w:numPr>
        <w:tabs>
          <w:tab w:val="clear" w:pos="1701"/>
        </w:tabs>
        <w:spacing w:before="200" w:line="276" w:lineRule="auto"/>
        <w:ind w:left="1286" w:right="0" w:hanging="576"/>
        <w:jc w:val="both"/>
        <w:rPr>
          <w:rFonts w:ascii="Calibri" w:hAnsi="Calibri"/>
          <w:b w:val="0"/>
          <w:color w:val="auto"/>
          <w:szCs w:val="24"/>
        </w:rPr>
      </w:pPr>
      <w:r w:rsidRPr="004826DC">
        <w:rPr>
          <w:rFonts w:ascii="Calibri" w:hAnsi="Calibri"/>
          <w:b w:val="0"/>
          <w:color w:val="auto"/>
          <w:szCs w:val="24"/>
        </w:rPr>
        <w:t>4.6</w:t>
      </w:r>
      <w:r w:rsidRPr="004826DC">
        <w:rPr>
          <w:rFonts w:ascii="Calibri" w:hAnsi="Calibri"/>
          <w:b w:val="0"/>
          <w:color w:val="auto"/>
          <w:szCs w:val="24"/>
        </w:rPr>
        <w:tab/>
      </w:r>
      <w:r w:rsidR="0076629D" w:rsidRPr="004826DC">
        <w:rPr>
          <w:rFonts w:ascii="Calibri" w:hAnsi="Calibri"/>
          <w:b w:val="0"/>
          <w:color w:val="auto"/>
          <w:szCs w:val="24"/>
        </w:rPr>
        <w:t>O gestor e o fiscal requisitante do contrato farão o recebimento definitivo dos serviços relativos à OS ou parcela remunerável somente após aceite e homologação, se aplicável, de todos os artefatos previstos no fluxo de trabalho. Ordem de serviço com artefato ou produto rejeitado, aceito com ressalvas ou não homologado não terá recebimento definitivo.</w:t>
      </w:r>
    </w:p>
    <w:p w:rsidR="0076629D" w:rsidRPr="004826DC" w:rsidRDefault="0076629D" w:rsidP="007D73E1">
      <w:pPr>
        <w:pStyle w:val="Ttulo2"/>
        <w:keepNext w:val="0"/>
        <w:numPr>
          <w:ilvl w:val="1"/>
          <w:numId w:val="0"/>
        </w:numPr>
        <w:tabs>
          <w:tab w:val="clear" w:pos="1701"/>
        </w:tabs>
        <w:spacing w:before="200" w:line="276" w:lineRule="auto"/>
        <w:ind w:left="1286" w:right="0" w:hanging="576"/>
        <w:jc w:val="both"/>
        <w:rPr>
          <w:rFonts w:ascii="Calibri" w:hAnsi="Calibri"/>
          <w:color w:val="auto"/>
          <w:szCs w:val="24"/>
        </w:rPr>
      </w:pPr>
      <w:r w:rsidRPr="004826DC">
        <w:rPr>
          <w:rFonts w:ascii="Calibri" w:hAnsi="Calibri"/>
          <w:color w:val="auto"/>
          <w:szCs w:val="24"/>
        </w:rPr>
        <w:t xml:space="preserve">Comunicação entre TCU e </w:t>
      </w:r>
      <w:r w:rsidR="00C4442C" w:rsidRPr="004826DC">
        <w:rPr>
          <w:rFonts w:ascii="Calibri" w:hAnsi="Calibri"/>
          <w:color w:val="auto"/>
          <w:szCs w:val="24"/>
        </w:rPr>
        <w:t>CONTRATADA</w:t>
      </w:r>
    </w:p>
    <w:p w:rsidR="0076629D" w:rsidRPr="004826DC" w:rsidRDefault="007D73E1" w:rsidP="0076629D">
      <w:pPr>
        <w:pStyle w:val="Ttulo2"/>
        <w:keepNext w:val="0"/>
        <w:numPr>
          <w:ilvl w:val="1"/>
          <w:numId w:val="0"/>
        </w:numPr>
        <w:tabs>
          <w:tab w:val="clear" w:pos="1701"/>
        </w:tabs>
        <w:spacing w:before="200" w:line="276" w:lineRule="auto"/>
        <w:ind w:left="1286" w:right="0" w:hanging="576"/>
        <w:jc w:val="both"/>
        <w:rPr>
          <w:rFonts w:ascii="Calibri" w:hAnsi="Calibri"/>
          <w:b w:val="0"/>
          <w:color w:val="auto"/>
          <w:szCs w:val="24"/>
        </w:rPr>
      </w:pPr>
      <w:r w:rsidRPr="004826DC">
        <w:rPr>
          <w:rFonts w:ascii="Calibri" w:hAnsi="Calibri"/>
          <w:b w:val="0"/>
          <w:color w:val="auto"/>
          <w:szCs w:val="24"/>
        </w:rPr>
        <w:t>4.7</w:t>
      </w:r>
      <w:r w:rsidRPr="004826DC">
        <w:rPr>
          <w:rFonts w:ascii="Calibri" w:hAnsi="Calibri"/>
          <w:b w:val="0"/>
          <w:color w:val="auto"/>
          <w:szCs w:val="24"/>
        </w:rPr>
        <w:tab/>
      </w:r>
      <w:r w:rsidR="00C41010" w:rsidRPr="004826DC">
        <w:rPr>
          <w:rFonts w:ascii="Calibri" w:hAnsi="Calibri"/>
          <w:b w:val="0"/>
          <w:color w:val="auto"/>
          <w:szCs w:val="24"/>
        </w:rPr>
        <w:t xml:space="preserve">A presente contratação prevê a realização de reuniões ordinárias entre o TCU e a CONTRATADA, para acompanhamento dos serviços e planejamento de ações futuras. Essas reuniões serão realizadas em intervalos não inferiores a 15 dias, conforme periodicidade a ser definida pelo fiscal técnico do contrato. A pauta de </w:t>
      </w:r>
      <w:r w:rsidR="00C41010" w:rsidRPr="004826DC">
        <w:rPr>
          <w:rFonts w:ascii="Calibri" w:hAnsi="Calibri"/>
          <w:b w:val="0"/>
          <w:color w:val="auto"/>
          <w:szCs w:val="24"/>
        </w:rPr>
        <w:lastRenderedPageBreak/>
        <w:t>cada reunião ordinária será definida por esse profissional e comunicada com antecedência mínima de 48 horas à CONTRATADA.</w:t>
      </w:r>
    </w:p>
    <w:p w:rsidR="0076629D" w:rsidRPr="004826DC" w:rsidRDefault="007D73E1" w:rsidP="0076629D">
      <w:pPr>
        <w:pStyle w:val="Ttulo2"/>
        <w:keepNext w:val="0"/>
        <w:numPr>
          <w:ilvl w:val="1"/>
          <w:numId w:val="0"/>
        </w:numPr>
        <w:tabs>
          <w:tab w:val="clear" w:pos="1701"/>
        </w:tabs>
        <w:spacing w:before="200" w:line="276" w:lineRule="auto"/>
        <w:ind w:left="1286" w:right="0" w:hanging="576"/>
        <w:jc w:val="both"/>
        <w:rPr>
          <w:rFonts w:ascii="Calibri" w:hAnsi="Calibri"/>
          <w:b w:val="0"/>
          <w:color w:val="auto"/>
          <w:szCs w:val="24"/>
        </w:rPr>
      </w:pPr>
      <w:r w:rsidRPr="004826DC">
        <w:rPr>
          <w:rFonts w:ascii="Calibri" w:hAnsi="Calibri"/>
          <w:b w:val="0"/>
          <w:color w:val="auto"/>
          <w:szCs w:val="24"/>
        </w:rPr>
        <w:t>4.8</w:t>
      </w:r>
      <w:r w:rsidRPr="004826DC">
        <w:rPr>
          <w:rFonts w:ascii="Calibri" w:hAnsi="Calibri"/>
          <w:b w:val="0"/>
          <w:color w:val="auto"/>
          <w:szCs w:val="24"/>
        </w:rPr>
        <w:tab/>
      </w:r>
      <w:r w:rsidR="00C41010" w:rsidRPr="004826DC">
        <w:rPr>
          <w:rFonts w:ascii="Calibri" w:hAnsi="Calibri"/>
          <w:b w:val="0"/>
          <w:color w:val="auto"/>
          <w:szCs w:val="24"/>
        </w:rPr>
        <w:t>A contratação prevê ainda a realização de reuniões extraordinárias entre o TCU e a CONTRATADA, as quais, diferente das reuniões ordinárias, poderão ocorrer a qualquer tempo, sem periodicidade preestabelecida, desde que convocadas pelo fiscal técnico ou gestor do contrato com antecedência mínima de 48 horas. Poderá ser pauta das reuniões extraordinárias qualquer tema que, por especialização técnica ou pela urgência no tratamento do tema, não possa aguardar ser incluído na pauta das reuniões ordinárias.</w:t>
      </w:r>
    </w:p>
    <w:p w:rsidR="0076629D" w:rsidRPr="004826DC" w:rsidRDefault="007D73E1" w:rsidP="0076629D">
      <w:pPr>
        <w:pStyle w:val="Ttulo2"/>
        <w:keepNext w:val="0"/>
        <w:numPr>
          <w:ilvl w:val="1"/>
          <w:numId w:val="0"/>
        </w:numPr>
        <w:tabs>
          <w:tab w:val="clear" w:pos="1701"/>
        </w:tabs>
        <w:spacing w:before="200" w:line="276" w:lineRule="auto"/>
        <w:ind w:left="1286" w:right="0" w:hanging="576"/>
        <w:jc w:val="both"/>
        <w:rPr>
          <w:rFonts w:ascii="Calibri" w:hAnsi="Calibri"/>
          <w:b w:val="0"/>
          <w:color w:val="auto"/>
          <w:szCs w:val="24"/>
        </w:rPr>
      </w:pPr>
      <w:r w:rsidRPr="004826DC">
        <w:rPr>
          <w:rFonts w:ascii="Calibri" w:hAnsi="Calibri"/>
          <w:b w:val="0"/>
          <w:color w:val="auto"/>
          <w:szCs w:val="24"/>
        </w:rPr>
        <w:t>4.9</w:t>
      </w:r>
      <w:r w:rsidRPr="004826DC">
        <w:rPr>
          <w:rFonts w:ascii="Calibri" w:hAnsi="Calibri"/>
          <w:b w:val="0"/>
          <w:color w:val="auto"/>
          <w:szCs w:val="24"/>
        </w:rPr>
        <w:tab/>
      </w:r>
      <w:r w:rsidR="0000725C" w:rsidRPr="004826DC">
        <w:rPr>
          <w:rFonts w:ascii="Calibri" w:hAnsi="Calibri"/>
          <w:b w:val="0"/>
          <w:color w:val="auto"/>
          <w:szCs w:val="24"/>
        </w:rPr>
        <w:t>Participarão das reuniões ordinárias e extraordinárias o fiscal técnico ou gestor do contrato, o gerente de contrato da CONTRATADA, o preposto e outros atores que o TCU e a CONTRATADA julgarem importantes para tratar devidamente as questões previstas na pauta.</w:t>
      </w:r>
    </w:p>
    <w:p w:rsidR="0076629D" w:rsidRPr="004826DC" w:rsidRDefault="00FF74F9" w:rsidP="00FF74F9">
      <w:pPr>
        <w:pStyle w:val="Ttulo2"/>
        <w:keepNext w:val="0"/>
        <w:numPr>
          <w:ilvl w:val="1"/>
          <w:numId w:val="0"/>
        </w:numPr>
        <w:tabs>
          <w:tab w:val="clear" w:pos="1701"/>
        </w:tabs>
        <w:spacing w:before="200" w:line="276" w:lineRule="auto"/>
        <w:ind w:left="1286" w:right="0" w:hanging="576"/>
        <w:jc w:val="both"/>
        <w:rPr>
          <w:rFonts w:ascii="Calibri" w:hAnsi="Calibri"/>
          <w:color w:val="auto"/>
          <w:szCs w:val="24"/>
        </w:rPr>
      </w:pPr>
      <w:r w:rsidRPr="004826DC">
        <w:rPr>
          <w:rFonts w:ascii="Calibri" w:hAnsi="Calibri"/>
          <w:b w:val="0"/>
          <w:color w:val="auto"/>
          <w:szCs w:val="24"/>
        </w:rPr>
        <w:t>4.10</w:t>
      </w:r>
      <w:r w:rsidRPr="004826DC">
        <w:rPr>
          <w:rFonts w:ascii="Calibri" w:hAnsi="Calibri"/>
          <w:b w:val="0"/>
          <w:color w:val="auto"/>
          <w:szCs w:val="24"/>
        </w:rPr>
        <w:tab/>
      </w:r>
      <w:r w:rsidR="0076629D" w:rsidRPr="004826DC">
        <w:rPr>
          <w:rFonts w:ascii="Calibri" w:hAnsi="Calibri"/>
          <w:b w:val="0"/>
          <w:color w:val="auto"/>
          <w:szCs w:val="24"/>
        </w:rPr>
        <w:t>Nas reuniões de acompanhamento os seguintes pontos podem ser tratados, entre outros:</w:t>
      </w:r>
    </w:p>
    <w:p w:rsidR="0076629D" w:rsidRPr="004826DC" w:rsidRDefault="0076629D" w:rsidP="00B727DF">
      <w:pPr>
        <w:pStyle w:val="Incisos"/>
        <w:numPr>
          <w:ilvl w:val="0"/>
          <w:numId w:val="10"/>
        </w:numPr>
        <w:ind w:left="1418" w:hanging="284"/>
        <w:rPr>
          <w:rFonts w:ascii="Calibri" w:hAnsi="Calibri"/>
        </w:rPr>
      </w:pPr>
      <w:r w:rsidRPr="004826DC">
        <w:rPr>
          <w:rFonts w:ascii="Calibri" w:hAnsi="Calibri"/>
        </w:rPr>
        <w:t>avaliação dos indicadores de nível de serviço aferidos no período e ações  corretivas, caso necessário;</w:t>
      </w:r>
    </w:p>
    <w:p w:rsidR="0076629D" w:rsidRPr="004826DC" w:rsidRDefault="0076629D" w:rsidP="00B727DF">
      <w:pPr>
        <w:pStyle w:val="Incisos"/>
        <w:numPr>
          <w:ilvl w:val="0"/>
          <w:numId w:val="10"/>
        </w:numPr>
        <w:ind w:left="1418" w:hanging="284"/>
        <w:rPr>
          <w:rFonts w:ascii="Calibri" w:hAnsi="Calibri"/>
        </w:rPr>
      </w:pPr>
      <w:r w:rsidRPr="004826DC">
        <w:rPr>
          <w:rFonts w:ascii="Calibri" w:hAnsi="Calibri"/>
        </w:rPr>
        <w:t>avaliação da efetividade de medidas corretivas definidas em reuniões anteriores;</w:t>
      </w:r>
    </w:p>
    <w:p w:rsidR="0076629D" w:rsidRPr="004826DC" w:rsidRDefault="0076629D" w:rsidP="00B727DF">
      <w:pPr>
        <w:pStyle w:val="Incisos"/>
        <w:numPr>
          <w:ilvl w:val="0"/>
          <w:numId w:val="10"/>
        </w:numPr>
        <w:ind w:left="1418" w:hanging="284"/>
        <w:rPr>
          <w:rFonts w:ascii="Calibri" w:hAnsi="Calibri"/>
        </w:rPr>
      </w:pPr>
      <w:r w:rsidRPr="004826DC">
        <w:rPr>
          <w:rFonts w:ascii="Calibri" w:hAnsi="Calibri"/>
        </w:rPr>
        <w:t>planejamento estimativo de volume de demandas para os próximos períodos;</w:t>
      </w:r>
    </w:p>
    <w:p w:rsidR="0076629D" w:rsidRPr="004826DC" w:rsidRDefault="0076629D" w:rsidP="00B727DF">
      <w:pPr>
        <w:pStyle w:val="Incisos"/>
        <w:numPr>
          <w:ilvl w:val="0"/>
          <w:numId w:val="10"/>
        </w:numPr>
        <w:ind w:left="1418" w:hanging="284"/>
        <w:rPr>
          <w:rFonts w:ascii="Calibri" w:hAnsi="Calibri"/>
        </w:rPr>
      </w:pPr>
      <w:r w:rsidRPr="004826DC">
        <w:rPr>
          <w:rFonts w:ascii="Calibri" w:hAnsi="Calibri"/>
        </w:rPr>
        <w:t>acompanhamento do andamento dos projetos em curso com análise de riscos;</w:t>
      </w:r>
    </w:p>
    <w:p w:rsidR="0076629D" w:rsidRPr="004826DC" w:rsidRDefault="0076629D" w:rsidP="00B727DF">
      <w:pPr>
        <w:pStyle w:val="Incisos"/>
        <w:numPr>
          <w:ilvl w:val="0"/>
          <w:numId w:val="10"/>
        </w:numPr>
        <w:ind w:left="1418" w:hanging="284"/>
        <w:rPr>
          <w:rFonts w:ascii="Calibri" w:hAnsi="Calibri"/>
        </w:rPr>
      </w:pPr>
      <w:r w:rsidRPr="004826DC">
        <w:rPr>
          <w:rFonts w:ascii="Calibri" w:hAnsi="Calibri"/>
        </w:rPr>
        <w:t>comunicação prévia da intenção de inclusão ou e retirada de sistemas da sustentação.</w:t>
      </w:r>
    </w:p>
    <w:p w:rsidR="0076629D" w:rsidRPr="004826DC" w:rsidRDefault="00FF74F9" w:rsidP="0076629D">
      <w:pPr>
        <w:pStyle w:val="Ttulo2"/>
        <w:keepNext w:val="0"/>
        <w:numPr>
          <w:ilvl w:val="1"/>
          <w:numId w:val="0"/>
        </w:numPr>
        <w:tabs>
          <w:tab w:val="clear" w:pos="1701"/>
        </w:tabs>
        <w:spacing w:before="200" w:line="276" w:lineRule="auto"/>
        <w:ind w:left="1286" w:right="0" w:hanging="576"/>
        <w:jc w:val="both"/>
        <w:rPr>
          <w:rFonts w:ascii="Calibri" w:hAnsi="Calibri"/>
          <w:b w:val="0"/>
          <w:color w:val="auto"/>
          <w:szCs w:val="24"/>
        </w:rPr>
      </w:pPr>
      <w:r w:rsidRPr="004826DC">
        <w:rPr>
          <w:rFonts w:ascii="Calibri" w:hAnsi="Calibri"/>
          <w:b w:val="0"/>
          <w:color w:val="auto"/>
          <w:szCs w:val="24"/>
        </w:rPr>
        <w:t>4.11</w:t>
      </w:r>
      <w:r w:rsidRPr="004826DC">
        <w:rPr>
          <w:rFonts w:ascii="Calibri" w:hAnsi="Calibri"/>
          <w:b w:val="0"/>
          <w:color w:val="auto"/>
          <w:szCs w:val="24"/>
        </w:rPr>
        <w:tab/>
      </w:r>
      <w:r w:rsidR="0076629D" w:rsidRPr="004826DC">
        <w:rPr>
          <w:rFonts w:ascii="Calibri" w:hAnsi="Calibri"/>
          <w:b w:val="0"/>
          <w:color w:val="auto"/>
          <w:szCs w:val="24"/>
        </w:rPr>
        <w:t xml:space="preserve">Incumbe ao gerente de contrato da </w:t>
      </w:r>
      <w:r w:rsidR="00C4442C" w:rsidRPr="004826DC">
        <w:rPr>
          <w:rFonts w:ascii="Calibri" w:hAnsi="Calibri"/>
          <w:b w:val="0"/>
          <w:color w:val="auto"/>
          <w:szCs w:val="24"/>
        </w:rPr>
        <w:t>CONTRATADA</w:t>
      </w:r>
      <w:r w:rsidR="0076629D" w:rsidRPr="004826DC">
        <w:rPr>
          <w:rFonts w:ascii="Calibri" w:hAnsi="Calibri"/>
          <w:b w:val="0"/>
          <w:color w:val="auto"/>
          <w:szCs w:val="24"/>
        </w:rPr>
        <w:t xml:space="preserve"> apresentar sugestões de medidas corretivas, sempre que necessário ao estabelecimento ou restabelecimento de níveis de serviço previsto no contrato. As propostas apresentadas serão discutidas e avaliadas pelo TCU. </w:t>
      </w:r>
    </w:p>
    <w:p w:rsidR="0076629D" w:rsidRPr="004826DC" w:rsidRDefault="00FF74F9" w:rsidP="0076629D">
      <w:pPr>
        <w:pStyle w:val="Ttulo2"/>
        <w:keepNext w:val="0"/>
        <w:numPr>
          <w:ilvl w:val="1"/>
          <w:numId w:val="0"/>
        </w:numPr>
        <w:tabs>
          <w:tab w:val="clear" w:pos="1701"/>
        </w:tabs>
        <w:spacing w:before="200" w:line="276" w:lineRule="auto"/>
        <w:ind w:left="1286" w:right="0" w:hanging="576"/>
        <w:jc w:val="both"/>
        <w:rPr>
          <w:rFonts w:ascii="Calibri" w:hAnsi="Calibri"/>
          <w:b w:val="0"/>
          <w:color w:val="auto"/>
          <w:szCs w:val="24"/>
        </w:rPr>
      </w:pPr>
      <w:r w:rsidRPr="004826DC">
        <w:rPr>
          <w:rFonts w:ascii="Calibri" w:hAnsi="Calibri"/>
          <w:b w:val="0"/>
          <w:color w:val="auto"/>
          <w:szCs w:val="24"/>
        </w:rPr>
        <w:t>4.12</w:t>
      </w:r>
      <w:r w:rsidRPr="004826DC">
        <w:rPr>
          <w:rFonts w:ascii="Calibri" w:hAnsi="Calibri"/>
          <w:b w:val="0"/>
          <w:color w:val="auto"/>
          <w:szCs w:val="24"/>
        </w:rPr>
        <w:tab/>
      </w:r>
      <w:r w:rsidR="0076629D" w:rsidRPr="004826DC">
        <w:rPr>
          <w:rFonts w:ascii="Calibri" w:hAnsi="Calibri"/>
          <w:b w:val="0"/>
          <w:color w:val="auto"/>
          <w:szCs w:val="24"/>
        </w:rPr>
        <w:t>Ao término da reunião, o TCU elaborará ata específica com o registro dos principais assuntos tratados, as decisões tomadas e as notificações realizadas. A ata deve ser assinada pelos presentes e juntada aos autos do processo de fiscalização do contrato.</w:t>
      </w:r>
    </w:p>
    <w:p w:rsidR="0076629D" w:rsidRPr="004826DC" w:rsidRDefault="00FF74F9" w:rsidP="0076629D">
      <w:pPr>
        <w:pStyle w:val="Ttulo2"/>
        <w:keepNext w:val="0"/>
        <w:numPr>
          <w:ilvl w:val="1"/>
          <w:numId w:val="0"/>
        </w:numPr>
        <w:tabs>
          <w:tab w:val="clear" w:pos="1701"/>
        </w:tabs>
        <w:spacing w:before="200" w:line="276" w:lineRule="auto"/>
        <w:ind w:left="1286" w:right="0" w:hanging="576"/>
        <w:jc w:val="both"/>
        <w:rPr>
          <w:rFonts w:ascii="Calibri" w:hAnsi="Calibri"/>
          <w:b w:val="0"/>
          <w:color w:val="auto"/>
          <w:szCs w:val="24"/>
        </w:rPr>
      </w:pPr>
      <w:r w:rsidRPr="004826DC">
        <w:rPr>
          <w:rFonts w:ascii="Calibri" w:hAnsi="Calibri"/>
          <w:b w:val="0"/>
          <w:color w:val="auto"/>
          <w:szCs w:val="24"/>
        </w:rPr>
        <w:t>4.13</w:t>
      </w:r>
      <w:r w:rsidRPr="004826DC">
        <w:rPr>
          <w:rFonts w:ascii="Calibri" w:hAnsi="Calibri"/>
          <w:b w:val="0"/>
          <w:color w:val="auto"/>
          <w:szCs w:val="24"/>
        </w:rPr>
        <w:tab/>
      </w:r>
      <w:r w:rsidR="0076629D" w:rsidRPr="004826DC">
        <w:rPr>
          <w:rFonts w:ascii="Calibri" w:hAnsi="Calibri"/>
          <w:b w:val="0"/>
          <w:color w:val="auto"/>
          <w:szCs w:val="24"/>
        </w:rPr>
        <w:t xml:space="preserve">O TCU pode utilizar-se de outros mecanismos formais de comunicação com a </w:t>
      </w:r>
      <w:r w:rsidR="00C4442C" w:rsidRPr="004826DC">
        <w:rPr>
          <w:rFonts w:ascii="Calibri" w:hAnsi="Calibri"/>
          <w:b w:val="0"/>
          <w:color w:val="auto"/>
          <w:szCs w:val="24"/>
        </w:rPr>
        <w:t>CONTRATADA</w:t>
      </w:r>
      <w:r w:rsidR="0076629D" w:rsidRPr="004826DC">
        <w:rPr>
          <w:rFonts w:ascii="Calibri" w:hAnsi="Calibri"/>
          <w:b w:val="0"/>
          <w:color w:val="auto"/>
          <w:szCs w:val="24"/>
        </w:rPr>
        <w:t>. Esses também devem ser  juntados ao processo de fiscalização, para subsidiar a gestão do contrato.</w:t>
      </w:r>
    </w:p>
    <w:p w:rsidR="0076629D" w:rsidRPr="004826DC" w:rsidRDefault="0076629D" w:rsidP="00FF74F9">
      <w:pPr>
        <w:pStyle w:val="Ttulo2"/>
        <w:keepNext w:val="0"/>
        <w:numPr>
          <w:ilvl w:val="1"/>
          <w:numId w:val="0"/>
        </w:numPr>
        <w:tabs>
          <w:tab w:val="clear" w:pos="1701"/>
        </w:tabs>
        <w:spacing w:before="200" w:line="276" w:lineRule="auto"/>
        <w:ind w:left="1286" w:right="0" w:hanging="576"/>
        <w:jc w:val="both"/>
        <w:rPr>
          <w:rFonts w:ascii="Calibri" w:hAnsi="Calibri"/>
          <w:color w:val="auto"/>
          <w:szCs w:val="24"/>
        </w:rPr>
      </w:pPr>
      <w:r w:rsidRPr="004826DC">
        <w:rPr>
          <w:rFonts w:ascii="Calibri" w:hAnsi="Calibri"/>
          <w:color w:val="auto"/>
          <w:szCs w:val="24"/>
        </w:rPr>
        <w:t>Níveis Mínimos de Serviço</w:t>
      </w:r>
    </w:p>
    <w:p w:rsidR="0076629D" w:rsidRPr="004826DC" w:rsidRDefault="00FF74F9" w:rsidP="0076629D">
      <w:pPr>
        <w:pStyle w:val="Ttulo2"/>
        <w:keepNext w:val="0"/>
        <w:numPr>
          <w:ilvl w:val="1"/>
          <w:numId w:val="0"/>
        </w:numPr>
        <w:tabs>
          <w:tab w:val="clear" w:pos="1701"/>
        </w:tabs>
        <w:spacing w:before="200" w:line="276" w:lineRule="auto"/>
        <w:ind w:left="1286" w:right="0" w:hanging="576"/>
        <w:jc w:val="both"/>
        <w:rPr>
          <w:rFonts w:ascii="Calibri" w:hAnsi="Calibri"/>
          <w:b w:val="0"/>
          <w:color w:val="auto"/>
          <w:szCs w:val="24"/>
        </w:rPr>
      </w:pPr>
      <w:r w:rsidRPr="004826DC">
        <w:rPr>
          <w:rFonts w:ascii="Calibri" w:hAnsi="Calibri"/>
          <w:b w:val="0"/>
          <w:color w:val="auto"/>
          <w:szCs w:val="24"/>
        </w:rPr>
        <w:lastRenderedPageBreak/>
        <w:t>4.14</w:t>
      </w:r>
      <w:r w:rsidRPr="004826DC">
        <w:rPr>
          <w:rFonts w:ascii="Calibri" w:hAnsi="Calibri"/>
          <w:b w:val="0"/>
          <w:color w:val="auto"/>
          <w:szCs w:val="24"/>
        </w:rPr>
        <w:tab/>
      </w:r>
      <w:r w:rsidR="0076629D" w:rsidRPr="004826DC">
        <w:rPr>
          <w:rFonts w:ascii="Calibri" w:hAnsi="Calibri"/>
          <w:b w:val="0"/>
          <w:color w:val="auto"/>
          <w:szCs w:val="24"/>
        </w:rPr>
        <w:t xml:space="preserve">A presente contratação possui mecanismos que possibilitam ao TCU remunerar o fornecedor na medida do cumprimento dos níveis de serviço, de forma a assegurar que os pagamentos sejam vinculados aos resultados entregues. </w:t>
      </w:r>
    </w:p>
    <w:p w:rsidR="0076629D" w:rsidRPr="004826DC" w:rsidRDefault="00FF74F9" w:rsidP="0076629D">
      <w:pPr>
        <w:pStyle w:val="Ttulo2"/>
        <w:keepNext w:val="0"/>
        <w:numPr>
          <w:ilvl w:val="1"/>
          <w:numId w:val="0"/>
        </w:numPr>
        <w:tabs>
          <w:tab w:val="clear" w:pos="1701"/>
        </w:tabs>
        <w:spacing w:before="200" w:line="276" w:lineRule="auto"/>
        <w:ind w:left="1286" w:right="0" w:hanging="576"/>
        <w:jc w:val="both"/>
        <w:rPr>
          <w:rFonts w:ascii="Calibri" w:hAnsi="Calibri"/>
          <w:b w:val="0"/>
          <w:color w:val="auto"/>
          <w:szCs w:val="24"/>
        </w:rPr>
      </w:pPr>
      <w:r w:rsidRPr="004826DC">
        <w:rPr>
          <w:rFonts w:ascii="Calibri" w:hAnsi="Calibri"/>
          <w:b w:val="0"/>
          <w:color w:val="auto"/>
          <w:szCs w:val="24"/>
        </w:rPr>
        <w:t>4.15</w:t>
      </w:r>
      <w:r w:rsidRPr="004826DC">
        <w:rPr>
          <w:rFonts w:ascii="Calibri" w:hAnsi="Calibri"/>
          <w:b w:val="0"/>
          <w:color w:val="auto"/>
          <w:szCs w:val="24"/>
        </w:rPr>
        <w:tab/>
      </w:r>
      <w:r w:rsidR="0076629D" w:rsidRPr="004826DC">
        <w:rPr>
          <w:rFonts w:ascii="Calibri" w:hAnsi="Calibri"/>
          <w:b w:val="0"/>
          <w:color w:val="auto"/>
          <w:szCs w:val="24"/>
        </w:rPr>
        <w:t>Para cada OS, ou, em caso de OS com múltiplas entregas, para cada entrega da OS, será calculado o fator de cumprimento do nível de serviço. O Anexo VI apresenta os indicadores de nível de serviço a serem observados para cada tipo de OS ou entrega de produto.</w:t>
      </w:r>
    </w:p>
    <w:p w:rsidR="0076629D" w:rsidRPr="004826DC" w:rsidRDefault="00FF74F9" w:rsidP="0076629D">
      <w:pPr>
        <w:pStyle w:val="Ttulo2"/>
        <w:keepNext w:val="0"/>
        <w:numPr>
          <w:ilvl w:val="1"/>
          <w:numId w:val="0"/>
        </w:numPr>
        <w:tabs>
          <w:tab w:val="clear" w:pos="1701"/>
        </w:tabs>
        <w:spacing w:before="200" w:line="276" w:lineRule="auto"/>
        <w:ind w:left="1286" w:right="0" w:hanging="576"/>
        <w:jc w:val="both"/>
        <w:rPr>
          <w:rFonts w:ascii="Calibri" w:hAnsi="Calibri"/>
          <w:b w:val="0"/>
          <w:color w:val="auto"/>
          <w:szCs w:val="24"/>
        </w:rPr>
      </w:pPr>
      <w:r w:rsidRPr="004826DC">
        <w:rPr>
          <w:rFonts w:ascii="Calibri" w:hAnsi="Calibri"/>
          <w:b w:val="0"/>
          <w:color w:val="auto"/>
          <w:szCs w:val="24"/>
        </w:rPr>
        <w:t>4.16</w:t>
      </w:r>
      <w:r w:rsidRPr="004826DC">
        <w:rPr>
          <w:rFonts w:ascii="Calibri" w:hAnsi="Calibri"/>
          <w:b w:val="0"/>
          <w:color w:val="auto"/>
          <w:szCs w:val="24"/>
        </w:rPr>
        <w:tab/>
      </w:r>
      <w:r w:rsidR="0076629D" w:rsidRPr="004826DC">
        <w:rPr>
          <w:rFonts w:ascii="Calibri" w:hAnsi="Calibri"/>
          <w:b w:val="0"/>
          <w:color w:val="auto"/>
          <w:szCs w:val="24"/>
        </w:rPr>
        <w:t>O alcance do nível mínimo de serviço estabelecido no contrato terá fator de cumprimento igual a 100%. Caso não seja atingido, o fator</w:t>
      </w:r>
      <w:r w:rsidRPr="004826DC">
        <w:rPr>
          <w:rFonts w:ascii="Calibri" w:hAnsi="Calibri"/>
          <w:b w:val="0"/>
          <w:color w:val="auto"/>
          <w:szCs w:val="24"/>
        </w:rPr>
        <w:t xml:space="preserve"> será menor que 100%, conforme </w:t>
      </w:r>
      <w:r w:rsidR="0076629D" w:rsidRPr="004826DC">
        <w:rPr>
          <w:rFonts w:ascii="Calibri" w:hAnsi="Calibri"/>
          <w:b w:val="0"/>
          <w:color w:val="auto"/>
          <w:szCs w:val="24"/>
        </w:rPr>
        <w:t xml:space="preserve">o nível de serviço alcançado. </w:t>
      </w:r>
    </w:p>
    <w:p w:rsidR="0076629D" w:rsidRPr="004826DC" w:rsidRDefault="0076629D" w:rsidP="00FF74F9">
      <w:pPr>
        <w:pStyle w:val="Ttulo2"/>
        <w:keepNext w:val="0"/>
        <w:numPr>
          <w:ilvl w:val="1"/>
          <w:numId w:val="0"/>
        </w:numPr>
        <w:tabs>
          <w:tab w:val="clear" w:pos="1701"/>
        </w:tabs>
        <w:spacing w:before="200" w:line="276" w:lineRule="auto"/>
        <w:ind w:left="1286" w:right="0" w:hanging="576"/>
        <w:jc w:val="both"/>
        <w:rPr>
          <w:rFonts w:ascii="Calibri" w:hAnsi="Calibri"/>
          <w:color w:val="auto"/>
          <w:szCs w:val="24"/>
        </w:rPr>
      </w:pPr>
      <w:r w:rsidRPr="004826DC">
        <w:rPr>
          <w:rFonts w:ascii="Calibri" w:hAnsi="Calibri"/>
          <w:color w:val="auto"/>
          <w:szCs w:val="24"/>
        </w:rPr>
        <w:t>Forma de Pagamento dos Serviços</w:t>
      </w:r>
    </w:p>
    <w:p w:rsidR="0076629D" w:rsidRPr="004826DC" w:rsidRDefault="00FF74F9" w:rsidP="0076629D">
      <w:pPr>
        <w:pStyle w:val="Ttulo2"/>
        <w:keepNext w:val="0"/>
        <w:numPr>
          <w:ilvl w:val="1"/>
          <w:numId w:val="0"/>
        </w:numPr>
        <w:tabs>
          <w:tab w:val="clear" w:pos="1701"/>
        </w:tabs>
        <w:spacing w:before="200" w:line="276" w:lineRule="auto"/>
        <w:ind w:left="1286" w:right="0" w:hanging="576"/>
        <w:jc w:val="both"/>
        <w:rPr>
          <w:rFonts w:ascii="Calibri" w:hAnsi="Calibri"/>
          <w:b w:val="0"/>
          <w:color w:val="auto"/>
          <w:szCs w:val="24"/>
        </w:rPr>
      </w:pPr>
      <w:r w:rsidRPr="004826DC">
        <w:rPr>
          <w:rFonts w:ascii="Calibri" w:hAnsi="Calibri"/>
          <w:b w:val="0"/>
          <w:color w:val="auto"/>
          <w:szCs w:val="24"/>
        </w:rPr>
        <w:t>4.17</w:t>
      </w:r>
      <w:r w:rsidRPr="004826DC">
        <w:rPr>
          <w:rFonts w:ascii="Calibri" w:hAnsi="Calibri"/>
          <w:b w:val="0"/>
          <w:color w:val="auto"/>
          <w:szCs w:val="24"/>
        </w:rPr>
        <w:tab/>
      </w:r>
      <w:r w:rsidR="0076629D" w:rsidRPr="004826DC">
        <w:rPr>
          <w:rFonts w:ascii="Calibri" w:hAnsi="Calibri"/>
          <w:b w:val="0"/>
          <w:color w:val="auto"/>
          <w:szCs w:val="24"/>
        </w:rPr>
        <w:t>Para fins de determinação do valor a ser pago pelos serviços, devem ser consideradas as diferenças de produtividade e especialização de mão de obra entre as diferentes plataformas de desenvolvimento previstas nesta contratação.</w:t>
      </w:r>
    </w:p>
    <w:p w:rsidR="0076629D" w:rsidRPr="004826DC" w:rsidRDefault="00FF74F9" w:rsidP="0076629D">
      <w:pPr>
        <w:pStyle w:val="Ttulo2"/>
        <w:keepNext w:val="0"/>
        <w:numPr>
          <w:ilvl w:val="1"/>
          <w:numId w:val="0"/>
        </w:numPr>
        <w:tabs>
          <w:tab w:val="clear" w:pos="1701"/>
        </w:tabs>
        <w:spacing w:before="200" w:line="276" w:lineRule="auto"/>
        <w:ind w:left="1286" w:right="0" w:hanging="576"/>
        <w:jc w:val="both"/>
        <w:rPr>
          <w:rFonts w:ascii="Calibri" w:hAnsi="Calibri"/>
          <w:b w:val="0"/>
          <w:color w:val="auto"/>
          <w:szCs w:val="24"/>
        </w:rPr>
      </w:pPr>
      <w:r w:rsidRPr="004826DC">
        <w:rPr>
          <w:rFonts w:ascii="Calibri" w:hAnsi="Calibri"/>
          <w:b w:val="0"/>
          <w:color w:val="auto"/>
          <w:szCs w:val="24"/>
        </w:rPr>
        <w:t>4.18</w:t>
      </w:r>
      <w:r w:rsidRPr="004826DC">
        <w:rPr>
          <w:rFonts w:ascii="Calibri" w:hAnsi="Calibri"/>
          <w:b w:val="0"/>
          <w:color w:val="auto"/>
          <w:szCs w:val="24"/>
        </w:rPr>
        <w:tab/>
      </w:r>
      <w:r w:rsidR="0076629D" w:rsidRPr="004826DC">
        <w:rPr>
          <w:rFonts w:ascii="Calibri" w:hAnsi="Calibri"/>
          <w:b w:val="0"/>
          <w:color w:val="auto"/>
          <w:szCs w:val="24"/>
        </w:rPr>
        <w:t>Para fins de estimativa do preço do ponto de função para esta contratação foi utilizada a plataforma de referência Java EE. É a plataforma para a qual se estima o maior volume de serviços.</w:t>
      </w:r>
    </w:p>
    <w:p w:rsidR="0076629D" w:rsidRPr="004826DC" w:rsidRDefault="00FF74F9" w:rsidP="0076629D">
      <w:pPr>
        <w:pStyle w:val="Ttulo2"/>
        <w:keepNext w:val="0"/>
        <w:numPr>
          <w:ilvl w:val="1"/>
          <w:numId w:val="0"/>
        </w:numPr>
        <w:tabs>
          <w:tab w:val="clear" w:pos="1701"/>
        </w:tabs>
        <w:spacing w:before="200" w:line="276" w:lineRule="auto"/>
        <w:ind w:left="1286" w:right="0" w:hanging="576"/>
        <w:jc w:val="both"/>
        <w:rPr>
          <w:rFonts w:ascii="Calibri" w:hAnsi="Calibri"/>
          <w:b w:val="0"/>
          <w:color w:val="auto"/>
          <w:szCs w:val="24"/>
        </w:rPr>
      </w:pPr>
      <w:r w:rsidRPr="004826DC">
        <w:rPr>
          <w:rFonts w:ascii="Calibri" w:hAnsi="Calibri"/>
          <w:b w:val="0"/>
          <w:color w:val="auto"/>
          <w:szCs w:val="24"/>
        </w:rPr>
        <w:t>4.19</w:t>
      </w:r>
      <w:r w:rsidRPr="004826DC">
        <w:rPr>
          <w:rFonts w:ascii="Calibri" w:hAnsi="Calibri"/>
          <w:b w:val="0"/>
          <w:color w:val="auto"/>
          <w:szCs w:val="24"/>
        </w:rPr>
        <w:tab/>
      </w:r>
      <w:r w:rsidR="0076629D" w:rsidRPr="004826DC">
        <w:rPr>
          <w:rFonts w:ascii="Calibri" w:hAnsi="Calibri"/>
          <w:b w:val="0"/>
          <w:color w:val="auto"/>
          <w:szCs w:val="24"/>
        </w:rPr>
        <w:t>Para as demais plataformas, no cálculo do valor da OS deve ser considerado o fator de ajuste referente à plataforma primária do sistema ao qual a OS se refere. Excepcionalmente, quando a integralidade da OS se referir a parte de sistema inteiramente desenvolvido em plataforma diferente da primária do sistema, deve ser utilizado o fator de ajuste referente à plataforma de desenvolvimento da parte da solução objeto da ordem de serviço.</w:t>
      </w:r>
    </w:p>
    <w:p w:rsidR="0076629D" w:rsidRPr="004826DC" w:rsidRDefault="00FF74F9" w:rsidP="0076629D">
      <w:pPr>
        <w:pStyle w:val="Ttulo2"/>
        <w:keepNext w:val="0"/>
        <w:numPr>
          <w:ilvl w:val="1"/>
          <w:numId w:val="0"/>
        </w:numPr>
        <w:tabs>
          <w:tab w:val="clear" w:pos="1701"/>
        </w:tabs>
        <w:spacing w:before="200" w:line="276" w:lineRule="auto"/>
        <w:ind w:left="1286" w:right="0" w:hanging="576"/>
        <w:jc w:val="both"/>
        <w:rPr>
          <w:rFonts w:ascii="Calibri" w:hAnsi="Calibri"/>
          <w:b w:val="0"/>
          <w:color w:val="auto"/>
          <w:szCs w:val="24"/>
        </w:rPr>
      </w:pPr>
      <w:r w:rsidRPr="004826DC">
        <w:rPr>
          <w:rFonts w:ascii="Calibri" w:hAnsi="Calibri"/>
          <w:b w:val="0"/>
          <w:color w:val="auto"/>
          <w:szCs w:val="24"/>
        </w:rPr>
        <w:t>4.20</w:t>
      </w:r>
      <w:r w:rsidRPr="004826DC">
        <w:rPr>
          <w:rFonts w:ascii="Calibri" w:hAnsi="Calibri"/>
          <w:b w:val="0"/>
          <w:color w:val="auto"/>
          <w:szCs w:val="24"/>
        </w:rPr>
        <w:tab/>
      </w:r>
      <w:r w:rsidR="0076629D" w:rsidRPr="004826DC">
        <w:rPr>
          <w:rFonts w:ascii="Calibri" w:hAnsi="Calibri"/>
          <w:b w:val="0"/>
          <w:color w:val="auto"/>
          <w:szCs w:val="24"/>
        </w:rPr>
        <w:t>Para sistemas com duas plataformas primárias, as funcionalidades devem ser contadas separadamente por plataforma.</w:t>
      </w:r>
    </w:p>
    <w:p w:rsidR="0076629D" w:rsidRPr="004826DC" w:rsidRDefault="00FF74F9" w:rsidP="0076629D">
      <w:pPr>
        <w:pStyle w:val="Ttulo2"/>
        <w:keepNext w:val="0"/>
        <w:numPr>
          <w:ilvl w:val="1"/>
          <w:numId w:val="0"/>
        </w:numPr>
        <w:tabs>
          <w:tab w:val="clear" w:pos="1701"/>
        </w:tabs>
        <w:spacing w:before="200" w:line="276" w:lineRule="auto"/>
        <w:ind w:left="1286" w:right="0" w:hanging="576"/>
        <w:jc w:val="both"/>
        <w:rPr>
          <w:rFonts w:ascii="Calibri" w:hAnsi="Calibri"/>
          <w:color w:val="auto"/>
          <w:szCs w:val="24"/>
        </w:rPr>
      </w:pPr>
      <w:r w:rsidRPr="004826DC">
        <w:rPr>
          <w:rFonts w:ascii="Calibri" w:hAnsi="Calibri"/>
          <w:b w:val="0"/>
          <w:color w:val="auto"/>
          <w:szCs w:val="24"/>
        </w:rPr>
        <w:t>4.21</w:t>
      </w:r>
      <w:r w:rsidRPr="004826DC">
        <w:rPr>
          <w:rFonts w:ascii="Calibri" w:hAnsi="Calibri"/>
          <w:b w:val="0"/>
          <w:color w:val="auto"/>
          <w:szCs w:val="24"/>
        </w:rPr>
        <w:tab/>
      </w:r>
      <w:r w:rsidR="0076629D" w:rsidRPr="004826DC">
        <w:rPr>
          <w:rFonts w:ascii="Calibri" w:hAnsi="Calibri"/>
          <w:b w:val="0"/>
          <w:color w:val="auto"/>
          <w:szCs w:val="24"/>
        </w:rPr>
        <w:t>Para cada OS, o valor do ponto de função previsto no contrato deve ser multiplicado pelo fator de ajuste correspondente. O fator de ajuste de cada plataforma de desenvolvimento prevista nesta contratação está indicado na tabela adiante.</w:t>
      </w:r>
    </w:p>
    <w:p w:rsidR="0076629D" w:rsidRPr="004826DC" w:rsidRDefault="0076629D" w:rsidP="0076629D">
      <w:pPr>
        <w:rPr>
          <w:rFonts w:ascii="Calibri" w:hAnsi="Calibri"/>
          <w:sz w:val="24"/>
          <w:szCs w:val="24"/>
        </w:rPr>
      </w:pPr>
    </w:p>
    <w:tbl>
      <w:tblPr>
        <w:tblW w:w="6804" w:type="dxa"/>
        <w:tblInd w:w="1898" w:type="dxa"/>
        <w:tblLayout w:type="fixed"/>
        <w:tblLook w:val="04A0" w:firstRow="1" w:lastRow="0" w:firstColumn="1" w:lastColumn="0" w:noHBand="0" w:noVBand="1"/>
      </w:tblPr>
      <w:tblGrid>
        <w:gridCol w:w="2693"/>
        <w:gridCol w:w="2551"/>
        <w:gridCol w:w="1560"/>
      </w:tblGrid>
      <w:tr w:rsidR="0076629D" w:rsidRPr="004826DC" w:rsidTr="0076629D">
        <w:tc>
          <w:tcPr>
            <w:tcW w:w="2693" w:type="dxa"/>
            <w:tcBorders>
              <w:top w:val="single" w:sz="4" w:space="0" w:color="auto"/>
            </w:tcBorders>
            <w:vAlign w:val="center"/>
          </w:tcPr>
          <w:p w:rsidR="0076629D" w:rsidRPr="004826DC" w:rsidRDefault="0076629D" w:rsidP="0076629D">
            <w:pPr>
              <w:pStyle w:val="PargrafodaLista"/>
              <w:keepNext/>
              <w:ind w:left="0"/>
              <w:jc w:val="center"/>
              <w:rPr>
                <w:b/>
                <w:sz w:val="24"/>
                <w:szCs w:val="24"/>
              </w:rPr>
            </w:pPr>
            <w:r w:rsidRPr="004826DC">
              <w:rPr>
                <w:b/>
                <w:sz w:val="24"/>
                <w:szCs w:val="24"/>
              </w:rPr>
              <w:lastRenderedPageBreak/>
              <w:t>Plataforma de Desenvolvimento</w:t>
            </w:r>
          </w:p>
        </w:tc>
        <w:tc>
          <w:tcPr>
            <w:tcW w:w="2551" w:type="dxa"/>
            <w:tcBorders>
              <w:top w:val="single" w:sz="4" w:space="0" w:color="auto"/>
            </w:tcBorders>
            <w:vAlign w:val="center"/>
          </w:tcPr>
          <w:p w:rsidR="0076629D" w:rsidRPr="004826DC" w:rsidRDefault="0076629D" w:rsidP="0076629D">
            <w:pPr>
              <w:pStyle w:val="PargrafodaLista"/>
              <w:keepNext/>
              <w:ind w:left="0"/>
              <w:jc w:val="center"/>
              <w:rPr>
                <w:b/>
                <w:sz w:val="24"/>
                <w:szCs w:val="24"/>
              </w:rPr>
            </w:pPr>
            <w:r w:rsidRPr="004826DC">
              <w:rPr>
                <w:b/>
                <w:sz w:val="24"/>
                <w:szCs w:val="24"/>
              </w:rPr>
              <w:t>Observação</w:t>
            </w:r>
          </w:p>
        </w:tc>
        <w:tc>
          <w:tcPr>
            <w:tcW w:w="1560" w:type="dxa"/>
            <w:tcBorders>
              <w:top w:val="single" w:sz="4" w:space="0" w:color="auto"/>
            </w:tcBorders>
            <w:vAlign w:val="center"/>
          </w:tcPr>
          <w:p w:rsidR="0076629D" w:rsidRPr="004826DC" w:rsidRDefault="0076629D" w:rsidP="0076629D">
            <w:pPr>
              <w:pStyle w:val="PargrafodaLista"/>
              <w:keepNext/>
              <w:ind w:left="0"/>
              <w:jc w:val="center"/>
              <w:rPr>
                <w:b/>
                <w:sz w:val="24"/>
                <w:szCs w:val="24"/>
              </w:rPr>
            </w:pPr>
            <w:r w:rsidRPr="004826DC">
              <w:rPr>
                <w:b/>
                <w:sz w:val="24"/>
                <w:szCs w:val="24"/>
              </w:rPr>
              <w:t>Fator de ajuste</w:t>
            </w:r>
          </w:p>
        </w:tc>
      </w:tr>
      <w:tr w:rsidR="0076629D" w:rsidRPr="004826DC" w:rsidTr="0076629D">
        <w:tc>
          <w:tcPr>
            <w:tcW w:w="2693" w:type="dxa"/>
            <w:vAlign w:val="center"/>
          </w:tcPr>
          <w:p w:rsidR="0076629D" w:rsidRPr="004826DC" w:rsidRDefault="0076629D" w:rsidP="0076629D">
            <w:pPr>
              <w:pStyle w:val="PargrafodaLista"/>
              <w:keepNext/>
              <w:ind w:left="0"/>
              <w:jc w:val="center"/>
              <w:rPr>
                <w:sz w:val="24"/>
                <w:szCs w:val="24"/>
              </w:rPr>
            </w:pPr>
            <w:r w:rsidRPr="004826DC">
              <w:rPr>
                <w:sz w:val="24"/>
                <w:szCs w:val="24"/>
              </w:rPr>
              <w:t>Java e Java EE</w:t>
            </w:r>
          </w:p>
        </w:tc>
        <w:tc>
          <w:tcPr>
            <w:tcW w:w="2551" w:type="dxa"/>
          </w:tcPr>
          <w:p w:rsidR="0076629D" w:rsidRPr="004826DC" w:rsidRDefault="0076629D" w:rsidP="0076629D">
            <w:pPr>
              <w:pStyle w:val="PargrafodaLista"/>
              <w:keepNext/>
              <w:ind w:left="0"/>
              <w:jc w:val="center"/>
              <w:rPr>
                <w:sz w:val="24"/>
                <w:szCs w:val="24"/>
              </w:rPr>
            </w:pPr>
            <w:r w:rsidRPr="004826DC">
              <w:rPr>
                <w:sz w:val="24"/>
                <w:szCs w:val="24"/>
              </w:rPr>
              <w:t>Plataforma de referência</w:t>
            </w:r>
          </w:p>
        </w:tc>
        <w:tc>
          <w:tcPr>
            <w:tcW w:w="1560" w:type="dxa"/>
            <w:vAlign w:val="center"/>
          </w:tcPr>
          <w:p w:rsidR="0076629D" w:rsidRPr="004826DC" w:rsidRDefault="0076629D" w:rsidP="0076629D">
            <w:pPr>
              <w:pStyle w:val="PargrafodaLista"/>
              <w:keepNext/>
              <w:ind w:left="0"/>
              <w:jc w:val="center"/>
              <w:rPr>
                <w:sz w:val="24"/>
                <w:szCs w:val="24"/>
              </w:rPr>
            </w:pPr>
            <w:r w:rsidRPr="004826DC">
              <w:rPr>
                <w:sz w:val="24"/>
                <w:szCs w:val="24"/>
              </w:rPr>
              <w:t>1,0</w:t>
            </w:r>
          </w:p>
        </w:tc>
      </w:tr>
      <w:tr w:rsidR="0076629D" w:rsidRPr="004826DC" w:rsidTr="0076629D">
        <w:tc>
          <w:tcPr>
            <w:tcW w:w="2693" w:type="dxa"/>
            <w:vAlign w:val="center"/>
          </w:tcPr>
          <w:p w:rsidR="0076629D" w:rsidRPr="004826DC" w:rsidRDefault="0076629D" w:rsidP="0076629D">
            <w:pPr>
              <w:pStyle w:val="PargrafodaLista"/>
              <w:keepNext/>
              <w:ind w:left="0"/>
              <w:jc w:val="center"/>
              <w:rPr>
                <w:sz w:val="24"/>
                <w:szCs w:val="24"/>
              </w:rPr>
            </w:pPr>
            <w:r w:rsidRPr="004826DC">
              <w:rPr>
                <w:sz w:val="24"/>
                <w:szCs w:val="24"/>
              </w:rPr>
              <w:t>Delphi</w:t>
            </w:r>
          </w:p>
        </w:tc>
        <w:tc>
          <w:tcPr>
            <w:tcW w:w="2551" w:type="dxa"/>
          </w:tcPr>
          <w:p w:rsidR="0076629D" w:rsidRPr="004826DC" w:rsidRDefault="0076629D" w:rsidP="0076629D">
            <w:pPr>
              <w:pStyle w:val="PargrafodaLista"/>
              <w:keepNext/>
              <w:ind w:left="0"/>
              <w:jc w:val="center"/>
              <w:rPr>
                <w:sz w:val="24"/>
                <w:szCs w:val="24"/>
              </w:rPr>
            </w:pPr>
            <w:r w:rsidRPr="004826DC">
              <w:rPr>
                <w:sz w:val="24"/>
                <w:szCs w:val="24"/>
              </w:rPr>
              <w:t>Sistemas Cliente Servidor</w:t>
            </w:r>
          </w:p>
        </w:tc>
        <w:tc>
          <w:tcPr>
            <w:tcW w:w="1560" w:type="dxa"/>
            <w:vAlign w:val="center"/>
          </w:tcPr>
          <w:p w:rsidR="0076629D" w:rsidRPr="004826DC" w:rsidRDefault="0076629D" w:rsidP="0076629D">
            <w:pPr>
              <w:pStyle w:val="PargrafodaLista"/>
              <w:keepNext/>
              <w:ind w:left="0"/>
              <w:jc w:val="center"/>
              <w:rPr>
                <w:sz w:val="24"/>
                <w:szCs w:val="24"/>
              </w:rPr>
            </w:pPr>
            <w:r w:rsidRPr="004826DC">
              <w:rPr>
                <w:sz w:val="24"/>
                <w:szCs w:val="24"/>
              </w:rPr>
              <w:t>0,83</w:t>
            </w:r>
          </w:p>
        </w:tc>
      </w:tr>
      <w:tr w:rsidR="0076629D" w:rsidRPr="004826DC" w:rsidTr="0076629D">
        <w:tc>
          <w:tcPr>
            <w:tcW w:w="2693" w:type="dxa"/>
            <w:vAlign w:val="center"/>
          </w:tcPr>
          <w:p w:rsidR="0076629D" w:rsidRPr="004826DC" w:rsidRDefault="0076629D" w:rsidP="0076629D">
            <w:pPr>
              <w:pStyle w:val="PargrafodaLista"/>
              <w:keepNext/>
              <w:ind w:left="0"/>
              <w:jc w:val="center"/>
              <w:rPr>
                <w:sz w:val="24"/>
                <w:szCs w:val="24"/>
              </w:rPr>
            </w:pPr>
            <w:r w:rsidRPr="004826DC">
              <w:rPr>
                <w:sz w:val="24"/>
                <w:szCs w:val="24"/>
              </w:rPr>
              <w:t>Oracle PLSQL</w:t>
            </w:r>
          </w:p>
        </w:tc>
        <w:tc>
          <w:tcPr>
            <w:tcW w:w="2551" w:type="dxa"/>
          </w:tcPr>
          <w:p w:rsidR="0076629D" w:rsidRPr="004826DC" w:rsidRDefault="0076629D" w:rsidP="0076629D">
            <w:pPr>
              <w:pStyle w:val="PargrafodaLista"/>
              <w:keepNext/>
              <w:ind w:left="0"/>
              <w:jc w:val="center"/>
              <w:rPr>
                <w:sz w:val="24"/>
                <w:szCs w:val="24"/>
              </w:rPr>
            </w:pPr>
            <w:r w:rsidRPr="004826DC">
              <w:rPr>
                <w:sz w:val="24"/>
                <w:szCs w:val="24"/>
              </w:rPr>
              <w:t>Rotinas específicas</w:t>
            </w:r>
          </w:p>
        </w:tc>
        <w:tc>
          <w:tcPr>
            <w:tcW w:w="1560" w:type="dxa"/>
            <w:vAlign w:val="center"/>
          </w:tcPr>
          <w:p w:rsidR="0076629D" w:rsidRPr="004826DC" w:rsidRDefault="0076629D" w:rsidP="0076629D">
            <w:pPr>
              <w:pStyle w:val="PargrafodaLista"/>
              <w:keepNext/>
              <w:ind w:left="0"/>
              <w:jc w:val="center"/>
              <w:rPr>
                <w:sz w:val="24"/>
                <w:szCs w:val="24"/>
              </w:rPr>
            </w:pPr>
            <w:r w:rsidRPr="004826DC">
              <w:rPr>
                <w:sz w:val="24"/>
                <w:szCs w:val="24"/>
              </w:rPr>
              <w:t>0,83</w:t>
            </w:r>
          </w:p>
        </w:tc>
      </w:tr>
      <w:tr w:rsidR="0076629D" w:rsidRPr="004826DC" w:rsidTr="0076629D">
        <w:tc>
          <w:tcPr>
            <w:tcW w:w="2693" w:type="dxa"/>
            <w:vAlign w:val="center"/>
          </w:tcPr>
          <w:p w:rsidR="0076629D" w:rsidRPr="004826DC" w:rsidRDefault="0076629D" w:rsidP="0076629D">
            <w:pPr>
              <w:pStyle w:val="PargrafodaLista"/>
              <w:keepNext/>
              <w:ind w:left="0"/>
              <w:jc w:val="center"/>
              <w:rPr>
                <w:sz w:val="24"/>
                <w:szCs w:val="24"/>
              </w:rPr>
            </w:pPr>
            <w:r w:rsidRPr="004826DC">
              <w:rPr>
                <w:sz w:val="24"/>
                <w:szCs w:val="24"/>
              </w:rPr>
              <w:t>Microsoft .Net e ASP</w:t>
            </w:r>
          </w:p>
        </w:tc>
        <w:tc>
          <w:tcPr>
            <w:tcW w:w="2551" w:type="dxa"/>
          </w:tcPr>
          <w:p w:rsidR="0076629D" w:rsidRPr="004826DC" w:rsidRDefault="0076629D" w:rsidP="0076629D">
            <w:pPr>
              <w:pStyle w:val="PargrafodaLista"/>
              <w:keepNext/>
              <w:ind w:left="0"/>
              <w:jc w:val="center"/>
              <w:rPr>
                <w:sz w:val="24"/>
                <w:szCs w:val="24"/>
              </w:rPr>
            </w:pPr>
            <w:r w:rsidRPr="004826DC">
              <w:rPr>
                <w:sz w:val="24"/>
                <w:szCs w:val="24"/>
              </w:rPr>
              <w:t>Sistemas WEB específicos</w:t>
            </w:r>
          </w:p>
        </w:tc>
        <w:tc>
          <w:tcPr>
            <w:tcW w:w="1560" w:type="dxa"/>
            <w:vAlign w:val="center"/>
          </w:tcPr>
          <w:p w:rsidR="0076629D" w:rsidRPr="004826DC" w:rsidRDefault="0076629D" w:rsidP="0076629D">
            <w:pPr>
              <w:pStyle w:val="PargrafodaLista"/>
              <w:keepNext/>
              <w:ind w:left="0"/>
              <w:jc w:val="center"/>
              <w:rPr>
                <w:sz w:val="24"/>
                <w:szCs w:val="24"/>
              </w:rPr>
            </w:pPr>
            <w:r w:rsidRPr="004826DC">
              <w:rPr>
                <w:sz w:val="24"/>
                <w:szCs w:val="24"/>
              </w:rPr>
              <w:t>0,62</w:t>
            </w:r>
          </w:p>
        </w:tc>
      </w:tr>
      <w:tr w:rsidR="0076629D" w:rsidRPr="004826DC" w:rsidTr="0076629D">
        <w:tc>
          <w:tcPr>
            <w:tcW w:w="2693" w:type="dxa"/>
            <w:vAlign w:val="center"/>
          </w:tcPr>
          <w:p w:rsidR="0076629D" w:rsidRPr="004826DC" w:rsidRDefault="0076629D" w:rsidP="0076629D">
            <w:pPr>
              <w:pStyle w:val="PargrafodaLista"/>
              <w:keepNext/>
              <w:ind w:left="0"/>
              <w:jc w:val="center"/>
              <w:rPr>
                <w:sz w:val="24"/>
                <w:szCs w:val="24"/>
              </w:rPr>
            </w:pPr>
            <w:r w:rsidRPr="004826DC">
              <w:rPr>
                <w:sz w:val="24"/>
                <w:szCs w:val="24"/>
              </w:rPr>
              <w:t>Informatica PowerCenter</w:t>
            </w:r>
          </w:p>
        </w:tc>
        <w:tc>
          <w:tcPr>
            <w:tcW w:w="2551" w:type="dxa"/>
          </w:tcPr>
          <w:p w:rsidR="0076629D" w:rsidRPr="004826DC" w:rsidRDefault="0076629D" w:rsidP="0076629D">
            <w:pPr>
              <w:pStyle w:val="PargrafodaLista"/>
              <w:keepNext/>
              <w:ind w:left="0"/>
              <w:jc w:val="center"/>
              <w:rPr>
                <w:sz w:val="24"/>
                <w:szCs w:val="24"/>
              </w:rPr>
            </w:pPr>
            <w:r w:rsidRPr="004826DC">
              <w:rPr>
                <w:sz w:val="24"/>
                <w:szCs w:val="24"/>
              </w:rPr>
              <w:t>Rotinas de Integração entre bases de dados</w:t>
            </w:r>
          </w:p>
        </w:tc>
        <w:tc>
          <w:tcPr>
            <w:tcW w:w="1560" w:type="dxa"/>
            <w:vAlign w:val="center"/>
          </w:tcPr>
          <w:p w:rsidR="0076629D" w:rsidRPr="004826DC" w:rsidRDefault="0076629D" w:rsidP="0076629D">
            <w:pPr>
              <w:pStyle w:val="PargrafodaLista"/>
              <w:keepNext/>
              <w:ind w:left="0"/>
              <w:jc w:val="center"/>
              <w:rPr>
                <w:sz w:val="24"/>
                <w:szCs w:val="24"/>
              </w:rPr>
            </w:pPr>
            <w:r w:rsidRPr="004826DC">
              <w:rPr>
                <w:sz w:val="24"/>
                <w:szCs w:val="24"/>
              </w:rPr>
              <w:t>2,0</w:t>
            </w:r>
          </w:p>
        </w:tc>
      </w:tr>
      <w:tr w:rsidR="0076629D" w:rsidRPr="004826DC" w:rsidTr="0076629D">
        <w:tc>
          <w:tcPr>
            <w:tcW w:w="2693" w:type="dxa"/>
            <w:vAlign w:val="center"/>
          </w:tcPr>
          <w:p w:rsidR="0076629D" w:rsidRPr="004826DC" w:rsidRDefault="0076629D" w:rsidP="0076629D">
            <w:pPr>
              <w:pStyle w:val="PargrafodaLista"/>
              <w:keepNext/>
              <w:ind w:left="0"/>
              <w:jc w:val="center"/>
              <w:rPr>
                <w:sz w:val="24"/>
                <w:szCs w:val="24"/>
                <w:lang w:val="en-US"/>
              </w:rPr>
            </w:pPr>
            <w:r w:rsidRPr="004826DC">
              <w:rPr>
                <w:sz w:val="24"/>
                <w:szCs w:val="24"/>
                <w:lang w:val="en-US"/>
              </w:rPr>
              <w:t>SAP BO (SAP Business Objects)</w:t>
            </w:r>
          </w:p>
        </w:tc>
        <w:tc>
          <w:tcPr>
            <w:tcW w:w="2551" w:type="dxa"/>
          </w:tcPr>
          <w:p w:rsidR="0076629D" w:rsidRPr="004826DC" w:rsidRDefault="0076629D" w:rsidP="0076629D">
            <w:pPr>
              <w:pStyle w:val="PargrafodaLista"/>
              <w:keepNext/>
              <w:ind w:left="0"/>
              <w:jc w:val="center"/>
              <w:rPr>
                <w:sz w:val="24"/>
                <w:szCs w:val="24"/>
              </w:rPr>
            </w:pPr>
            <w:r w:rsidRPr="004826DC">
              <w:rPr>
                <w:sz w:val="24"/>
                <w:szCs w:val="24"/>
              </w:rPr>
              <w:t>Contempla desenvolvimento de universos, consultas e relatórios</w:t>
            </w:r>
          </w:p>
        </w:tc>
        <w:tc>
          <w:tcPr>
            <w:tcW w:w="1560" w:type="dxa"/>
            <w:vAlign w:val="center"/>
          </w:tcPr>
          <w:p w:rsidR="0076629D" w:rsidRPr="004826DC" w:rsidRDefault="0076629D" w:rsidP="0076629D">
            <w:pPr>
              <w:pStyle w:val="PargrafodaLista"/>
              <w:keepNext/>
              <w:ind w:left="0"/>
              <w:jc w:val="center"/>
              <w:rPr>
                <w:sz w:val="24"/>
                <w:szCs w:val="24"/>
              </w:rPr>
            </w:pPr>
            <w:r w:rsidRPr="004826DC">
              <w:rPr>
                <w:sz w:val="24"/>
                <w:szCs w:val="24"/>
              </w:rPr>
              <w:t>2,0</w:t>
            </w:r>
          </w:p>
        </w:tc>
      </w:tr>
    </w:tbl>
    <w:p w:rsidR="0076629D" w:rsidRPr="004826DC" w:rsidRDefault="0076629D" w:rsidP="0076629D">
      <w:pPr>
        <w:pStyle w:val="PargrafodaLista"/>
        <w:spacing w:after="0"/>
        <w:ind w:left="1134"/>
        <w:jc w:val="center"/>
        <w:rPr>
          <w:i/>
          <w:sz w:val="24"/>
          <w:szCs w:val="24"/>
        </w:rPr>
      </w:pPr>
      <w:r w:rsidRPr="004826DC">
        <w:rPr>
          <w:i/>
          <w:sz w:val="24"/>
          <w:szCs w:val="24"/>
        </w:rPr>
        <w:t>Tabela III – Fator de Produtividade por Plataforma de Desenvolvimento</w:t>
      </w:r>
    </w:p>
    <w:p w:rsidR="0076629D" w:rsidRPr="004826DC" w:rsidRDefault="0076629D" w:rsidP="0076629D">
      <w:pPr>
        <w:rPr>
          <w:rFonts w:ascii="Calibri" w:hAnsi="Calibri"/>
          <w:sz w:val="24"/>
          <w:szCs w:val="24"/>
        </w:rPr>
      </w:pPr>
    </w:p>
    <w:p w:rsidR="0076629D" w:rsidRPr="004826DC" w:rsidRDefault="00FF74F9" w:rsidP="0076629D">
      <w:pPr>
        <w:pStyle w:val="Ttulo2"/>
        <w:keepNext w:val="0"/>
        <w:numPr>
          <w:ilvl w:val="1"/>
          <w:numId w:val="0"/>
        </w:numPr>
        <w:tabs>
          <w:tab w:val="clear" w:pos="1701"/>
        </w:tabs>
        <w:spacing w:before="200" w:line="276" w:lineRule="auto"/>
        <w:ind w:left="1286" w:right="0" w:hanging="576"/>
        <w:jc w:val="both"/>
        <w:rPr>
          <w:rFonts w:ascii="Calibri" w:hAnsi="Calibri"/>
          <w:b w:val="0"/>
          <w:color w:val="auto"/>
          <w:szCs w:val="24"/>
        </w:rPr>
      </w:pPr>
      <w:r w:rsidRPr="004826DC">
        <w:rPr>
          <w:rFonts w:ascii="Calibri" w:hAnsi="Calibri"/>
          <w:b w:val="0"/>
          <w:color w:val="auto"/>
          <w:szCs w:val="24"/>
        </w:rPr>
        <w:t>4.22</w:t>
      </w:r>
      <w:r w:rsidRPr="004826DC">
        <w:rPr>
          <w:rFonts w:ascii="Calibri" w:hAnsi="Calibri"/>
          <w:b w:val="0"/>
          <w:color w:val="auto"/>
          <w:szCs w:val="24"/>
        </w:rPr>
        <w:tab/>
      </w:r>
      <w:r w:rsidR="0076629D" w:rsidRPr="004826DC">
        <w:rPr>
          <w:rFonts w:ascii="Calibri" w:hAnsi="Calibri"/>
          <w:b w:val="0"/>
          <w:color w:val="auto"/>
          <w:szCs w:val="24"/>
        </w:rPr>
        <w:t>O fator de ajuste citado nesta seção não deve ser confundido com o “fator de ajuste” previsto nas versões anteriores do IFPUG/CPM.</w:t>
      </w:r>
    </w:p>
    <w:p w:rsidR="0076629D" w:rsidRPr="004826DC" w:rsidRDefault="00FF74F9" w:rsidP="0076629D">
      <w:pPr>
        <w:pStyle w:val="Ttulo2"/>
        <w:keepNext w:val="0"/>
        <w:numPr>
          <w:ilvl w:val="1"/>
          <w:numId w:val="0"/>
        </w:numPr>
        <w:tabs>
          <w:tab w:val="clear" w:pos="1701"/>
        </w:tabs>
        <w:spacing w:before="200" w:line="276" w:lineRule="auto"/>
        <w:ind w:left="1286" w:right="0" w:hanging="576"/>
        <w:jc w:val="both"/>
        <w:rPr>
          <w:rFonts w:ascii="Calibri" w:hAnsi="Calibri"/>
          <w:b w:val="0"/>
          <w:color w:val="auto"/>
          <w:szCs w:val="24"/>
        </w:rPr>
      </w:pPr>
      <w:r w:rsidRPr="004826DC">
        <w:rPr>
          <w:rFonts w:ascii="Calibri" w:hAnsi="Calibri"/>
          <w:b w:val="0"/>
          <w:color w:val="auto"/>
          <w:szCs w:val="24"/>
        </w:rPr>
        <w:t>4.23</w:t>
      </w:r>
      <w:r w:rsidRPr="004826DC">
        <w:rPr>
          <w:rFonts w:ascii="Calibri" w:hAnsi="Calibri"/>
          <w:b w:val="0"/>
          <w:color w:val="auto"/>
          <w:szCs w:val="24"/>
        </w:rPr>
        <w:tab/>
      </w:r>
      <w:r w:rsidR="0076629D" w:rsidRPr="004826DC">
        <w:rPr>
          <w:rFonts w:ascii="Calibri" w:hAnsi="Calibri"/>
          <w:b w:val="0"/>
          <w:color w:val="auto"/>
          <w:szCs w:val="24"/>
        </w:rPr>
        <w:t xml:space="preserve">A relação dos sistemas atualmente em produção no TCU e respectivas plataformas de desenvolvimento predominantes está indicada no Anexo XI. </w:t>
      </w:r>
    </w:p>
    <w:p w:rsidR="0076629D" w:rsidRPr="004826DC" w:rsidRDefault="0076629D" w:rsidP="00FF74F9">
      <w:pPr>
        <w:pStyle w:val="Ttulo2"/>
        <w:keepNext w:val="0"/>
        <w:numPr>
          <w:ilvl w:val="1"/>
          <w:numId w:val="0"/>
        </w:numPr>
        <w:tabs>
          <w:tab w:val="clear" w:pos="1701"/>
        </w:tabs>
        <w:spacing w:before="200" w:line="276" w:lineRule="auto"/>
        <w:ind w:left="709" w:right="0" w:firstLine="1"/>
        <w:jc w:val="both"/>
        <w:rPr>
          <w:rFonts w:ascii="Calibri" w:hAnsi="Calibri"/>
          <w:color w:val="auto"/>
          <w:szCs w:val="24"/>
        </w:rPr>
      </w:pPr>
      <w:r w:rsidRPr="004826DC">
        <w:rPr>
          <w:rFonts w:ascii="Calibri" w:hAnsi="Calibri"/>
          <w:color w:val="auto"/>
          <w:szCs w:val="24"/>
        </w:rPr>
        <w:t>Cálculo da remuneração esperada para ordens de serviço OS de projeto, de manutenção evolutiva/adaptativa, de documentação de sistemas, de teste e de preparação de ambiente de treinamento</w:t>
      </w:r>
    </w:p>
    <w:p w:rsidR="0076629D" w:rsidRPr="004826DC" w:rsidRDefault="00FF74F9" w:rsidP="0076629D">
      <w:pPr>
        <w:pStyle w:val="Ttulo2"/>
        <w:keepNext w:val="0"/>
        <w:numPr>
          <w:ilvl w:val="1"/>
          <w:numId w:val="0"/>
        </w:numPr>
        <w:tabs>
          <w:tab w:val="clear" w:pos="1701"/>
        </w:tabs>
        <w:spacing w:before="200" w:line="276" w:lineRule="auto"/>
        <w:ind w:left="1286" w:right="0" w:hanging="576"/>
        <w:jc w:val="both"/>
        <w:rPr>
          <w:rFonts w:ascii="Calibri" w:hAnsi="Calibri"/>
          <w:color w:val="auto"/>
          <w:szCs w:val="24"/>
        </w:rPr>
      </w:pPr>
      <w:r w:rsidRPr="004826DC">
        <w:rPr>
          <w:rFonts w:ascii="Calibri" w:hAnsi="Calibri"/>
          <w:b w:val="0"/>
          <w:color w:val="auto"/>
          <w:szCs w:val="24"/>
        </w:rPr>
        <w:t>4.24</w:t>
      </w:r>
      <w:r w:rsidRPr="004826DC">
        <w:rPr>
          <w:rFonts w:ascii="Calibri" w:hAnsi="Calibri"/>
          <w:b w:val="0"/>
          <w:color w:val="auto"/>
          <w:szCs w:val="24"/>
        </w:rPr>
        <w:tab/>
      </w:r>
      <w:r w:rsidR="0076629D" w:rsidRPr="004826DC">
        <w:rPr>
          <w:rFonts w:ascii="Calibri" w:hAnsi="Calibri"/>
          <w:b w:val="0"/>
          <w:color w:val="auto"/>
          <w:szCs w:val="24"/>
        </w:rPr>
        <w:t>Para fins de cálculo da remuneração esperada para as OS de projeto, de manutenção evolutiva/adaptativa, de documentação de sistemas, de teste de sistemas e de preparação de ambiente de treinamento foi considerada a distribuição de esforço representada pela tabela IV, adaptada do Roteiro de Métricas do SISP para a realidade do TCU.</w:t>
      </w:r>
    </w:p>
    <w:p w:rsidR="0076629D" w:rsidRPr="004826DC" w:rsidRDefault="0076629D" w:rsidP="0076629D">
      <w:pPr>
        <w:rPr>
          <w:rFonts w:ascii="Calibri" w:hAnsi="Calibri"/>
          <w:sz w:val="24"/>
          <w:szCs w:val="24"/>
        </w:rPr>
      </w:pPr>
    </w:p>
    <w:tbl>
      <w:tblPr>
        <w:tblW w:w="0" w:type="auto"/>
        <w:tblInd w:w="2160" w:type="dxa"/>
        <w:tblLook w:val="04A0" w:firstRow="1" w:lastRow="0" w:firstColumn="1" w:lastColumn="0" w:noHBand="0" w:noVBand="1"/>
      </w:tblPr>
      <w:tblGrid>
        <w:gridCol w:w="1269"/>
        <w:gridCol w:w="2097"/>
        <w:gridCol w:w="1173"/>
        <w:gridCol w:w="1686"/>
        <w:gridCol w:w="814"/>
      </w:tblGrid>
      <w:tr w:rsidR="0076629D" w:rsidRPr="004826DC" w:rsidTr="0076629D">
        <w:tc>
          <w:tcPr>
            <w:tcW w:w="1181" w:type="dxa"/>
            <w:tcBorders>
              <w:top w:val="nil"/>
              <w:left w:val="nil"/>
              <w:bottom w:val="single" w:sz="4" w:space="0" w:color="auto"/>
              <w:right w:val="nil"/>
            </w:tcBorders>
            <w:vAlign w:val="center"/>
          </w:tcPr>
          <w:p w:rsidR="0076629D" w:rsidRPr="004826DC" w:rsidRDefault="0076629D" w:rsidP="0076629D">
            <w:pPr>
              <w:pStyle w:val="PargrafodaLista"/>
              <w:ind w:left="0"/>
              <w:jc w:val="center"/>
              <w:rPr>
                <w:b/>
                <w:sz w:val="24"/>
                <w:szCs w:val="24"/>
              </w:rPr>
            </w:pPr>
          </w:p>
        </w:tc>
        <w:tc>
          <w:tcPr>
            <w:tcW w:w="2097" w:type="dxa"/>
            <w:tcBorders>
              <w:top w:val="nil"/>
              <w:left w:val="nil"/>
              <w:bottom w:val="single" w:sz="4" w:space="0" w:color="auto"/>
              <w:right w:val="nil"/>
            </w:tcBorders>
            <w:vAlign w:val="center"/>
          </w:tcPr>
          <w:p w:rsidR="0076629D" w:rsidRPr="004826DC" w:rsidRDefault="0076629D" w:rsidP="0076629D">
            <w:pPr>
              <w:pStyle w:val="PargrafodaLista"/>
              <w:ind w:left="0"/>
              <w:jc w:val="center"/>
              <w:rPr>
                <w:b/>
                <w:sz w:val="24"/>
                <w:szCs w:val="24"/>
              </w:rPr>
            </w:pPr>
          </w:p>
        </w:tc>
        <w:tc>
          <w:tcPr>
            <w:tcW w:w="1133" w:type="dxa"/>
            <w:tcBorders>
              <w:top w:val="nil"/>
              <w:left w:val="nil"/>
              <w:bottom w:val="single" w:sz="4" w:space="0" w:color="auto"/>
              <w:right w:val="nil"/>
            </w:tcBorders>
            <w:vAlign w:val="center"/>
          </w:tcPr>
          <w:p w:rsidR="0076629D" w:rsidRPr="004826DC" w:rsidRDefault="0076629D" w:rsidP="0076629D">
            <w:pPr>
              <w:pStyle w:val="PargrafodaLista"/>
              <w:ind w:left="0"/>
              <w:jc w:val="center"/>
              <w:rPr>
                <w:b/>
                <w:sz w:val="24"/>
                <w:szCs w:val="24"/>
              </w:rPr>
            </w:pPr>
            <w:r w:rsidRPr="004826DC">
              <w:rPr>
                <w:b/>
                <w:sz w:val="24"/>
                <w:szCs w:val="24"/>
              </w:rPr>
              <w:t>(A)</w:t>
            </w:r>
          </w:p>
        </w:tc>
        <w:tc>
          <w:tcPr>
            <w:tcW w:w="1686" w:type="dxa"/>
            <w:tcBorders>
              <w:top w:val="nil"/>
              <w:left w:val="nil"/>
              <w:bottom w:val="single" w:sz="4" w:space="0" w:color="auto"/>
              <w:right w:val="nil"/>
            </w:tcBorders>
            <w:vAlign w:val="center"/>
          </w:tcPr>
          <w:p w:rsidR="0076629D" w:rsidRPr="004826DC" w:rsidRDefault="0076629D" w:rsidP="0076629D">
            <w:pPr>
              <w:pStyle w:val="PargrafodaLista"/>
              <w:ind w:left="0"/>
              <w:jc w:val="center"/>
              <w:rPr>
                <w:b/>
                <w:sz w:val="24"/>
                <w:szCs w:val="24"/>
              </w:rPr>
            </w:pPr>
            <w:r w:rsidRPr="004826DC">
              <w:rPr>
                <w:b/>
                <w:sz w:val="24"/>
                <w:szCs w:val="24"/>
              </w:rPr>
              <w:t>(B)</w:t>
            </w:r>
          </w:p>
        </w:tc>
        <w:tc>
          <w:tcPr>
            <w:tcW w:w="814" w:type="dxa"/>
            <w:tcBorders>
              <w:top w:val="nil"/>
              <w:left w:val="nil"/>
              <w:bottom w:val="single" w:sz="4" w:space="0" w:color="auto"/>
              <w:right w:val="nil"/>
            </w:tcBorders>
            <w:vAlign w:val="center"/>
          </w:tcPr>
          <w:p w:rsidR="0076629D" w:rsidRPr="004826DC" w:rsidRDefault="0076629D" w:rsidP="0076629D">
            <w:pPr>
              <w:pStyle w:val="PargrafodaLista"/>
              <w:ind w:left="0"/>
              <w:jc w:val="center"/>
              <w:rPr>
                <w:b/>
                <w:sz w:val="24"/>
                <w:szCs w:val="24"/>
              </w:rPr>
            </w:pPr>
          </w:p>
        </w:tc>
      </w:tr>
      <w:tr w:rsidR="0076629D" w:rsidRPr="004826DC" w:rsidTr="0076629D">
        <w:tc>
          <w:tcPr>
            <w:tcW w:w="1181" w:type="dxa"/>
            <w:tcBorders>
              <w:top w:val="single" w:sz="4" w:space="0" w:color="auto"/>
            </w:tcBorders>
            <w:vAlign w:val="center"/>
          </w:tcPr>
          <w:p w:rsidR="0076629D" w:rsidRPr="004826DC" w:rsidRDefault="0076629D" w:rsidP="0076629D">
            <w:pPr>
              <w:pStyle w:val="PargrafodaLista"/>
              <w:ind w:left="0"/>
              <w:jc w:val="center"/>
              <w:rPr>
                <w:b/>
                <w:sz w:val="24"/>
                <w:szCs w:val="24"/>
              </w:rPr>
            </w:pPr>
            <w:r w:rsidRPr="004826DC">
              <w:rPr>
                <w:b/>
                <w:sz w:val="24"/>
                <w:szCs w:val="24"/>
              </w:rPr>
              <w:t>Grupo de Atividades</w:t>
            </w:r>
          </w:p>
        </w:tc>
        <w:tc>
          <w:tcPr>
            <w:tcW w:w="2097" w:type="dxa"/>
            <w:tcBorders>
              <w:top w:val="single" w:sz="4" w:space="0" w:color="auto"/>
            </w:tcBorders>
            <w:vAlign w:val="center"/>
          </w:tcPr>
          <w:p w:rsidR="0076629D" w:rsidRPr="004826DC" w:rsidRDefault="0076629D" w:rsidP="0076629D">
            <w:pPr>
              <w:pStyle w:val="PargrafodaLista"/>
              <w:ind w:left="0"/>
              <w:jc w:val="center"/>
              <w:rPr>
                <w:b/>
                <w:sz w:val="24"/>
                <w:szCs w:val="24"/>
              </w:rPr>
            </w:pPr>
            <w:r w:rsidRPr="004826DC">
              <w:rPr>
                <w:b/>
                <w:sz w:val="24"/>
                <w:szCs w:val="24"/>
              </w:rPr>
              <w:t>Nome do Grupo de Atividades</w:t>
            </w:r>
          </w:p>
        </w:tc>
        <w:tc>
          <w:tcPr>
            <w:tcW w:w="1133" w:type="dxa"/>
            <w:tcBorders>
              <w:top w:val="single" w:sz="4" w:space="0" w:color="auto"/>
            </w:tcBorders>
            <w:vAlign w:val="center"/>
          </w:tcPr>
          <w:p w:rsidR="0076629D" w:rsidRPr="004826DC" w:rsidRDefault="0076629D" w:rsidP="0076629D">
            <w:pPr>
              <w:pStyle w:val="PargrafodaLista"/>
              <w:ind w:left="0"/>
              <w:jc w:val="center"/>
              <w:rPr>
                <w:b/>
                <w:sz w:val="24"/>
                <w:szCs w:val="24"/>
              </w:rPr>
            </w:pPr>
            <w:r w:rsidRPr="004826DC">
              <w:rPr>
                <w:b/>
                <w:sz w:val="24"/>
                <w:szCs w:val="24"/>
              </w:rPr>
              <w:t>Esforço Atividade</w:t>
            </w:r>
          </w:p>
        </w:tc>
        <w:tc>
          <w:tcPr>
            <w:tcW w:w="1686" w:type="dxa"/>
            <w:tcBorders>
              <w:top w:val="single" w:sz="4" w:space="0" w:color="auto"/>
            </w:tcBorders>
            <w:vAlign w:val="center"/>
          </w:tcPr>
          <w:p w:rsidR="0076629D" w:rsidRPr="004826DC" w:rsidRDefault="0076629D" w:rsidP="0076629D">
            <w:pPr>
              <w:pStyle w:val="PargrafodaLista"/>
              <w:ind w:left="0"/>
              <w:jc w:val="center"/>
              <w:rPr>
                <w:b/>
                <w:sz w:val="24"/>
                <w:szCs w:val="24"/>
              </w:rPr>
            </w:pPr>
            <w:r w:rsidRPr="004826DC">
              <w:rPr>
                <w:b/>
                <w:sz w:val="24"/>
                <w:szCs w:val="24"/>
              </w:rPr>
              <w:t>Esforço Gestão de Projetos</w:t>
            </w:r>
          </w:p>
        </w:tc>
        <w:tc>
          <w:tcPr>
            <w:tcW w:w="814" w:type="dxa"/>
            <w:tcBorders>
              <w:top w:val="single" w:sz="4" w:space="0" w:color="auto"/>
            </w:tcBorders>
            <w:vAlign w:val="center"/>
          </w:tcPr>
          <w:p w:rsidR="0076629D" w:rsidRPr="004826DC" w:rsidRDefault="0076629D" w:rsidP="0076629D">
            <w:pPr>
              <w:pStyle w:val="PargrafodaLista"/>
              <w:ind w:left="0"/>
              <w:jc w:val="center"/>
              <w:rPr>
                <w:b/>
                <w:sz w:val="24"/>
                <w:szCs w:val="24"/>
              </w:rPr>
            </w:pPr>
            <w:r w:rsidRPr="004826DC">
              <w:rPr>
                <w:b/>
                <w:sz w:val="24"/>
                <w:szCs w:val="24"/>
              </w:rPr>
              <w:t>Total</w:t>
            </w:r>
          </w:p>
        </w:tc>
      </w:tr>
      <w:tr w:rsidR="0076629D" w:rsidRPr="004826DC" w:rsidTr="0076629D">
        <w:tc>
          <w:tcPr>
            <w:tcW w:w="1181" w:type="dxa"/>
            <w:vAlign w:val="center"/>
          </w:tcPr>
          <w:p w:rsidR="0076629D" w:rsidRPr="004826DC" w:rsidRDefault="0076629D" w:rsidP="0076629D">
            <w:pPr>
              <w:pStyle w:val="PargrafodaLista"/>
              <w:ind w:left="0"/>
              <w:jc w:val="center"/>
              <w:rPr>
                <w:sz w:val="24"/>
                <w:szCs w:val="24"/>
              </w:rPr>
            </w:pPr>
            <w:r w:rsidRPr="004826DC">
              <w:rPr>
                <w:sz w:val="24"/>
                <w:szCs w:val="24"/>
              </w:rPr>
              <w:t>I</w:t>
            </w:r>
          </w:p>
        </w:tc>
        <w:tc>
          <w:tcPr>
            <w:tcW w:w="2097" w:type="dxa"/>
            <w:vAlign w:val="center"/>
          </w:tcPr>
          <w:p w:rsidR="0076629D" w:rsidRPr="004826DC" w:rsidRDefault="0076629D" w:rsidP="0076629D">
            <w:pPr>
              <w:pStyle w:val="PargrafodaLista"/>
              <w:ind w:left="0"/>
              <w:jc w:val="center"/>
              <w:rPr>
                <w:sz w:val="24"/>
                <w:szCs w:val="24"/>
              </w:rPr>
            </w:pPr>
            <w:r w:rsidRPr="004826DC">
              <w:rPr>
                <w:sz w:val="24"/>
                <w:szCs w:val="24"/>
              </w:rPr>
              <w:t>Levantamento de Requisitos</w:t>
            </w:r>
          </w:p>
        </w:tc>
        <w:tc>
          <w:tcPr>
            <w:tcW w:w="1133" w:type="dxa"/>
            <w:vAlign w:val="center"/>
          </w:tcPr>
          <w:p w:rsidR="0076629D" w:rsidRPr="004826DC" w:rsidRDefault="0076629D" w:rsidP="0076629D">
            <w:pPr>
              <w:pStyle w:val="PargrafodaLista"/>
              <w:ind w:left="0"/>
              <w:jc w:val="center"/>
              <w:rPr>
                <w:sz w:val="24"/>
                <w:szCs w:val="24"/>
              </w:rPr>
            </w:pPr>
            <w:r w:rsidRPr="004826DC">
              <w:rPr>
                <w:sz w:val="24"/>
                <w:szCs w:val="24"/>
              </w:rPr>
              <w:t>22,5%</w:t>
            </w:r>
          </w:p>
        </w:tc>
        <w:tc>
          <w:tcPr>
            <w:tcW w:w="1686" w:type="dxa"/>
            <w:vAlign w:val="center"/>
          </w:tcPr>
          <w:p w:rsidR="0076629D" w:rsidRPr="004826DC" w:rsidRDefault="0076629D" w:rsidP="0076629D">
            <w:pPr>
              <w:pStyle w:val="PargrafodaLista"/>
              <w:ind w:left="0"/>
              <w:jc w:val="center"/>
              <w:rPr>
                <w:sz w:val="24"/>
                <w:szCs w:val="24"/>
              </w:rPr>
            </w:pPr>
            <w:r w:rsidRPr="004826DC">
              <w:rPr>
                <w:sz w:val="24"/>
                <w:szCs w:val="24"/>
              </w:rPr>
              <w:t>2,5%</w:t>
            </w:r>
          </w:p>
        </w:tc>
        <w:tc>
          <w:tcPr>
            <w:tcW w:w="814" w:type="dxa"/>
            <w:vAlign w:val="center"/>
          </w:tcPr>
          <w:p w:rsidR="0076629D" w:rsidRPr="004826DC" w:rsidRDefault="0076629D" w:rsidP="0076629D">
            <w:pPr>
              <w:pStyle w:val="PargrafodaLista"/>
              <w:ind w:left="0"/>
              <w:jc w:val="center"/>
              <w:rPr>
                <w:b/>
                <w:sz w:val="24"/>
                <w:szCs w:val="24"/>
              </w:rPr>
            </w:pPr>
            <w:r w:rsidRPr="004826DC">
              <w:rPr>
                <w:b/>
                <w:sz w:val="24"/>
                <w:szCs w:val="24"/>
              </w:rPr>
              <w:t>25%</w:t>
            </w:r>
          </w:p>
        </w:tc>
      </w:tr>
      <w:tr w:rsidR="0076629D" w:rsidRPr="004826DC" w:rsidTr="0076629D">
        <w:tc>
          <w:tcPr>
            <w:tcW w:w="1181" w:type="dxa"/>
            <w:vAlign w:val="center"/>
          </w:tcPr>
          <w:p w:rsidR="0076629D" w:rsidRPr="004826DC" w:rsidRDefault="0076629D" w:rsidP="0076629D">
            <w:pPr>
              <w:pStyle w:val="PargrafodaLista"/>
              <w:ind w:left="0"/>
              <w:jc w:val="center"/>
              <w:rPr>
                <w:sz w:val="24"/>
                <w:szCs w:val="24"/>
              </w:rPr>
            </w:pPr>
            <w:r w:rsidRPr="004826DC">
              <w:rPr>
                <w:sz w:val="24"/>
                <w:szCs w:val="24"/>
              </w:rPr>
              <w:t>II</w:t>
            </w:r>
          </w:p>
        </w:tc>
        <w:tc>
          <w:tcPr>
            <w:tcW w:w="2097" w:type="dxa"/>
            <w:vAlign w:val="center"/>
          </w:tcPr>
          <w:p w:rsidR="0076629D" w:rsidRPr="004826DC" w:rsidRDefault="0076629D" w:rsidP="0076629D">
            <w:pPr>
              <w:pStyle w:val="PargrafodaLista"/>
              <w:ind w:left="0"/>
              <w:jc w:val="center"/>
              <w:rPr>
                <w:sz w:val="24"/>
                <w:szCs w:val="24"/>
              </w:rPr>
            </w:pPr>
            <w:r w:rsidRPr="004826DC">
              <w:rPr>
                <w:sz w:val="24"/>
                <w:szCs w:val="24"/>
              </w:rPr>
              <w:t>Análise e Projeto</w:t>
            </w:r>
          </w:p>
        </w:tc>
        <w:tc>
          <w:tcPr>
            <w:tcW w:w="1133" w:type="dxa"/>
            <w:vAlign w:val="center"/>
          </w:tcPr>
          <w:p w:rsidR="0076629D" w:rsidRPr="004826DC" w:rsidRDefault="0076629D" w:rsidP="0076629D">
            <w:pPr>
              <w:pStyle w:val="PargrafodaLista"/>
              <w:ind w:left="0"/>
              <w:jc w:val="center"/>
              <w:rPr>
                <w:sz w:val="24"/>
                <w:szCs w:val="24"/>
              </w:rPr>
            </w:pPr>
            <w:r w:rsidRPr="004826DC">
              <w:rPr>
                <w:sz w:val="24"/>
                <w:szCs w:val="24"/>
              </w:rPr>
              <w:t>9,0%</w:t>
            </w:r>
          </w:p>
        </w:tc>
        <w:tc>
          <w:tcPr>
            <w:tcW w:w="1686" w:type="dxa"/>
            <w:vAlign w:val="center"/>
          </w:tcPr>
          <w:p w:rsidR="0076629D" w:rsidRPr="004826DC" w:rsidRDefault="0076629D" w:rsidP="0076629D">
            <w:pPr>
              <w:pStyle w:val="PargrafodaLista"/>
              <w:ind w:left="0"/>
              <w:jc w:val="center"/>
              <w:rPr>
                <w:sz w:val="24"/>
                <w:szCs w:val="24"/>
              </w:rPr>
            </w:pPr>
            <w:r w:rsidRPr="004826DC">
              <w:rPr>
                <w:sz w:val="24"/>
                <w:szCs w:val="24"/>
              </w:rPr>
              <w:t>1,0%</w:t>
            </w:r>
          </w:p>
        </w:tc>
        <w:tc>
          <w:tcPr>
            <w:tcW w:w="814" w:type="dxa"/>
            <w:vAlign w:val="center"/>
          </w:tcPr>
          <w:p w:rsidR="0076629D" w:rsidRPr="004826DC" w:rsidRDefault="0076629D" w:rsidP="0076629D">
            <w:pPr>
              <w:pStyle w:val="PargrafodaLista"/>
              <w:ind w:left="0"/>
              <w:jc w:val="center"/>
              <w:rPr>
                <w:b/>
                <w:sz w:val="24"/>
                <w:szCs w:val="24"/>
              </w:rPr>
            </w:pPr>
            <w:r w:rsidRPr="004826DC">
              <w:rPr>
                <w:b/>
                <w:sz w:val="24"/>
                <w:szCs w:val="24"/>
              </w:rPr>
              <w:t>10%</w:t>
            </w:r>
          </w:p>
        </w:tc>
      </w:tr>
      <w:tr w:rsidR="0076629D" w:rsidRPr="004826DC" w:rsidTr="0076629D">
        <w:tc>
          <w:tcPr>
            <w:tcW w:w="1181" w:type="dxa"/>
            <w:vAlign w:val="center"/>
          </w:tcPr>
          <w:p w:rsidR="0076629D" w:rsidRPr="004826DC" w:rsidRDefault="0076629D" w:rsidP="0076629D">
            <w:pPr>
              <w:pStyle w:val="PargrafodaLista"/>
              <w:ind w:left="0"/>
              <w:jc w:val="center"/>
              <w:rPr>
                <w:sz w:val="24"/>
                <w:szCs w:val="24"/>
              </w:rPr>
            </w:pPr>
            <w:r w:rsidRPr="004826DC">
              <w:rPr>
                <w:sz w:val="24"/>
                <w:szCs w:val="24"/>
              </w:rPr>
              <w:lastRenderedPageBreak/>
              <w:t>III</w:t>
            </w:r>
          </w:p>
        </w:tc>
        <w:tc>
          <w:tcPr>
            <w:tcW w:w="2097" w:type="dxa"/>
            <w:vAlign w:val="center"/>
          </w:tcPr>
          <w:p w:rsidR="0076629D" w:rsidRPr="004826DC" w:rsidRDefault="0076629D" w:rsidP="0076629D">
            <w:pPr>
              <w:pStyle w:val="PargrafodaLista"/>
              <w:ind w:left="0"/>
              <w:jc w:val="center"/>
              <w:rPr>
                <w:sz w:val="24"/>
                <w:szCs w:val="24"/>
              </w:rPr>
            </w:pPr>
            <w:r w:rsidRPr="004826DC">
              <w:rPr>
                <w:sz w:val="24"/>
                <w:szCs w:val="24"/>
              </w:rPr>
              <w:t>Construção</w:t>
            </w:r>
          </w:p>
        </w:tc>
        <w:tc>
          <w:tcPr>
            <w:tcW w:w="1133" w:type="dxa"/>
            <w:vAlign w:val="center"/>
          </w:tcPr>
          <w:p w:rsidR="0076629D" w:rsidRPr="004826DC" w:rsidRDefault="0076629D" w:rsidP="0076629D">
            <w:pPr>
              <w:pStyle w:val="PargrafodaLista"/>
              <w:ind w:left="0"/>
              <w:jc w:val="center"/>
              <w:rPr>
                <w:sz w:val="24"/>
                <w:szCs w:val="24"/>
              </w:rPr>
            </w:pPr>
            <w:r w:rsidRPr="004826DC">
              <w:rPr>
                <w:sz w:val="24"/>
                <w:szCs w:val="24"/>
              </w:rPr>
              <w:t>36,0%</w:t>
            </w:r>
          </w:p>
        </w:tc>
        <w:tc>
          <w:tcPr>
            <w:tcW w:w="1686" w:type="dxa"/>
            <w:vAlign w:val="center"/>
          </w:tcPr>
          <w:p w:rsidR="0076629D" w:rsidRPr="004826DC" w:rsidRDefault="0076629D" w:rsidP="0076629D">
            <w:pPr>
              <w:pStyle w:val="PargrafodaLista"/>
              <w:ind w:left="0"/>
              <w:jc w:val="center"/>
              <w:rPr>
                <w:sz w:val="24"/>
                <w:szCs w:val="24"/>
              </w:rPr>
            </w:pPr>
            <w:r w:rsidRPr="004826DC">
              <w:rPr>
                <w:sz w:val="24"/>
                <w:szCs w:val="24"/>
              </w:rPr>
              <w:t>4%</w:t>
            </w:r>
          </w:p>
        </w:tc>
        <w:tc>
          <w:tcPr>
            <w:tcW w:w="814" w:type="dxa"/>
            <w:vAlign w:val="center"/>
          </w:tcPr>
          <w:p w:rsidR="0076629D" w:rsidRPr="004826DC" w:rsidRDefault="0076629D" w:rsidP="0076629D">
            <w:pPr>
              <w:pStyle w:val="PargrafodaLista"/>
              <w:ind w:left="0"/>
              <w:jc w:val="center"/>
              <w:rPr>
                <w:b/>
                <w:sz w:val="24"/>
                <w:szCs w:val="24"/>
              </w:rPr>
            </w:pPr>
            <w:r w:rsidRPr="004826DC">
              <w:rPr>
                <w:b/>
                <w:sz w:val="24"/>
                <w:szCs w:val="24"/>
              </w:rPr>
              <w:t>40%</w:t>
            </w:r>
          </w:p>
        </w:tc>
      </w:tr>
      <w:tr w:rsidR="0076629D" w:rsidRPr="004826DC" w:rsidTr="0076629D">
        <w:tc>
          <w:tcPr>
            <w:tcW w:w="1181" w:type="dxa"/>
            <w:vAlign w:val="center"/>
          </w:tcPr>
          <w:p w:rsidR="0076629D" w:rsidRPr="004826DC" w:rsidRDefault="0076629D" w:rsidP="0076629D">
            <w:pPr>
              <w:pStyle w:val="PargrafodaLista"/>
              <w:ind w:left="0"/>
              <w:jc w:val="center"/>
              <w:rPr>
                <w:sz w:val="24"/>
                <w:szCs w:val="24"/>
              </w:rPr>
            </w:pPr>
            <w:r w:rsidRPr="004826DC">
              <w:rPr>
                <w:sz w:val="24"/>
                <w:szCs w:val="24"/>
              </w:rPr>
              <w:t>IV</w:t>
            </w:r>
          </w:p>
        </w:tc>
        <w:tc>
          <w:tcPr>
            <w:tcW w:w="2097" w:type="dxa"/>
            <w:vAlign w:val="center"/>
          </w:tcPr>
          <w:p w:rsidR="0076629D" w:rsidRPr="004826DC" w:rsidRDefault="0076629D" w:rsidP="0076629D">
            <w:pPr>
              <w:pStyle w:val="PargrafodaLista"/>
              <w:ind w:left="0"/>
              <w:jc w:val="center"/>
              <w:rPr>
                <w:sz w:val="24"/>
                <w:szCs w:val="24"/>
              </w:rPr>
            </w:pPr>
            <w:r w:rsidRPr="004826DC">
              <w:rPr>
                <w:sz w:val="24"/>
                <w:szCs w:val="24"/>
              </w:rPr>
              <w:t>Testes</w:t>
            </w:r>
          </w:p>
        </w:tc>
        <w:tc>
          <w:tcPr>
            <w:tcW w:w="1133" w:type="dxa"/>
            <w:vAlign w:val="center"/>
          </w:tcPr>
          <w:p w:rsidR="0076629D" w:rsidRPr="004826DC" w:rsidRDefault="0076629D" w:rsidP="0076629D">
            <w:pPr>
              <w:pStyle w:val="PargrafodaLista"/>
              <w:ind w:left="0"/>
              <w:jc w:val="center"/>
              <w:rPr>
                <w:sz w:val="24"/>
                <w:szCs w:val="24"/>
              </w:rPr>
            </w:pPr>
            <w:r w:rsidRPr="004826DC">
              <w:rPr>
                <w:sz w:val="24"/>
                <w:szCs w:val="24"/>
              </w:rPr>
              <w:t>18,0%</w:t>
            </w:r>
          </w:p>
        </w:tc>
        <w:tc>
          <w:tcPr>
            <w:tcW w:w="1686" w:type="dxa"/>
            <w:vAlign w:val="center"/>
          </w:tcPr>
          <w:p w:rsidR="0076629D" w:rsidRPr="004826DC" w:rsidRDefault="0076629D" w:rsidP="0076629D">
            <w:pPr>
              <w:pStyle w:val="PargrafodaLista"/>
              <w:ind w:left="0"/>
              <w:jc w:val="center"/>
              <w:rPr>
                <w:sz w:val="24"/>
                <w:szCs w:val="24"/>
              </w:rPr>
            </w:pPr>
            <w:r w:rsidRPr="004826DC">
              <w:rPr>
                <w:sz w:val="24"/>
                <w:szCs w:val="24"/>
              </w:rPr>
              <w:t>2,0%</w:t>
            </w:r>
          </w:p>
        </w:tc>
        <w:tc>
          <w:tcPr>
            <w:tcW w:w="814" w:type="dxa"/>
            <w:vAlign w:val="center"/>
          </w:tcPr>
          <w:p w:rsidR="0076629D" w:rsidRPr="004826DC" w:rsidRDefault="0076629D" w:rsidP="0076629D">
            <w:pPr>
              <w:pStyle w:val="PargrafodaLista"/>
              <w:ind w:left="0"/>
              <w:jc w:val="center"/>
              <w:rPr>
                <w:b/>
                <w:sz w:val="24"/>
                <w:szCs w:val="24"/>
              </w:rPr>
            </w:pPr>
            <w:r w:rsidRPr="004826DC">
              <w:rPr>
                <w:b/>
                <w:sz w:val="24"/>
                <w:szCs w:val="24"/>
              </w:rPr>
              <w:t>20%</w:t>
            </w:r>
          </w:p>
        </w:tc>
      </w:tr>
      <w:tr w:rsidR="0076629D" w:rsidRPr="004826DC" w:rsidTr="0076629D">
        <w:tc>
          <w:tcPr>
            <w:tcW w:w="1181" w:type="dxa"/>
            <w:vAlign w:val="center"/>
          </w:tcPr>
          <w:p w:rsidR="0076629D" w:rsidRPr="004826DC" w:rsidRDefault="0076629D" w:rsidP="0076629D">
            <w:pPr>
              <w:pStyle w:val="PargrafodaLista"/>
              <w:ind w:left="0"/>
              <w:jc w:val="center"/>
              <w:rPr>
                <w:sz w:val="24"/>
                <w:szCs w:val="24"/>
              </w:rPr>
            </w:pPr>
            <w:r w:rsidRPr="004826DC">
              <w:rPr>
                <w:sz w:val="24"/>
                <w:szCs w:val="24"/>
              </w:rPr>
              <w:t>V</w:t>
            </w:r>
          </w:p>
        </w:tc>
        <w:tc>
          <w:tcPr>
            <w:tcW w:w="2097" w:type="dxa"/>
            <w:vAlign w:val="center"/>
          </w:tcPr>
          <w:p w:rsidR="0076629D" w:rsidRPr="004826DC" w:rsidRDefault="0076629D" w:rsidP="0076629D">
            <w:pPr>
              <w:pStyle w:val="PargrafodaLista"/>
              <w:ind w:left="0"/>
              <w:jc w:val="center"/>
              <w:rPr>
                <w:sz w:val="24"/>
                <w:szCs w:val="24"/>
              </w:rPr>
            </w:pPr>
            <w:r w:rsidRPr="004826DC">
              <w:rPr>
                <w:sz w:val="24"/>
                <w:szCs w:val="24"/>
              </w:rPr>
              <w:t>Homologação</w:t>
            </w:r>
          </w:p>
        </w:tc>
        <w:tc>
          <w:tcPr>
            <w:tcW w:w="1133" w:type="dxa"/>
            <w:vAlign w:val="center"/>
          </w:tcPr>
          <w:p w:rsidR="0076629D" w:rsidRPr="004826DC" w:rsidRDefault="0076629D" w:rsidP="0076629D">
            <w:pPr>
              <w:pStyle w:val="PargrafodaLista"/>
              <w:ind w:left="0"/>
              <w:jc w:val="center"/>
              <w:rPr>
                <w:sz w:val="24"/>
                <w:szCs w:val="24"/>
              </w:rPr>
            </w:pPr>
            <w:r w:rsidRPr="004826DC">
              <w:rPr>
                <w:sz w:val="24"/>
                <w:szCs w:val="24"/>
              </w:rPr>
              <w:t>2,7%</w:t>
            </w:r>
          </w:p>
        </w:tc>
        <w:tc>
          <w:tcPr>
            <w:tcW w:w="1686" w:type="dxa"/>
            <w:vAlign w:val="center"/>
          </w:tcPr>
          <w:p w:rsidR="0076629D" w:rsidRPr="004826DC" w:rsidRDefault="0076629D" w:rsidP="0076629D">
            <w:pPr>
              <w:pStyle w:val="PargrafodaLista"/>
              <w:ind w:left="0"/>
              <w:jc w:val="center"/>
              <w:rPr>
                <w:sz w:val="24"/>
                <w:szCs w:val="24"/>
              </w:rPr>
            </w:pPr>
            <w:r w:rsidRPr="004826DC">
              <w:rPr>
                <w:sz w:val="24"/>
                <w:szCs w:val="24"/>
              </w:rPr>
              <w:t>0,3%</w:t>
            </w:r>
          </w:p>
        </w:tc>
        <w:tc>
          <w:tcPr>
            <w:tcW w:w="814" w:type="dxa"/>
            <w:vAlign w:val="center"/>
          </w:tcPr>
          <w:p w:rsidR="0076629D" w:rsidRPr="004826DC" w:rsidRDefault="0076629D" w:rsidP="0076629D">
            <w:pPr>
              <w:pStyle w:val="PargrafodaLista"/>
              <w:ind w:left="0"/>
              <w:jc w:val="center"/>
              <w:rPr>
                <w:b/>
                <w:sz w:val="24"/>
                <w:szCs w:val="24"/>
              </w:rPr>
            </w:pPr>
            <w:r w:rsidRPr="004826DC">
              <w:rPr>
                <w:b/>
                <w:sz w:val="24"/>
                <w:szCs w:val="24"/>
              </w:rPr>
              <w:t>3%</w:t>
            </w:r>
          </w:p>
        </w:tc>
      </w:tr>
      <w:tr w:rsidR="0076629D" w:rsidRPr="004826DC" w:rsidTr="0076629D">
        <w:tc>
          <w:tcPr>
            <w:tcW w:w="1181" w:type="dxa"/>
            <w:vAlign w:val="center"/>
          </w:tcPr>
          <w:p w:rsidR="0076629D" w:rsidRPr="004826DC" w:rsidRDefault="0076629D" w:rsidP="0076629D">
            <w:pPr>
              <w:pStyle w:val="PargrafodaLista"/>
              <w:ind w:left="0"/>
              <w:jc w:val="center"/>
              <w:rPr>
                <w:sz w:val="24"/>
                <w:szCs w:val="24"/>
              </w:rPr>
            </w:pPr>
            <w:r w:rsidRPr="004826DC">
              <w:rPr>
                <w:sz w:val="24"/>
                <w:szCs w:val="24"/>
              </w:rPr>
              <w:t>VI</w:t>
            </w:r>
          </w:p>
        </w:tc>
        <w:tc>
          <w:tcPr>
            <w:tcW w:w="2097" w:type="dxa"/>
            <w:vAlign w:val="center"/>
          </w:tcPr>
          <w:p w:rsidR="0076629D" w:rsidRPr="004826DC" w:rsidRDefault="0076629D" w:rsidP="0076629D">
            <w:pPr>
              <w:pStyle w:val="PargrafodaLista"/>
              <w:ind w:left="0"/>
              <w:jc w:val="center"/>
              <w:rPr>
                <w:sz w:val="24"/>
                <w:szCs w:val="24"/>
              </w:rPr>
            </w:pPr>
            <w:r w:rsidRPr="004826DC">
              <w:rPr>
                <w:sz w:val="24"/>
                <w:szCs w:val="24"/>
              </w:rPr>
              <w:t>Tarefas Específicas do TCU</w:t>
            </w:r>
          </w:p>
        </w:tc>
        <w:tc>
          <w:tcPr>
            <w:tcW w:w="1133" w:type="dxa"/>
            <w:vAlign w:val="center"/>
          </w:tcPr>
          <w:p w:rsidR="0076629D" w:rsidRPr="004826DC" w:rsidRDefault="0076629D" w:rsidP="0076629D">
            <w:pPr>
              <w:pStyle w:val="PargrafodaLista"/>
              <w:ind w:left="0"/>
              <w:jc w:val="center"/>
              <w:rPr>
                <w:sz w:val="24"/>
                <w:szCs w:val="24"/>
              </w:rPr>
            </w:pPr>
            <w:r w:rsidRPr="004826DC">
              <w:rPr>
                <w:sz w:val="24"/>
                <w:szCs w:val="24"/>
              </w:rPr>
              <w:t>1,8%</w:t>
            </w:r>
          </w:p>
        </w:tc>
        <w:tc>
          <w:tcPr>
            <w:tcW w:w="1686" w:type="dxa"/>
            <w:vAlign w:val="center"/>
          </w:tcPr>
          <w:p w:rsidR="0076629D" w:rsidRPr="004826DC" w:rsidRDefault="0076629D" w:rsidP="0076629D">
            <w:pPr>
              <w:pStyle w:val="PargrafodaLista"/>
              <w:ind w:left="0"/>
              <w:jc w:val="center"/>
              <w:rPr>
                <w:sz w:val="24"/>
                <w:szCs w:val="24"/>
              </w:rPr>
            </w:pPr>
            <w:r w:rsidRPr="004826DC">
              <w:rPr>
                <w:sz w:val="24"/>
                <w:szCs w:val="24"/>
              </w:rPr>
              <w:t>0,2%</w:t>
            </w:r>
          </w:p>
        </w:tc>
        <w:tc>
          <w:tcPr>
            <w:tcW w:w="814" w:type="dxa"/>
            <w:vAlign w:val="center"/>
          </w:tcPr>
          <w:p w:rsidR="0076629D" w:rsidRPr="004826DC" w:rsidRDefault="0076629D" w:rsidP="0076629D">
            <w:pPr>
              <w:pStyle w:val="PargrafodaLista"/>
              <w:ind w:left="0"/>
              <w:jc w:val="center"/>
              <w:rPr>
                <w:b/>
                <w:sz w:val="24"/>
                <w:szCs w:val="24"/>
              </w:rPr>
            </w:pPr>
            <w:r w:rsidRPr="004826DC">
              <w:rPr>
                <w:b/>
                <w:sz w:val="24"/>
                <w:szCs w:val="24"/>
              </w:rPr>
              <w:t>2%</w:t>
            </w:r>
          </w:p>
        </w:tc>
      </w:tr>
      <w:tr w:rsidR="0076629D" w:rsidRPr="004826DC" w:rsidTr="0076629D">
        <w:tc>
          <w:tcPr>
            <w:tcW w:w="3278" w:type="dxa"/>
            <w:gridSpan w:val="2"/>
            <w:vAlign w:val="center"/>
          </w:tcPr>
          <w:p w:rsidR="0076629D" w:rsidRPr="004826DC" w:rsidRDefault="0076629D" w:rsidP="0076629D">
            <w:pPr>
              <w:pStyle w:val="PargrafodaLista"/>
              <w:ind w:left="0"/>
              <w:jc w:val="center"/>
              <w:rPr>
                <w:b/>
                <w:sz w:val="24"/>
                <w:szCs w:val="24"/>
              </w:rPr>
            </w:pPr>
            <w:r w:rsidRPr="004826DC">
              <w:rPr>
                <w:b/>
                <w:sz w:val="24"/>
                <w:szCs w:val="24"/>
              </w:rPr>
              <w:t>TOTAL</w:t>
            </w:r>
          </w:p>
        </w:tc>
        <w:tc>
          <w:tcPr>
            <w:tcW w:w="1133" w:type="dxa"/>
            <w:vAlign w:val="center"/>
          </w:tcPr>
          <w:p w:rsidR="0076629D" w:rsidRPr="004826DC" w:rsidRDefault="0076629D" w:rsidP="0076629D">
            <w:pPr>
              <w:pStyle w:val="PargrafodaLista"/>
              <w:ind w:left="0"/>
              <w:jc w:val="center"/>
              <w:rPr>
                <w:b/>
                <w:sz w:val="24"/>
                <w:szCs w:val="24"/>
              </w:rPr>
            </w:pPr>
            <w:r w:rsidRPr="004826DC">
              <w:rPr>
                <w:b/>
                <w:sz w:val="24"/>
                <w:szCs w:val="24"/>
              </w:rPr>
              <w:t>90%</w:t>
            </w:r>
          </w:p>
        </w:tc>
        <w:tc>
          <w:tcPr>
            <w:tcW w:w="1686" w:type="dxa"/>
            <w:vAlign w:val="center"/>
          </w:tcPr>
          <w:p w:rsidR="0076629D" w:rsidRPr="004826DC" w:rsidRDefault="0076629D" w:rsidP="0076629D">
            <w:pPr>
              <w:pStyle w:val="PargrafodaLista"/>
              <w:ind w:left="0"/>
              <w:jc w:val="center"/>
              <w:rPr>
                <w:b/>
                <w:sz w:val="24"/>
                <w:szCs w:val="24"/>
              </w:rPr>
            </w:pPr>
            <w:r w:rsidRPr="004826DC">
              <w:rPr>
                <w:b/>
                <w:sz w:val="24"/>
                <w:szCs w:val="24"/>
              </w:rPr>
              <w:t>10%</w:t>
            </w:r>
          </w:p>
        </w:tc>
        <w:tc>
          <w:tcPr>
            <w:tcW w:w="814" w:type="dxa"/>
            <w:vAlign w:val="center"/>
          </w:tcPr>
          <w:p w:rsidR="0076629D" w:rsidRPr="004826DC" w:rsidRDefault="0076629D" w:rsidP="0076629D">
            <w:pPr>
              <w:pStyle w:val="PargrafodaLista"/>
              <w:ind w:left="0"/>
              <w:jc w:val="center"/>
              <w:rPr>
                <w:b/>
                <w:sz w:val="24"/>
                <w:szCs w:val="24"/>
              </w:rPr>
            </w:pPr>
            <w:r w:rsidRPr="004826DC">
              <w:rPr>
                <w:b/>
                <w:sz w:val="24"/>
                <w:szCs w:val="24"/>
              </w:rPr>
              <w:t>100%</w:t>
            </w:r>
          </w:p>
        </w:tc>
      </w:tr>
    </w:tbl>
    <w:p w:rsidR="0076629D" w:rsidRPr="004826DC" w:rsidRDefault="0076629D" w:rsidP="0076629D">
      <w:pPr>
        <w:pStyle w:val="PargrafodaLista"/>
        <w:spacing w:after="0"/>
        <w:ind w:left="1134"/>
        <w:jc w:val="center"/>
        <w:rPr>
          <w:i/>
          <w:sz w:val="24"/>
          <w:szCs w:val="24"/>
        </w:rPr>
      </w:pPr>
      <w:r w:rsidRPr="004826DC">
        <w:rPr>
          <w:i/>
          <w:sz w:val="24"/>
          <w:szCs w:val="24"/>
        </w:rPr>
        <w:t>Tabela IV – Percentual de esforço por Grupo de Atividades</w:t>
      </w:r>
    </w:p>
    <w:p w:rsidR="00C86C62" w:rsidRPr="004826DC" w:rsidRDefault="00C86C62" w:rsidP="0076629D">
      <w:pPr>
        <w:pStyle w:val="PargrafodaLista"/>
        <w:spacing w:after="0"/>
        <w:ind w:left="1134"/>
        <w:jc w:val="center"/>
        <w:rPr>
          <w:i/>
          <w:sz w:val="24"/>
          <w:szCs w:val="24"/>
        </w:rPr>
      </w:pPr>
    </w:p>
    <w:p w:rsidR="0076629D" w:rsidRPr="004826DC" w:rsidRDefault="00FF74F9" w:rsidP="0076629D">
      <w:pPr>
        <w:pStyle w:val="Ttulo2"/>
        <w:keepNext w:val="0"/>
        <w:numPr>
          <w:ilvl w:val="1"/>
          <w:numId w:val="0"/>
        </w:numPr>
        <w:tabs>
          <w:tab w:val="clear" w:pos="1701"/>
        </w:tabs>
        <w:spacing w:before="200" w:line="276" w:lineRule="auto"/>
        <w:ind w:left="1286" w:right="0" w:hanging="576"/>
        <w:jc w:val="both"/>
        <w:rPr>
          <w:rFonts w:ascii="Calibri" w:hAnsi="Calibri"/>
          <w:color w:val="auto"/>
          <w:szCs w:val="24"/>
        </w:rPr>
      </w:pPr>
      <w:r w:rsidRPr="004826DC">
        <w:rPr>
          <w:rFonts w:ascii="Calibri" w:hAnsi="Calibri"/>
          <w:b w:val="0"/>
          <w:color w:val="auto"/>
          <w:szCs w:val="24"/>
        </w:rPr>
        <w:t>4.25</w:t>
      </w:r>
      <w:r w:rsidRPr="004826DC">
        <w:rPr>
          <w:rFonts w:ascii="Calibri" w:hAnsi="Calibri"/>
          <w:b w:val="0"/>
          <w:color w:val="auto"/>
          <w:szCs w:val="24"/>
        </w:rPr>
        <w:tab/>
      </w:r>
      <w:r w:rsidR="0076629D" w:rsidRPr="004826DC">
        <w:rPr>
          <w:rFonts w:ascii="Calibri" w:hAnsi="Calibri"/>
          <w:b w:val="0"/>
          <w:color w:val="auto"/>
          <w:szCs w:val="24"/>
        </w:rPr>
        <w:t xml:space="preserve">De acordo com o Manual de Contagem do TCU, as atividades de preparação de ambiente de treinamento não compõem o custo do ponto de função cheio. Entretanto, essa atividade tem esforço proporcional ao tamanho funcional da aplicação ou módulo ao qual se refere. A remuneração desse trabalho será </w:t>
      </w:r>
      <w:r w:rsidRPr="004826DC">
        <w:rPr>
          <w:rFonts w:ascii="Calibri" w:hAnsi="Calibri"/>
          <w:b w:val="0"/>
          <w:color w:val="auto"/>
          <w:szCs w:val="24"/>
        </w:rPr>
        <w:t xml:space="preserve">calculada </w:t>
      </w:r>
      <w:r w:rsidR="0076629D" w:rsidRPr="004826DC">
        <w:rPr>
          <w:rFonts w:ascii="Calibri" w:hAnsi="Calibri"/>
          <w:b w:val="0"/>
          <w:color w:val="auto"/>
          <w:szCs w:val="24"/>
        </w:rPr>
        <w:t>conforme indicado na tabela V, adiante.</w:t>
      </w:r>
      <w:r w:rsidR="0076629D" w:rsidRPr="004826DC">
        <w:rPr>
          <w:rFonts w:ascii="Calibri" w:hAnsi="Calibri"/>
          <w:color w:val="auto"/>
          <w:szCs w:val="24"/>
        </w:rPr>
        <w:t xml:space="preserve"> </w:t>
      </w:r>
    </w:p>
    <w:p w:rsidR="0076629D" w:rsidRPr="004826DC" w:rsidRDefault="0076629D" w:rsidP="0076629D">
      <w:pPr>
        <w:rPr>
          <w:rFonts w:ascii="Calibri" w:hAnsi="Calibri"/>
          <w:sz w:val="24"/>
          <w:szCs w:val="24"/>
        </w:rPr>
      </w:pPr>
    </w:p>
    <w:tbl>
      <w:tblPr>
        <w:tblW w:w="0" w:type="auto"/>
        <w:tblInd w:w="2802" w:type="dxa"/>
        <w:tblLook w:val="04A0" w:firstRow="1" w:lastRow="0" w:firstColumn="1" w:lastColumn="0" w:noHBand="0" w:noVBand="1"/>
      </w:tblPr>
      <w:tblGrid>
        <w:gridCol w:w="1269"/>
        <w:gridCol w:w="2038"/>
        <w:gridCol w:w="1173"/>
        <w:gridCol w:w="1625"/>
        <w:gridCol w:w="806"/>
      </w:tblGrid>
      <w:tr w:rsidR="0076629D" w:rsidRPr="004826DC" w:rsidTr="0076629D">
        <w:tc>
          <w:tcPr>
            <w:tcW w:w="1181" w:type="dxa"/>
            <w:tcBorders>
              <w:top w:val="nil"/>
              <w:left w:val="nil"/>
              <w:bottom w:val="single" w:sz="4" w:space="0" w:color="auto"/>
              <w:right w:val="nil"/>
            </w:tcBorders>
            <w:vAlign w:val="center"/>
          </w:tcPr>
          <w:p w:rsidR="0076629D" w:rsidRPr="004826DC" w:rsidRDefault="0076629D" w:rsidP="0076629D">
            <w:pPr>
              <w:pStyle w:val="PargrafodaLista"/>
              <w:ind w:left="0"/>
              <w:jc w:val="center"/>
              <w:rPr>
                <w:b/>
                <w:sz w:val="24"/>
                <w:szCs w:val="24"/>
              </w:rPr>
            </w:pPr>
          </w:p>
        </w:tc>
        <w:tc>
          <w:tcPr>
            <w:tcW w:w="2097" w:type="dxa"/>
            <w:tcBorders>
              <w:top w:val="nil"/>
              <w:left w:val="nil"/>
              <w:bottom w:val="single" w:sz="4" w:space="0" w:color="auto"/>
              <w:right w:val="nil"/>
            </w:tcBorders>
            <w:vAlign w:val="center"/>
          </w:tcPr>
          <w:p w:rsidR="0076629D" w:rsidRPr="004826DC" w:rsidRDefault="0076629D" w:rsidP="0076629D">
            <w:pPr>
              <w:pStyle w:val="PargrafodaLista"/>
              <w:ind w:left="0"/>
              <w:jc w:val="center"/>
              <w:rPr>
                <w:b/>
                <w:sz w:val="24"/>
                <w:szCs w:val="24"/>
              </w:rPr>
            </w:pPr>
          </w:p>
        </w:tc>
        <w:tc>
          <w:tcPr>
            <w:tcW w:w="1133" w:type="dxa"/>
            <w:tcBorders>
              <w:top w:val="nil"/>
              <w:left w:val="nil"/>
              <w:bottom w:val="single" w:sz="4" w:space="0" w:color="auto"/>
              <w:right w:val="nil"/>
            </w:tcBorders>
            <w:vAlign w:val="center"/>
          </w:tcPr>
          <w:p w:rsidR="0076629D" w:rsidRPr="004826DC" w:rsidRDefault="0076629D" w:rsidP="0076629D">
            <w:pPr>
              <w:pStyle w:val="PargrafodaLista"/>
              <w:ind w:left="0"/>
              <w:jc w:val="center"/>
              <w:rPr>
                <w:b/>
                <w:sz w:val="24"/>
                <w:szCs w:val="24"/>
              </w:rPr>
            </w:pPr>
            <w:r w:rsidRPr="004826DC">
              <w:rPr>
                <w:b/>
                <w:sz w:val="24"/>
                <w:szCs w:val="24"/>
              </w:rPr>
              <w:t>(A)</w:t>
            </w:r>
          </w:p>
        </w:tc>
        <w:tc>
          <w:tcPr>
            <w:tcW w:w="1686" w:type="dxa"/>
            <w:tcBorders>
              <w:top w:val="nil"/>
              <w:left w:val="nil"/>
              <w:bottom w:val="single" w:sz="4" w:space="0" w:color="auto"/>
              <w:right w:val="nil"/>
            </w:tcBorders>
            <w:vAlign w:val="center"/>
          </w:tcPr>
          <w:p w:rsidR="0076629D" w:rsidRPr="004826DC" w:rsidRDefault="0076629D" w:rsidP="0076629D">
            <w:pPr>
              <w:pStyle w:val="PargrafodaLista"/>
              <w:ind w:left="0"/>
              <w:jc w:val="center"/>
              <w:rPr>
                <w:b/>
                <w:sz w:val="24"/>
                <w:szCs w:val="24"/>
              </w:rPr>
            </w:pPr>
            <w:r w:rsidRPr="004826DC">
              <w:rPr>
                <w:b/>
                <w:sz w:val="24"/>
                <w:szCs w:val="24"/>
              </w:rPr>
              <w:t>(B)</w:t>
            </w:r>
          </w:p>
        </w:tc>
        <w:tc>
          <w:tcPr>
            <w:tcW w:w="814" w:type="dxa"/>
            <w:tcBorders>
              <w:top w:val="nil"/>
              <w:left w:val="nil"/>
              <w:bottom w:val="single" w:sz="4" w:space="0" w:color="auto"/>
              <w:right w:val="nil"/>
            </w:tcBorders>
            <w:vAlign w:val="center"/>
          </w:tcPr>
          <w:p w:rsidR="0076629D" w:rsidRPr="004826DC" w:rsidRDefault="0076629D" w:rsidP="0076629D">
            <w:pPr>
              <w:pStyle w:val="PargrafodaLista"/>
              <w:ind w:left="0"/>
              <w:jc w:val="center"/>
              <w:rPr>
                <w:b/>
                <w:sz w:val="24"/>
                <w:szCs w:val="24"/>
              </w:rPr>
            </w:pPr>
          </w:p>
        </w:tc>
      </w:tr>
      <w:tr w:rsidR="0076629D" w:rsidRPr="004826DC" w:rsidTr="0076629D">
        <w:tc>
          <w:tcPr>
            <w:tcW w:w="1181" w:type="dxa"/>
            <w:tcBorders>
              <w:top w:val="single" w:sz="4" w:space="0" w:color="auto"/>
            </w:tcBorders>
            <w:vAlign w:val="center"/>
          </w:tcPr>
          <w:p w:rsidR="0076629D" w:rsidRPr="004826DC" w:rsidRDefault="0076629D" w:rsidP="0076629D">
            <w:pPr>
              <w:pStyle w:val="PargrafodaLista"/>
              <w:ind w:left="0"/>
              <w:jc w:val="center"/>
              <w:rPr>
                <w:b/>
                <w:sz w:val="24"/>
                <w:szCs w:val="24"/>
              </w:rPr>
            </w:pPr>
            <w:r w:rsidRPr="004826DC">
              <w:rPr>
                <w:b/>
                <w:sz w:val="24"/>
                <w:szCs w:val="24"/>
              </w:rPr>
              <w:t>Grupo de Atividades</w:t>
            </w:r>
          </w:p>
        </w:tc>
        <w:tc>
          <w:tcPr>
            <w:tcW w:w="2097" w:type="dxa"/>
            <w:tcBorders>
              <w:top w:val="single" w:sz="4" w:space="0" w:color="auto"/>
            </w:tcBorders>
            <w:vAlign w:val="center"/>
          </w:tcPr>
          <w:p w:rsidR="0076629D" w:rsidRPr="004826DC" w:rsidRDefault="0076629D" w:rsidP="0076629D">
            <w:pPr>
              <w:pStyle w:val="PargrafodaLista"/>
              <w:ind w:left="0"/>
              <w:jc w:val="center"/>
              <w:rPr>
                <w:b/>
                <w:sz w:val="24"/>
                <w:szCs w:val="24"/>
              </w:rPr>
            </w:pPr>
            <w:r w:rsidRPr="004826DC">
              <w:rPr>
                <w:b/>
                <w:sz w:val="24"/>
                <w:szCs w:val="24"/>
              </w:rPr>
              <w:t>Nome do Grupo de Atividades</w:t>
            </w:r>
          </w:p>
        </w:tc>
        <w:tc>
          <w:tcPr>
            <w:tcW w:w="1133" w:type="dxa"/>
            <w:tcBorders>
              <w:top w:val="single" w:sz="4" w:space="0" w:color="auto"/>
            </w:tcBorders>
            <w:vAlign w:val="center"/>
          </w:tcPr>
          <w:p w:rsidR="0076629D" w:rsidRPr="004826DC" w:rsidRDefault="0076629D" w:rsidP="0076629D">
            <w:pPr>
              <w:pStyle w:val="PargrafodaLista"/>
              <w:ind w:left="0"/>
              <w:jc w:val="center"/>
              <w:rPr>
                <w:b/>
                <w:sz w:val="24"/>
                <w:szCs w:val="24"/>
              </w:rPr>
            </w:pPr>
            <w:r w:rsidRPr="004826DC">
              <w:rPr>
                <w:b/>
                <w:sz w:val="24"/>
                <w:szCs w:val="24"/>
              </w:rPr>
              <w:t>Esforço Atividade</w:t>
            </w:r>
          </w:p>
        </w:tc>
        <w:tc>
          <w:tcPr>
            <w:tcW w:w="1686" w:type="dxa"/>
            <w:tcBorders>
              <w:top w:val="single" w:sz="4" w:space="0" w:color="auto"/>
            </w:tcBorders>
            <w:vAlign w:val="center"/>
          </w:tcPr>
          <w:p w:rsidR="0076629D" w:rsidRPr="004826DC" w:rsidRDefault="0076629D" w:rsidP="0076629D">
            <w:pPr>
              <w:pStyle w:val="PargrafodaLista"/>
              <w:ind w:left="0"/>
              <w:jc w:val="center"/>
              <w:rPr>
                <w:b/>
                <w:sz w:val="24"/>
                <w:szCs w:val="24"/>
              </w:rPr>
            </w:pPr>
            <w:r w:rsidRPr="004826DC">
              <w:rPr>
                <w:b/>
                <w:sz w:val="24"/>
                <w:szCs w:val="24"/>
              </w:rPr>
              <w:t>Esforço Gestão de Projetos</w:t>
            </w:r>
          </w:p>
        </w:tc>
        <w:tc>
          <w:tcPr>
            <w:tcW w:w="814" w:type="dxa"/>
            <w:tcBorders>
              <w:top w:val="single" w:sz="4" w:space="0" w:color="auto"/>
            </w:tcBorders>
            <w:vAlign w:val="center"/>
          </w:tcPr>
          <w:p w:rsidR="0076629D" w:rsidRPr="004826DC" w:rsidRDefault="0076629D" w:rsidP="0076629D">
            <w:pPr>
              <w:pStyle w:val="PargrafodaLista"/>
              <w:ind w:left="0"/>
              <w:jc w:val="center"/>
              <w:rPr>
                <w:b/>
                <w:sz w:val="24"/>
                <w:szCs w:val="24"/>
              </w:rPr>
            </w:pPr>
            <w:r w:rsidRPr="004826DC">
              <w:rPr>
                <w:b/>
                <w:sz w:val="24"/>
                <w:szCs w:val="24"/>
              </w:rPr>
              <w:t>Total</w:t>
            </w:r>
          </w:p>
        </w:tc>
      </w:tr>
      <w:tr w:rsidR="0076629D" w:rsidRPr="004826DC" w:rsidTr="0076629D">
        <w:tc>
          <w:tcPr>
            <w:tcW w:w="1181" w:type="dxa"/>
            <w:vAlign w:val="center"/>
          </w:tcPr>
          <w:p w:rsidR="0076629D" w:rsidRPr="004826DC" w:rsidRDefault="0076629D" w:rsidP="0076629D">
            <w:pPr>
              <w:pStyle w:val="PargrafodaLista"/>
              <w:ind w:left="0"/>
              <w:jc w:val="center"/>
              <w:rPr>
                <w:sz w:val="24"/>
                <w:szCs w:val="24"/>
              </w:rPr>
            </w:pPr>
            <w:r w:rsidRPr="004826DC">
              <w:rPr>
                <w:sz w:val="24"/>
                <w:szCs w:val="24"/>
              </w:rPr>
              <w:t>VIII</w:t>
            </w:r>
          </w:p>
        </w:tc>
        <w:tc>
          <w:tcPr>
            <w:tcW w:w="2097" w:type="dxa"/>
            <w:vAlign w:val="center"/>
          </w:tcPr>
          <w:p w:rsidR="0076629D" w:rsidRPr="004826DC" w:rsidRDefault="0076629D" w:rsidP="0076629D">
            <w:pPr>
              <w:pStyle w:val="PargrafodaLista"/>
              <w:ind w:left="0"/>
              <w:jc w:val="center"/>
              <w:rPr>
                <w:sz w:val="24"/>
                <w:szCs w:val="24"/>
              </w:rPr>
            </w:pPr>
            <w:r w:rsidRPr="004826DC">
              <w:rPr>
                <w:sz w:val="24"/>
                <w:szCs w:val="24"/>
              </w:rPr>
              <w:t>Preparação de Ambiente para Treinamento</w:t>
            </w:r>
          </w:p>
        </w:tc>
        <w:tc>
          <w:tcPr>
            <w:tcW w:w="1133" w:type="dxa"/>
            <w:vAlign w:val="center"/>
          </w:tcPr>
          <w:p w:rsidR="0076629D" w:rsidRPr="004826DC" w:rsidRDefault="0076629D" w:rsidP="0076629D">
            <w:pPr>
              <w:pStyle w:val="PargrafodaLista"/>
              <w:ind w:left="0"/>
              <w:jc w:val="center"/>
              <w:rPr>
                <w:sz w:val="24"/>
                <w:szCs w:val="24"/>
              </w:rPr>
            </w:pPr>
            <w:r w:rsidRPr="004826DC">
              <w:rPr>
                <w:sz w:val="24"/>
                <w:szCs w:val="24"/>
              </w:rPr>
              <w:t>2,7%</w:t>
            </w:r>
          </w:p>
        </w:tc>
        <w:tc>
          <w:tcPr>
            <w:tcW w:w="1686" w:type="dxa"/>
            <w:vAlign w:val="center"/>
          </w:tcPr>
          <w:p w:rsidR="0076629D" w:rsidRPr="004826DC" w:rsidRDefault="0076629D" w:rsidP="0076629D">
            <w:pPr>
              <w:pStyle w:val="PargrafodaLista"/>
              <w:ind w:left="0"/>
              <w:jc w:val="center"/>
              <w:rPr>
                <w:sz w:val="24"/>
                <w:szCs w:val="24"/>
              </w:rPr>
            </w:pPr>
            <w:r w:rsidRPr="004826DC">
              <w:rPr>
                <w:sz w:val="24"/>
                <w:szCs w:val="24"/>
              </w:rPr>
              <w:t>0,3%</w:t>
            </w:r>
          </w:p>
        </w:tc>
        <w:tc>
          <w:tcPr>
            <w:tcW w:w="814" w:type="dxa"/>
            <w:vAlign w:val="center"/>
          </w:tcPr>
          <w:p w:rsidR="0076629D" w:rsidRPr="004826DC" w:rsidRDefault="0076629D" w:rsidP="0076629D">
            <w:pPr>
              <w:pStyle w:val="PargrafodaLista"/>
              <w:ind w:left="0"/>
              <w:jc w:val="center"/>
              <w:rPr>
                <w:b/>
                <w:sz w:val="24"/>
                <w:szCs w:val="24"/>
              </w:rPr>
            </w:pPr>
            <w:r w:rsidRPr="004826DC">
              <w:rPr>
                <w:b/>
                <w:sz w:val="24"/>
                <w:szCs w:val="24"/>
              </w:rPr>
              <w:t>3%</w:t>
            </w:r>
          </w:p>
        </w:tc>
      </w:tr>
    </w:tbl>
    <w:p w:rsidR="0076629D" w:rsidRPr="004826DC" w:rsidRDefault="0076629D" w:rsidP="0076629D">
      <w:pPr>
        <w:pStyle w:val="PargrafodaLista"/>
        <w:spacing w:after="0"/>
        <w:ind w:left="2694"/>
        <w:jc w:val="center"/>
        <w:rPr>
          <w:i/>
          <w:sz w:val="24"/>
          <w:szCs w:val="24"/>
        </w:rPr>
      </w:pPr>
      <w:r w:rsidRPr="004826DC">
        <w:rPr>
          <w:i/>
          <w:sz w:val="24"/>
          <w:szCs w:val="24"/>
        </w:rPr>
        <w:t>Tabela V – Percentual de esforço para Preparação de Ambiente de Treinamento</w:t>
      </w:r>
    </w:p>
    <w:p w:rsidR="0076629D" w:rsidRPr="004826DC" w:rsidRDefault="00FF74F9" w:rsidP="0076629D">
      <w:pPr>
        <w:pStyle w:val="Ttulo2"/>
        <w:keepNext w:val="0"/>
        <w:numPr>
          <w:ilvl w:val="1"/>
          <w:numId w:val="0"/>
        </w:numPr>
        <w:tabs>
          <w:tab w:val="clear" w:pos="1701"/>
        </w:tabs>
        <w:spacing w:before="200" w:line="276" w:lineRule="auto"/>
        <w:ind w:left="1286" w:right="0" w:hanging="576"/>
        <w:jc w:val="both"/>
        <w:rPr>
          <w:rFonts w:ascii="Calibri" w:hAnsi="Calibri"/>
          <w:color w:val="auto"/>
          <w:szCs w:val="24"/>
        </w:rPr>
      </w:pPr>
      <w:r w:rsidRPr="004826DC">
        <w:rPr>
          <w:rFonts w:ascii="Calibri" w:hAnsi="Calibri"/>
          <w:b w:val="0"/>
          <w:color w:val="auto"/>
          <w:szCs w:val="24"/>
        </w:rPr>
        <w:t>4.26</w:t>
      </w:r>
      <w:r w:rsidRPr="004826DC">
        <w:rPr>
          <w:rFonts w:ascii="Calibri" w:hAnsi="Calibri"/>
          <w:b w:val="0"/>
          <w:color w:val="auto"/>
          <w:szCs w:val="24"/>
        </w:rPr>
        <w:tab/>
      </w:r>
      <w:r w:rsidR="0076629D" w:rsidRPr="004826DC">
        <w:rPr>
          <w:rFonts w:ascii="Calibri" w:hAnsi="Calibri"/>
          <w:b w:val="0"/>
          <w:color w:val="auto"/>
          <w:szCs w:val="24"/>
        </w:rPr>
        <w:t>Quando houver segmentação dos serviços em camadas, os grupos de atividade II, III e IV terão sua remuneração calculada conforme a camada a ser desenvolvida, devendo ser utilizada a tabela VI.</w:t>
      </w:r>
    </w:p>
    <w:tbl>
      <w:tblPr>
        <w:tblW w:w="0" w:type="auto"/>
        <w:jc w:val="right"/>
        <w:tblInd w:w="804" w:type="dxa"/>
        <w:tblLayout w:type="fixed"/>
        <w:tblLook w:val="0000" w:firstRow="0" w:lastRow="0" w:firstColumn="0" w:lastColumn="0" w:noHBand="0" w:noVBand="0"/>
      </w:tblPr>
      <w:tblGrid>
        <w:gridCol w:w="1268"/>
        <w:gridCol w:w="1559"/>
        <w:gridCol w:w="1843"/>
        <w:gridCol w:w="1276"/>
        <w:gridCol w:w="1276"/>
        <w:gridCol w:w="1241"/>
      </w:tblGrid>
      <w:tr w:rsidR="0076629D" w:rsidRPr="004826DC" w:rsidTr="0076629D">
        <w:trPr>
          <w:trHeight w:val="249"/>
          <w:jc w:val="right"/>
        </w:trPr>
        <w:tc>
          <w:tcPr>
            <w:tcW w:w="1268" w:type="dxa"/>
            <w:tcBorders>
              <w:bottom w:val="single" w:sz="4" w:space="0" w:color="auto"/>
            </w:tcBorders>
            <w:vAlign w:val="center"/>
          </w:tcPr>
          <w:p w:rsidR="0076629D" w:rsidRPr="004826DC" w:rsidRDefault="0076629D" w:rsidP="0076629D">
            <w:pPr>
              <w:pStyle w:val="PargrafodaLista"/>
              <w:spacing w:after="0" w:line="240" w:lineRule="auto"/>
              <w:ind w:left="0"/>
              <w:jc w:val="center"/>
              <w:rPr>
                <w:b/>
                <w:sz w:val="24"/>
                <w:szCs w:val="24"/>
              </w:rPr>
            </w:pPr>
          </w:p>
        </w:tc>
        <w:tc>
          <w:tcPr>
            <w:tcW w:w="1559" w:type="dxa"/>
            <w:tcBorders>
              <w:bottom w:val="single" w:sz="4" w:space="0" w:color="auto"/>
            </w:tcBorders>
            <w:vAlign w:val="center"/>
          </w:tcPr>
          <w:p w:rsidR="0076629D" w:rsidRPr="004826DC" w:rsidRDefault="0076629D" w:rsidP="0076629D">
            <w:pPr>
              <w:pStyle w:val="PargrafodaLista"/>
              <w:spacing w:after="0" w:line="240" w:lineRule="auto"/>
              <w:ind w:left="0"/>
              <w:jc w:val="center"/>
              <w:rPr>
                <w:b/>
                <w:sz w:val="24"/>
                <w:szCs w:val="24"/>
              </w:rPr>
            </w:pPr>
          </w:p>
        </w:tc>
        <w:tc>
          <w:tcPr>
            <w:tcW w:w="1843" w:type="dxa"/>
            <w:tcBorders>
              <w:bottom w:val="single" w:sz="4" w:space="0" w:color="auto"/>
            </w:tcBorders>
            <w:vAlign w:val="center"/>
          </w:tcPr>
          <w:p w:rsidR="0076629D" w:rsidRPr="004826DC" w:rsidRDefault="0076629D" w:rsidP="0076629D">
            <w:pPr>
              <w:pStyle w:val="PargrafodaLista"/>
              <w:spacing w:after="0" w:line="240" w:lineRule="auto"/>
              <w:ind w:left="0"/>
              <w:jc w:val="center"/>
              <w:rPr>
                <w:b/>
                <w:sz w:val="24"/>
                <w:szCs w:val="24"/>
              </w:rPr>
            </w:pPr>
          </w:p>
        </w:tc>
        <w:tc>
          <w:tcPr>
            <w:tcW w:w="1276" w:type="dxa"/>
            <w:tcBorders>
              <w:bottom w:val="single" w:sz="4" w:space="0" w:color="auto"/>
            </w:tcBorders>
            <w:vAlign w:val="center"/>
          </w:tcPr>
          <w:p w:rsidR="0076629D" w:rsidRPr="004826DC" w:rsidRDefault="0076629D" w:rsidP="0076629D">
            <w:pPr>
              <w:pStyle w:val="PargrafodaLista"/>
              <w:spacing w:after="0" w:line="240" w:lineRule="auto"/>
              <w:ind w:left="0"/>
              <w:jc w:val="center"/>
              <w:rPr>
                <w:b/>
                <w:sz w:val="24"/>
                <w:szCs w:val="24"/>
              </w:rPr>
            </w:pPr>
            <w:r w:rsidRPr="004826DC">
              <w:rPr>
                <w:b/>
                <w:sz w:val="24"/>
                <w:szCs w:val="24"/>
              </w:rPr>
              <w:t>(A)</w:t>
            </w:r>
          </w:p>
        </w:tc>
        <w:tc>
          <w:tcPr>
            <w:tcW w:w="1276" w:type="dxa"/>
            <w:tcBorders>
              <w:bottom w:val="single" w:sz="4" w:space="0" w:color="auto"/>
            </w:tcBorders>
            <w:vAlign w:val="center"/>
          </w:tcPr>
          <w:p w:rsidR="0076629D" w:rsidRPr="004826DC" w:rsidRDefault="0076629D" w:rsidP="0076629D">
            <w:pPr>
              <w:pStyle w:val="PargrafodaLista"/>
              <w:spacing w:after="0" w:line="240" w:lineRule="auto"/>
              <w:ind w:left="0"/>
              <w:jc w:val="center"/>
              <w:rPr>
                <w:b/>
                <w:sz w:val="24"/>
                <w:szCs w:val="24"/>
              </w:rPr>
            </w:pPr>
            <w:r w:rsidRPr="004826DC">
              <w:rPr>
                <w:b/>
                <w:sz w:val="24"/>
                <w:szCs w:val="24"/>
              </w:rPr>
              <w:t>(B)</w:t>
            </w:r>
          </w:p>
        </w:tc>
        <w:tc>
          <w:tcPr>
            <w:tcW w:w="1241" w:type="dxa"/>
            <w:tcBorders>
              <w:bottom w:val="single" w:sz="4" w:space="0" w:color="auto"/>
            </w:tcBorders>
            <w:vAlign w:val="center"/>
          </w:tcPr>
          <w:p w:rsidR="0076629D" w:rsidRPr="004826DC" w:rsidRDefault="0076629D" w:rsidP="0076629D">
            <w:pPr>
              <w:pStyle w:val="PargrafodaLista"/>
              <w:spacing w:after="0" w:line="240" w:lineRule="auto"/>
              <w:ind w:left="0"/>
              <w:jc w:val="center"/>
              <w:rPr>
                <w:b/>
                <w:sz w:val="24"/>
                <w:szCs w:val="24"/>
              </w:rPr>
            </w:pPr>
          </w:p>
        </w:tc>
      </w:tr>
      <w:tr w:rsidR="0076629D" w:rsidRPr="004826DC" w:rsidTr="0076629D">
        <w:trPr>
          <w:trHeight w:val="398"/>
          <w:jc w:val="right"/>
        </w:trPr>
        <w:tc>
          <w:tcPr>
            <w:tcW w:w="1268" w:type="dxa"/>
            <w:tcBorders>
              <w:top w:val="single" w:sz="4" w:space="0" w:color="auto"/>
              <w:left w:val="single" w:sz="4" w:space="0" w:color="auto"/>
              <w:bottom w:val="single" w:sz="4" w:space="0" w:color="auto"/>
              <w:right w:val="single" w:sz="4" w:space="0" w:color="auto"/>
            </w:tcBorders>
            <w:vAlign w:val="center"/>
          </w:tcPr>
          <w:p w:rsidR="0076629D" w:rsidRPr="004826DC" w:rsidRDefault="0076629D" w:rsidP="0076629D">
            <w:pPr>
              <w:pStyle w:val="PargrafodaLista"/>
              <w:spacing w:after="0" w:line="240" w:lineRule="auto"/>
              <w:ind w:left="0"/>
              <w:jc w:val="center"/>
              <w:rPr>
                <w:b/>
                <w:sz w:val="24"/>
                <w:szCs w:val="24"/>
              </w:rPr>
            </w:pPr>
            <w:r w:rsidRPr="004826DC">
              <w:rPr>
                <w:b/>
                <w:sz w:val="24"/>
                <w:szCs w:val="24"/>
              </w:rPr>
              <w:t>Grupo de Atividades</w:t>
            </w:r>
          </w:p>
        </w:tc>
        <w:tc>
          <w:tcPr>
            <w:tcW w:w="1559" w:type="dxa"/>
            <w:tcBorders>
              <w:top w:val="single" w:sz="4" w:space="0" w:color="auto"/>
              <w:left w:val="single" w:sz="4" w:space="0" w:color="auto"/>
              <w:bottom w:val="single" w:sz="4" w:space="0" w:color="auto"/>
              <w:right w:val="single" w:sz="4" w:space="0" w:color="auto"/>
            </w:tcBorders>
            <w:vAlign w:val="center"/>
          </w:tcPr>
          <w:p w:rsidR="0076629D" w:rsidRPr="004826DC" w:rsidRDefault="0076629D" w:rsidP="0076629D">
            <w:pPr>
              <w:pStyle w:val="PargrafodaLista"/>
              <w:spacing w:after="0" w:line="240" w:lineRule="auto"/>
              <w:ind w:left="0"/>
              <w:jc w:val="center"/>
              <w:rPr>
                <w:b/>
                <w:sz w:val="24"/>
                <w:szCs w:val="24"/>
              </w:rPr>
            </w:pPr>
            <w:r w:rsidRPr="004826DC">
              <w:rPr>
                <w:b/>
                <w:sz w:val="24"/>
                <w:szCs w:val="24"/>
              </w:rPr>
              <w:t>Nome do Grupo de Atividades</w:t>
            </w:r>
          </w:p>
        </w:tc>
        <w:tc>
          <w:tcPr>
            <w:tcW w:w="1843" w:type="dxa"/>
            <w:tcBorders>
              <w:top w:val="single" w:sz="4" w:space="0" w:color="auto"/>
              <w:left w:val="single" w:sz="4" w:space="0" w:color="auto"/>
              <w:bottom w:val="single" w:sz="4" w:space="0" w:color="auto"/>
              <w:right w:val="single" w:sz="4" w:space="0" w:color="auto"/>
            </w:tcBorders>
            <w:vAlign w:val="center"/>
          </w:tcPr>
          <w:p w:rsidR="0076629D" w:rsidRPr="004826DC" w:rsidRDefault="0076629D" w:rsidP="0076629D">
            <w:pPr>
              <w:pStyle w:val="Default"/>
              <w:snapToGrid w:val="0"/>
              <w:jc w:val="center"/>
              <w:rPr>
                <w:rFonts w:ascii="Calibri" w:hAnsi="Calibri"/>
                <w:b/>
                <w:bCs/>
                <w:color w:val="auto"/>
              </w:rPr>
            </w:pPr>
            <w:r w:rsidRPr="004826DC">
              <w:rPr>
                <w:rFonts w:ascii="Calibri" w:hAnsi="Calibri"/>
                <w:b/>
                <w:bCs/>
                <w:color w:val="auto"/>
              </w:rPr>
              <w:t>Camadas</w:t>
            </w:r>
          </w:p>
        </w:tc>
        <w:tc>
          <w:tcPr>
            <w:tcW w:w="1276" w:type="dxa"/>
            <w:tcBorders>
              <w:top w:val="single" w:sz="4" w:space="0" w:color="auto"/>
              <w:left w:val="single" w:sz="4" w:space="0" w:color="auto"/>
              <w:bottom w:val="single" w:sz="4" w:space="0" w:color="auto"/>
              <w:right w:val="single" w:sz="4" w:space="0" w:color="auto"/>
            </w:tcBorders>
            <w:vAlign w:val="center"/>
          </w:tcPr>
          <w:p w:rsidR="0076629D" w:rsidRPr="004826DC" w:rsidRDefault="0076629D" w:rsidP="0076629D">
            <w:pPr>
              <w:pStyle w:val="PargrafodaLista"/>
              <w:spacing w:after="0" w:line="240" w:lineRule="auto"/>
              <w:ind w:left="0"/>
              <w:jc w:val="center"/>
              <w:rPr>
                <w:b/>
                <w:sz w:val="24"/>
                <w:szCs w:val="24"/>
              </w:rPr>
            </w:pPr>
            <w:r w:rsidRPr="004826DC">
              <w:rPr>
                <w:b/>
                <w:sz w:val="24"/>
                <w:szCs w:val="24"/>
              </w:rPr>
              <w:t>Esforço Atividade</w:t>
            </w:r>
          </w:p>
        </w:tc>
        <w:tc>
          <w:tcPr>
            <w:tcW w:w="1276" w:type="dxa"/>
            <w:tcBorders>
              <w:top w:val="single" w:sz="4" w:space="0" w:color="auto"/>
              <w:left w:val="single" w:sz="4" w:space="0" w:color="auto"/>
              <w:bottom w:val="single" w:sz="4" w:space="0" w:color="auto"/>
              <w:right w:val="single" w:sz="4" w:space="0" w:color="auto"/>
            </w:tcBorders>
            <w:vAlign w:val="center"/>
          </w:tcPr>
          <w:p w:rsidR="0076629D" w:rsidRPr="004826DC" w:rsidRDefault="0076629D" w:rsidP="0076629D">
            <w:pPr>
              <w:pStyle w:val="PargrafodaLista"/>
              <w:spacing w:after="0" w:line="240" w:lineRule="auto"/>
              <w:ind w:left="0"/>
              <w:jc w:val="center"/>
              <w:rPr>
                <w:b/>
                <w:sz w:val="24"/>
                <w:szCs w:val="24"/>
              </w:rPr>
            </w:pPr>
            <w:r w:rsidRPr="004826DC">
              <w:rPr>
                <w:b/>
                <w:sz w:val="24"/>
                <w:szCs w:val="24"/>
              </w:rPr>
              <w:t>Esforço Gestão de Projetos</w:t>
            </w:r>
          </w:p>
        </w:tc>
        <w:tc>
          <w:tcPr>
            <w:tcW w:w="1241" w:type="dxa"/>
            <w:tcBorders>
              <w:top w:val="single" w:sz="4" w:space="0" w:color="auto"/>
              <w:left w:val="single" w:sz="4" w:space="0" w:color="auto"/>
              <w:bottom w:val="single" w:sz="4" w:space="0" w:color="auto"/>
              <w:right w:val="single" w:sz="4" w:space="0" w:color="auto"/>
            </w:tcBorders>
            <w:vAlign w:val="center"/>
          </w:tcPr>
          <w:p w:rsidR="0076629D" w:rsidRPr="004826DC" w:rsidRDefault="0076629D" w:rsidP="0076629D">
            <w:pPr>
              <w:pStyle w:val="PargrafodaLista"/>
              <w:spacing w:after="0" w:line="240" w:lineRule="auto"/>
              <w:ind w:left="0"/>
              <w:jc w:val="center"/>
              <w:rPr>
                <w:b/>
                <w:sz w:val="24"/>
                <w:szCs w:val="24"/>
              </w:rPr>
            </w:pPr>
            <w:r w:rsidRPr="004826DC">
              <w:rPr>
                <w:b/>
                <w:sz w:val="24"/>
                <w:szCs w:val="24"/>
              </w:rPr>
              <w:t>Total</w:t>
            </w:r>
          </w:p>
        </w:tc>
      </w:tr>
      <w:tr w:rsidR="0076629D" w:rsidRPr="004826DC" w:rsidTr="0076629D">
        <w:trPr>
          <w:trHeight w:val="617"/>
          <w:jc w:val="right"/>
        </w:trPr>
        <w:tc>
          <w:tcPr>
            <w:tcW w:w="1268" w:type="dxa"/>
            <w:tcBorders>
              <w:top w:val="single" w:sz="4" w:space="0" w:color="auto"/>
              <w:left w:val="single" w:sz="8" w:space="0" w:color="000000"/>
              <w:bottom w:val="single" w:sz="8" w:space="0" w:color="000000"/>
            </w:tcBorders>
            <w:vAlign w:val="center"/>
          </w:tcPr>
          <w:p w:rsidR="0076629D" w:rsidRPr="004826DC" w:rsidRDefault="0076629D" w:rsidP="0076629D">
            <w:pPr>
              <w:pStyle w:val="Default"/>
              <w:snapToGrid w:val="0"/>
              <w:jc w:val="center"/>
              <w:rPr>
                <w:rFonts w:ascii="Calibri" w:hAnsi="Calibri"/>
                <w:color w:val="auto"/>
              </w:rPr>
            </w:pPr>
            <w:r w:rsidRPr="004826DC">
              <w:rPr>
                <w:rFonts w:ascii="Calibri" w:hAnsi="Calibri"/>
                <w:color w:val="auto"/>
              </w:rPr>
              <w:t>I</w:t>
            </w:r>
          </w:p>
        </w:tc>
        <w:tc>
          <w:tcPr>
            <w:tcW w:w="1559" w:type="dxa"/>
            <w:tcBorders>
              <w:top w:val="single" w:sz="4" w:space="0" w:color="auto"/>
              <w:left w:val="single" w:sz="8" w:space="0" w:color="000000"/>
              <w:bottom w:val="single" w:sz="8" w:space="0" w:color="000000"/>
            </w:tcBorders>
            <w:vAlign w:val="center"/>
          </w:tcPr>
          <w:p w:rsidR="0076629D" w:rsidRPr="004826DC" w:rsidRDefault="0076629D" w:rsidP="0076629D">
            <w:pPr>
              <w:pStyle w:val="Default"/>
              <w:snapToGrid w:val="0"/>
              <w:jc w:val="center"/>
              <w:rPr>
                <w:rFonts w:ascii="Calibri" w:hAnsi="Calibri"/>
                <w:color w:val="auto"/>
              </w:rPr>
            </w:pPr>
            <w:r w:rsidRPr="004826DC">
              <w:rPr>
                <w:rFonts w:ascii="Calibri" w:hAnsi="Calibri"/>
                <w:color w:val="auto"/>
              </w:rPr>
              <w:t>Levantamento de Requisitos</w:t>
            </w:r>
          </w:p>
        </w:tc>
        <w:tc>
          <w:tcPr>
            <w:tcW w:w="1843" w:type="dxa"/>
            <w:tcBorders>
              <w:top w:val="single" w:sz="4" w:space="0" w:color="auto"/>
              <w:left w:val="single" w:sz="8" w:space="0" w:color="000000"/>
              <w:bottom w:val="single" w:sz="4" w:space="0" w:color="auto"/>
              <w:right w:val="single" w:sz="8" w:space="0" w:color="000000"/>
            </w:tcBorders>
            <w:vAlign w:val="center"/>
          </w:tcPr>
          <w:p w:rsidR="0076629D" w:rsidRPr="004826DC" w:rsidRDefault="0076629D" w:rsidP="0076629D">
            <w:pPr>
              <w:pStyle w:val="Default"/>
              <w:snapToGrid w:val="0"/>
              <w:jc w:val="center"/>
              <w:rPr>
                <w:rFonts w:ascii="Calibri" w:hAnsi="Calibri"/>
                <w:color w:val="auto"/>
              </w:rPr>
            </w:pPr>
            <w:r w:rsidRPr="004826DC">
              <w:rPr>
                <w:rFonts w:ascii="Calibri" w:hAnsi="Calibri"/>
                <w:color w:val="auto"/>
              </w:rPr>
              <w:t>Não aplicável</w:t>
            </w:r>
          </w:p>
        </w:tc>
        <w:tc>
          <w:tcPr>
            <w:tcW w:w="1276" w:type="dxa"/>
            <w:tcBorders>
              <w:top w:val="single" w:sz="4" w:space="0" w:color="auto"/>
              <w:left w:val="single" w:sz="8" w:space="0" w:color="000000"/>
              <w:bottom w:val="single" w:sz="4" w:space="0" w:color="auto"/>
            </w:tcBorders>
            <w:vAlign w:val="center"/>
          </w:tcPr>
          <w:p w:rsidR="0076629D" w:rsidRPr="004826DC" w:rsidRDefault="0076629D" w:rsidP="0076629D">
            <w:pPr>
              <w:pStyle w:val="PargrafodaLista"/>
              <w:spacing w:after="0" w:line="240" w:lineRule="auto"/>
              <w:ind w:left="0"/>
              <w:jc w:val="center"/>
              <w:rPr>
                <w:sz w:val="24"/>
                <w:szCs w:val="24"/>
              </w:rPr>
            </w:pPr>
            <w:r w:rsidRPr="004826DC">
              <w:rPr>
                <w:sz w:val="24"/>
                <w:szCs w:val="24"/>
              </w:rPr>
              <w:t>22,5%</w:t>
            </w:r>
          </w:p>
        </w:tc>
        <w:tc>
          <w:tcPr>
            <w:tcW w:w="1276" w:type="dxa"/>
            <w:tcBorders>
              <w:top w:val="single" w:sz="4" w:space="0" w:color="auto"/>
              <w:left w:val="single" w:sz="8" w:space="0" w:color="000000"/>
              <w:bottom w:val="single" w:sz="4" w:space="0" w:color="auto"/>
            </w:tcBorders>
            <w:vAlign w:val="center"/>
          </w:tcPr>
          <w:p w:rsidR="0076629D" w:rsidRPr="004826DC" w:rsidRDefault="0076629D" w:rsidP="0076629D">
            <w:pPr>
              <w:pStyle w:val="PargrafodaLista"/>
              <w:spacing w:after="0" w:line="240" w:lineRule="auto"/>
              <w:ind w:left="0"/>
              <w:jc w:val="center"/>
              <w:rPr>
                <w:sz w:val="24"/>
                <w:szCs w:val="24"/>
              </w:rPr>
            </w:pPr>
            <w:r w:rsidRPr="004826DC">
              <w:rPr>
                <w:sz w:val="24"/>
                <w:szCs w:val="24"/>
              </w:rPr>
              <w:t>2,5%</w:t>
            </w:r>
          </w:p>
        </w:tc>
        <w:tc>
          <w:tcPr>
            <w:tcW w:w="1241" w:type="dxa"/>
            <w:tcBorders>
              <w:top w:val="single" w:sz="4" w:space="0" w:color="auto"/>
              <w:left w:val="single" w:sz="8" w:space="0" w:color="000000"/>
              <w:bottom w:val="single" w:sz="4" w:space="0" w:color="auto"/>
              <w:right w:val="single" w:sz="8" w:space="0" w:color="000000"/>
            </w:tcBorders>
            <w:vAlign w:val="center"/>
          </w:tcPr>
          <w:p w:rsidR="0076629D" w:rsidRPr="004826DC" w:rsidRDefault="0076629D" w:rsidP="0076629D">
            <w:pPr>
              <w:pStyle w:val="PargrafodaLista"/>
              <w:spacing w:after="0" w:line="240" w:lineRule="auto"/>
              <w:ind w:left="0"/>
              <w:jc w:val="center"/>
              <w:rPr>
                <w:b/>
                <w:sz w:val="24"/>
                <w:szCs w:val="24"/>
              </w:rPr>
            </w:pPr>
            <w:r w:rsidRPr="004826DC">
              <w:rPr>
                <w:b/>
                <w:sz w:val="24"/>
                <w:szCs w:val="24"/>
              </w:rPr>
              <w:t>25%</w:t>
            </w:r>
          </w:p>
        </w:tc>
      </w:tr>
      <w:tr w:rsidR="0076629D" w:rsidRPr="004826DC" w:rsidTr="0076629D">
        <w:trPr>
          <w:trHeight w:val="170"/>
          <w:jc w:val="right"/>
        </w:trPr>
        <w:tc>
          <w:tcPr>
            <w:tcW w:w="1268" w:type="dxa"/>
            <w:vMerge w:val="restart"/>
            <w:tcBorders>
              <w:top w:val="single" w:sz="8" w:space="0" w:color="000000"/>
              <w:left w:val="single" w:sz="8" w:space="0" w:color="000000"/>
            </w:tcBorders>
            <w:vAlign w:val="center"/>
          </w:tcPr>
          <w:p w:rsidR="0076629D" w:rsidRPr="004826DC" w:rsidRDefault="0076629D" w:rsidP="0076629D">
            <w:pPr>
              <w:pStyle w:val="Default"/>
              <w:snapToGrid w:val="0"/>
              <w:jc w:val="center"/>
              <w:rPr>
                <w:rFonts w:ascii="Calibri" w:hAnsi="Calibri"/>
                <w:color w:val="auto"/>
              </w:rPr>
            </w:pPr>
            <w:r w:rsidRPr="004826DC">
              <w:rPr>
                <w:rFonts w:ascii="Calibri" w:hAnsi="Calibri"/>
                <w:color w:val="auto"/>
              </w:rPr>
              <w:t>II</w:t>
            </w:r>
          </w:p>
        </w:tc>
        <w:tc>
          <w:tcPr>
            <w:tcW w:w="1559" w:type="dxa"/>
            <w:vMerge w:val="restart"/>
            <w:tcBorders>
              <w:top w:val="single" w:sz="8" w:space="0" w:color="000000"/>
              <w:left w:val="single" w:sz="8" w:space="0" w:color="000000"/>
            </w:tcBorders>
            <w:vAlign w:val="center"/>
          </w:tcPr>
          <w:p w:rsidR="0076629D" w:rsidRPr="004826DC" w:rsidRDefault="0076629D" w:rsidP="0076629D">
            <w:pPr>
              <w:pStyle w:val="Default"/>
              <w:snapToGrid w:val="0"/>
              <w:jc w:val="center"/>
              <w:rPr>
                <w:rFonts w:ascii="Calibri" w:hAnsi="Calibri"/>
                <w:color w:val="auto"/>
              </w:rPr>
            </w:pPr>
            <w:r w:rsidRPr="004826DC">
              <w:rPr>
                <w:rFonts w:ascii="Calibri" w:hAnsi="Calibri"/>
                <w:color w:val="auto"/>
              </w:rPr>
              <w:t>Análise e Projeto</w:t>
            </w:r>
          </w:p>
        </w:tc>
        <w:tc>
          <w:tcPr>
            <w:tcW w:w="1843" w:type="dxa"/>
            <w:tcBorders>
              <w:top w:val="single" w:sz="4" w:space="0" w:color="auto"/>
              <w:left w:val="single" w:sz="4" w:space="0" w:color="auto"/>
              <w:bottom w:val="single" w:sz="4" w:space="0" w:color="auto"/>
              <w:right w:val="single" w:sz="4" w:space="0" w:color="auto"/>
            </w:tcBorders>
            <w:vAlign w:val="center"/>
          </w:tcPr>
          <w:p w:rsidR="0076629D" w:rsidRPr="004826DC" w:rsidRDefault="0076629D" w:rsidP="0076629D">
            <w:pPr>
              <w:pStyle w:val="Default"/>
              <w:snapToGrid w:val="0"/>
              <w:jc w:val="center"/>
              <w:rPr>
                <w:rFonts w:ascii="Calibri" w:hAnsi="Calibri"/>
                <w:color w:val="auto"/>
              </w:rPr>
            </w:pPr>
            <w:r w:rsidRPr="004826DC">
              <w:rPr>
                <w:rFonts w:ascii="Calibri" w:hAnsi="Calibri"/>
                <w:color w:val="auto"/>
              </w:rPr>
              <w:t>Interface</w:t>
            </w:r>
          </w:p>
        </w:tc>
        <w:tc>
          <w:tcPr>
            <w:tcW w:w="1276" w:type="dxa"/>
            <w:tcBorders>
              <w:top w:val="single" w:sz="4" w:space="0" w:color="auto"/>
              <w:left w:val="single" w:sz="4" w:space="0" w:color="auto"/>
              <w:bottom w:val="single" w:sz="4" w:space="0" w:color="auto"/>
            </w:tcBorders>
            <w:vAlign w:val="bottom"/>
          </w:tcPr>
          <w:p w:rsidR="0076629D" w:rsidRPr="004826DC" w:rsidRDefault="0076629D" w:rsidP="0076629D">
            <w:pPr>
              <w:pStyle w:val="PargrafodaLista"/>
              <w:spacing w:after="0" w:line="240" w:lineRule="auto"/>
              <w:ind w:left="0"/>
              <w:jc w:val="center"/>
              <w:rPr>
                <w:sz w:val="24"/>
                <w:szCs w:val="24"/>
              </w:rPr>
            </w:pPr>
            <w:r w:rsidRPr="004826DC">
              <w:rPr>
                <w:sz w:val="24"/>
                <w:szCs w:val="24"/>
              </w:rPr>
              <w:t>3,60%</w:t>
            </w:r>
          </w:p>
        </w:tc>
        <w:tc>
          <w:tcPr>
            <w:tcW w:w="1276" w:type="dxa"/>
            <w:tcBorders>
              <w:top w:val="single" w:sz="4" w:space="0" w:color="auto"/>
              <w:left w:val="single" w:sz="4" w:space="0" w:color="auto"/>
              <w:bottom w:val="single" w:sz="4" w:space="0" w:color="auto"/>
            </w:tcBorders>
            <w:vAlign w:val="bottom"/>
          </w:tcPr>
          <w:p w:rsidR="0076629D" w:rsidRPr="004826DC" w:rsidRDefault="0076629D" w:rsidP="0076629D">
            <w:pPr>
              <w:pStyle w:val="PargrafodaLista"/>
              <w:spacing w:after="0" w:line="240" w:lineRule="auto"/>
              <w:ind w:left="0"/>
              <w:jc w:val="center"/>
              <w:rPr>
                <w:sz w:val="24"/>
                <w:szCs w:val="24"/>
              </w:rPr>
            </w:pPr>
            <w:r w:rsidRPr="004826DC">
              <w:rPr>
                <w:sz w:val="24"/>
                <w:szCs w:val="24"/>
              </w:rPr>
              <w:t>0,40%</w:t>
            </w:r>
          </w:p>
        </w:tc>
        <w:tc>
          <w:tcPr>
            <w:tcW w:w="1241" w:type="dxa"/>
            <w:tcBorders>
              <w:top w:val="single" w:sz="4" w:space="0" w:color="auto"/>
              <w:left w:val="single" w:sz="4" w:space="0" w:color="auto"/>
              <w:bottom w:val="single" w:sz="4" w:space="0" w:color="auto"/>
              <w:right w:val="single" w:sz="4" w:space="0" w:color="auto"/>
            </w:tcBorders>
            <w:vAlign w:val="bottom"/>
          </w:tcPr>
          <w:p w:rsidR="0076629D" w:rsidRPr="004826DC" w:rsidRDefault="0076629D" w:rsidP="0076629D">
            <w:pPr>
              <w:pStyle w:val="PargrafodaLista"/>
              <w:spacing w:after="0" w:line="240" w:lineRule="auto"/>
              <w:ind w:left="0"/>
              <w:jc w:val="center"/>
              <w:rPr>
                <w:b/>
                <w:sz w:val="24"/>
                <w:szCs w:val="24"/>
              </w:rPr>
            </w:pPr>
            <w:r w:rsidRPr="004826DC">
              <w:rPr>
                <w:b/>
                <w:sz w:val="24"/>
                <w:szCs w:val="24"/>
              </w:rPr>
              <w:t>4,00%</w:t>
            </w:r>
          </w:p>
        </w:tc>
      </w:tr>
      <w:tr w:rsidR="0076629D" w:rsidRPr="004826DC" w:rsidTr="0076629D">
        <w:trPr>
          <w:trHeight w:val="169"/>
          <w:jc w:val="right"/>
        </w:trPr>
        <w:tc>
          <w:tcPr>
            <w:tcW w:w="1268" w:type="dxa"/>
            <w:vMerge/>
            <w:tcBorders>
              <w:left w:val="single" w:sz="8" w:space="0" w:color="000000"/>
              <w:bottom w:val="single" w:sz="8" w:space="0" w:color="000000"/>
            </w:tcBorders>
            <w:vAlign w:val="center"/>
          </w:tcPr>
          <w:p w:rsidR="0076629D" w:rsidRPr="004826DC" w:rsidRDefault="0076629D" w:rsidP="0076629D">
            <w:pPr>
              <w:pStyle w:val="Default"/>
              <w:snapToGrid w:val="0"/>
              <w:jc w:val="center"/>
              <w:rPr>
                <w:rFonts w:ascii="Calibri" w:hAnsi="Calibri"/>
                <w:color w:val="auto"/>
              </w:rPr>
            </w:pPr>
          </w:p>
        </w:tc>
        <w:tc>
          <w:tcPr>
            <w:tcW w:w="1559" w:type="dxa"/>
            <w:vMerge/>
            <w:tcBorders>
              <w:left w:val="single" w:sz="8" w:space="0" w:color="000000"/>
              <w:bottom w:val="single" w:sz="8" w:space="0" w:color="000000"/>
            </w:tcBorders>
            <w:vAlign w:val="center"/>
          </w:tcPr>
          <w:p w:rsidR="0076629D" w:rsidRPr="004826DC" w:rsidRDefault="0076629D" w:rsidP="0076629D">
            <w:pPr>
              <w:pStyle w:val="Default"/>
              <w:snapToGrid w:val="0"/>
              <w:jc w:val="center"/>
              <w:rPr>
                <w:rFonts w:ascii="Calibri" w:hAnsi="Calibri"/>
                <w:color w:val="auto"/>
              </w:rPr>
            </w:pPr>
          </w:p>
        </w:tc>
        <w:tc>
          <w:tcPr>
            <w:tcW w:w="1843" w:type="dxa"/>
            <w:tcBorders>
              <w:top w:val="single" w:sz="4" w:space="0" w:color="auto"/>
              <w:left w:val="single" w:sz="4" w:space="0" w:color="auto"/>
              <w:bottom w:val="single" w:sz="4" w:space="0" w:color="auto"/>
              <w:right w:val="single" w:sz="4" w:space="0" w:color="auto"/>
            </w:tcBorders>
            <w:vAlign w:val="center"/>
          </w:tcPr>
          <w:p w:rsidR="0076629D" w:rsidRPr="004826DC" w:rsidRDefault="0076629D" w:rsidP="0076629D">
            <w:pPr>
              <w:pStyle w:val="Default"/>
              <w:snapToGrid w:val="0"/>
              <w:jc w:val="center"/>
              <w:rPr>
                <w:rFonts w:ascii="Calibri" w:hAnsi="Calibri"/>
                <w:color w:val="auto"/>
              </w:rPr>
            </w:pPr>
            <w:r w:rsidRPr="004826DC">
              <w:rPr>
                <w:rFonts w:ascii="Calibri" w:hAnsi="Calibri"/>
                <w:color w:val="auto"/>
              </w:rPr>
              <w:t>Negócio + Dados</w:t>
            </w:r>
          </w:p>
        </w:tc>
        <w:tc>
          <w:tcPr>
            <w:tcW w:w="1276" w:type="dxa"/>
            <w:tcBorders>
              <w:top w:val="single" w:sz="4" w:space="0" w:color="auto"/>
              <w:left w:val="single" w:sz="4" w:space="0" w:color="auto"/>
              <w:bottom w:val="single" w:sz="4" w:space="0" w:color="auto"/>
            </w:tcBorders>
            <w:vAlign w:val="bottom"/>
          </w:tcPr>
          <w:p w:rsidR="0076629D" w:rsidRPr="004826DC" w:rsidRDefault="0076629D" w:rsidP="0076629D">
            <w:pPr>
              <w:pStyle w:val="PargrafodaLista"/>
              <w:spacing w:after="0" w:line="240" w:lineRule="auto"/>
              <w:ind w:left="0"/>
              <w:jc w:val="center"/>
              <w:rPr>
                <w:sz w:val="24"/>
                <w:szCs w:val="24"/>
              </w:rPr>
            </w:pPr>
            <w:r w:rsidRPr="004826DC">
              <w:rPr>
                <w:sz w:val="24"/>
                <w:szCs w:val="24"/>
              </w:rPr>
              <w:t>5,40%</w:t>
            </w:r>
          </w:p>
        </w:tc>
        <w:tc>
          <w:tcPr>
            <w:tcW w:w="1276" w:type="dxa"/>
            <w:tcBorders>
              <w:top w:val="single" w:sz="4" w:space="0" w:color="auto"/>
              <w:left w:val="single" w:sz="4" w:space="0" w:color="auto"/>
              <w:bottom w:val="single" w:sz="4" w:space="0" w:color="auto"/>
            </w:tcBorders>
            <w:vAlign w:val="bottom"/>
          </w:tcPr>
          <w:p w:rsidR="0076629D" w:rsidRPr="004826DC" w:rsidRDefault="0076629D" w:rsidP="0076629D">
            <w:pPr>
              <w:pStyle w:val="PargrafodaLista"/>
              <w:spacing w:after="0" w:line="240" w:lineRule="auto"/>
              <w:ind w:left="0"/>
              <w:jc w:val="center"/>
              <w:rPr>
                <w:sz w:val="24"/>
                <w:szCs w:val="24"/>
              </w:rPr>
            </w:pPr>
            <w:r w:rsidRPr="004826DC">
              <w:rPr>
                <w:sz w:val="24"/>
                <w:szCs w:val="24"/>
              </w:rPr>
              <w:t>0,60%</w:t>
            </w:r>
          </w:p>
        </w:tc>
        <w:tc>
          <w:tcPr>
            <w:tcW w:w="1241" w:type="dxa"/>
            <w:tcBorders>
              <w:top w:val="single" w:sz="4" w:space="0" w:color="auto"/>
              <w:left w:val="single" w:sz="4" w:space="0" w:color="auto"/>
              <w:bottom w:val="single" w:sz="4" w:space="0" w:color="auto"/>
              <w:right w:val="single" w:sz="4" w:space="0" w:color="auto"/>
            </w:tcBorders>
            <w:vAlign w:val="bottom"/>
          </w:tcPr>
          <w:p w:rsidR="0076629D" w:rsidRPr="004826DC" w:rsidRDefault="0076629D" w:rsidP="0076629D">
            <w:pPr>
              <w:pStyle w:val="PargrafodaLista"/>
              <w:spacing w:after="0" w:line="240" w:lineRule="auto"/>
              <w:ind w:left="0"/>
              <w:jc w:val="center"/>
              <w:rPr>
                <w:b/>
                <w:sz w:val="24"/>
                <w:szCs w:val="24"/>
              </w:rPr>
            </w:pPr>
            <w:r w:rsidRPr="004826DC">
              <w:rPr>
                <w:b/>
                <w:sz w:val="24"/>
                <w:szCs w:val="24"/>
              </w:rPr>
              <w:t>6,00%</w:t>
            </w:r>
          </w:p>
        </w:tc>
      </w:tr>
      <w:tr w:rsidR="0076629D" w:rsidRPr="004826DC" w:rsidTr="0076629D">
        <w:trPr>
          <w:trHeight w:val="170"/>
          <w:jc w:val="right"/>
        </w:trPr>
        <w:tc>
          <w:tcPr>
            <w:tcW w:w="1268" w:type="dxa"/>
            <w:vMerge w:val="restart"/>
            <w:tcBorders>
              <w:top w:val="single" w:sz="8" w:space="0" w:color="000000"/>
              <w:left w:val="single" w:sz="8" w:space="0" w:color="000000"/>
            </w:tcBorders>
            <w:vAlign w:val="center"/>
          </w:tcPr>
          <w:p w:rsidR="0076629D" w:rsidRPr="004826DC" w:rsidRDefault="0076629D" w:rsidP="0076629D">
            <w:pPr>
              <w:pStyle w:val="Default"/>
              <w:snapToGrid w:val="0"/>
              <w:jc w:val="center"/>
              <w:rPr>
                <w:rFonts w:ascii="Calibri" w:hAnsi="Calibri"/>
                <w:color w:val="auto"/>
              </w:rPr>
            </w:pPr>
            <w:r w:rsidRPr="004826DC">
              <w:rPr>
                <w:rFonts w:ascii="Calibri" w:hAnsi="Calibri"/>
                <w:color w:val="auto"/>
              </w:rPr>
              <w:t>III</w:t>
            </w:r>
          </w:p>
        </w:tc>
        <w:tc>
          <w:tcPr>
            <w:tcW w:w="1559" w:type="dxa"/>
            <w:vMerge w:val="restart"/>
            <w:tcBorders>
              <w:top w:val="single" w:sz="8" w:space="0" w:color="000000"/>
              <w:left w:val="single" w:sz="8" w:space="0" w:color="000000"/>
            </w:tcBorders>
            <w:vAlign w:val="center"/>
          </w:tcPr>
          <w:p w:rsidR="0076629D" w:rsidRPr="004826DC" w:rsidRDefault="0076629D" w:rsidP="0076629D">
            <w:pPr>
              <w:pStyle w:val="Default"/>
              <w:snapToGrid w:val="0"/>
              <w:jc w:val="center"/>
              <w:rPr>
                <w:rFonts w:ascii="Calibri" w:hAnsi="Calibri"/>
                <w:color w:val="auto"/>
              </w:rPr>
            </w:pPr>
            <w:r w:rsidRPr="004826DC">
              <w:rPr>
                <w:rFonts w:ascii="Calibri" w:hAnsi="Calibri"/>
                <w:color w:val="auto"/>
              </w:rPr>
              <w:t>Construção</w:t>
            </w:r>
          </w:p>
        </w:tc>
        <w:tc>
          <w:tcPr>
            <w:tcW w:w="1843" w:type="dxa"/>
            <w:tcBorders>
              <w:top w:val="single" w:sz="4" w:space="0" w:color="auto"/>
              <w:left w:val="single" w:sz="4" w:space="0" w:color="auto"/>
              <w:bottom w:val="single" w:sz="4" w:space="0" w:color="auto"/>
              <w:right w:val="single" w:sz="4" w:space="0" w:color="auto"/>
            </w:tcBorders>
            <w:vAlign w:val="center"/>
          </w:tcPr>
          <w:p w:rsidR="0076629D" w:rsidRPr="004826DC" w:rsidRDefault="0076629D" w:rsidP="0076629D">
            <w:pPr>
              <w:pStyle w:val="Default"/>
              <w:snapToGrid w:val="0"/>
              <w:jc w:val="center"/>
              <w:rPr>
                <w:rFonts w:ascii="Calibri" w:hAnsi="Calibri"/>
                <w:color w:val="auto"/>
              </w:rPr>
            </w:pPr>
            <w:r w:rsidRPr="004826DC">
              <w:rPr>
                <w:rFonts w:ascii="Calibri" w:hAnsi="Calibri"/>
                <w:color w:val="auto"/>
              </w:rPr>
              <w:t>Interface</w:t>
            </w:r>
          </w:p>
        </w:tc>
        <w:tc>
          <w:tcPr>
            <w:tcW w:w="1276" w:type="dxa"/>
            <w:tcBorders>
              <w:top w:val="single" w:sz="4" w:space="0" w:color="auto"/>
              <w:left w:val="single" w:sz="4" w:space="0" w:color="auto"/>
              <w:bottom w:val="single" w:sz="4" w:space="0" w:color="auto"/>
            </w:tcBorders>
            <w:vAlign w:val="bottom"/>
          </w:tcPr>
          <w:p w:rsidR="0076629D" w:rsidRPr="004826DC" w:rsidRDefault="0076629D" w:rsidP="0076629D">
            <w:pPr>
              <w:pStyle w:val="PargrafodaLista"/>
              <w:spacing w:after="0" w:line="240" w:lineRule="auto"/>
              <w:ind w:left="0"/>
              <w:jc w:val="center"/>
              <w:rPr>
                <w:sz w:val="24"/>
                <w:szCs w:val="24"/>
              </w:rPr>
            </w:pPr>
            <w:r w:rsidRPr="004826DC">
              <w:rPr>
                <w:sz w:val="24"/>
                <w:szCs w:val="24"/>
              </w:rPr>
              <w:t>14,40%</w:t>
            </w:r>
          </w:p>
        </w:tc>
        <w:tc>
          <w:tcPr>
            <w:tcW w:w="1276" w:type="dxa"/>
            <w:tcBorders>
              <w:top w:val="single" w:sz="4" w:space="0" w:color="auto"/>
              <w:left w:val="single" w:sz="4" w:space="0" w:color="auto"/>
              <w:bottom w:val="single" w:sz="4" w:space="0" w:color="auto"/>
            </w:tcBorders>
            <w:vAlign w:val="bottom"/>
          </w:tcPr>
          <w:p w:rsidR="0076629D" w:rsidRPr="004826DC" w:rsidRDefault="0076629D" w:rsidP="0076629D">
            <w:pPr>
              <w:pStyle w:val="PargrafodaLista"/>
              <w:spacing w:after="0" w:line="240" w:lineRule="auto"/>
              <w:ind w:left="0"/>
              <w:jc w:val="center"/>
              <w:rPr>
                <w:sz w:val="24"/>
                <w:szCs w:val="24"/>
              </w:rPr>
            </w:pPr>
            <w:r w:rsidRPr="004826DC">
              <w:rPr>
                <w:sz w:val="24"/>
                <w:szCs w:val="24"/>
              </w:rPr>
              <w:t>1,60%</w:t>
            </w:r>
          </w:p>
        </w:tc>
        <w:tc>
          <w:tcPr>
            <w:tcW w:w="1241" w:type="dxa"/>
            <w:tcBorders>
              <w:top w:val="single" w:sz="4" w:space="0" w:color="auto"/>
              <w:left w:val="single" w:sz="4" w:space="0" w:color="auto"/>
              <w:bottom w:val="single" w:sz="4" w:space="0" w:color="auto"/>
              <w:right w:val="single" w:sz="4" w:space="0" w:color="auto"/>
            </w:tcBorders>
            <w:vAlign w:val="bottom"/>
          </w:tcPr>
          <w:p w:rsidR="0076629D" w:rsidRPr="004826DC" w:rsidRDefault="0076629D" w:rsidP="0076629D">
            <w:pPr>
              <w:pStyle w:val="PargrafodaLista"/>
              <w:spacing w:after="0" w:line="240" w:lineRule="auto"/>
              <w:ind w:left="0"/>
              <w:jc w:val="center"/>
              <w:rPr>
                <w:b/>
                <w:sz w:val="24"/>
                <w:szCs w:val="24"/>
              </w:rPr>
            </w:pPr>
            <w:r w:rsidRPr="004826DC">
              <w:rPr>
                <w:b/>
                <w:sz w:val="24"/>
                <w:szCs w:val="24"/>
              </w:rPr>
              <w:t>16,00%</w:t>
            </w:r>
          </w:p>
        </w:tc>
      </w:tr>
      <w:tr w:rsidR="0076629D" w:rsidRPr="004826DC" w:rsidTr="0076629D">
        <w:trPr>
          <w:trHeight w:val="169"/>
          <w:jc w:val="right"/>
        </w:trPr>
        <w:tc>
          <w:tcPr>
            <w:tcW w:w="1268" w:type="dxa"/>
            <w:vMerge/>
            <w:tcBorders>
              <w:left w:val="single" w:sz="8" w:space="0" w:color="000000"/>
              <w:bottom w:val="single" w:sz="8" w:space="0" w:color="000000"/>
            </w:tcBorders>
            <w:vAlign w:val="center"/>
          </w:tcPr>
          <w:p w:rsidR="0076629D" w:rsidRPr="004826DC" w:rsidRDefault="0076629D" w:rsidP="0076629D">
            <w:pPr>
              <w:pStyle w:val="Default"/>
              <w:snapToGrid w:val="0"/>
              <w:jc w:val="center"/>
              <w:rPr>
                <w:rFonts w:ascii="Calibri" w:hAnsi="Calibri"/>
                <w:color w:val="auto"/>
              </w:rPr>
            </w:pPr>
          </w:p>
        </w:tc>
        <w:tc>
          <w:tcPr>
            <w:tcW w:w="1559" w:type="dxa"/>
            <w:vMerge/>
            <w:tcBorders>
              <w:left w:val="single" w:sz="8" w:space="0" w:color="000000"/>
              <w:bottom w:val="single" w:sz="8" w:space="0" w:color="000000"/>
            </w:tcBorders>
            <w:vAlign w:val="center"/>
          </w:tcPr>
          <w:p w:rsidR="0076629D" w:rsidRPr="004826DC" w:rsidRDefault="0076629D" w:rsidP="0076629D">
            <w:pPr>
              <w:pStyle w:val="Default"/>
              <w:snapToGrid w:val="0"/>
              <w:jc w:val="center"/>
              <w:rPr>
                <w:rFonts w:ascii="Calibri" w:hAnsi="Calibri"/>
                <w:color w:val="auto"/>
              </w:rPr>
            </w:pPr>
          </w:p>
        </w:tc>
        <w:tc>
          <w:tcPr>
            <w:tcW w:w="1843" w:type="dxa"/>
            <w:tcBorders>
              <w:top w:val="single" w:sz="4" w:space="0" w:color="auto"/>
              <w:left w:val="single" w:sz="4" w:space="0" w:color="auto"/>
              <w:bottom w:val="single" w:sz="4" w:space="0" w:color="auto"/>
              <w:right w:val="single" w:sz="4" w:space="0" w:color="auto"/>
            </w:tcBorders>
            <w:vAlign w:val="center"/>
          </w:tcPr>
          <w:p w:rsidR="0076629D" w:rsidRPr="004826DC" w:rsidRDefault="0076629D" w:rsidP="0076629D">
            <w:pPr>
              <w:pStyle w:val="Default"/>
              <w:snapToGrid w:val="0"/>
              <w:jc w:val="center"/>
              <w:rPr>
                <w:rFonts w:ascii="Calibri" w:hAnsi="Calibri"/>
                <w:color w:val="auto"/>
              </w:rPr>
            </w:pPr>
            <w:r w:rsidRPr="004826DC">
              <w:rPr>
                <w:rFonts w:ascii="Calibri" w:hAnsi="Calibri"/>
                <w:color w:val="auto"/>
              </w:rPr>
              <w:t>Negócio + Dados</w:t>
            </w:r>
          </w:p>
        </w:tc>
        <w:tc>
          <w:tcPr>
            <w:tcW w:w="1276" w:type="dxa"/>
            <w:tcBorders>
              <w:top w:val="single" w:sz="4" w:space="0" w:color="auto"/>
              <w:left w:val="single" w:sz="4" w:space="0" w:color="auto"/>
              <w:bottom w:val="single" w:sz="4" w:space="0" w:color="auto"/>
            </w:tcBorders>
            <w:vAlign w:val="bottom"/>
          </w:tcPr>
          <w:p w:rsidR="0076629D" w:rsidRPr="004826DC" w:rsidRDefault="0076629D" w:rsidP="0076629D">
            <w:pPr>
              <w:pStyle w:val="PargrafodaLista"/>
              <w:spacing w:after="0" w:line="240" w:lineRule="auto"/>
              <w:ind w:left="0"/>
              <w:jc w:val="center"/>
              <w:rPr>
                <w:sz w:val="24"/>
                <w:szCs w:val="24"/>
              </w:rPr>
            </w:pPr>
            <w:r w:rsidRPr="004826DC">
              <w:rPr>
                <w:sz w:val="24"/>
                <w:szCs w:val="24"/>
              </w:rPr>
              <w:t>21,60%</w:t>
            </w:r>
          </w:p>
        </w:tc>
        <w:tc>
          <w:tcPr>
            <w:tcW w:w="1276" w:type="dxa"/>
            <w:tcBorders>
              <w:top w:val="single" w:sz="4" w:space="0" w:color="auto"/>
              <w:left w:val="single" w:sz="4" w:space="0" w:color="auto"/>
              <w:bottom w:val="single" w:sz="4" w:space="0" w:color="auto"/>
            </w:tcBorders>
            <w:vAlign w:val="bottom"/>
          </w:tcPr>
          <w:p w:rsidR="0076629D" w:rsidRPr="004826DC" w:rsidRDefault="0076629D" w:rsidP="0076629D">
            <w:pPr>
              <w:pStyle w:val="PargrafodaLista"/>
              <w:spacing w:after="0" w:line="240" w:lineRule="auto"/>
              <w:ind w:left="0"/>
              <w:jc w:val="center"/>
              <w:rPr>
                <w:sz w:val="24"/>
                <w:szCs w:val="24"/>
              </w:rPr>
            </w:pPr>
            <w:r w:rsidRPr="004826DC">
              <w:rPr>
                <w:sz w:val="24"/>
                <w:szCs w:val="24"/>
              </w:rPr>
              <w:t>2,40%</w:t>
            </w:r>
          </w:p>
        </w:tc>
        <w:tc>
          <w:tcPr>
            <w:tcW w:w="1241" w:type="dxa"/>
            <w:tcBorders>
              <w:top w:val="single" w:sz="4" w:space="0" w:color="auto"/>
              <w:left w:val="single" w:sz="4" w:space="0" w:color="auto"/>
              <w:bottom w:val="single" w:sz="4" w:space="0" w:color="auto"/>
              <w:right w:val="single" w:sz="4" w:space="0" w:color="auto"/>
            </w:tcBorders>
            <w:vAlign w:val="bottom"/>
          </w:tcPr>
          <w:p w:rsidR="0076629D" w:rsidRPr="004826DC" w:rsidRDefault="0076629D" w:rsidP="0076629D">
            <w:pPr>
              <w:pStyle w:val="PargrafodaLista"/>
              <w:spacing w:after="0" w:line="240" w:lineRule="auto"/>
              <w:ind w:left="0"/>
              <w:jc w:val="center"/>
              <w:rPr>
                <w:b/>
                <w:sz w:val="24"/>
                <w:szCs w:val="24"/>
              </w:rPr>
            </w:pPr>
            <w:r w:rsidRPr="004826DC">
              <w:rPr>
                <w:b/>
                <w:sz w:val="24"/>
                <w:szCs w:val="24"/>
              </w:rPr>
              <w:t>24,00%</w:t>
            </w:r>
          </w:p>
        </w:tc>
      </w:tr>
      <w:tr w:rsidR="0076629D" w:rsidRPr="004826DC" w:rsidTr="0076629D">
        <w:trPr>
          <w:trHeight w:val="170"/>
          <w:jc w:val="right"/>
        </w:trPr>
        <w:tc>
          <w:tcPr>
            <w:tcW w:w="1268" w:type="dxa"/>
            <w:vMerge w:val="restart"/>
            <w:tcBorders>
              <w:top w:val="single" w:sz="8" w:space="0" w:color="000000"/>
              <w:left w:val="single" w:sz="8" w:space="0" w:color="000000"/>
            </w:tcBorders>
            <w:vAlign w:val="center"/>
          </w:tcPr>
          <w:p w:rsidR="0076629D" w:rsidRPr="004826DC" w:rsidRDefault="0076629D" w:rsidP="0076629D">
            <w:pPr>
              <w:pStyle w:val="Default"/>
              <w:snapToGrid w:val="0"/>
              <w:jc w:val="center"/>
              <w:rPr>
                <w:rFonts w:ascii="Calibri" w:hAnsi="Calibri"/>
                <w:color w:val="auto"/>
              </w:rPr>
            </w:pPr>
            <w:r w:rsidRPr="004826DC">
              <w:rPr>
                <w:rFonts w:ascii="Calibri" w:hAnsi="Calibri"/>
                <w:color w:val="auto"/>
              </w:rPr>
              <w:lastRenderedPageBreak/>
              <w:t>IV</w:t>
            </w:r>
          </w:p>
        </w:tc>
        <w:tc>
          <w:tcPr>
            <w:tcW w:w="1559" w:type="dxa"/>
            <w:vMerge w:val="restart"/>
            <w:tcBorders>
              <w:top w:val="single" w:sz="8" w:space="0" w:color="000000"/>
              <w:left w:val="single" w:sz="8" w:space="0" w:color="000000"/>
            </w:tcBorders>
            <w:vAlign w:val="center"/>
          </w:tcPr>
          <w:p w:rsidR="0076629D" w:rsidRPr="004826DC" w:rsidRDefault="0076629D" w:rsidP="0076629D">
            <w:pPr>
              <w:pStyle w:val="Default"/>
              <w:snapToGrid w:val="0"/>
              <w:jc w:val="center"/>
              <w:rPr>
                <w:rFonts w:ascii="Calibri" w:hAnsi="Calibri"/>
                <w:color w:val="auto"/>
              </w:rPr>
            </w:pPr>
            <w:r w:rsidRPr="004826DC">
              <w:rPr>
                <w:rFonts w:ascii="Calibri" w:hAnsi="Calibri"/>
                <w:color w:val="auto"/>
              </w:rPr>
              <w:t>Testes</w:t>
            </w:r>
          </w:p>
        </w:tc>
        <w:tc>
          <w:tcPr>
            <w:tcW w:w="1843" w:type="dxa"/>
            <w:tcBorders>
              <w:top w:val="single" w:sz="4" w:space="0" w:color="auto"/>
              <w:left w:val="single" w:sz="4" w:space="0" w:color="auto"/>
              <w:bottom w:val="single" w:sz="4" w:space="0" w:color="auto"/>
              <w:right w:val="single" w:sz="4" w:space="0" w:color="auto"/>
            </w:tcBorders>
            <w:vAlign w:val="center"/>
          </w:tcPr>
          <w:p w:rsidR="0076629D" w:rsidRPr="004826DC" w:rsidRDefault="0076629D" w:rsidP="0076629D">
            <w:pPr>
              <w:pStyle w:val="Default"/>
              <w:snapToGrid w:val="0"/>
              <w:jc w:val="center"/>
              <w:rPr>
                <w:rFonts w:ascii="Calibri" w:hAnsi="Calibri"/>
                <w:color w:val="auto"/>
              </w:rPr>
            </w:pPr>
            <w:r w:rsidRPr="004826DC">
              <w:rPr>
                <w:rFonts w:ascii="Calibri" w:hAnsi="Calibri"/>
                <w:color w:val="auto"/>
              </w:rPr>
              <w:t>Interface</w:t>
            </w:r>
          </w:p>
        </w:tc>
        <w:tc>
          <w:tcPr>
            <w:tcW w:w="1276" w:type="dxa"/>
            <w:tcBorders>
              <w:top w:val="single" w:sz="4" w:space="0" w:color="auto"/>
              <w:left w:val="single" w:sz="4" w:space="0" w:color="auto"/>
              <w:bottom w:val="single" w:sz="4" w:space="0" w:color="auto"/>
            </w:tcBorders>
            <w:vAlign w:val="bottom"/>
          </w:tcPr>
          <w:p w:rsidR="0076629D" w:rsidRPr="004826DC" w:rsidRDefault="0076629D" w:rsidP="0076629D">
            <w:pPr>
              <w:pStyle w:val="PargrafodaLista"/>
              <w:spacing w:after="0" w:line="240" w:lineRule="auto"/>
              <w:ind w:left="0"/>
              <w:jc w:val="center"/>
              <w:rPr>
                <w:sz w:val="24"/>
                <w:szCs w:val="24"/>
              </w:rPr>
            </w:pPr>
            <w:r w:rsidRPr="004826DC">
              <w:rPr>
                <w:sz w:val="24"/>
                <w:szCs w:val="24"/>
              </w:rPr>
              <w:t>7,2%</w:t>
            </w:r>
          </w:p>
        </w:tc>
        <w:tc>
          <w:tcPr>
            <w:tcW w:w="1276" w:type="dxa"/>
            <w:tcBorders>
              <w:top w:val="single" w:sz="4" w:space="0" w:color="auto"/>
              <w:left w:val="single" w:sz="4" w:space="0" w:color="auto"/>
              <w:bottom w:val="single" w:sz="4" w:space="0" w:color="auto"/>
            </w:tcBorders>
            <w:vAlign w:val="bottom"/>
          </w:tcPr>
          <w:p w:rsidR="0076629D" w:rsidRPr="004826DC" w:rsidRDefault="0076629D" w:rsidP="0076629D">
            <w:pPr>
              <w:pStyle w:val="PargrafodaLista"/>
              <w:spacing w:after="0" w:line="240" w:lineRule="auto"/>
              <w:ind w:left="0"/>
              <w:jc w:val="center"/>
              <w:rPr>
                <w:sz w:val="24"/>
                <w:szCs w:val="24"/>
              </w:rPr>
            </w:pPr>
            <w:r w:rsidRPr="004826DC">
              <w:rPr>
                <w:sz w:val="24"/>
                <w:szCs w:val="24"/>
              </w:rPr>
              <w:t>0,8%</w:t>
            </w:r>
          </w:p>
        </w:tc>
        <w:tc>
          <w:tcPr>
            <w:tcW w:w="1241" w:type="dxa"/>
            <w:tcBorders>
              <w:top w:val="single" w:sz="4" w:space="0" w:color="auto"/>
              <w:left w:val="single" w:sz="4" w:space="0" w:color="auto"/>
              <w:bottom w:val="single" w:sz="4" w:space="0" w:color="auto"/>
              <w:right w:val="single" w:sz="4" w:space="0" w:color="auto"/>
            </w:tcBorders>
            <w:vAlign w:val="bottom"/>
          </w:tcPr>
          <w:p w:rsidR="0076629D" w:rsidRPr="004826DC" w:rsidRDefault="0076629D" w:rsidP="0076629D">
            <w:pPr>
              <w:pStyle w:val="PargrafodaLista"/>
              <w:spacing w:after="0" w:line="240" w:lineRule="auto"/>
              <w:ind w:left="0"/>
              <w:jc w:val="center"/>
              <w:rPr>
                <w:b/>
                <w:sz w:val="24"/>
                <w:szCs w:val="24"/>
              </w:rPr>
            </w:pPr>
            <w:r w:rsidRPr="004826DC">
              <w:rPr>
                <w:b/>
                <w:sz w:val="24"/>
                <w:szCs w:val="24"/>
              </w:rPr>
              <w:t>8%</w:t>
            </w:r>
          </w:p>
        </w:tc>
      </w:tr>
      <w:tr w:rsidR="0076629D" w:rsidRPr="004826DC" w:rsidTr="0076629D">
        <w:trPr>
          <w:trHeight w:val="169"/>
          <w:jc w:val="right"/>
        </w:trPr>
        <w:tc>
          <w:tcPr>
            <w:tcW w:w="1268" w:type="dxa"/>
            <w:vMerge/>
            <w:tcBorders>
              <w:left w:val="single" w:sz="8" w:space="0" w:color="000000"/>
              <w:bottom w:val="single" w:sz="8" w:space="0" w:color="000000"/>
            </w:tcBorders>
            <w:vAlign w:val="center"/>
          </w:tcPr>
          <w:p w:rsidR="0076629D" w:rsidRPr="004826DC" w:rsidRDefault="0076629D" w:rsidP="0076629D">
            <w:pPr>
              <w:pStyle w:val="Default"/>
              <w:snapToGrid w:val="0"/>
              <w:jc w:val="center"/>
              <w:rPr>
                <w:rFonts w:ascii="Calibri" w:hAnsi="Calibri"/>
                <w:color w:val="auto"/>
              </w:rPr>
            </w:pPr>
          </w:p>
        </w:tc>
        <w:tc>
          <w:tcPr>
            <w:tcW w:w="1559" w:type="dxa"/>
            <w:vMerge/>
            <w:tcBorders>
              <w:left w:val="single" w:sz="8" w:space="0" w:color="000000"/>
              <w:bottom w:val="single" w:sz="8" w:space="0" w:color="000000"/>
            </w:tcBorders>
            <w:vAlign w:val="center"/>
          </w:tcPr>
          <w:p w:rsidR="0076629D" w:rsidRPr="004826DC" w:rsidRDefault="0076629D" w:rsidP="0076629D">
            <w:pPr>
              <w:pStyle w:val="Default"/>
              <w:snapToGrid w:val="0"/>
              <w:jc w:val="center"/>
              <w:rPr>
                <w:rFonts w:ascii="Calibri" w:hAnsi="Calibri"/>
                <w:color w:val="auto"/>
              </w:rPr>
            </w:pPr>
          </w:p>
        </w:tc>
        <w:tc>
          <w:tcPr>
            <w:tcW w:w="1843" w:type="dxa"/>
            <w:tcBorders>
              <w:top w:val="single" w:sz="4" w:space="0" w:color="auto"/>
              <w:left w:val="single" w:sz="4" w:space="0" w:color="auto"/>
              <w:bottom w:val="single" w:sz="4" w:space="0" w:color="auto"/>
              <w:right w:val="single" w:sz="4" w:space="0" w:color="auto"/>
            </w:tcBorders>
            <w:vAlign w:val="center"/>
          </w:tcPr>
          <w:p w:rsidR="0076629D" w:rsidRPr="004826DC" w:rsidRDefault="0076629D" w:rsidP="0076629D">
            <w:pPr>
              <w:pStyle w:val="Default"/>
              <w:snapToGrid w:val="0"/>
              <w:jc w:val="center"/>
              <w:rPr>
                <w:rFonts w:ascii="Calibri" w:hAnsi="Calibri"/>
                <w:color w:val="auto"/>
              </w:rPr>
            </w:pPr>
            <w:r w:rsidRPr="004826DC">
              <w:rPr>
                <w:rFonts w:ascii="Calibri" w:hAnsi="Calibri"/>
                <w:color w:val="auto"/>
              </w:rPr>
              <w:t>Negócio + Dados</w:t>
            </w:r>
          </w:p>
        </w:tc>
        <w:tc>
          <w:tcPr>
            <w:tcW w:w="1276" w:type="dxa"/>
            <w:tcBorders>
              <w:top w:val="single" w:sz="4" w:space="0" w:color="auto"/>
              <w:left w:val="single" w:sz="4" w:space="0" w:color="auto"/>
              <w:bottom w:val="single" w:sz="4" w:space="0" w:color="auto"/>
            </w:tcBorders>
            <w:vAlign w:val="bottom"/>
          </w:tcPr>
          <w:p w:rsidR="0076629D" w:rsidRPr="004826DC" w:rsidRDefault="0076629D" w:rsidP="0076629D">
            <w:pPr>
              <w:pStyle w:val="PargrafodaLista"/>
              <w:spacing w:after="0" w:line="240" w:lineRule="auto"/>
              <w:ind w:left="0"/>
              <w:jc w:val="center"/>
              <w:rPr>
                <w:sz w:val="24"/>
                <w:szCs w:val="24"/>
              </w:rPr>
            </w:pPr>
            <w:r w:rsidRPr="004826DC">
              <w:rPr>
                <w:sz w:val="24"/>
                <w:szCs w:val="24"/>
              </w:rPr>
              <w:t>10,8%</w:t>
            </w:r>
          </w:p>
        </w:tc>
        <w:tc>
          <w:tcPr>
            <w:tcW w:w="1276" w:type="dxa"/>
            <w:tcBorders>
              <w:top w:val="single" w:sz="4" w:space="0" w:color="auto"/>
              <w:left w:val="single" w:sz="4" w:space="0" w:color="auto"/>
              <w:bottom w:val="single" w:sz="4" w:space="0" w:color="auto"/>
            </w:tcBorders>
            <w:vAlign w:val="bottom"/>
          </w:tcPr>
          <w:p w:rsidR="0076629D" w:rsidRPr="004826DC" w:rsidRDefault="0076629D" w:rsidP="0076629D">
            <w:pPr>
              <w:pStyle w:val="PargrafodaLista"/>
              <w:spacing w:after="0" w:line="240" w:lineRule="auto"/>
              <w:ind w:left="0"/>
              <w:jc w:val="center"/>
              <w:rPr>
                <w:sz w:val="24"/>
                <w:szCs w:val="24"/>
              </w:rPr>
            </w:pPr>
            <w:r w:rsidRPr="004826DC">
              <w:rPr>
                <w:sz w:val="24"/>
                <w:szCs w:val="24"/>
              </w:rPr>
              <w:t>1,2%</w:t>
            </w:r>
          </w:p>
        </w:tc>
        <w:tc>
          <w:tcPr>
            <w:tcW w:w="1241" w:type="dxa"/>
            <w:tcBorders>
              <w:top w:val="single" w:sz="4" w:space="0" w:color="auto"/>
              <w:left w:val="single" w:sz="4" w:space="0" w:color="auto"/>
              <w:bottom w:val="single" w:sz="4" w:space="0" w:color="auto"/>
              <w:right w:val="single" w:sz="4" w:space="0" w:color="auto"/>
            </w:tcBorders>
            <w:vAlign w:val="bottom"/>
          </w:tcPr>
          <w:p w:rsidR="0076629D" w:rsidRPr="004826DC" w:rsidRDefault="0076629D" w:rsidP="0076629D">
            <w:pPr>
              <w:pStyle w:val="PargrafodaLista"/>
              <w:spacing w:after="0" w:line="240" w:lineRule="auto"/>
              <w:ind w:left="0"/>
              <w:jc w:val="center"/>
              <w:rPr>
                <w:b/>
                <w:sz w:val="24"/>
                <w:szCs w:val="24"/>
              </w:rPr>
            </w:pPr>
            <w:r w:rsidRPr="004826DC">
              <w:rPr>
                <w:b/>
                <w:sz w:val="24"/>
                <w:szCs w:val="24"/>
              </w:rPr>
              <w:t>12%</w:t>
            </w:r>
          </w:p>
        </w:tc>
      </w:tr>
      <w:tr w:rsidR="0076629D" w:rsidRPr="004826DC" w:rsidTr="0076629D">
        <w:trPr>
          <w:trHeight w:val="383"/>
          <w:jc w:val="right"/>
        </w:trPr>
        <w:tc>
          <w:tcPr>
            <w:tcW w:w="1268" w:type="dxa"/>
            <w:tcBorders>
              <w:top w:val="single" w:sz="8" w:space="0" w:color="000000"/>
              <w:left w:val="single" w:sz="8" w:space="0" w:color="000000"/>
              <w:bottom w:val="single" w:sz="8" w:space="0" w:color="000000"/>
            </w:tcBorders>
            <w:vAlign w:val="center"/>
          </w:tcPr>
          <w:p w:rsidR="0076629D" w:rsidRPr="004826DC" w:rsidRDefault="0076629D" w:rsidP="0076629D">
            <w:pPr>
              <w:pStyle w:val="Default"/>
              <w:snapToGrid w:val="0"/>
              <w:jc w:val="center"/>
              <w:rPr>
                <w:rFonts w:ascii="Calibri" w:hAnsi="Calibri"/>
                <w:color w:val="auto"/>
              </w:rPr>
            </w:pPr>
            <w:r w:rsidRPr="004826DC">
              <w:rPr>
                <w:rFonts w:ascii="Calibri" w:hAnsi="Calibri"/>
                <w:color w:val="auto"/>
              </w:rPr>
              <w:t>V</w:t>
            </w:r>
          </w:p>
        </w:tc>
        <w:tc>
          <w:tcPr>
            <w:tcW w:w="1559" w:type="dxa"/>
            <w:tcBorders>
              <w:top w:val="single" w:sz="8" w:space="0" w:color="000000"/>
              <w:left w:val="single" w:sz="8" w:space="0" w:color="000000"/>
              <w:bottom w:val="single" w:sz="8" w:space="0" w:color="000000"/>
            </w:tcBorders>
            <w:vAlign w:val="center"/>
          </w:tcPr>
          <w:p w:rsidR="0076629D" w:rsidRPr="004826DC" w:rsidRDefault="0076629D" w:rsidP="0076629D">
            <w:pPr>
              <w:pStyle w:val="Default"/>
              <w:snapToGrid w:val="0"/>
              <w:jc w:val="center"/>
              <w:rPr>
                <w:rFonts w:ascii="Calibri" w:hAnsi="Calibri"/>
                <w:color w:val="auto"/>
              </w:rPr>
            </w:pPr>
            <w:r w:rsidRPr="004826DC">
              <w:rPr>
                <w:rFonts w:ascii="Calibri" w:hAnsi="Calibri"/>
                <w:color w:val="auto"/>
              </w:rPr>
              <w:t>Homologação</w:t>
            </w:r>
          </w:p>
        </w:tc>
        <w:tc>
          <w:tcPr>
            <w:tcW w:w="1843" w:type="dxa"/>
            <w:tcBorders>
              <w:top w:val="single" w:sz="4" w:space="0" w:color="auto"/>
              <w:left w:val="single" w:sz="8" w:space="0" w:color="000000"/>
              <w:bottom w:val="single" w:sz="8" w:space="0" w:color="000000"/>
              <w:right w:val="single" w:sz="8" w:space="0" w:color="000000"/>
            </w:tcBorders>
            <w:vAlign w:val="center"/>
          </w:tcPr>
          <w:p w:rsidR="0076629D" w:rsidRPr="004826DC" w:rsidRDefault="0076629D" w:rsidP="0076629D">
            <w:pPr>
              <w:pStyle w:val="Default"/>
              <w:snapToGrid w:val="0"/>
              <w:jc w:val="center"/>
              <w:rPr>
                <w:rFonts w:ascii="Calibri" w:hAnsi="Calibri"/>
                <w:color w:val="auto"/>
              </w:rPr>
            </w:pPr>
            <w:r w:rsidRPr="004826DC">
              <w:rPr>
                <w:rFonts w:ascii="Calibri" w:hAnsi="Calibri"/>
                <w:color w:val="auto"/>
              </w:rPr>
              <w:t>Não aplicável</w:t>
            </w:r>
          </w:p>
        </w:tc>
        <w:tc>
          <w:tcPr>
            <w:tcW w:w="1276" w:type="dxa"/>
            <w:tcBorders>
              <w:top w:val="single" w:sz="4" w:space="0" w:color="auto"/>
              <w:left w:val="single" w:sz="8" w:space="0" w:color="000000"/>
              <w:bottom w:val="single" w:sz="8" w:space="0" w:color="000000"/>
            </w:tcBorders>
            <w:vAlign w:val="center"/>
          </w:tcPr>
          <w:p w:rsidR="0076629D" w:rsidRPr="004826DC" w:rsidRDefault="0076629D" w:rsidP="0076629D">
            <w:pPr>
              <w:pStyle w:val="PargrafodaLista"/>
              <w:spacing w:after="0" w:line="240" w:lineRule="auto"/>
              <w:ind w:left="0"/>
              <w:jc w:val="center"/>
              <w:rPr>
                <w:sz w:val="24"/>
                <w:szCs w:val="24"/>
              </w:rPr>
            </w:pPr>
            <w:r w:rsidRPr="004826DC">
              <w:rPr>
                <w:sz w:val="24"/>
                <w:szCs w:val="24"/>
              </w:rPr>
              <w:t>2,7%</w:t>
            </w:r>
          </w:p>
        </w:tc>
        <w:tc>
          <w:tcPr>
            <w:tcW w:w="1276" w:type="dxa"/>
            <w:tcBorders>
              <w:top w:val="single" w:sz="4" w:space="0" w:color="auto"/>
              <w:left w:val="single" w:sz="8" w:space="0" w:color="000000"/>
              <w:bottom w:val="single" w:sz="8" w:space="0" w:color="000000"/>
            </w:tcBorders>
            <w:vAlign w:val="center"/>
          </w:tcPr>
          <w:p w:rsidR="0076629D" w:rsidRPr="004826DC" w:rsidRDefault="0076629D" w:rsidP="0076629D">
            <w:pPr>
              <w:pStyle w:val="PargrafodaLista"/>
              <w:spacing w:after="0" w:line="240" w:lineRule="auto"/>
              <w:ind w:left="0"/>
              <w:jc w:val="center"/>
              <w:rPr>
                <w:sz w:val="24"/>
                <w:szCs w:val="24"/>
              </w:rPr>
            </w:pPr>
            <w:r w:rsidRPr="004826DC">
              <w:rPr>
                <w:sz w:val="24"/>
                <w:szCs w:val="24"/>
              </w:rPr>
              <w:t>0,3%</w:t>
            </w:r>
          </w:p>
        </w:tc>
        <w:tc>
          <w:tcPr>
            <w:tcW w:w="1241" w:type="dxa"/>
            <w:tcBorders>
              <w:top w:val="single" w:sz="4" w:space="0" w:color="auto"/>
              <w:left w:val="single" w:sz="8" w:space="0" w:color="000000"/>
              <w:bottom w:val="single" w:sz="8" w:space="0" w:color="000000"/>
              <w:right w:val="single" w:sz="8" w:space="0" w:color="000000"/>
            </w:tcBorders>
            <w:vAlign w:val="center"/>
          </w:tcPr>
          <w:p w:rsidR="0076629D" w:rsidRPr="004826DC" w:rsidRDefault="0076629D" w:rsidP="0076629D">
            <w:pPr>
              <w:pStyle w:val="PargrafodaLista"/>
              <w:spacing w:after="0" w:line="240" w:lineRule="auto"/>
              <w:ind w:left="0"/>
              <w:jc w:val="center"/>
              <w:rPr>
                <w:b/>
                <w:sz w:val="24"/>
                <w:szCs w:val="24"/>
              </w:rPr>
            </w:pPr>
            <w:r w:rsidRPr="004826DC">
              <w:rPr>
                <w:b/>
                <w:sz w:val="24"/>
                <w:szCs w:val="24"/>
              </w:rPr>
              <w:t>3%</w:t>
            </w:r>
          </w:p>
        </w:tc>
      </w:tr>
      <w:tr w:rsidR="0076629D" w:rsidRPr="004826DC" w:rsidTr="0076629D">
        <w:trPr>
          <w:trHeight w:val="385"/>
          <w:jc w:val="right"/>
        </w:trPr>
        <w:tc>
          <w:tcPr>
            <w:tcW w:w="1268" w:type="dxa"/>
            <w:tcBorders>
              <w:top w:val="single" w:sz="8" w:space="0" w:color="000000"/>
              <w:left w:val="single" w:sz="8" w:space="0" w:color="000000"/>
              <w:bottom w:val="single" w:sz="8" w:space="0" w:color="000000"/>
            </w:tcBorders>
            <w:vAlign w:val="center"/>
          </w:tcPr>
          <w:p w:rsidR="0076629D" w:rsidRPr="004826DC" w:rsidRDefault="0076629D" w:rsidP="0076629D">
            <w:pPr>
              <w:pStyle w:val="Default"/>
              <w:snapToGrid w:val="0"/>
              <w:jc w:val="center"/>
              <w:rPr>
                <w:rFonts w:ascii="Calibri" w:hAnsi="Calibri"/>
                <w:color w:val="auto"/>
              </w:rPr>
            </w:pPr>
            <w:r w:rsidRPr="004826DC">
              <w:rPr>
                <w:rFonts w:ascii="Calibri" w:hAnsi="Calibri"/>
                <w:color w:val="auto"/>
              </w:rPr>
              <w:t>VI</w:t>
            </w:r>
          </w:p>
        </w:tc>
        <w:tc>
          <w:tcPr>
            <w:tcW w:w="1559" w:type="dxa"/>
            <w:tcBorders>
              <w:top w:val="single" w:sz="8" w:space="0" w:color="000000"/>
              <w:left w:val="single" w:sz="8" w:space="0" w:color="000000"/>
              <w:bottom w:val="single" w:sz="8" w:space="0" w:color="000000"/>
            </w:tcBorders>
            <w:vAlign w:val="center"/>
          </w:tcPr>
          <w:p w:rsidR="0076629D" w:rsidRPr="004826DC" w:rsidRDefault="0076629D" w:rsidP="0076629D">
            <w:pPr>
              <w:pStyle w:val="Default"/>
              <w:snapToGrid w:val="0"/>
              <w:jc w:val="center"/>
              <w:rPr>
                <w:rFonts w:ascii="Calibri" w:hAnsi="Calibri"/>
                <w:color w:val="auto"/>
              </w:rPr>
            </w:pPr>
            <w:r w:rsidRPr="004826DC">
              <w:rPr>
                <w:rFonts w:ascii="Calibri" w:hAnsi="Calibri"/>
                <w:color w:val="auto"/>
              </w:rPr>
              <w:t>Tarefas Específicas do TCU</w:t>
            </w:r>
          </w:p>
        </w:tc>
        <w:tc>
          <w:tcPr>
            <w:tcW w:w="1843" w:type="dxa"/>
            <w:tcBorders>
              <w:top w:val="single" w:sz="8" w:space="0" w:color="000000"/>
              <w:left w:val="single" w:sz="8" w:space="0" w:color="000000"/>
              <w:bottom w:val="single" w:sz="8" w:space="0" w:color="000000"/>
              <w:right w:val="single" w:sz="8" w:space="0" w:color="000000"/>
            </w:tcBorders>
            <w:vAlign w:val="center"/>
          </w:tcPr>
          <w:p w:rsidR="0076629D" w:rsidRPr="004826DC" w:rsidRDefault="0076629D" w:rsidP="0076629D">
            <w:pPr>
              <w:pStyle w:val="Default"/>
              <w:snapToGrid w:val="0"/>
              <w:jc w:val="center"/>
              <w:rPr>
                <w:rFonts w:ascii="Calibri" w:hAnsi="Calibri"/>
                <w:color w:val="auto"/>
              </w:rPr>
            </w:pPr>
            <w:r w:rsidRPr="004826DC">
              <w:rPr>
                <w:rFonts w:ascii="Calibri" w:hAnsi="Calibri"/>
                <w:color w:val="auto"/>
              </w:rPr>
              <w:t>Não aplicável</w:t>
            </w:r>
          </w:p>
        </w:tc>
        <w:tc>
          <w:tcPr>
            <w:tcW w:w="1276" w:type="dxa"/>
            <w:tcBorders>
              <w:top w:val="single" w:sz="8" w:space="0" w:color="000000"/>
              <w:left w:val="single" w:sz="8" w:space="0" w:color="000000"/>
              <w:bottom w:val="single" w:sz="8" w:space="0" w:color="000000"/>
            </w:tcBorders>
            <w:vAlign w:val="center"/>
          </w:tcPr>
          <w:p w:rsidR="0076629D" w:rsidRPr="004826DC" w:rsidRDefault="0076629D" w:rsidP="0076629D">
            <w:pPr>
              <w:pStyle w:val="PargrafodaLista"/>
              <w:spacing w:after="0" w:line="240" w:lineRule="auto"/>
              <w:ind w:left="0"/>
              <w:jc w:val="center"/>
              <w:rPr>
                <w:sz w:val="24"/>
                <w:szCs w:val="24"/>
              </w:rPr>
            </w:pPr>
            <w:r w:rsidRPr="004826DC">
              <w:rPr>
                <w:sz w:val="24"/>
                <w:szCs w:val="24"/>
              </w:rPr>
              <w:t>1,8%</w:t>
            </w:r>
          </w:p>
        </w:tc>
        <w:tc>
          <w:tcPr>
            <w:tcW w:w="1276" w:type="dxa"/>
            <w:tcBorders>
              <w:top w:val="single" w:sz="8" w:space="0" w:color="000000"/>
              <w:left w:val="single" w:sz="8" w:space="0" w:color="000000"/>
              <w:bottom w:val="single" w:sz="8" w:space="0" w:color="000000"/>
            </w:tcBorders>
            <w:vAlign w:val="center"/>
          </w:tcPr>
          <w:p w:rsidR="0076629D" w:rsidRPr="004826DC" w:rsidRDefault="0076629D" w:rsidP="0076629D">
            <w:pPr>
              <w:pStyle w:val="PargrafodaLista"/>
              <w:spacing w:after="0" w:line="240" w:lineRule="auto"/>
              <w:ind w:left="0"/>
              <w:jc w:val="center"/>
              <w:rPr>
                <w:sz w:val="24"/>
                <w:szCs w:val="24"/>
              </w:rPr>
            </w:pPr>
            <w:r w:rsidRPr="004826DC">
              <w:rPr>
                <w:sz w:val="24"/>
                <w:szCs w:val="24"/>
              </w:rPr>
              <w:t>0,2%</w:t>
            </w:r>
          </w:p>
        </w:tc>
        <w:tc>
          <w:tcPr>
            <w:tcW w:w="1241" w:type="dxa"/>
            <w:tcBorders>
              <w:top w:val="single" w:sz="8" w:space="0" w:color="000000"/>
              <w:left w:val="single" w:sz="8" w:space="0" w:color="000000"/>
              <w:bottom w:val="single" w:sz="8" w:space="0" w:color="000000"/>
              <w:right w:val="single" w:sz="8" w:space="0" w:color="000000"/>
            </w:tcBorders>
            <w:vAlign w:val="center"/>
          </w:tcPr>
          <w:p w:rsidR="0076629D" w:rsidRPr="004826DC" w:rsidRDefault="0076629D" w:rsidP="0076629D">
            <w:pPr>
              <w:pStyle w:val="PargrafodaLista"/>
              <w:spacing w:after="0" w:line="240" w:lineRule="auto"/>
              <w:ind w:left="0"/>
              <w:jc w:val="center"/>
              <w:rPr>
                <w:b/>
                <w:sz w:val="24"/>
                <w:szCs w:val="24"/>
              </w:rPr>
            </w:pPr>
            <w:r w:rsidRPr="004826DC">
              <w:rPr>
                <w:b/>
                <w:sz w:val="24"/>
                <w:szCs w:val="24"/>
              </w:rPr>
              <w:t>2%</w:t>
            </w:r>
          </w:p>
        </w:tc>
      </w:tr>
      <w:tr w:rsidR="0076629D" w:rsidRPr="004826DC" w:rsidTr="0076629D">
        <w:trPr>
          <w:trHeight w:val="385"/>
          <w:jc w:val="right"/>
        </w:trPr>
        <w:tc>
          <w:tcPr>
            <w:tcW w:w="4670" w:type="dxa"/>
            <w:gridSpan w:val="3"/>
            <w:tcBorders>
              <w:top w:val="single" w:sz="8" w:space="0" w:color="000000"/>
              <w:left w:val="single" w:sz="8" w:space="0" w:color="000000"/>
              <w:bottom w:val="single" w:sz="8" w:space="0" w:color="000000"/>
              <w:right w:val="single" w:sz="8" w:space="0" w:color="000000"/>
            </w:tcBorders>
            <w:vAlign w:val="center"/>
          </w:tcPr>
          <w:p w:rsidR="0076629D" w:rsidRPr="004826DC" w:rsidRDefault="0076629D" w:rsidP="0076629D">
            <w:pPr>
              <w:pStyle w:val="Default"/>
              <w:snapToGrid w:val="0"/>
              <w:jc w:val="center"/>
              <w:rPr>
                <w:rFonts w:ascii="Calibri" w:hAnsi="Calibri"/>
                <w:b/>
                <w:color w:val="auto"/>
              </w:rPr>
            </w:pPr>
            <w:r w:rsidRPr="004826DC">
              <w:rPr>
                <w:rFonts w:ascii="Calibri" w:hAnsi="Calibri"/>
                <w:b/>
                <w:color w:val="auto"/>
              </w:rPr>
              <w:t>TOTAL</w:t>
            </w:r>
          </w:p>
        </w:tc>
        <w:tc>
          <w:tcPr>
            <w:tcW w:w="1276" w:type="dxa"/>
            <w:tcBorders>
              <w:top w:val="single" w:sz="8" w:space="0" w:color="000000"/>
              <w:left w:val="single" w:sz="8" w:space="0" w:color="000000"/>
              <w:bottom w:val="single" w:sz="8" w:space="0" w:color="000000"/>
            </w:tcBorders>
            <w:vAlign w:val="center"/>
          </w:tcPr>
          <w:p w:rsidR="0076629D" w:rsidRPr="004826DC" w:rsidRDefault="0076629D" w:rsidP="0076629D">
            <w:pPr>
              <w:pStyle w:val="PargrafodaLista"/>
              <w:spacing w:after="0" w:line="240" w:lineRule="auto"/>
              <w:ind w:left="0"/>
              <w:jc w:val="center"/>
              <w:rPr>
                <w:b/>
                <w:sz w:val="24"/>
                <w:szCs w:val="24"/>
              </w:rPr>
            </w:pPr>
            <w:r w:rsidRPr="004826DC">
              <w:rPr>
                <w:b/>
                <w:sz w:val="24"/>
                <w:szCs w:val="24"/>
              </w:rPr>
              <w:t>90%</w:t>
            </w:r>
          </w:p>
        </w:tc>
        <w:tc>
          <w:tcPr>
            <w:tcW w:w="1276" w:type="dxa"/>
            <w:tcBorders>
              <w:top w:val="single" w:sz="8" w:space="0" w:color="000000"/>
              <w:left w:val="single" w:sz="8" w:space="0" w:color="000000"/>
              <w:bottom w:val="single" w:sz="8" w:space="0" w:color="000000"/>
            </w:tcBorders>
            <w:vAlign w:val="center"/>
          </w:tcPr>
          <w:p w:rsidR="0076629D" w:rsidRPr="004826DC" w:rsidRDefault="0076629D" w:rsidP="0076629D">
            <w:pPr>
              <w:pStyle w:val="PargrafodaLista"/>
              <w:spacing w:after="0" w:line="240" w:lineRule="auto"/>
              <w:ind w:left="0"/>
              <w:jc w:val="center"/>
              <w:rPr>
                <w:b/>
                <w:sz w:val="24"/>
                <w:szCs w:val="24"/>
              </w:rPr>
            </w:pPr>
            <w:r w:rsidRPr="004826DC">
              <w:rPr>
                <w:b/>
                <w:sz w:val="24"/>
                <w:szCs w:val="24"/>
              </w:rPr>
              <w:t>10%</w:t>
            </w:r>
          </w:p>
        </w:tc>
        <w:tc>
          <w:tcPr>
            <w:tcW w:w="1241" w:type="dxa"/>
            <w:tcBorders>
              <w:top w:val="single" w:sz="8" w:space="0" w:color="000000"/>
              <w:left w:val="single" w:sz="8" w:space="0" w:color="000000"/>
              <w:bottom w:val="single" w:sz="8" w:space="0" w:color="000000"/>
              <w:right w:val="single" w:sz="8" w:space="0" w:color="000000"/>
            </w:tcBorders>
            <w:vAlign w:val="center"/>
          </w:tcPr>
          <w:p w:rsidR="0076629D" w:rsidRPr="004826DC" w:rsidRDefault="0076629D" w:rsidP="0076629D">
            <w:pPr>
              <w:pStyle w:val="PargrafodaLista"/>
              <w:spacing w:after="0" w:line="240" w:lineRule="auto"/>
              <w:ind w:left="0"/>
              <w:jc w:val="center"/>
              <w:rPr>
                <w:b/>
                <w:sz w:val="24"/>
                <w:szCs w:val="24"/>
              </w:rPr>
            </w:pPr>
            <w:r w:rsidRPr="004826DC">
              <w:rPr>
                <w:b/>
                <w:sz w:val="24"/>
                <w:szCs w:val="24"/>
              </w:rPr>
              <w:t>100%</w:t>
            </w:r>
          </w:p>
        </w:tc>
      </w:tr>
    </w:tbl>
    <w:p w:rsidR="0076629D" w:rsidRPr="004826DC" w:rsidRDefault="0076629D" w:rsidP="0076629D">
      <w:pPr>
        <w:ind w:left="1843"/>
        <w:jc w:val="center"/>
        <w:rPr>
          <w:rFonts w:ascii="Calibri" w:hAnsi="Calibri"/>
          <w:i/>
          <w:sz w:val="24"/>
          <w:szCs w:val="24"/>
        </w:rPr>
      </w:pPr>
      <w:r w:rsidRPr="004826DC">
        <w:rPr>
          <w:rFonts w:ascii="Calibri" w:hAnsi="Calibri"/>
          <w:i/>
          <w:sz w:val="24"/>
          <w:szCs w:val="24"/>
        </w:rPr>
        <w:t>Tabela VI – Percentuais aplicáveis por grupo de atividades e camadas</w:t>
      </w:r>
    </w:p>
    <w:p w:rsidR="0076629D" w:rsidRPr="004826DC" w:rsidRDefault="00FF74F9" w:rsidP="0076629D">
      <w:pPr>
        <w:pStyle w:val="Ttulo2"/>
        <w:keepNext w:val="0"/>
        <w:numPr>
          <w:ilvl w:val="1"/>
          <w:numId w:val="0"/>
        </w:numPr>
        <w:tabs>
          <w:tab w:val="clear" w:pos="1701"/>
        </w:tabs>
        <w:spacing w:before="200" w:line="276" w:lineRule="auto"/>
        <w:ind w:left="1286" w:right="0" w:hanging="576"/>
        <w:jc w:val="both"/>
        <w:rPr>
          <w:rFonts w:ascii="Calibri" w:hAnsi="Calibri"/>
          <w:color w:val="auto"/>
          <w:szCs w:val="24"/>
        </w:rPr>
      </w:pPr>
      <w:r w:rsidRPr="004826DC">
        <w:rPr>
          <w:rFonts w:ascii="Calibri" w:hAnsi="Calibri"/>
          <w:b w:val="0"/>
          <w:color w:val="auto"/>
          <w:szCs w:val="24"/>
        </w:rPr>
        <w:t>4.27</w:t>
      </w:r>
      <w:r w:rsidRPr="004826DC">
        <w:rPr>
          <w:rFonts w:ascii="Calibri" w:hAnsi="Calibri"/>
          <w:b w:val="0"/>
          <w:color w:val="auto"/>
          <w:szCs w:val="24"/>
        </w:rPr>
        <w:tab/>
      </w:r>
      <w:r w:rsidR="0076629D" w:rsidRPr="004826DC">
        <w:rPr>
          <w:rFonts w:ascii="Calibri" w:hAnsi="Calibri"/>
          <w:b w:val="0"/>
          <w:color w:val="auto"/>
          <w:szCs w:val="24"/>
        </w:rPr>
        <w:t>Cálculo da remuneração esperada para a OS de projeto</w:t>
      </w:r>
    </w:p>
    <w:p w:rsidR="0076629D" w:rsidRPr="004826DC" w:rsidRDefault="0061608D" w:rsidP="0076629D">
      <w:pPr>
        <w:pBdr>
          <w:top w:val="single" w:sz="4" w:space="1" w:color="auto"/>
          <w:left w:val="single" w:sz="4" w:space="4" w:color="auto"/>
          <w:bottom w:val="single" w:sz="4" w:space="1" w:color="auto"/>
          <w:right w:val="single" w:sz="4" w:space="4" w:color="auto"/>
        </w:pBdr>
        <w:ind w:left="1843"/>
        <w:rPr>
          <w:rFonts w:ascii="Calibri" w:hAnsi="Calibri"/>
          <w:sz w:val="24"/>
          <w:szCs w:val="24"/>
        </w:rPr>
      </w:pPr>
      <m:oMathPara>
        <m:oMathParaPr>
          <m:jc m:val="center"/>
        </m:oMathParaPr>
        <m:oMath>
          <m:r>
            <w:rPr>
              <w:rFonts w:ascii="Cambria Math" w:hAnsi="Cambria Math"/>
            </w:rPr>
            <m:t>Remuneração=qt</m:t>
          </m:r>
          <m:sSub>
            <m:sSubPr>
              <m:ctrlPr>
                <w:rPr>
                  <w:rFonts w:ascii="Cambria Math" w:hAnsi="Cambria Math"/>
                  <w:i/>
                </w:rPr>
              </m:ctrlPr>
            </m:sSubPr>
            <m:e>
              <m:r>
                <w:rPr>
                  <w:rFonts w:ascii="Cambria Math" w:hAnsi="Cambria Math"/>
                </w:rPr>
                <m:t>d</m:t>
              </m:r>
            </m:e>
            <m:sub>
              <m:r>
                <w:rPr>
                  <w:rFonts w:ascii="Cambria Math" w:hAnsi="Cambria Math"/>
                </w:rPr>
                <m:t>pf</m:t>
              </m:r>
            </m:sub>
          </m:sSub>
          <m:r>
            <w:rPr>
              <w:rFonts w:ascii="Cambria Math" w:hAnsi="Cambria Math"/>
            </w:rPr>
            <m:t>*va</m:t>
          </m:r>
          <m:sSub>
            <m:sSubPr>
              <m:ctrlPr>
                <w:rPr>
                  <w:rFonts w:ascii="Cambria Math" w:hAnsi="Cambria Math"/>
                  <w:i/>
                </w:rPr>
              </m:ctrlPr>
            </m:sSubPr>
            <m:e>
              <m:r>
                <w:rPr>
                  <w:rFonts w:ascii="Cambria Math" w:hAnsi="Cambria Math"/>
                </w:rPr>
                <m:t>l</m:t>
              </m:r>
            </m:e>
            <m:sub>
              <m:r>
                <w:rPr>
                  <w:rFonts w:ascii="Cambria Math" w:hAnsi="Cambria Math"/>
                </w:rPr>
                <m:t>pf</m:t>
              </m:r>
            </m:sub>
          </m:sSub>
          <m:r>
            <w:rPr>
              <w:rFonts w:ascii="Cambria Math" w:hAnsi="Cambria Math"/>
            </w:rPr>
            <m:t>* fa*</m:t>
          </m:r>
          <m:d>
            <m:dPr>
              <m:ctrlPr>
                <w:rPr>
                  <w:rFonts w:ascii="Cambria Math" w:hAnsi="Cambria Math"/>
                  <w:i/>
                </w:rPr>
              </m:ctrlPr>
            </m:dPr>
            <m:e>
              <m:nary>
                <m:naryPr>
                  <m:chr m:val="∑"/>
                  <m:limLoc m:val="undOvr"/>
                  <m:subHide m:val="1"/>
                  <m:supHide m:val="1"/>
                  <m:ctrlPr>
                    <w:rPr>
                      <w:rFonts w:ascii="Cambria Math" w:hAnsi="Cambria Math"/>
                      <w:i/>
                    </w:rPr>
                  </m:ctrlPr>
                </m:naryPr>
                <m:sub/>
                <m:sup/>
                <m:e>
                  <m:r>
                    <w:rPr>
                      <w:rFonts w:ascii="Cambria Math" w:hAnsi="Cambria Math"/>
                    </w:rPr>
                    <m:t>esforç</m:t>
                  </m:r>
                  <m:sSub>
                    <m:sSubPr>
                      <m:ctrlPr>
                        <w:rPr>
                          <w:rFonts w:ascii="Cambria Math" w:hAnsi="Cambria Math"/>
                          <w:i/>
                        </w:rPr>
                      </m:ctrlPr>
                    </m:sSubPr>
                    <m:e>
                      <m:r>
                        <w:rPr>
                          <w:rFonts w:ascii="Cambria Math" w:hAnsi="Cambria Math"/>
                        </w:rPr>
                        <m:t>o</m:t>
                      </m:r>
                    </m:e>
                    <m:sub>
                      <m:r>
                        <w:rPr>
                          <w:rFonts w:ascii="Cambria Math" w:hAnsi="Cambria Math"/>
                        </w:rPr>
                        <m:t>atividade</m:t>
                      </m:r>
                    </m:sub>
                  </m:sSub>
                  <m:r>
                    <w:rPr>
                      <w:rFonts w:ascii="Cambria Math" w:hAnsi="Cambria Math"/>
                    </w:rPr>
                    <m:t xml:space="preserve">+ </m:t>
                  </m:r>
                </m:e>
              </m:nary>
              <m:nary>
                <m:naryPr>
                  <m:chr m:val="∑"/>
                  <m:limLoc m:val="undOvr"/>
                  <m:subHide m:val="1"/>
                  <m:supHide m:val="1"/>
                  <m:ctrlPr>
                    <w:rPr>
                      <w:rFonts w:ascii="Cambria Math" w:hAnsi="Cambria Math"/>
                      <w:i/>
                    </w:rPr>
                  </m:ctrlPr>
                </m:naryPr>
                <m:sub/>
                <m:sup/>
                <m:e>
                  <m:r>
                    <w:rPr>
                      <w:rFonts w:ascii="Cambria Math" w:hAnsi="Cambria Math"/>
                    </w:rPr>
                    <m:t>esforç</m:t>
                  </m:r>
                  <m:sSub>
                    <m:sSubPr>
                      <m:ctrlPr>
                        <w:rPr>
                          <w:rFonts w:ascii="Cambria Math" w:hAnsi="Cambria Math"/>
                          <w:i/>
                        </w:rPr>
                      </m:ctrlPr>
                    </m:sSubPr>
                    <m:e>
                      <m:r>
                        <w:rPr>
                          <w:rFonts w:ascii="Cambria Math" w:hAnsi="Cambria Math"/>
                        </w:rPr>
                        <m:t>o</m:t>
                      </m:r>
                    </m:e>
                    <m:sub>
                      <m:r>
                        <w:rPr>
                          <w:rFonts w:ascii="Cambria Math" w:hAnsi="Cambria Math"/>
                        </w:rPr>
                        <m:t>gestão</m:t>
                      </m:r>
                    </m:sub>
                  </m:sSub>
                </m:e>
              </m:nary>
              <m:r>
                <w:rPr>
                  <w:rFonts w:ascii="Cambria Math" w:hAnsi="Cambria Math"/>
                </w:rPr>
                <m:t xml:space="preserve"> </m:t>
              </m:r>
            </m:e>
          </m:d>
        </m:oMath>
      </m:oMathPara>
    </w:p>
    <w:p w:rsidR="0076629D" w:rsidRPr="004826DC" w:rsidRDefault="0061608D" w:rsidP="0076629D">
      <w:pPr>
        <w:pBdr>
          <w:top w:val="single" w:sz="4" w:space="1" w:color="auto"/>
          <w:left w:val="single" w:sz="4" w:space="4" w:color="auto"/>
          <w:bottom w:val="single" w:sz="4" w:space="1" w:color="auto"/>
          <w:right w:val="single" w:sz="4" w:space="4" w:color="auto"/>
        </w:pBdr>
        <w:ind w:left="1843"/>
        <w:rPr>
          <w:rFonts w:ascii="Calibri" w:hAnsi="Calibri"/>
          <w:sz w:val="24"/>
          <w:szCs w:val="24"/>
        </w:rPr>
      </w:pPr>
      <m:oMathPara>
        <m:oMathParaPr>
          <m:jc m:val="center"/>
        </m:oMathParaPr>
        <m:oMath>
          <m:r>
            <w:rPr>
              <w:rFonts w:ascii="Cambria Math" w:hAnsi="Cambria Math"/>
            </w:rPr>
            <m:t>onde</m:t>
          </m:r>
        </m:oMath>
      </m:oMathPara>
    </w:p>
    <w:p w:rsidR="0076629D" w:rsidRPr="004826DC" w:rsidRDefault="0061608D" w:rsidP="0076629D">
      <w:pPr>
        <w:pBdr>
          <w:top w:val="single" w:sz="4" w:space="1" w:color="auto"/>
          <w:left w:val="single" w:sz="4" w:space="4" w:color="auto"/>
          <w:bottom w:val="single" w:sz="4" w:space="1" w:color="auto"/>
          <w:right w:val="single" w:sz="4" w:space="4" w:color="auto"/>
        </w:pBdr>
        <w:ind w:left="1843"/>
        <w:rPr>
          <w:rFonts w:ascii="Calibri" w:hAnsi="Calibri"/>
          <w:sz w:val="24"/>
          <w:szCs w:val="24"/>
        </w:rPr>
      </w:pPr>
      <m:oMathPara>
        <m:oMathParaPr>
          <m:jc m:val="center"/>
        </m:oMathParaPr>
        <m:oMath>
          <m:r>
            <w:rPr>
              <w:rFonts w:ascii="Cambria Math" w:hAnsi="Cambria Math"/>
            </w:rPr>
            <m:t xml:space="preserve"> qt</m:t>
          </m:r>
          <m:sSub>
            <m:sSubPr>
              <m:ctrlPr>
                <w:rPr>
                  <w:rFonts w:ascii="Cambria Math" w:hAnsi="Cambria Math"/>
                  <w:i/>
                </w:rPr>
              </m:ctrlPr>
            </m:sSubPr>
            <m:e>
              <m:r>
                <w:rPr>
                  <w:rFonts w:ascii="Cambria Math" w:hAnsi="Cambria Math"/>
                </w:rPr>
                <m:t>d</m:t>
              </m:r>
            </m:e>
            <m:sub>
              <m:r>
                <w:rPr>
                  <w:rFonts w:ascii="Cambria Math" w:hAnsi="Cambria Math"/>
                </w:rPr>
                <m:t>pf</m:t>
              </m:r>
            </m:sub>
          </m:sSub>
          <m:r>
            <w:rPr>
              <w:rFonts w:ascii="Cambria Math" w:hAnsi="Cambria Math"/>
            </w:rPr>
            <m:t xml:space="preserve">=quantidade de pontos de função aferidos para a OS </m:t>
          </m:r>
        </m:oMath>
      </m:oMathPara>
    </w:p>
    <w:p w:rsidR="0076629D" w:rsidRPr="004826DC" w:rsidRDefault="0061608D" w:rsidP="0076629D">
      <w:pPr>
        <w:pBdr>
          <w:top w:val="single" w:sz="4" w:space="1" w:color="auto"/>
          <w:left w:val="single" w:sz="4" w:space="4" w:color="auto"/>
          <w:bottom w:val="single" w:sz="4" w:space="1" w:color="auto"/>
          <w:right w:val="single" w:sz="4" w:space="4" w:color="auto"/>
        </w:pBdr>
        <w:ind w:left="1843"/>
        <w:rPr>
          <w:rFonts w:ascii="Calibri" w:hAnsi="Calibri"/>
          <w:sz w:val="24"/>
          <w:szCs w:val="24"/>
        </w:rPr>
      </w:pPr>
      <m:oMathPara>
        <m:oMathParaPr>
          <m:jc m:val="center"/>
        </m:oMathParaPr>
        <m:oMath>
          <m:r>
            <w:rPr>
              <w:rFonts w:ascii="Cambria Math" w:hAnsi="Cambria Math"/>
            </w:rPr>
            <m:t>va</m:t>
          </m:r>
          <m:sSub>
            <m:sSubPr>
              <m:ctrlPr>
                <w:rPr>
                  <w:rFonts w:ascii="Cambria Math" w:hAnsi="Cambria Math"/>
                  <w:i/>
                </w:rPr>
              </m:ctrlPr>
            </m:sSubPr>
            <m:e>
              <m:r>
                <w:rPr>
                  <w:rFonts w:ascii="Cambria Math" w:hAnsi="Cambria Math"/>
                </w:rPr>
                <m:t>l</m:t>
              </m:r>
            </m:e>
            <m:sub>
              <m:r>
                <w:rPr>
                  <w:rFonts w:ascii="Cambria Math" w:hAnsi="Cambria Math"/>
                </w:rPr>
                <m:t>pf</m:t>
              </m:r>
            </m:sub>
          </m:sSub>
          <m:r>
            <w:rPr>
              <w:rFonts w:ascii="Cambria Math" w:hAnsi="Cambria Math"/>
            </w:rPr>
            <m:t>= valor do pont</m:t>
          </m:r>
          <m:r>
            <w:rPr>
              <w:rFonts w:ascii="Cambria Math" w:hAnsi="Cambria Math"/>
            </w:rPr>
            <m:t>o de função previsto no contrato</m:t>
          </m:r>
        </m:oMath>
      </m:oMathPara>
    </w:p>
    <w:p w:rsidR="0076629D" w:rsidRPr="004826DC" w:rsidRDefault="0061608D" w:rsidP="0076629D">
      <w:pPr>
        <w:pBdr>
          <w:top w:val="single" w:sz="4" w:space="1" w:color="auto"/>
          <w:left w:val="single" w:sz="4" w:space="4" w:color="auto"/>
          <w:bottom w:val="single" w:sz="4" w:space="1" w:color="auto"/>
          <w:right w:val="single" w:sz="4" w:space="4" w:color="auto"/>
        </w:pBdr>
        <w:ind w:left="1843"/>
        <w:jc w:val="center"/>
        <w:rPr>
          <w:rFonts w:ascii="Calibri" w:hAnsi="Calibri"/>
          <w:sz w:val="24"/>
          <w:szCs w:val="24"/>
        </w:rPr>
      </w:pPr>
      <m:oMathPara>
        <m:oMathParaPr>
          <m:jc m:val="center"/>
        </m:oMathParaPr>
        <m:oMath>
          <m:r>
            <w:rPr>
              <w:rFonts w:ascii="Cambria Math" w:hAnsi="Cambria Math"/>
            </w:rPr>
            <m:t>fa=fator de ajuste da plataforma em questão</m:t>
          </m:r>
        </m:oMath>
      </m:oMathPara>
    </w:p>
    <w:p w:rsidR="0076629D" w:rsidRPr="004826DC" w:rsidRDefault="0061608D" w:rsidP="0076629D">
      <w:pPr>
        <w:pBdr>
          <w:top w:val="single" w:sz="4" w:space="1" w:color="auto"/>
          <w:left w:val="single" w:sz="4" w:space="4" w:color="auto"/>
          <w:bottom w:val="single" w:sz="4" w:space="1" w:color="auto"/>
          <w:right w:val="single" w:sz="4" w:space="4" w:color="auto"/>
        </w:pBdr>
        <w:ind w:left="1843"/>
        <w:rPr>
          <w:rFonts w:ascii="Calibri" w:hAnsi="Calibri"/>
          <w:sz w:val="24"/>
          <w:szCs w:val="24"/>
        </w:rPr>
      </w:pPr>
      <m:oMathPara>
        <m:oMathParaPr>
          <m:jc m:val="center"/>
        </m:oMathParaPr>
        <m:oMath>
          <m:r>
            <w:rPr>
              <w:rFonts w:ascii="Cambria Math" w:hAnsi="Cambria Math"/>
            </w:rPr>
            <m:t xml:space="preserve">  esforç</m:t>
          </m:r>
          <m:sSub>
            <m:sSubPr>
              <m:ctrlPr>
                <w:rPr>
                  <w:rFonts w:ascii="Cambria Math" w:hAnsi="Cambria Math"/>
                  <w:i/>
                </w:rPr>
              </m:ctrlPr>
            </m:sSubPr>
            <m:e>
              <m:r>
                <w:rPr>
                  <w:rFonts w:ascii="Cambria Math" w:hAnsi="Cambria Math"/>
                </w:rPr>
                <m:t>o</m:t>
              </m:r>
            </m:e>
            <m:sub>
              <m:r>
                <w:rPr>
                  <w:rFonts w:ascii="Cambria Math" w:hAnsi="Cambria Math"/>
                </w:rPr>
                <m:t>atividade</m:t>
              </m:r>
            </m:sub>
          </m:sSub>
          <m:r>
            <w:rPr>
              <w:rFonts w:ascii="Cambria Math" w:hAnsi="Cambria Math"/>
            </w:rPr>
            <m:t xml:space="preserve">=esforço das atividades dos grupos selecionados </m:t>
          </m:r>
          <m:d>
            <m:dPr>
              <m:ctrlPr>
                <w:rPr>
                  <w:rFonts w:ascii="Cambria Math" w:hAnsi="Cambria Math"/>
                  <w:i/>
                </w:rPr>
              </m:ctrlPr>
            </m:dPr>
            <m:e>
              <m:r>
                <w:rPr>
                  <w:rFonts w:ascii="Cambria Math" w:hAnsi="Cambria Math"/>
                </w:rPr>
                <m:t>coluna A</m:t>
              </m:r>
            </m:e>
          </m:d>
        </m:oMath>
      </m:oMathPara>
    </w:p>
    <w:p w:rsidR="0076629D" w:rsidRPr="004826DC" w:rsidRDefault="0061608D" w:rsidP="0076629D">
      <w:pPr>
        <w:pBdr>
          <w:top w:val="single" w:sz="4" w:space="1" w:color="auto"/>
          <w:left w:val="single" w:sz="4" w:space="4" w:color="auto"/>
          <w:bottom w:val="single" w:sz="4" w:space="1" w:color="auto"/>
          <w:right w:val="single" w:sz="4" w:space="4" w:color="auto"/>
        </w:pBdr>
        <w:ind w:left="1843"/>
        <w:rPr>
          <w:rFonts w:ascii="Calibri" w:hAnsi="Calibri"/>
          <w:sz w:val="24"/>
          <w:szCs w:val="24"/>
        </w:rPr>
      </w:pPr>
      <m:oMathPara>
        <m:oMathParaPr>
          <m:jc m:val="center"/>
        </m:oMathParaPr>
        <m:oMath>
          <m:r>
            <w:rPr>
              <w:rFonts w:ascii="Cambria Math" w:hAnsi="Cambria Math"/>
            </w:rPr>
            <m:t>esforç</m:t>
          </m:r>
          <m:sSub>
            <m:sSubPr>
              <m:ctrlPr>
                <w:rPr>
                  <w:rFonts w:ascii="Cambria Math" w:hAnsi="Cambria Math"/>
                  <w:i/>
                </w:rPr>
              </m:ctrlPr>
            </m:sSubPr>
            <m:e>
              <m:r>
                <w:rPr>
                  <w:rFonts w:ascii="Cambria Math" w:hAnsi="Cambria Math"/>
                </w:rPr>
                <m:t>o</m:t>
              </m:r>
            </m:e>
            <m:sub>
              <m:r>
                <w:rPr>
                  <w:rFonts w:ascii="Cambria Math" w:hAnsi="Cambria Math"/>
                </w:rPr>
                <m:t>gestão</m:t>
              </m:r>
            </m:sub>
          </m:sSub>
          <m:r>
            <w:rPr>
              <w:rFonts w:ascii="Cambria Math" w:hAnsi="Cambria Math"/>
            </w:rPr>
            <m:t xml:space="preserve">=esforço de gestão dos grupos selecionados </m:t>
          </m:r>
          <m:d>
            <m:dPr>
              <m:ctrlPr>
                <w:rPr>
                  <w:rFonts w:ascii="Cambria Math" w:hAnsi="Cambria Math"/>
                  <w:i/>
                </w:rPr>
              </m:ctrlPr>
            </m:dPr>
            <m:e>
              <m:r>
                <w:rPr>
                  <w:rFonts w:ascii="Cambria Math" w:hAnsi="Cambria Math"/>
                </w:rPr>
                <m:t>coluna B</m:t>
              </m:r>
            </m:e>
          </m:d>
        </m:oMath>
      </m:oMathPara>
    </w:p>
    <w:p w:rsidR="0076629D" w:rsidRPr="004826DC" w:rsidRDefault="00FF74F9" w:rsidP="0076629D">
      <w:pPr>
        <w:pStyle w:val="Ttulo2"/>
        <w:keepNext w:val="0"/>
        <w:numPr>
          <w:ilvl w:val="1"/>
          <w:numId w:val="0"/>
        </w:numPr>
        <w:tabs>
          <w:tab w:val="clear" w:pos="1701"/>
        </w:tabs>
        <w:spacing w:before="200" w:line="276" w:lineRule="auto"/>
        <w:ind w:left="1286" w:right="0" w:hanging="576"/>
        <w:jc w:val="both"/>
        <w:rPr>
          <w:rFonts w:ascii="Calibri" w:hAnsi="Calibri"/>
          <w:color w:val="auto"/>
          <w:szCs w:val="24"/>
        </w:rPr>
      </w:pPr>
      <w:r w:rsidRPr="004826DC">
        <w:rPr>
          <w:rFonts w:ascii="Calibri" w:hAnsi="Calibri"/>
          <w:b w:val="0"/>
          <w:color w:val="auto"/>
          <w:szCs w:val="24"/>
        </w:rPr>
        <w:t>4.28</w:t>
      </w:r>
      <w:r w:rsidRPr="004826DC">
        <w:rPr>
          <w:rFonts w:ascii="Calibri" w:hAnsi="Calibri"/>
          <w:b w:val="0"/>
          <w:color w:val="auto"/>
          <w:szCs w:val="24"/>
        </w:rPr>
        <w:tab/>
      </w:r>
      <w:r w:rsidR="0076629D" w:rsidRPr="004826DC">
        <w:rPr>
          <w:rFonts w:ascii="Calibri" w:hAnsi="Calibri"/>
          <w:b w:val="0"/>
          <w:color w:val="auto"/>
          <w:szCs w:val="24"/>
        </w:rPr>
        <w:t>Cálculo da remuneração esperada para as OS de manutenção evolutiva/adaptativa, de teste de sistemas, documentação de sistemas e de preparação de ambiente de treinamento</w:t>
      </w:r>
    </w:p>
    <w:p w:rsidR="0076629D" w:rsidRPr="004826DC" w:rsidRDefault="0061608D" w:rsidP="0076629D">
      <w:pPr>
        <w:pBdr>
          <w:top w:val="single" w:sz="4" w:space="1" w:color="auto"/>
          <w:left w:val="single" w:sz="4" w:space="4" w:color="auto"/>
          <w:bottom w:val="single" w:sz="4" w:space="1" w:color="auto"/>
          <w:right w:val="single" w:sz="4" w:space="4" w:color="auto"/>
        </w:pBdr>
        <w:ind w:left="1843"/>
        <w:rPr>
          <w:rFonts w:ascii="Calibri" w:hAnsi="Calibri"/>
          <w:sz w:val="24"/>
          <w:szCs w:val="24"/>
        </w:rPr>
      </w:pPr>
      <m:oMathPara>
        <m:oMathParaPr>
          <m:jc m:val="center"/>
        </m:oMathParaPr>
        <m:oMath>
          <m:r>
            <w:rPr>
              <w:rFonts w:ascii="Cambria Math" w:hAnsi="Cambria Math"/>
            </w:rPr>
            <m:t>Remuneração=qt</m:t>
          </m:r>
          <m:sSub>
            <m:sSubPr>
              <m:ctrlPr>
                <w:rPr>
                  <w:rFonts w:ascii="Cambria Math" w:hAnsi="Cambria Math"/>
                  <w:i/>
                </w:rPr>
              </m:ctrlPr>
            </m:sSubPr>
            <m:e>
              <m:r>
                <w:rPr>
                  <w:rFonts w:ascii="Cambria Math" w:hAnsi="Cambria Math"/>
                </w:rPr>
                <m:t>d</m:t>
              </m:r>
            </m:e>
            <m:sub>
              <m:r>
                <w:rPr>
                  <w:rFonts w:ascii="Cambria Math" w:hAnsi="Cambria Math"/>
                </w:rPr>
                <m:t>pf</m:t>
              </m:r>
            </m:sub>
          </m:sSub>
          <m:r>
            <w:rPr>
              <w:rFonts w:ascii="Cambria Math" w:hAnsi="Cambria Math"/>
            </w:rPr>
            <m:t>*va</m:t>
          </m:r>
          <m:sSub>
            <m:sSubPr>
              <m:ctrlPr>
                <w:rPr>
                  <w:rFonts w:ascii="Cambria Math" w:hAnsi="Cambria Math"/>
                  <w:i/>
                </w:rPr>
              </m:ctrlPr>
            </m:sSubPr>
            <m:e>
              <m:r>
                <w:rPr>
                  <w:rFonts w:ascii="Cambria Math" w:hAnsi="Cambria Math"/>
                </w:rPr>
                <m:t>l</m:t>
              </m:r>
            </m:e>
            <m:sub>
              <m:r>
                <w:rPr>
                  <w:rFonts w:ascii="Cambria Math" w:hAnsi="Cambria Math"/>
                </w:rPr>
                <m:t>pf</m:t>
              </m:r>
            </m:sub>
          </m:sSub>
          <m:r>
            <w:rPr>
              <w:rFonts w:ascii="Cambria Math" w:hAnsi="Cambria Math"/>
            </w:rPr>
            <m:t>* fa*</m:t>
          </m:r>
          <m:d>
            <m:dPr>
              <m:ctrlPr>
                <w:rPr>
                  <w:rFonts w:ascii="Cambria Math" w:hAnsi="Cambria Math"/>
                  <w:i/>
                </w:rPr>
              </m:ctrlPr>
            </m:dPr>
            <m:e>
              <m:nary>
                <m:naryPr>
                  <m:chr m:val="∑"/>
                  <m:limLoc m:val="undOvr"/>
                  <m:subHide m:val="1"/>
                  <m:supHide m:val="1"/>
                  <m:ctrlPr>
                    <w:rPr>
                      <w:rFonts w:ascii="Cambria Math" w:hAnsi="Cambria Math"/>
                      <w:i/>
                    </w:rPr>
                  </m:ctrlPr>
                </m:naryPr>
                <m:sub/>
                <m:sup/>
                <m:e>
                  <m:r>
                    <w:rPr>
                      <w:rFonts w:ascii="Cambria Math" w:hAnsi="Cambria Math"/>
                    </w:rPr>
                    <m:t>esforç</m:t>
                  </m:r>
                  <m:sSub>
                    <m:sSubPr>
                      <m:ctrlPr>
                        <w:rPr>
                          <w:rFonts w:ascii="Cambria Math" w:hAnsi="Cambria Math"/>
                          <w:i/>
                        </w:rPr>
                      </m:ctrlPr>
                    </m:sSubPr>
                    <m:e>
                      <m:r>
                        <w:rPr>
                          <w:rFonts w:ascii="Cambria Math" w:hAnsi="Cambria Math"/>
                        </w:rPr>
                        <m:t>o</m:t>
                      </m:r>
                    </m:e>
                    <m:sub>
                      <m:r>
                        <w:rPr>
                          <w:rFonts w:ascii="Cambria Math" w:hAnsi="Cambria Math"/>
                        </w:rPr>
                        <m:t>atividade</m:t>
                      </m:r>
                    </m:sub>
                  </m:sSub>
                  <m:r>
                    <w:rPr>
                      <w:rFonts w:ascii="Cambria Math" w:hAnsi="Cambria Math"/>
                    </w:rPr>
                    <m:t xml:space="preserve"> </m:t>
                  </m:r>
                </m:e>
              </m:nary>
              <m:r>
                <w:rPr>
                  <w:rFonts w:ascii="Cambria Math" w:hAnsi="Cambria Math"/>
                </w:rPr>
                <m:t xml:space="preserve"> </m:t>
              </m:r>
            </m:e>
          </m:d>
        </m:oMath>
      </m:oMathPara>
    </w:p>
    <w:p w:rsidR="0076629D" w:rsidRPr="004826DC" w:rsidRDefault="0061608D" w:rsidP="0076629D">
      <w:pPr>
        <w:pBdr>
          <w:top w:val="single" w:sz="4" w:space="1" w:color="auto"/>
          <w:left w:val="single" w:sz="4" w:space="4" w:color="auto"/>
          <w:bottom w:val="single" w:sz="4" w:space="1" w:color="auto"/>
          <w:right w:val="single" w:sz="4" w:space="4" w:color="auto"/>
        </w:pBdr>
        <w:ind w:left="1843"/>
        <w:rPr>
          <w:rFonts w:ascii="Calibri" w:hAnsi="Calibri"/>
          <w:sz w:val="24"/>
          <w:szCs w:val="24"/>
        </w:rPr>
      </w:pPr>
      <m:oMathPara>
        <m:oMathParaPr>
          <m:jc m:val="center"/>
        </m:oMathParaPr>
        <m:oMath>
          <m:r>
            <w:rPr>
              <w:rFonts w:ascii="Cambria Math" w:hAnsi="Cambria Math"/>
            </w:rPr>
            <m:t>onde</m:t>
          </m:r>
        </m:oMath>
      </m:oMathPara>
    </w:p>
    <w:p w:rsidR="0076629D" w:rsidRPr="004826DC" w:rsidRDefault="0061608D" w:rsidP="0076629D">
      <w:pPr>
        <w:pBdr>
          <w:top w:val="single" w:sz="4" w:space="1" w:color="auto"/>
          <w:left w:val="single" w:sz="4" w:space="4" w:color="auto"/>
          <w:bottom w:val="single" w:sz="4" w:space="1" w:color="auto"/>
          <w:right w:val="single" w:sz="4" w:space="4" w:color="auto"/>
        </w:pBdr>
        <w:ind w:left="1843"/>
        <w:rPr>
          <w:rFonts w:ascii="Calibri" w:hAnsi="Calibri"/>
          <w:sz w:val="24"/>
          <w:szCs w:val="24"/>
        </w:rPr>
      </w:pPr>
      <m:oMathPara>
        <m:oMathParaPr>
          <m:jc m:val="center"/>
        </m:oMathParaPr>
        <m:oMath>
          <m:r>
            <w:rPr>
              <w:rFonts w:ascii="Cambria Math" w:hAnsi="Cambria Math"/>
            </w:rPr>
            <m:t xml:space="preserve"> qt</m:t>
          </m:r>
          <m:sSub>
            <m:sSubPr>
              <m:ctrlPr>
                <w:rPr>
                  <w:rFonts w:ascii="Cambria Math" w:hAnsi="Cambria Math"/>
                  <w:i/>
                </w:rPr>
              </m:ctrlPr>
            </m:sSubPr>
            <m:e>
              <m:r>
                <w:rPr>
                  <w:rFonts w:ascii="Cambria Math" w:hAnsi="Cambria Math"/>
                </w:rPr>
                <m:t>d</m:t>
              </m:r>
            </m:e>
            <m:sub>
              <m:r>
                <w:rPr>
                  <w:rFonts w:ascii="Cambria Math" w:hAnsi="Cambria Math"/>
                </w:rPr>
                <m:t>pf</m:t>
              </m:r>
            </m:sub>
          </m:sSub>
          <m:r>
            <w:rPr>
              <w:rFonts w:ascii="Cambria Math" w:hAnsi="Cambria Math"/>
            </w:rPr>
            <m:t>=quanti</m:t>
          </m:r>
          <m:r>
            <w:rPr>
              <w:rFonts w:ascii="Cambria Math" w:hAnsi="Cambria Math"/>
            </w:rPr>
            <m:t xml:space="preserve">dade de pontos de função aferidos para a OS </m:t>
          </m:r>
        </m:oMath>
      </m:oMathPara>
    </w:p>
    <w:p w:rsidR="0076629D" w:rsidRPr="004826DC" w:rsidRDefault="0061608D" w:rsidP="0076629D">
      <w:pPr>
        <w:pBdr>
          <w:top w:val="single" w:sz="4" w:space="1" w:color="auto"/>
          <w:left w:val="single" w:sz="4" w:space="4" w:color="auto"/>
          <w:bottom w:val="single" w:sz="4" w:space="1" w:color="auto"/>
          <w:right w:val="single" w:sz="4" w:space="4" w:color="auto"/>
        </w:pBdr>
        <w:ind w:left="1843"/>
        <w:rPr>
          <w:rFonts w:ascii="Calibri" w:hAnsi="Calibri"/>
          <w:sz w:val="24"/>
          <w:szCs w:val="24"/>
        </w:rPr>
      </w:pPr>
      <m:oMathPara>
        <m:oMathParaPr>
          <m:jc m:val="center"/>
        </m:oMathParaPr>
        <m:oMath>
          <m:r>
            <w:rPr>
              <w:rFonts w:ascii="Cambria Math" w:hAnsi="Cambria Math"/>
            </w:rPr>
            <m:t>va</m:t>
          </m:r>
          <m:sSub>
            <m:sSubPr>
              <m:ctrlPr>
                <w:rPr>
                  <w:rFonts w:ascii="Cambria Math" w:hAnsi="Cambria Math"/>
                  <w:i/>
                </w:rPr>
              </m:ctrlPr>
            </m:sSubPr>
            <m:e>
              <m:r>
                <w:rPr>
                  <w:rFonts w:ascii="Cambria Math" w:hAnsi="Cambria Math"/>
                </w:rPr>
                <m:t>l</m:t>
              </m:r>
            </m:e>
            <m:sub>
              <m:r>
                <w:rPr>
                  <w:rFonts w:ascii="Cambria Math" w:hAnsi="Cambria Math"/>
                </w:rPr>
                <m:t>pf</m:t>
              </m:r>
            </m:sub>
          </m:sSub>
          <m:r>
            <w:rPr>
              <w:rFonts w:ascii="Cambria Math" w:hAnsi="Cambria Math"/>
            </w:rPr>
            <m:t>= valor do ponto de função previsto no contrato</m:t>
          </m:r>
        </m:oMath>
      </m:oMathPara>
    </w:p>
    <w:p w:rsidR="0076629D" w:rsidRPr="004826DC" w:rsidRDefault="0061608D" w:rsidP="0076629D">
      <w:pPr>
        <w:pBdr>
          <w:top w:val="single" w:sz="4" w:space="1" w:color="auto"/>
          <w:left w:val="single" w:sz="4" w:space="4" w:color="auto"/>
          <w:bottom w:val="single" w:sz="4" w:space="1" w:color="auto"/>
          <w:right w:val="single" w:sz="4" w:space="4" w:color="auto"/>
        </w:pBdr>
        <w:ind w:left="1843"/>
        <w:jc w:val="center"/>
        <w:rPr>
          <w:rFonts w:ascii="Calibri" w:hAnsi="Calibri"/>
          <w:sz w:val="24"/>
          <w:szCs w:val="24"/>
        </w:rPr>
      </w:pPr>
      <m:oMathPara>
        <m:oMathParaPr>
          <m:jc m:val="center"/>
        </m:oMathParaPr>
        <m:oMath>
          <m:r>
            <w:rPr>
              <w:rFonts w:ascii="Cambria Math" w:hAnsi="Cambria Math"/>
            </w:rPr>
            <m:t>fa=fator de ajuste da plataforma em questão</m:t>
          </m:r>
        </m:oMath>
      </m:oMathPara>
    </w:p>
    <w:p w:rsidR="0076629D" w:rsidRPr="004826DC" w:rsidRDefault="0061608D" w:rsidP="0076629D">
      <w:pPr>
        <w:pBdr>
          <w:top w:val="single" w:sz="4" w:space="1" w:color="auto"/>
          <w:left w:val="single" w:sz="4" w:space="4" w:color="auto"/>
          <w:bottom w:val="single" w:sz="4" w:space="1" w:color="auto"/>
          <w:right w:val="single" w:sz="4" w:space="4" w:color="auto"/>
        </w:pBdr>
        <w:ind w:left="1843"/>
        <w:rPr>
          <w:rFonts w:ascii="Calibri" w:hAnsi="Calibri"/>
          <w:sz w:val="24"/>
          <w:szCs w:val="24"/>
        </w:rPr>
      </w:pPr>
      <m:oMathPara>
        <m:oMathParaPr>
          <m:jc m:val="center"/>
        </m:oMathParaPr>
        <m:oMath>
          <m:r>
            <w:rPr>
              <w:rFonts w:ascii="Cambria Math" w:hAnsi="Cambria Math"/>
            </w:rPr>
            <m:t xml:space="preserve">  esforç</m:t>
          </m:r>
          <m:sSub>
            <m:sSubPr>
              <m:ctrlPr>
                <w:rPr>
                  <w:rFonts w:ascii="Cambria Math" w:hAnsi="Cambria Math"/>
                  <w:i/>
                </w:rPr>
              </m:ctrlPr>
            </m:sSubPr>
            <m:e>
              <m:r>
                <w:rPr>
                  <w:rFonts w:ascii="Cambria Math" w:hAnsi="Cambria Math"/>
                </w:rPr>
                <m:t>o</m:t>
              </m:r>
            </m:e>
            <m:sub>
              <m:r>
                <w:rPr>
                  <w:rFonts w:ascii="Cambria Math" w:hAnsi="Cambria Math"/>
                </w:rPr>
                <m:t>atividade</m:t>
              </m:r>
            </m:sub>
          </m:sSub>
          <m:r>
            <w:rPr>
              <w:rFonts w:ascii="Cambria Math" w:hAnsi="Cambria Math"/>
            </w:rPr>
            <m:t xml:space="preserve">=esforço das atividades dos grupos selecionados </m:t>
          </m:r>
          <m:d>
            <m:dPr>
              <m:ctrlPr>
                <w:rPr>
                  <w:rFonts w:ascii="Cambria Math" w:hAnsi="Cambria Math"/>
                  <w:i/>
                </w:rPr>
              </m:ctrlPr>
            </m:dPr>
            <m:e>
              <m:r>
                <w:rPr>
                  <w:rFonts w:ascii="Cambria Math" w:hAnsi="Cambria Math"/>
                </w:rPr>
                <m:t>coluna A</m:t>
              </m:r>
            </m:e>
          </m:d>
        </m:oMath>
      </m:oMathPara>
    </w:p>
    <w:p w:rsidR="0076629D" w:rsidRPr="004826DC" w:rsidRDefault="00FF74F9" w:rsidP="0076629D">
      <w:pPr>
        <w:pStyle w:val="Ttulo2"/>
        <w:keepNext w:val="0"/>
        <w:numPr>
          <w:ilvl w:val="1"/>
          <w:numId w:val="0"/>
        </w:numPr>
        <w:tabs>
          <w:tab w:val="clear" w:pos="1701"/>
        </w:tabs>
        <w:spacing w:before="200" w:line="276" w:lineRule="auto"/>
        <w:ind w:left="1286" w:right="0" w:hanging="576"/>
        <w:jc w:val="both"/>
        <w:rPr>
          <w:rFonts w:ascii="Calibri" w:hAnsi="Calibri"/>
          <w:b w:val="0"/>
          <w:color w:val="auto"/>
          <w:szCs w:val="24"/>
        </w:rPr>
      </w:pPr>
      <w:r w:rsidRPr="004826DC">
        <w:rPr>
          <w:rFonts w:ascii="Calibri" w:hAnsi="Calibri"/>
          <w:b w:val="0"/>
          <w:color w:val="auto"/>
          <w:szCs w:val="24"/>
        </w:rPr>
        <w:t>4.29</w:t>
      </w:r>
      <w:r w:rsidRPr="004826DC">
        <w:rPr>
          <w:rFonts w:ascii="Calibri" w:hAnsi="Calibri"/>
          <w:b w:val="0"/>
          <w:color w:val="auto"/>
          <w:szCs w:val="24"/>
        </w:rPr>
        <w:tab/>
      </w:r>
      <w:r w:rsidR="00593E4E" w:rsidRPr="004826DC">
        <w:rPr>
          <w:rFonts w:ascii="Calibri" w:hAnsi="Calibri"/>
          <w:b w:val="0"/>
          <w:color w:val="auto"/>
          <w:szCs w:val="24"/>
        </w:rPr>
        <w:t xml:space="preserve">No Anexo X são apresentados </w:t>
      </w:r>
      <w:r w:rsidR="0076629D" w:rsidRPr="004826DC">
        <w:rPr>
          <w:rFonts w:ascii="Calibri" w:hAnsi="Calibri"/>
          <w:b w:val="0"/>
          <w:color w:val="auto"/>
          <w:szCs w:val="24"/>
        </w:rPr>
        <w:t>diversos exemplos de cálculo de valor de OS, de modo a esclarecer o uso das tabelas IV e V para fins de determinação da remuneração esperada da OS.</w:t>
      </w:r>
    </w:p>
    <w:p w:rsidR="0076629D" w:rsidRPr="004826DC" w:rsidRDefault="0076629D" w:rsidP="00FF74F9">
      <w:pPr>
        <w:pStyle w:val="Ttulo2"/>
        <w:keepNext w:val="0"/>
        <w:numPr>
          <w:ilvl w:val="1"/>
          <w:numId w:val="0"/>
        </w:numPr>
        <w:tabs>
          <w:tab w:val="clear" w:pos="1701"/>
        </w:tabs>
        <w:spacing w:before="200" w:line="276" w:lineRule="auto"/>
        <w:ind w:left="1286" w:right="0" w:hanging="576"/>
        <w:jc w:val="both"/>
        <w:rPr>
          <w:rFonts w:ascii="Calibri" w:hAnsi="Calibri"/>
          <w:color w:val="auto"/>
          <w:szCs w:val="24"/>
        </w:rPr>
      </w:pPr>
      <w:r w:rsidRPr="004826DC">
        <w:rPr>
          <w:rFonts w:ascii="Calibri" w:hAnsi="Calibri"/>
          <w:color w:val="auto"/>
          <w:szCs w:val="24"/>
        </w:rPr>
        <w:t>Cálculo da remuneração esperada para a ordem de serviço de sustentação</w:t>
      </w:r>
    </w:p>
    <w:p w:rsidR="0076629D" w:rsidRPr="004826DC" w:rsidRDefault="00FF74F9" w:rsidP="0076629D">
      <w:pPr>
        <w:pStyle w:val="Ttulo2"/>
        <w:keepNext w:val="0"/>
        <w:numPr>
          <w:ilvl w:val="1"/>
          <w:numId w:val="0"/>
        </w:numPr>
        <w:tabs>
          <w:tab w:val="clear" w:pos="1701"/>
        </w:tabs>
        <w:spacing w:before="200" w:line="276" w:lineRule="auto"/>
        <w:ind w:left="1286" w:right="0" w:hanging="576"/>
        <w:jc w:val="both"/>
        <w:rPr>
          <w:rFonts w:ascii="Calibri" w:hAnsi="Calibri"/>
          <w:color w:val="auto"/>
          <w:szCs w:val="24"/>
        </w:rPr>
      </w:pPr>
      <w:r w:rsidRPr="004826DC">
        <w:rPr>
          <w:rFonts w:ascii="Calibri" w:hAnsi="Calibri"/>
          <w:b w:val="0"/>
          <w:color w:val="auto"/>
          <w:szCs w:val="24"/>
        </w:rPr>
        <w:t>4.30</w:t>
      </w:r>
      <w:r w:rsidRPr="004826DC">
        <w:rPr>
          <w:rFonts w:ascii="Calibri" w:hAnsi="Calibri"/>
          <w:b w:val="0"/>
          <w:color w:val="auto"/>
          <w:szCs w:val="24"/>
        </w:rPr>
        <w:tab/>
      </w:r>
      <w:r w:rsidR="0076629D" w:rsidRPr="004826DC">
        <w:rPr>
          <w:rFonts w:ascii="Calibri" w:hAnsi="Calibri"/>
          <w:b w:val="0"/>
          <w:color w:val="auto"/>
          <w:szCs w:val="24"/>
        </w:rPr>
        <w:t>A OS de sustentação de aplicações será remunerada mensalmente pela disponibilidade do serviço. O valor de remuneração mensal esperado para uma OS é composto de duas partes:</w:t>
      </w:r>
    </w:p>
    <w:p w:rsidR="0076629D" w:rsidRPr="004826DC" w:rsidRDefault="0076629D" w:rsidP="00B727DF">
      <w:pPr>
        <w:pStyle w:val="Incisos"/>
        <w:numPr>
          <w:ilvl w:val="0"/>
          <w:numId w:val="15"/>
        </w:numPr>
        <w:ind w:left="1418" w:hanging="284"/>
        <w:rPr>
          <w:rFonts w:ascii="Calibri" w:hAnsi="Calibri"/>
        </w:rPr>
      </w:pPr>
      <w:r w:rsidRPr="004826DC">
        <w:rPr>
          <w:rFonts w:ascii="Calibri" w:hAnsi="Calibri"/>
        </w:rPr>
        <w:t>parte referente à atividade de tratamento de incidentes – atividade adotada  para o diagnóstico das causas, restabelecimento do serviço e indicação da solução dos problemas nas aplicações, de acordo com os níveis mínimos de serviço estabelecidos neste termo de referência;</w:t>
      </w:r>
    </w:p>
    <w:p w:rsidR="0076629D" w:rsidRPr="004826DC" w:rsidRDefault="0076629D" w:rsidP="0076629D">
      <w:pPr>
        <w:pStyle w:val="Incisos"/>
        <w:rPr>
          <w:rFonts w:ascii="Calibri" w:hAnsi="Calibri"/>
        </w:rPr>
      </w:pPr>
      <w:r w:rsidRPr="004826DC">
        <w:rPr>
          <w:rFonts w:ascii="Calibri" w:hAnsi="Calibri"/>
        </w:rPr>
        <w:lastRenderedPageBreak/>
        <w:t>parte referente à atividade de manutenção corretiva - corresponde à correção do código da aplicação para que a mesma passe a funcionar conforme os requisitos ou histórico de funcionamento normal.</w:t>
      </w:r>
    </w:p>
    <w:p w:rsidR="0076629D" w:rsidRPr="004826DC" w:rsidRDefault="00FF74F9" w:rsidP="0076629D">
      <w:pPr>
        <w:pStyle w:val="Ttulo2"/>
        <w:keepNext w:val="0"/>
        <w:numPr>
          <w:ilvl w:val="1"/>
          <w:numId w:val="0"/>
        </w:numPr>
        <w:tabs>
          <w:tab w:val="clear" w:pos="1701"/>
        </w:tabs>
        <w:spacing w:before="200" w:line="276" w:lineRule="auto"/>
        <w:ind w:left="1286" w:right="0" w:hanging="576"/>
        <w:jc w:val="both"/>
        <w:rPr>
          <w:rFonts w:ascii="Calibri" w:hAnsi="Calibri"/>
          <w:b w:val="0"/>
          <w:color w:val="auto"/>
          <w:szCs w:val="24"/>
        </w:rPr>
      </w:pPr>
      <w:r w:rsidRPr="004826DC">
        <w:rPr>
          <w:rFonts w:ascii="Calibri" w:hAnsi="Calibri"/>
          <w:b w:val="0"/>
          <w:color w:val="auto"/>
          <w:szCs w:val="24"/>
        </w:rPr>
        <w:t>4.31</w:t>
      </w:r>
      <w:r w:rsidRPr="004826DC">
        <w:rPr>
          <w:rFonts w:ascii="Calibri" w:hAnsi="Calibri"/>
          <w:b w:val="0"/>
          <w:color w:val="auto"/>
          <w:szCs w:val="24"/>
        </w:rPr>
        <w:tab/>
      </w:r>
      <w:r w:rsidR="0076629D" w:rsidRPr="004826DC">
        <w:rPr>
          <w:rFonts w:ascii="Calibri" w:hAnsi="Calibri"/>
          <w:b w:val="0"/>
          <w:color w:val="auto"/>
          <w:szCs w:val="24"/>
        </w:rPr>
        <w:t xml:space="preserve">A parte referente ao tratamento de incidentes, que visa a remunerar principalmente as atividades de monitoramento e diagnóstico, realizadas continuamente pela </w:t>
      </w:r>
      <w:r w:rsidR="00C4442C" w:rsidRPr="004826DC">
        <w:rPr>
          <w:rFonts w:ascii="Calibri" w:hAnsi="Calibri"/>
          <w:b w:val="0"/>
          <w:color w:val="auto"/>
          <w:szCs w:val="24"/>
        </w:rPr>
        <w:t>CONTRATADA</w:t>
      </w:r>
      <w:r w:rsidR="0076629D" w:rsidRPr="004826DC">
        <w:rPr>
          <w:rFonts w:ascii="Calibri" w:hAnsi="Calibri"/>
          <w:b w:val="0"/>
          <w:color w:val="auto"/>
          <w:szCs w:val="24"/>
        </w:rPr>
        <w:t xml:space="preserve">, será proporcional ao tamanho funcional da aplicação. Essa parcela mensal corresponderá a 2% do valor do ponto de função previsto no contrato, multiplicado pelo tamanho funcional da aplicação, calculado segundo o Manual de Medição de Software em Pontos de Função do TCU. </w:t>
      </w:r>
    </w:p>
    <w:p w:rsidR="0076629D" w:rsidRPr="004826DC" w:rsidRDefault="00FF74F9" w:rsidP="0076629D">
      <w:pPr>
        <w:pStyle w:val="Ttulo2"/>
        <w:keepNext w:val="0"/>
        <w:numPr>
          <w:ilvl w:val="1"/>
          <w:numId w:val="0"/>
        </w:numPr>
        <w:tabs>
          <w:tab w:val="clear" w:pos="1701"/>
        </w:tabs>
        <w:spacing w:before="200" w:line="276" w:lineRule="auto"/>
        <w:ind w:left="1286" w:right="0" w:hanging="576"/>
        <w:jc w:val="both"/>
        <w:rPr>
          <w:rFonts w:ascii="Calibri" w:hAnsi="Calibri"/>
          <w:b w:val="0"/>
          <w:color w:val="auto"/>
          <w:szCs w:val="24"/>
        </w:rPr>
      </w:pPr>
      <w:r w:rsidRPr="004826DC">
        <w:rPr>
          <w:rFonts w:ascii="Calibri" w:hAnsi="Calibri"/>
          <w:b w:val="0"/>
          <w:color w:val="auto"/>
          <w:szCs w:val="24"/>
        </w:rPr>
        <w:t>4.32</w:t>
      </w:r>
      <w:r w:rsidRPr="004826DC">
        <w:rPr>
          <w:rFonts w:ascii="Calibri" w:hAnsi="Calibri"/>
          <w:b w:val="0"/>
          <w:color w:val="auto"/>
          <w:szCs w:val="24"/>
        </w:rPr>
        <w:tab/>
      </w:r>
      <w:r w:rsidR="0076629D" w:rsidRPr="004826DC">
        <w:rPr>
          <w:rFonts w:ascii="Calibri" w:hAnsi="Calibri"/>
          <w:b w:val="0"/>
          <w:color w:val="auto"/>
          <w:szCs w:val="24"/>
        </w:rPr>
        <w:t>Sempre que uma manutenção evolutiva ou adaptativa realizada na aplicação provocar alteração do tamanho funcional da solução, a alteração será considerada para fins de cálculo da remuneração mensal apenas a partir do mês subsequente à entrada em produção da referida manutenção.</w:t>
      </w:r>
    </w:p>
    <w:p w:rsidR="0076629D" w:rsidRPr="004826DC" w:rsidRDefault="00FF74F9" w:rsidP="0076629D">
      <w:pPr>
        <w:pStyle w:val="Ttulo2"/>
        <w:keepNext w:val="0"/>
        <w:numPr>
          <w:ilvl w:val="1"/>
          <w:numId w:val="0"/>
        </w:numPr>
        <w:tabs>
          <w:tab w:val="clear" w:pos="1701"/>
        </w:tabs>
        <w:spacing w:before="200" w:line="276" w:lineRule="auto"/>
        <w:ind w:left="1286" w:right="0" w:hanging="576"/>
        <w:jc w:val="both"/>
        <w:rPr>
          <w:rFonts w:ascii="Calibri" w:hAnsi="Calibri"/>
          <w:b w:val="0"/>
          <w:color w:val="auto"/>
          <w:szCs w:val="24"/>
        </w:rPr>
      </w:pPr>
      <w:r w:rsidRPr="004826DC">
        <w:rPr>
          <w:rFonts w:ascii="Calibri" w:hAnsi="Calibri"/>
          <w:b w:val="0"/>
          <w:color w:val="auto"/>
          <w:szCs w:val="24"/>
        </w:rPr>
        <w:t>4.33</w:t>
      </w:r>
      <w:r w:rsidRPr="004826DC">
        <w:rPr>
          <w:rFonts w:ascii="Calibri" w:hAnsi="Calibri"/>
          <w:b w:val="0"/>
          <w:color w:val="auto"/>
          <w:szCs w:val="24"/>
        </w:rPr>
        <w:tab/>
      </w:r>
      <w:r w:rsidR="0076629D" w:rsidRPr="004826DC">
        <w:rPr>
          <w:rFonts w:ascii="Calibri" w:hAnsi="Calibri"/>
          <w:b w:val="0"/>
          <w:color w:val="auto"/>
          <w:szCs w:val="24"/>
        </w:rPr>
        <w:t xml:space="preserve">A parte referente à manutenção corretiva não se aplica a sistemas ou módulos desenvolvidos pela própria </w:t>
      </w:r>
      <w:r w:rsidR="00C4442C" w:rsidRPr="004826DC">
        <w:rPr>
          <w:rFonts w:ascii="Calibri" w:hAnsi="Calibri"/>
          <w:b w:val="0"/>
          <w:color w:val="auto"/>
          <w:szCs w:val="24"/>
        </w:rPr>
        <w:t>CONTRATADA</w:t>
      </w:r>
      <w:r w:rsidR="0076629D" w:rsidRPr="004826DC">
        <w:rPr>
          <w:rFonts w:ascii="Calibri" w:hAnsi="Calibri"/>
          <w:b w:val="0"/>
          <w:color w:val="auto"/>
          <w:szCs w:val="24"/>
        </w:rPr>
        <w:t xml:space="preserve"> com garantia vigente na data de abertura da OS de sustentação.</w:t>
      </w:r>
    </w:p>
    <w:p w:rsidR="0076629D" w:rsidRPr="004826DC" w:rsidRDefault="00FF74F9" w:rsidP="0076629D">
      <w:pPr>
        <w:pStyle w:val="Ttulo2"/>
        <w:keepNext w:val="0"/>
        <w:numPr>
          <w:ilvl w:val="1"/>
          <w:numId w:val="0"/>
        </w:numPr>
        <w:tabs>
          <w:tab w:val="clear" w:pos="1701"/>
        </w:tabs>
        <w:spacing w:before="200" w:line="276" w:lineRule="auto"/>
        <w:ind w:left="1286" w:right="0" w:hanging="576"/>
        <w:jc w:val="both"/>
        <w:rPr>
          <w:rFonts w:ascii="Calibri" w:hAnsi="Calibri"/>
          <w:b w:val="0"/>
          <w:color w:val="auto"/>
          <w:szCs w:val="24"/>
        </w:rPr>
      </w:pPr>
      <w:r w:rsidRPr="004826DC">
        <w:rPr>
          <w:rFonts w:ascii="Calibri" w:hAnsi="Calibri"/>
          <w:b w:val="0"/>
          <w:color w:val="auto"/>
          <w:szCs w:val="24"/>
        </w:rPr>
        <w:t>4.34</w:t>
      </w:r>
      <w:r w:rsidRPr="004826DC">
        <w:rPr>
          <w:rFonts w:ascii="Calibri" w:hAnsi="Calibri"/>
          <w:b w:val="0"/>
          <w:color w:val="auto"/>
          <w:szCs w:val="24"/>
        </w:rPr>
        <w:tab/>
      </w:r>
      <w:r w:rsidR="0076629D" w:rsidRPr="004826DC">
        <w:rPr>
          <w:rFonts w:ascii="Calibri" w:hAnsi="Calibri"/>
          <w:b w:val="0"/>
          <w:color w:val="auto"/>
          <w:szCs w:val="24"/>
        </w:rPr>
        <w:t>A parte referente à manutenção corretiva, cujo esforço é proporcional ao nível de qualidade da aplicação observado no momento da entrada em regime de sustentação, será calculada tendo por base o volume mensal médio de pontos de função consumidos em manutenções corretivas, observado nos últimos três meses de operação da aplicação. Essa informação será obtida a partir dos registros de manutenções corretivas motivadas por incidentes registrados na ferramenta de controle de incidentes adotada pelo TCU. A parcela mensal corresponderá ao volume médio mensal de pontos de função consumidos com manutenções corretivas multiplicados pelo valor do ponto de função previsto no contrato.</w:t>
      </w:r>
    </w:p>
    <w:p w:rsidR="0076629D" w:rsidRPr="004826DC" w:rsidRDefault="0076629D" w:rsidP="0076629D">
      <w:pPr>
        <w:pStyle w:val="Ttulo2"/>
        <w:keepNext w:val="0"/>
        <w:numPr>
          <w:ilvl w:val="1"/>
          <w:numId w:val="0"/>
        </w:numPr>
        <w:tabs>
          <w:tab w:val="clear" w:pos="1701"/>
        </w:tabs>
        <w:spacing w:before="200" w:line="276" w:lineRule="auto"/>
        <w:ind w:left="1286" w:right="0" w:hanging="576"/>
        <w:jc w:val="both"/>
        <w:rPr>
          <w:rFonts w:ascii="Calibri" w:hAnsi="Calibri"/>
          <w:b w:val="0"/>
          <w:color w:val="auto"/>
          <w:szCs w:val="24"/>
        </w:rPr>
      </w:pPr>
      <w:r w:rsidRPr="004826DC">
        <w:rPr>
          <w:rFonts w:ascii="Calibri" w:hAnsi="Calibri"/>
          <w:b w:val="0"/>
          <w:color w:val="auto"/>
          <w:szCs w:val="24"/>
        </w:rPr>
        <w:t xml:space="preserve"> </w:t>
      </w:r>
      <w:r w:rsidR="00FF74F9" w:rsidRPr="004826DC">
        <w:rPr>
          <w:rFonts w:ascii="Calibri" w:hAnsi="Calibri"/>
          <w:b w:val="0"/>
          <w:color w:val="auto"/>
          <w:szCs w:val="24"/>
        </w:rPr>
        <w:t>4.35</w:t>
      </w:r>
      <w:r w:rsidR="00FF74F9" w:rsidRPr="004826DC">
        <w:rPr>
          <w:rFonts w:ascii="Calibri" w:hAnsi="Calibri"/>
          <w:b w:val="0"/>
          <w:color w:val="auto"/>
          <w:szCs w:val="24"/>
        </w:rPr>
        <w:tab/>
      </w:r>
      <w:r w:rsidRPr="004826DC">
        <w:rPr>
          <w:rFonts w:ascii="Calibri" w:hAnsi="Calibri"/>
          <w:b w:val="0"/>
          <w:color w:val="auto"/>
          <w:szCs w:val="24"/>
        </w:rPr>
        <w:t>A parte referente à manutenção corretiva será recalculada anualmente, tomando por base o volume, em pontos de função, consumidos nos três meses anteriores.</w:t>
      </w:r>
    </w:p>
    <w:p w:rsidR="0076629D" w:rsidRPr="004826DC" w:rsidRDefault="0076629D" w:rsidP="00FF74F9">
      <w:pPr>
        <w:pStyle w:val="Ttulo2"/>
        <w:keepNext w:val="0"/>
        <w:numPr>
          <w:ilvl w:val="1"/>
          <w:numId w:val="0"/>
        </w:numPr>
        <w:tabs>
          <w:tab w:val="clear" w:pos="1701"/>
        </w:tabs>
        <w:spacing w:before="200" w:line="276" w:lineRule="auto"/>
        <w:ind w:left="1286" w:right="0" w:hanging="576"/>
        <w:jc w:val="both"/>
        <w:rPr>
          <w:rFonts w:ascii="Calibri" w:hAnsi="Calibri"/>
          <w:color w:val="auto"/>
          <w:szCs w:val="24"/>
        </w:rPr>
      </w:pPr>
      <w:r w:rsidRPr="004826DC">
        <w:rPr>
          <w:rFonts w:ascii="Calibri" w:hAnsi="Calibri"/>
          <w:color w:val="auto"/>
          <w:szCs w:val="24"/>
        </w:rPr>
        <w:t>Cálculo do valor final da OS, após aplicação do fator de atendimento do nível de serviço.</w:t>
      </w:r>
    </w:p>
    <w:p w:rsidR="0076629D" w:rsidRPr="004826DC" w:rsidRDefault="00FF74F9" w:rsidP="0076629D">
      <w:pPr>
        <w:pStyle w:val="Ttulo2"/>
        <w:keepNext w:val="0"/>
        <w:numPr>
          <w:ilvl w:val="1"/>
          <w:numId w:val="0"/>
        </w:numPr>
        <w:tabs>
          <w:tab w:val="clear" w:pos="1701"/>
        </w:tabs>
        <w:spacing w:before="200" w:line="276" w:lineRule="auto"/>
        <w:ind w:left="1286" w:right="0" w:hanging="576"/>
        <w:jc w:val="both"/>
        <w:rPr>
          <w:rFonts w:ascii="Calibri" w:hAnsi="Calibri"/>
          <w:b w:val="0"/>
          <w:color w:val="auto"/>
          <w:szCs w:val="24"/>
        </w:rPr>
      </w:pPr>
      <w:r w:rsidRPr="004826DC">
        <w:rPr>
          <w:rFonts w:ascii="Calibri" w:hAnsi="Calibri"/>
          <w:b w:val="0"/>
          <w:color w:val="auto"/>
          <w:szCs w:val="24"/>
        </w:rPr>
        <w:t>4.36</w:t>
      </w:r>
      <w:r w:rsidRPr="004826DC">
        <w:rPr>
          <w:rFonts w:ascii="Calibri" w:hAnsi="Calibri"/>
          <w:b w:val="0"/>
          <w:color w:val="auto"/>
          <w:szCs w:val="24"/>
        </w:rPr>
        <w:tab/>
      </w:r>
      <w:r w:rsidR="0076629D" w:rsidRPr="004826DC">
        <w:rPr>
          <w:rFonts w:ascii="Calibri" w:hAnsi="Calibri"/>
          <w:b w:val="0"/>
          <w:color w:val="auto"/>
          <w:szCs w:val="24"/>
        </w:rPr>
        <w:t>Cada OS ou parcela remunerável de OS concluída, deve ser relacionada no relatório mensal de faturamento, acompanhada dos indicadores relativos ao nível de serviço observado durante a execução dos serviços.</w:t>
      </w:r>
    </w:p>
    <w:p w:rsidR="0076629D" w:rsidRPr="004826DC" w:rsidRDefault="00FF74F9" w:rsidP="0076629D">
      <w:pPr>
        <w:pStyle w:val="Ttulo2"/>
        <w:keepNext w:val="0"/>
        <w:numPr>
          <w:ilvl w:val="1"/>
          <w:numId w:val="0"/>
        </w:numPr>
        <w:tabs>
          <w:tab w:val="clear" w:pos="1701"/>
        </w:tabs>
        <w:spacing w:before="200" w:line="276" w:lineRule="auto"/>
        <w:ind w:left="1286" w:right="0" w:hanging="576"/>
        <w:jc w:val="both"/>
        <w:rPr>
          <w:rFonts w:ascii="Calibri" w:hAnsi="Calibri"/>
          <w:b w:val="0"/>
          <w:color w:val="auto"/>
          <w:szCs w:val="24"/>
        </w:rPr>
      </w:pPr>
      <w:r w:rsidRPr="004826DC">
        <w:rPr>
          <w:rFonts w:ascii="Calibri" w:hAnsi="Calibri"/>
          <w:b w:val="0"/>
          <w:color w:val="auto"/>
          <w:szCs w:val="24"/>
        </w:rPr>
        <w:t>4.37</w:t>
      </w:r>
      <w:r w:rsidRPr="004826DC">
        <w:rPr>
          <w:rFonts w:ascii="Calibri" w:hAnsi="Calibri"/>
          <w:b w:val="0"/>
          <w:color w:val="auto"/>
          <w:szCs w:val="24"/>
        </w:rPr>
        <w:tab/>
      </w:r>
      <w:r w:rsidR="0076629D" w:rsidRPr="004826DC">
        <w:rPr>
          <w:rFonts w:ascii="Calibri" w:hAnsi="Calibri"/>
          <w:b w:val="0"/>
          <w:color w:val="auto"/>
          <w:szCs w:val="24"/>
        </w:rPr>
        <w:t>Para cada OS, com base nos indicadores de nível de serviço observados, será calculado o fator de cumprimento do nível de serviço, conforme especificado no Anexo VI. O valor final a ser pago pela OS corresponderá ao valor esperado para a OS, multiplicado pelo fator de cumprimento do nível de serviço.</w:t>
      </w:r>
    </w:p>
    <w:p w:rsidR="0076629D" w:rsidRPr="004826DC" w:rsidRDefault="0076629D" w:rsidP="00FF74F9">
      <w:pPr>
        <w:pStyle w:val="Ttulo2"/>
        <w:keepNext w:val="0"/>
        <w:numPr>
          <w:ilvl w:val="1"/>
          <w:numId w:val="0"/>
        </w:numPr>
        <w:tabs>
          <w:tab w:val="clear" w:pos="1701"/>
        </w:tabs>
        <w:spacing w:before="200" w:line="276" w:lineRule="auto"/>
        <w:ind w:left="1286" w:right="0" w:hanging="576"/>
        <w:jc w:val="both"/>
        <w:rPr>
          <w:rFonts w:ascii="Calibri" w:hAnsi="Calibri"/>
          <w:color w:val="auto"/>
          <w:szCs w:val="24"/>
        </w:rPr>
      </w:pPr>
      <w:r w:rsidRPr="004826DC">
        <w:rPr>
          <w:rFonts w:ascii="Calibri" w:hAnsi="Calibri"/>
          <w:color w:val="auto"/>
          <w:szCs w:val="24"/>
        </w:rPr>
        <w:t>Fluxo de Pagamento Mensal</w:t>
      </w:r>
    </w:p>
    <w:p w:rsidR="0076629D" w:rsidRPr="004826DC" w:rsidRDefault="00FF74F9" w:rsidP="0076629D">
      <w:pPr>
        <w:pStyle w:val="Ttulo2"/>
        <w:keepNext w:val="0"/>
        <w:numPr>
          <w:ilvl w:val="1"/>
          <w:numId w:val="0"/>
        </w:numPr>
        <w:tabs>
          <w:tab w:val="clear" w:pos="1701"/>
        </w:tabs>
        <w:spacing w:before="200" w:line="276" w:lineRule="auto"/>
        <w:ind w:left="1286" w:right="0" w:hanging="576"/>
        <w:jc w:val="both"/>
        <w:rPr>
          <w:rFonts w:ascii="Calibri" w:hAnsi="Calibri"/>
          <w:b w:val="0"/>
          <w:color w:val="auto"/>
          <w:szCs w:val="24"/>
        </w:rPr>
      </w:pPr>
      <w:r w:rsidRPr="004826DC">
        <w:rPr>
          <w:rFonts w:ascii="Calibri" w:hAnsi="Calibri"/>
          <w:b w:val="0"/>
          <w:color w:val="auto"/>
          <w:szCs w:val="24"/>
        </w:rPr>
        <w:lastRenderedPageBreak/>
        <w:t>4.38</w:t>
      </w:r>
      <w:r w:rsidRPr="004826DC">
        <w:rPr>
          <w:rFonts w:ascii="Calibri" w:hAnsi="Calibri"/>
          <w:b w:val="0"/>
          <w:color w:val="auto"/>
          <w:szCs w:val="24"/>
        </w:rPr>
        <w:tab/>
      </w:r>
      <w:r w:rsidR="0076629D" w:rsidRPr="004826DC">
        <w:rPr>
          <w:rFonts w:ascii="Calibri" w:hAnsi="Calibri"/>
          <w:b w:val="0"/>
          <w:color w:val="auto"/>
          <w:szCs w:val="24"/>
        </w:rPr>
        <w:t xml:space="preserve">O pagamento à </w:t>
      </w:r>
      <w:r w:rsidR="00C4442C" w:rsidRPr="004826DC">
        <w:rPr>
          <w:rFonts w:ascii="Calibri" w:hAnsi="Calibri"/>
          <w:b w:val="0"/>
          <w:color w:val="auto"/>
          <w:szCs w:val="24"/>
        </w:rPr>
        <w:t>CONTRATADA</w:t>
      </w:r>
      <w:r w:rsidR="0076629D" w:rsidRPr="004826DC">
        <w:rPr>
          <w:rFonts w:ascii="Calibri" w:hAnsi="Calibri"/>
          <w:b w:val="0"/>
          <w:color w:val="auto"/>
          <w:szCs w:val="24"/>
        </w:rPr>
        <w:t xml:space="preserve"> será mensal e terá por base as OS ou releases concluídas e parcelas mensais das OS de sustentação com recebimento definitivo dentro do período de aferição. O período de aferição corresponde ao intervalo entre o 1º e o último dia do mês.</w:t>
      </w:r>
    </w:p>
    <w:p w:rsidR="0076629D" w:rsidRPr="004826DC" w:rsidRDefault="00FF74F9" w:rsidP="0076629D">
      <w:pPr>
        <w:pStyle w:val="Ttulo2"/>
        <w:keepNext w:val="0"/>
        <w:numPr>
          <w:ilvl w:val="1"/>
          <w:numId w:val="0"/>
        </w:numPr>
        <w:tabs>
          <w:tab w:val="clear" w:pos="1701"/>
        </w:tabs>
        <w:spacing w:before="200" w:line="276" w:lineRule="auto"/>
        <w:ind w:left="1286" w:right="0" w:hanging="576"/>
        <w:jc w:val="both"/>
        <w:rPr>
          <w:rFonts w:ascii="Calibri" w:hAnsi="Calibri"/>
          <w:b w:val="0"/>
          <w:color w:val="auto"/>
          <w:szCs w:val="24"/>
        </w:rPr>
      </w:pPr>
      <w:r w:rsidRPr="004826DC">
        <w:rPr>
          <w:rFonts w:ascii="Calibri" w:hAnsi="Calibri"/>
          <w:b w:val="0"/>
          <w:color w:val="auto"/>
          <w:szCs w:val="24"/>
        </w:rPr>
        <w:t>4.39</w:t>
      </w:r>
      <w:r w:rsidRPr="004826DC">
        <w:rPr>
          <w:rFonts w:ascii="Calibri" w:hAnsi="Calibri"/>
          <w:b w:val="0"/>
          <w:color w:val="auto"/>
          <w:szCs w:val="24"/>
        </w:rPr>
        <w:tab/>
      </w:r>
      <w:r w:rsidR="0076629D" w:rsidRPr="004826DC">
        <w:rPr>
          <w:rFonts w:ascii="Calibri" w:hAnsi="Calibri"/>
          <w:b w:val="0"/>
          <w:color w:val="auto"/>
          <w:szCs w:val="24"/>
        </w:rPr>
        <w:t xml:space="preserve">Mensalmente, em no máximo cinco dias úteis a contar do encerramento do período de aferição, a </w:t>
      </w:r>
      <w:r w:rsidR="00C4442C" w:rsidRPr="004826DC">
        <w:rPr>
          <w:rFonts w:ascii="Calibri" w:hAnsi="Calibri"/>
          <w:b w:val="0"/>
          <w:color w:val="auto"/>
          <w:szCs w:val="24"/>
        </w:rPr>
        <w:t>CONTRATADA</w:t>
      </w:r>
      <w:r w:rsidR="0076629D" w:rsidRPr="004826DC">
        <w:rPr>
          <w:rFonts w:ascii="Calibri" w:hAnsi="Calibri"/>
          <w:b w:val="0"/>
          <w:color w:val="auto"/>
          <w:szCs w:val="24"/>
        </w:rPr>
        <w:t xml:space="preserve"> deverá apresentar ao Fiscal Técnico do Contrato relatório de fechamento, relacionando as OS ou parcelas remuneráveis de OS concluídas e com termo de recebimento definitivo no período de aferição. Para, cada OS ou parcela, deverão ser indicados os níveis de serviço aferidos e os valores de remuneração calculados conforme previsto no contrato.</w:t>
      </w:r>
    </w:p>
    <w:p w:rsidR="0076629D" w:rsidRPr="004826DC" w:rsidRDefault="00FF74F9" w:rsidP="0076629D">
      <w:pPr>
        <w:pStyle w:val="Ttulo2"/>
        <w:keepNext w:val="0"/>
        <w:numPr>
          <w:ilvl w:val="1"/>
          <w:numId w:val="0"/>
        </w:numPr>
        <w:tabs>
          <w:tab w:val="clear" w:pos="1701"/>
        </w:tabs>
        <w:spacing w:before="200" w:line="276" w:lineRule="auto"/>
        <w:ind w:left="1286" w:right="0" w:hanging="576"/>
        <w:jc w:val="both"/>
        <w:rPr>
          <w:rFonts w:ascii="Calibri" w:hAnsi="Calibri"/>
          <w:b w:val="0"/>
          <w:color w:val="auto"/>
          <w:szCs w:val="24"/>
        </w:rPr>
      </w:pPr>
      <w:r w:rsidRPr="004826DC">
        <w:rPr>
          <w:rFonts w:ascii="Calibri" w:hAnsi="Calibri"/>
          <w:b w:val="0"/>
          <w:color w:val="auto"/>
          <w:szCs w:val="24"/>
        </w:rPr>
        <w:t>4.40</w:t>
      </w:r>
      <w:r w:rsidRPr="004826DC">
        <w:rPr>
          <w:rFonts w:ascii="Calibri" w:hAnsi="Calibri"/>
          <w:b w:val="0"/>
          <w:color w:val="auto"/>
          <w:szCs w:val="24"/>
        </w:rPr>
        <w:tab/>
      </w:r>
      <w:r w:rsidR="0076629D" w:rsidRPr="004826DC">
        <w:rPr>
          <w:rFonts w:ascii="Calibri" w:hAnsi="Calibri"/>
          <w:b w:val="0"/>
          <w:color w:val="auto"/>
          <w:szCs w:val="24"/>
        </w:rPr>
        <w:t xml:space="preserve">O TCU tem prazo de cinco dias úteis, contados do recebimento, para analisar e aprovar o relatório de fechamento entregue pela </w:t>
      </w:r>
      <w:r w:rsidR="00C4442C" w:rsidRPr="004826DC">
        <w:rPr>
          <w:rFonts w:ascii="Calibri" w:hAnsi="Calibri"/>
          <w:b w:val="0"/>
          <w:color w:val="auto"/>
          <w:szCs w:val="24"/>
        </w:rPr>
        <w:t>CONTRATADA</w:t>
      </w:r>
      <w:r w:rsidR="0076629D" w:rsidRPr="004826DC">
        <w:rPr>
          <w:rFonts w:ascii="Calibri" w:hAnsi="Calibri"/>
          <w:b w:val="0"/>
          <w:color w:val="auto"/>
          <w:szCs w:val="24"/>
        </w:rPr>
        <w:t>, bem como verificar o nível de serviço alcançado na execução das OS.</w:t>
      </w:r>
    </w:p>
    <w:p w:rsidR="0076629D" w:rsidRPr="004826DC" w:rsidRDefault="00FF74F9" w:rsidP="0076629D">
      <w:pPr>
        <w:pStyle w:val="Ttulo2"/>
        <w:keepNext w:val="0"/>
        <w:numPr>
          <w:ilvl w:val="1"/>
          <w:numId w:val="0"/>
        </w:numPr>
        <w:tabs>
          <w:tab w:val="clear" w:pos="1701"/>
        </w:tabs>
        <w:spacing w:before="200" w:line="276" w:lineRule="auto"/>
        <w:ind w:left="1286" w:right="0" w:hanging="576"/>
        <w:jc w:val="both"/>
        <w:rPr>
          <w:rFonts w:ascii="Calibri" w:hAnsi="Calibri"/>
          <w:b w:val="0"/>
          <w:color w:val="auto"/>
          <w:szCs w:val="24"/>
        </w:rPr>
      </w:pPr>
      <w:r w:rsidRPr="004826DC">
        <w:rPr>
          <w:rFonts w:ascii="Calibri" w:hAnsi="Calibri"/>
          <w:b w:val="0"/>
          <w:color w:val="auto"/>
          <w:szCs w:val="24"/>
        </w:rPr>
        <w:t>4.41</w:t>
      </w:r>
      <w:r w:rsidRPr="004826DC">
        <w:rPr>
          <w:rFonts w:ascii="Calibri" w:hAnsi="Calibri"/>
          <w:b w:val="0"/>
          <w:color w:val="auto"/>
          <w:szCs w:val="24"/>
        </w:rPr>
        <w:tab/>
      </w:r>
      <w:r w:rsidR="0076629D" w:rsidRPr="004826DC">
        <w:rPr>
          <w:rFonts w:ascii="Calibri" w:hAnsi="Calibri"/>
          <w:b w:val="0"/>
          <w:color w:val="auto"/>
          <w:szCs w:val="24"/>
        </w:rPr>
        <w:t xml:space="preserve">No caso de divergência nos valores apresentados no relatório, o Fiscal Técnico do Contrato discutirá juntamente com a </w:t>
      </w:r>
      <w:r w:rsidR="00C4442C" w:rsidRPr="004826DC">
        <w:rPr>
          <w:rFonts w:ascii="Calibri" w:hAnsi="Calibri"/>
          <w:b w:val="0"/>
          <w:color w:val="auto"/>
          <w:szCs w:val="24"/>
        </w:rPr>
        <w:t>CONTRATADA</w:t>
      </w:r>
      <w:r w:rsidR="0076629D" w:rsidRPr="004826DC">
        <w:rPr>
          <w:rFonts w:ascii="Calibri" w:hAnsi="Calibri"/>
          <w:b w:val="0"/>
          <w:color w:val="auto"/>
          <w:szCs w:val="24"/>
        </w:rPr>
        <w:t xml:space="preserve"> as correções necessárias e solicitará emissão de novo relatório de fechamento. A cada reapresentação do relatório, o TCU terá novo prazo de cinco dias úteis para analisá-lo.</w:t>
      </w:r>
    </w:p>
    <w:p w:rsidR="0076629D" w:rsidRPr="004826DC" w:rsidRDefault="00FF74F9" w:rsidP="0076629D">
      <w:pPr>
        <w:pStyle w:val="Ttulo2"/>
        <w:keepNext w:val="0"/>
        <w:numPr>
          <w:ilvl w:val="1"/>
          <w:numId w:val="0"/>
        </w:numPr>
        <w:tabs>
          <w:tab w:val="clear" w:pos="1701"/>
        </w:tabs>
        <w:spacing w:before="200" w:line="276" w:lineRule="auto"/>
        <w:ind w:left="1286" w:right="0" w:hanging="576"/>
        <w:jc w:val="both"/>
        <w:rPr>
          <w:rFonts w:ascii="Calibri" w:hAnsi="Calibri"/>
          <w:b w:val="0"/>
          <w:color w:val="auto"/>
          <w:szCs w:val="24"/>
        </w:rPr>
      </w:pPr>
      <w:r w:rsidRPr="004826DC">
        <w:rPr>
          <w:rFonts w:ascii="Calibri" w:hAnsi="Calibri"/>
          <w:b w:val="0"/>
          <w:color w:val="auto"/>
          <w:szCs w:val="24"/>
        </w:rPr>
        <w:t>4.42</w:t>
      </w:r>
      <w:r w:rsidRPr="004826DC">
        <w:rPr>
          <w:rFonts w:ascii="Calibri" w:hAnsi="Calibri"/>
          <w:b w:val="0"/>
          <w:color w:val="auto"/>
          <w:szCs w:val="24"/>
        </w:rPr>
        <w:tab/>
      </w:r>
      <w:r w:rsidR="0076629D" w:rsidRPr="004826DC">
        <w:rPr>
          <w:rFonts w:ascii="Calibri" w:hAnsi="Calibri"/>
          <w:b w:val="0"/>
          <w:color w:val="auto"/>
          <w:szCs w:val="24"/>
        </w:rPr>
        <w:t>A nota fiscal/fatura deverá ser emitida após aprovação do relatório de fechamento mensal por parte do TCU e deverá conter apenas os serviços efetivamente concluídos e recebidos definitivamente pelo Tribunal. O ateste da nota fiscal/fatura, para efeito de pagamento somente será feito após confrontação dos dados constantes da nota fiscal/fatura com os do referido relatório.</w:t>
      </w:r>
    </w:p>
    <w:p w:rsidR="0076629D" w:rsidRPr="004826DC" w:rsidRDefault="00FF74F9" w:rsidP="0076629D">
      <w:pPr>
        <w:pStyle w:val="Ttulo2"/>
        <w:keepNext w:val="0"/>
        <w:numPr>
          <w:ilvl w:val="1"/>
          <w:numId w:val="0"/>
        </w:numPr>
        <w:tabs>
          <w:tab w:val="clear" w:pos="1701"/>
        </w:tabs>
        <w:spacing w:before="200" w:line="276" w:lineRule="auto"/>
        <w:ind w:left="1286" w:right="0" w:hanging="576"/>
        <w:jc w:val="both"/>
        <w:rPr>
          <w:rFonts w:ascii="Calibri" w:hAnsi="Calibri"/>
          <w:color w:val="auto"/>
          <w:szCs w:val="24"/>
        </w:rPr>
      </w:pPr>
      <w:r w:rsidRPr="004826DC">
        <w:rPr>
          <w:rFonts w:ascii="Calibri" w:hAnsi="Calibri"/>
          <w:b w:val="0"/>
          <w:color w:val="auto"/>
          <w:szCs w:val="24"/>
        </w:rPr>
        <w:t>4.43</w:t>
      </w:r>
      <w:r w:rsidRPr="004826DC">
        <w:rPr>
          <w:rFonts w:ascii="Calibri" w:hAnsi="Calibri"/>
          <w:b w:val="0"/>
          <w:color w:val="auto"/>
          <w:szCs w:val="24"/>
        </w:rPr>
        <w:tab/>
      </w:r>
      <w:r w:rsidR="0076629D" w:rsidRPr="004826DC">
        <w:rPr>
          <w:rFonts w:ascii="Calibri" w:hAnsi="Calibri"/>
          <w:b w:val="0"/>
          <w:color w:val="auto"/>
          <w:szCs w:val="24"/>
        </w:rPr>
        <w:t>As condições referentes à liquidação e ao pagamento estão descritas em cláusula específica do contrato.</w:t>
      </w:r>
    </w:p>
    <w:p w:rsidR="0076629D" w:rsidRPr="004826DC" w:rsidRDefault="0076629D" w:rsidP="0076629D">
      <w:pPr>
        <w:pStyle w:val="SubttuloTR"/>
        <w:rPr>
          <w:rFonts w:ascii="Calibri" w:hAnsi="Calibri"/>
        </w:rPr>
      </w:pPr>
      <w:r w:rsidRPr="004826DC">
        <w:rPr>
          <w:rFonts w:ascii="Calibri" w:hAnsi="Calibri"/>
        </w:rPr>
        <w:t>Sanções</w:t>
      </w:r>
    </w:p>
    <w:p w:rsidR="0076629D" w:rsidRPr="004826DC" w:rsidRDefault="00FF74F9" w:rsidP="0076629D">
      <w:pPr>
        <w:pStyle w:val="Ttulo2"/>
        <w:keepNext w:val="0"/>
        <w:numPr>
          <w:ilvl w:val="1"/>
          <w:numId w:val="0"/>
        </w:numPr>
        <w:tabs>
          <w:tab w:val="clear" w:pos="1701"/>
        </w:tabs>
        <w:spacing w:before="200" w:line="276" w:lineRule="auto"/>
        <w:ind w:left="1286" w:right="0" w:hanging="576"/>
        <w:jc w:val="both"/>
        <w:rPr>
          <w:rFonts w:ascii="Calibri" w:hAnsi="Calibri"/>
          <w:color w:val="auto"/>
          <w:szCs w:val="24"/>
        </w:rPr>
      </w:pPr>
      <w:bookmarkStart w:id="21" w:name="_Toc265653933"/>
      <w:r w:rsidRPr="004826DC">
        <w:rPr>
          <w:rFonts w:ascii="Calibri" w:hAnsi="Calibri"/>
          <w:b w:val="0"/>
          <w:color w:val="auto"/>
          <w:szCs w:val="24"/>
        </w:rPr>
        <w:t>4.44</w:t>
      </w:r>
      <w:r w:rsidRPr="004826DC">
        <w:rPr>
          <w:rFonts w:ascii="Calibri" w:hAnsi="Calibri"/>
          <w:b w:val="0"/>
          <w:color w:val="auto"/>
          <w:szCs w:val="24"/>
        </w:rPr>
        <w:tab/>
      </w:r>
      <w:r w:rsidR="00DD47E9" w:rsidRPr="004826DC">
        <w:rPr>
          <w:rFonts w:ascii="Calibri" w:hAnsi="Calibri"/>
          <w:b w:val="0"/>
          <w:color w:val="auto"/>
          <w:szCs w:val="24"/>
        </w:rPr>
        <w:t>Nas hipóteses de inexecução total ou parcial dos serviços previstos no contrato, execução de serviço em desacordo com as regras contratuais, aplicação incorreta do fator de atendimento dos níveis de serviço no cálculo dos valores faturados ou de descumprimento de obrigação contratual, o Tribunal, garantida prévia defesa, poderá aplicar à CONTRATADA</w:t>
      </w:r>
      <w:r w:rsidR="0076629D" w:rsidRPr="004826DC">
        <w:rPr>
          <w:rFonts w:ascii="Calibri" w:hAnsi="Calibri"/>
          <w:b w:val="0"/>
          <w:color w:val="auto"/>
          <w:szCs w:val="24"/>
        </w:rPr>
        <w:t>:</w:t>
      </w:r>
      <w:bookmarkEnd w:id="21"/>
    </w:p>
    <w:p w:rsidR="00DD47E9" w:rsidRPr="004826DC" w:rsidRDefault="00DD47E9" w:rsidP="00DD47E9">
      <w:pPr>
        <w:pStyle w:val="Incisos"/>
        <w:numPr>
          <w:ilvl w:val="0"/>
          <w:numId w:val="16"/>
        </w:numPr>
        <w:ind w:left="1418" w:hanging="284"/>
        <w:rPr>
          <w:rFonts w:ascii="Calibri" w:hAnsi="Calibri"/>
        </w:rPr>
      </w:pPr>
      <w:r w:rsidRPr="004826DC">
        <w:rPr>
          <w:rFonts w:ascii="Calibri" w:hAnsi="Calibri"/>
        </w:rPr>
        <w:t>multa, aplicada sobre o valor total do contrato, equivalente a 0,5% (cinco décimos por cento), no caso de execução dos serviços com média mensal de fator de atendimento do nível de serviço inferior a 80% em três meses consecutivos ou 5 meses não consecutivos no intervalo de um ano;</w:t>
      </w:r>
    </w:p>
    <w:p w:rsidR="00DD47E9" w:rsidRPr="004826DC" w:rsidRDefault="00DD47E9" w:rsidP="00DD47E9">
      <w:pPr>
        <w:pStyle w:val="Incisos"/>
        <w:numPr>
          <w:ilvl w:val="0"/>
          <w:numId w:val="16"/>
        </w:numPr>
        <w:ind w:left="1418" w:hanging="284"/>
        <w:rPr>
          <w:rFonts w:ascii="Calibri" w:hAnsi="Calibri"/>
        </w:rPr>
      </w:pPr>
      <w:r w:rsidRPr="004826DC">
        <w:rPr>
          <w:rFonts w:ascii="Calibri" w:hAnsi="Calibri"/>
        </w:rPr>
        <w:lastRenderedPageBreak/>
        <w:t>multa, aplicada sobre o valor total do contrato, equivalente a 0,05% (cinco centésimos por cento) por dia de atraso superior a 30 dias na realização da estimativa ou do planejamento de determinada OS;</w:t>
      </w:r>
    </w:p>
    <w:p w:rsidR="00DD47E9" w:rsidRPr="004826DC" w:rsidRDefault="00DD47E9" w:rsidP="00DD47E9">
      <w:pPr>
        <w:pStyle w:val="Incisos"/>
        <w:numPr>
          <w:ilvl w:val="0"/>
          <w:numId w:val="16"/>
        </w:numPr>
        <w:ind w:left="1418" w:hanging="284"/>
        <w:rPr>
          <w:rFonts w:ascii="Calibri" w:hAnsi="Calibri"/>
        </w:rPr>
      </w:pPr>
      <w:r w:rsidRPr="004826DC">
        <w:rPr>
          <w:rFonts w:ascii="Calibri" w:hAnsi="Calibri"/>
        </w:rPr>
        <w:t>multa, aplicada sobre o valor da OS, equivalente a 1% (um por cento) por dia de atraso superior a 30 dias na execução de determinada OS;</w:t>
      </w:r>
    </w:p>
    <w:p w:rsidR="00DD47E9" w:rsidRPr="004826DC" w:rsidRDefault="00DD47E9" w:rsidP="00DD47E9">
      <w:pPr>
        <w:pStyle w:val="Incisos"/>
        <w:numPr>
          <w:ilvl w:val="0"/>
          <w:numId w:val="16"/>
        </w:numPr>
        <w:ind w:left="1418" w:hanging="284"/>
        <w:rPr>
          <w:rFonts w:ascii="Calibri" w:hAnsi="Calibri"/>
        </w:rPr>
      </w:pPr>
      <w:r w:rsidRPr="004826DC">
        <w:rPr>
          <w:rFonts w:ascii="Calibri" w:hAnsi="Calibri"/>
        </w:rPr>
        <w:t>multa, aplicada sobre o valor mensal da sustentação, equivalente a 10% (dez por cento), no caso de execução dos serviços de sustentação de uma mesma aplicação com fator de atendimento do nível de serviço inferior a 80% em três meses consecutivos ou cinco meses não consecutivos no intervalo de um ano;</w:t>
      </w:r>
    </w:p>
    <w:p w:rsidR="00A257A3" w:rsidRPr="004826DC" w:rsidRDefault="00A257A3" w:rsidP="00A257A3">
      <w:pPr>
        <w:autoSpaceDE w:val="0"/>
        <w:autoSpaceDN w:val="0"/>
        <w:adjustRightInd w:val="0"/>
        <w:rPr>
          <w:rFonts w:ascii="Arial" w:hAnsi="Arial" w:cs="Arial"/>
          <w:sz w:val="24"/>
          <w:szCs w:val="24"/>
        </w:rPr>
      </w:pPr>
    </w:p>
    <w:p w:rsidR="00DD47E9" w:rsidRPr="004826DC" w:rsidRDefault="00A257A3" w:rsidP="00A257A3">
      <w:pPr>
        <w:pStyle w:val="Incisos"/>
        <w:numPr>
          <w:ilvl w:val="0"/>
          <w:numId w:val="16"/>
        </w:numPr>
        <w:ind w:left="1418" w:hanging="284"/>
        <w:rPr>
          <w:rFonts w:ascii="Calibri" w:hAnsi="Calibri"/>
        </w:rPr>
      </w:pPr>
      <w:r w:rsidRPr="004826DC">
        <w:rPr>
          <w:bCs w:val="0"/>
          <w:lang w:eastAsia="pt-BR" w:bidi="ar-SA"/>
        </w:rPr>
        <w:t xml:space="preserve"> </w:t>
      </w:r>
      <w:r w:rsidRPr="004826DC">
        <w:rPr>
          <w:rFonts w:ascii="Calibri" w:hAnsi="Calibri"/>
        </w:rPr>
        <w:t>multa, aplicada sobre o valor total do contrato, equivalente a 0, 01% (um centésimo por cento), por dia de atraso, até o trigésimo dia, na comprovação da qualificação em processos de software referida no item 5.7. Após o trigésimo dia o percentual da multa será de 0,1% (um décimo por cento) do valor do contrato, por dia de atraso;</w:t>
      </w:r>
    </w:p>
    <w:p w:rsidR="0076629D" w:rsidRPr="004826DC" w:rsidRDefault="00DD47E9" w:rsidP="00DD47E9">
      <w:pPr>
        <w:pStyle w:val="Incisos"/>
        <w:numPr>
          <w:ilvl w:val="0"/>
          <w:numId w:val="16"/>
        </w:numPr>
        <w:ind w:left="1418" w:hanging="284"/>
        <w:rPr>
          <w:rFonts w:ascii="Calibri" w:hAnsi="Calibri"/>
        </w:rPr>
      </w:pPr>
      <w:r w:rsidRPr="004826DC">
        <w:rPr>
          <w:rFonts w:ascii="Calibri" w:hAnsi="Calibri"/>
        </w:rPr>
        <w:t>multa, aplicada sobre o valor total do contrato, equivalente a 0,1% (um décimo por cento), por descumprimento de obrigações previstas no contrato e  não elencadas nesta seção.</w:t>
      </w:r>
    </w:p>
    <w:p w:rsidR="002C2932" w:rsidRPr="004826DC" w:rsidRDefault="002C2932" w:rsidP="002C2932">
      <w:pPr>
        <w:pStyle w:val="Incisos"/>
        <w:numPr>
          <w:ilvl w:val="0"/>
          <w:numId w:val="16"/>
        </w:numPr>
        <w:ind w:left="1418" w:hanging="284"/>
        <w:rPr>
          <w:rFonts w:ascii="Calibri" w:hAnsi="Calibri"/>
        </w:rPr>
      </w:pPr>
      <w:r w:rsidRPr="004826DC">
        <w:rPr>
          <w:rFonts w:ascii="Calibri" w:hAnsi="Calibri"/>
        </w:rPr>
        <w:t xml:space="preserve">multa, aplicada sobre o valor total do contrato, equivalente a 0,03% (três centésimos por cento), por dia de atraso no início da execução do serviço; </w:t>
      </w:r>
    </w:p>
    <w:p w:rsidR="002C2932" w:rsidRPr="004826DC" w:rsidRDefault="002C2932" w:rsidP="002C2932">
      <w:pPr>
        <w:pStyle w:val="Incisos"/>
        <w:numPr>
          <w:ilvl w:val="0"/>
          <w:numId w:val="16"/>
        </w:numPr>
        <w:ind w:left="1418" w:hanging="284"/>
        <w:rPr>
          <w:rFonts w:ascii="Calibri" w:hAnsi="Calibri"/>
        </w:rPr>
      </w:pPr>
      <w:r w:rsidRPr="004826DC">
        <w:rPr>
          <w:rFonts w:ascii="Calibri" w:hAnsi="Calibri"/>
        </w:rPr>
        <w:t xml:space="preserve">multa, aplicada sobre o valor total do contrato, equivalente a 10% (dez por cento), por inexecução parcial do objeto do contrato; </w:t>
      </w:r>
    </w:p>
    <w:p w:rsidR="002C2932" w:rsidRPr="004826DC" w:rsidRDefault="002C2932" w:rsidP="002C2932">
      <w:pPr>
        <w:pStyle w:val="Incisos"/>
        <w:numPr>
          <w:ilvl w:val="0"/>
          <w:numId w:val="16"/>
        </w:numPr>
        <w:ind w:left="1418" w:hanging="284"/>
        <w:rPr>
          <w:rFonts w:ascii="Calibri" w:hAnsi="Calibri"/>
        </w:rPr>
      </w:pPr>
      <w:r w:rsidRPr="004826DC">
        <w:rPr>
          <w:rFonts w:ascii="Calibri" w:hAnsi="Calibri"/>
        </w:rPr>
        <w:t>multa, aplicada sobre o valor total do contrato, equivalente a 30% (trinta por cento), por inexecução total do objeto do contrato</w:t>
      </w:r>
      <w:r w:rsidR="005E1CA7" w:rsidRPr="004826DC">
        <w:rPr>
          <w:rFonts w:ascii="Calibri" w:hAnsi="Calibri"/>
        </w:rPr>
        <w:t>.</w:t>
      </w:r>
    </w:p>
    <w:p w:rsidR="0076629D" w:rsidRPr="004826DC" w:rsidRDefault="00FF74F9" w:rsidP="0076629D">
      <w:pPr>
        <w:pStyle w:val="Ttulo2"/>
        <w:keepNext w:val="0"/>
        <w:numPr>
          <w:ilvl w:val="1"/>
          <w:numId w:val="0"/>
        </w:numPr>
        <w:tabs>
          <w:tab w:val="clear" w:pos="1701"/>
        </w:tabs>
        <w:spacing w:before="200" w:line="276" w:lineRule="auto"/>
        <w:ind w:left="1286" w:right="0" w:hanging="576"/>
        <w:jc w:val="both"/>
        <w:rPr>
          <w:rFonts w:ascii="Calibri" w:hAnsi="Calibri"/>
          <w:color w:val="auto"/>
          <w:szCs w:val="24"/>
        </w:rPr>
      </w:pPr>
      <w:r w:rsidRPr="004826DC">
        <w:rPr>
          <w:rFonts w:ascii="Calibri" w:hAnsi="Calibri"/>
          <w:b w:val="0"/>
          <w:color w:val="auto"/>
          <w:szCs w:val="24"/>
        </w:rPr>
        <w:t>4.45</w:t>
      </w:r>
      <w:r w:rsidRPr="004826DC">
        <w:rPr>
          <w:rFonts w:ascii="Calibri" w:hAnsi="Calibri"/>
          <w:b w:val="0"/>
          <w:color w:val="auto"/>
          <w:szCs w:val="24"/>
        </w:rPr>
        <w:tab/>
      </w:r>
      <w:r w:rsidR="00DD47E9" w:rsidRPr="004826DC">
        <w:rPr>
          <w:rFonts w:ascii="Calibri" w:hAnsi="Calibri"/>
          <w:b w:val="0"/>
          <w:color w:val="auto"/>
          <w:szCs w:val="24"/>
        </w:rPr>
        <w:t>A inexecução total do contrato nas condições previstas neste termo de referência e, a critério do TCU, descumprimentos de condições contratuais, reiteradas aplicações de multas ou ainda sistemáticos descumprimentos dos níveis de serviço, sem adoção tempestiva das medidas saneadoras solicitadas pelo TCU, podem ensejar:</w:t>
      </w:r>
    </w:p>
    <w:p w:rsidR="0076629D" w:rsidRPr="004826DC" w:rsidRDefault="0076629D" w:rsidP="00B727DF">
      <w:pPr>
        <w:pStyle w:val="Incisos"/>
        <w:numPr>
          <w:ilvl w:val="0"/>
          <w:numId w:val="17"/>
        </w:numPr>
        <w:ind w:left="1418" w:hanging="284"/>
        <w:rPr>
          <w:rFonts w:ascii="Calibri" w:hAnsi="Calibri"/>
        </w:rPr>
      </w:pPr>
      <w:r w:rsidRPr="004826DC">
        <w:rPr>
          <w:rFonts w:ascii="Calibri" w:hAnsi="Calibri"/>
        </w:rPr>
        <w:t>rescisão contratual;</w:t>
      </w:r>
    </w:p>
    <w:p w:rsidR="0076629D" w:rsidRPr="004826DC" w:rsidRDefault="00DD47E9" w:rsidP="00B727DF">
      <w:pPr>
        <w:pStyle w:val="Incisos"/>
        <w:numPr>
          <w:ilvl w:val="0"/>
          <w:numId w:val="17"/>
        </w:numPr>
        <w:ind w:left="1418" w:hanging="284"/>
        <w:rPr>
          <w:rFonts w:ascii="Calibri" w:hAnsi="Calibri"/>
        </w:rPr>
      </w:pPr>
      <w:r w:rsidRPr="004826DC">
        <w:rPr>
          <w:rFonts w:ascii="Calibri" w:hAnsi="Calibri"/>
        </w:rPr>
        <w:t>sanção de impedimento de licitar e contratar com a União e descredenciamento no Sicaf e no cadastro de fornecedores do TCU.</w:t>
      </w:r>
      <w:r w:rsidR="0076629D" w:rsidRPr="004826DC">
        <w:rPr>
          <w:rFonts w:ascii="Calibri" w:hAnsi="Calibri"/>
        </w:rPr>
        <w:t xml:space="preserve"> </w:t>
      </w:r>
    </w:p>
    <w:p w:rsidR="00DD47E9" w:rsidRPr="004826DC" w:rsidRDefault="00FF74F9" w:rsidP="00DD47E9">
      <w:pPr>
        <w:pStyle w:val="Ttulo2"/>
        <w:keepNext w:val="0"/>
        <w:numPr>
          <w:ilvl w:val="1"/>
          <w:numId w:val="0"/>
        </w:numPr>
        <w:tabs>
          <w:tab w:val="clear" w:pos="1701"/>
        </w:tabs>
        <w:spacing w:before="200" w:line="276" w:lineRule="auto"/>
        <w:ind w:left="1286" w:right="0" w:hanging="576"/>
        <w:jc w:val="both"/>
        <w:rPr>
          <w:rFonts w:ascii="Calibri" w:hAnsi="Calibri"/>
          <w:b w:val="0"/>
          <w:color w:val="auto"/>
          <w:szCs w:val="24"/>
        </w:rPr>
      </w:pPr>
      <w:bookmarkStart w:id="22" w:name="_Toc265653936"/>
      <w:r w:rsidRPr="004826DC">
        <w:rPr>
          <w:rFonts w:ascii="Calibri" w:hAnsi="Calibri"/>
          <w:b w:val="0"/>
          <w:color w:val="auto"/>
          <w:szCs w:val="24"/>
        </w:rPr>
        <w:t>4.46</w:t>
      </w:r>
      <w:r w:rsidRPr="004826DC">
        <w:rPr>
          <w:rFonts w:ascii="Calibri" w:hAnsi="Calibri"/>
          <w:b w:val="0"/>
          <w:color w:val="auto"/>
          <w:szCs w:val="24"/>
        </w:rPr>
        <w:tab/>
      </w:r>
      <w:bookmarkEnd w:id="22"/>
      <w:r w:rsidR="00DD47E9" w:rsidRPr="004826DC">
        <w:rPr>
          <w:rFonts w:ascii="Calibri" w:hAnsi="Calibri"/>
          <w:b w:val="0"/>
          <w:color w:val="auto"/>
          <w:szCs w:val="24"/>
        </w:rPr>
        <w:t xml:space="preserve">As sanções previstas neste Termo de Referência e no contrato podem ser aplicadas cumulativamente e não têm caráter compensatório. Portanto, não isentam a CONTRATADA da obrigação de indenizar eventuais perdas e danos. Adicionalmente, </w:t>
      </w:r>
      <w:r w:rsidR="00DD47E9" w:rsidRPr="004826DC">
        <w:rPr>
          <w:rFonts w:ascii="Calibri" w:hAnsi="Calibri"/>
          <w:b w:val="0"/>
          <w:color w:val="auto"/>
          <w:szCs w:val="24"/>
        </w:rPr>
        <w:lastRenderedPageBreak/>
        <w:t>dependendo da gravidade, a CONTRATADA poderá estar sujeita a outras sanções previstas em lei.</w:t>
      </w:r>
    </w:p>
    <w:p w:rsidR="0076629D" w:rsidRPr="004826DC" w:rsidRDefault="00DD47E9" w:rsidP="00DD47E9">
      <w:pPr>
        <w:pStyle w:val="Ttulo2"/>
        <w:keepNext w:val="0"/>
        <w:numPr>
          <w:ilvl w:val="1"/>
          <w:numId w:val="0"/>
        </w:numPr>
        <w:tabs>
          <w:tab w:val="clear" w:pos="1701"/>
        </w:tabs>
        <w:spacing w:before="200" w:line="276" w:lineRule="auto"/>
        <w:ind w:left="1286" w:right="0" w:hanging="576"/>
        <w:jc w:val="both"/>
        <w:rPr>
          <w:rFonts w:ascii="Calibri" w:hAnsi="Calibri"/>
          <w:color w:val="auto"/>
          <w:szCs w:val="24"/>
        </w:rPr>
      </w:pPr>
      <w:bookmarkStart w:id="23" w:name="_Toc265653937"/>
      <w:r w:rsidRPr="004826DC">
        <w:rPr>
          <w:rFonts w:ascii="Calibri" w:hAnsi="Calibri"/>
          <w:b w:val="0"/>
          <w:color w:val="auto"/>
          <w:szCs w:val="24"/>
        </w:rPr>
        <w:t>4.47</w:t>
      </w:r>
      <w:r w:rsidRPr="004826DC">
        <w:rPr>
          <w:rFonts w:ascii="Calibri" w:hAnsi="Calibri"/>
          <w:b w:val="0"/>
          <w:color w:val="auto"/>
          <w:szCs w:val="24"/>
        </w:rPr>
        <w:tab/>
        <w:t>As sanções aplicadas à CONTRATADA ou prejuízos por ela causados poderão ser deduzidos da garantia de execução do contrato e de créditos a ela devidos, assim como cobrados direta ou judicialmente.</w:t>
      </w:r>
      <w:bookmarkEnd w:id="23"/>
    </w:p>
    <w:p w:rsidR="0076629D" w:rsidRPr="004826DC" w:rsidRDefault="00FD3D28" w:rsidP="0076629D">
      <w:pPr>
        <w:pStyle w:val="Ttulo1"/>
        <w:keepNext w:val="0"/>
        <w:spacing w:before="480" w:after="0" w:line="276" w:lineRule="auto"/>
        <w:ind w:left="432" w:hanging="432"/>
        <w:contextualSpacing/>
        <w:jc w:val="both"/>
        <w:rPr>
          <w:rFonts w:ascii="Calibri" w:hAnsi="Calibri"/>
          <w:sz w:val="24"/>
          <w:szCs w:val="24"/>
        </w:rPr>
      </w:pPr>
      <w:r w:rsidRPr="004826DC">
        <w:rPr>
          <w:rFonts w:ascii="Calibri" w:hAnsi="Calibri"/>
          <w:sz w:val="24"/>
          <w:szCs w:val="24"/>
        </w:rPr>
        <w:t>5</w:t>
      </w:r>
      <w:r w:rsidRPr="004826DC">
        <w:rPr>
          <w:rFonts w:ascii="Calibri" w:hAnsi="Calibri"/>
          <w:sz w:val="24"/>
          <w:szCs w:val="24"/>
        </w:rPr>
        <w:tab/>
      </w:r>
      <w:r w:rsidR="0076629D" w:rsidRPr="004826DC">
        <w:rPr>
          <w:rFonts w:ascii="Calibri" w:hAnsi="Calibri"/>
          <w:sz w:val="24"/>
          <w:szCs w:val="24"/>
        </w:rPr>
        <w:t>Critérios de seleção do fornecedor</w:t>
      </w:r>
    </w:p>
    <w:p w:rsidR="0076629D" w:rsidRPr="004826DC" w:rsidRDefault="0076629D" w:rsidP="0076629D">
      <w:pPr>
        <w:pStyle w:val="SubttuloTR"/>
        <w:rPr>
          <w:rFonts w:ascii="Calibri" w:hAnsi="Calibri"/>
        </w:rPr>
      </w:pPr>
      <w:r w:rsidRPr="004826DC">
        <w:rPr>
          <w:rFonts w:ascii="Calibri" w:hAnsi="Calibri"/>
        </w:rPr>
        <w:t>Vistoria</w:t>
      </w:r>
    </w:p>
    <w:p w:rsidR="0076629D" w:rsidRPr="004826DC" w:rsidRDefault="00FD3D28" w:rsidP="0076629D">
      <w:pPr>
        <w:pStyle w:val="Ttulo2"/>
        <w:keepNext w:val="0"/>
        <w:numPr>
          <w:ilvl w:val="1"/>
          <w:numId w:val="0"/>
        </w:numPr>
        <w:tabs>
          <w:tab w:val="clear" w:pos="1701"/>
        </w:tabs>
        <w:spacing w:before="200" w:line="276" w:lineRule="auto"/>
        <w:ind w:left="1286" w:right="0" w:hanging="576"/>
        <w:jc w:val="both"/>
        <w:rPr>
          <w:rFonts w:ascii="Calibri" w:hAnsi="Calibri"/>
          <w:b w:val="0"/>
          <w:color w:val="auto"/>
          <w:szCs w:val="24"/>
        </w:rPr>
      </w:pPr>
      <w:r w:rsidRPr="004826DC">
        <w:rPr>
          <w:rFonts w:ascii="Calibri" w:hAnsi="Calibri"/>
          <w:b w:val="0"/>
          <w:color w:val="auto"/>
          <w:szCs w:val="24"/>
        </w:rPr>
        <w:t>5.1</w:t>
      </w:r>
      <w:r w:rsidRPr="004826DC">
        <w:rPr>
          <w:rFonts w:ascii="Calibri" w:hAnsi="Calibri"/>
          <w:b w:val="0"/>
          <w:color w:val="auto"/>
          <w:szCs w:val="24"/>
        </w:rPr>
        <w:tab/>
      </w:r>
      <w:r w:rsidR="0076629D" w:rsidRPr="004826DC">
        <w:rPr>
          <w:rFonts w:ascii="Calibri" w:hAnsi="Calibri"/>
          <w:b w:val="0"/>
          <w:color w:val="auto"/>
          <w:szCs w:val="24"/>
        </w:rPr>
        <w:t>Durante o prazo de elaboração de propostas e para fins de habilitação no certame, os licitantes deverão realizar vistoria técnica nas instalações do Tribunal de Contas da União em Brasília-DF. As visitas serão acompanhadas por técnicos do Tribunal e será emitida declaração de vistoria em nome do licitante, necessária para fins de habilitação no processo licitatório. Para tanto, pede-se aos licitantes interessados que tragam declaração de vistoria em nome do licitante, com duas cópias, conforme modelo especificado no Anexo XIX (Modelo de Declaração de Vistoria), em papel timbrado e assinado por representante legal da empresa.</w:t>
      </w:r>
    </w:p>
    <w:p w:rsidR="0076629D" w:rsidRPr="004826DC" w:rsidRDefault="00FD3D28" w:rsidP="0076629D">
      <w:pPr>
        <w:pStyle w:val="Ttulo2"/>
        <w:keepNext w:val="0"/>
        <w:numPr>
          <w:ilvl w:val="1"/>
          <w:numId w:val="0"/>
        </w:numPr>
        <w:tabs>
          <w:tab w:val="clear" w:pos="1701"/>
        </w:tabs>
        <w:spacing w:before="200" w:line="276" w:lineRule="auto"/>
        <w:ind w:left="1286" w:right="0" w:hanging="576"/>
        <w:jc w:val="both"/>
        <w:rPr>
          <w:rFonts w:ascii="Calibri" w:hAnsi="Calibri"/>
          <w:b w:val="0"/>
          <w:color w:val="auto"/>
          <w:szCs w:val="24"/>
        </w:rPr>
      </w:pPr>
      <w:r w:rsidRPr="004826DC">
        <w:rPr>
          <w:rFonts w:ascii="Calibri" w:hAnsi="Calibri"/>
          <w:b w:val="0"/>
          <w:color w:val="auto"/>
          <w:szCs w:val="24"/>
        </w:rPr>
        <w:t>5.2</w:t>
      </w:r>
      <w:r w:rsidRPr="004826DC">
        <w:rPr>
          <w:rFonts w:ascii="Calibri" w:hAnsi="Calibri"/>
          <w:b w:val="0"/>
          <w:color w:val="auto"/>
          <w:szCs w:val="24"/>
        </w:rPr>
        <w:tab/>
      </w:r>
      <w:r w:rsidR="0076629D" w:rsidRPr="004826DC">
        <w:rPr>
          <w:rFonts w:ascii="Calibri" w:hAnsi="Calibri"/>
          <w:b w:val="0"/>
          <w:color w:val="auto"/>
          <w:szCs w:val="24"/>
        </w:rPr>
        <w:t xml:space="preserve">A vistoria constitui importante insumo para a elaboração das propostas pelas licitantes, uma vez que os detalhes do ambiente tecnológico podem influenciar os custos envolvidos no fornecimento dos serviços. No ato da vistoria, o licitante receberá, entre outras, informações sobre estrutura organizacional, competências e funcionamento da área de tecnologia da informação do Tribunal, Política Corporativa de Segurança da Informação do TCU e normativos correlatos e sobre templates dos artefatos a serem gerados na execução dos serviços. Nessa oportunidade, será apresentado </w:t>
      </w:r>
      <w:r w:rsidRPr="004826DC">
        <w:rPr>
          <w:rFonts w:ascii="Calibri" w:hAnsi="Calibri"/>
          <w:b w:val="0"/>
          <w:color w:val="auto"/>
          <w:szCs w:val="24"/>
        </w:rPr>
        <w:t>aos</w:t>
      </w:r>
      <w:r w:rsidR="0076629D" w:rsidRPr="004826DC">
        <w:rPr>
          <w:rFonts w:ascii="Calibri" w:hAnsi="Calibri"/>
          <w:b w:val="0"/>
          <w:color w:val="auto"/>
          <w:szCs w:val="24"/>
        </w:rPr>
        <w:t xml:space="preserve"> licitantes o processo de trabalho a ser utilizado, bem como o ambiente técnico sobre o qual os serviços serão executados e as restrições de segurança às quais estarão submetidas durante a execução do contrato.</w:t>
      </w:r>
    </w:p>
    <w:p w:rsidR="0076629D" w:rsidRPr="004826DC" w:rsidRDefault="00FD3D28" w:rsidP="0076629D">
      <w:pPr>
        <w:pStyle w:val="Ttulo2"/>
        <w:keepNext w:val="0"/>
        <w:numPr>
          <w:ilvl w:val="1"/>
          <w:numId w:val="0"/>
        </w:numPr>
        <w:tabs>
          <w:tab w:val="clear" w:pos="1701"/>
        </w:tabs>
        <w:spacing w:before="200" w:line="276" w:lineRule="auto"/>
        <w:ind w:left="1286" w:right="0" w:hanging="576"/>
        <w:jc w:val="both"/>
        <w:rPr>
          <w:rFonts w:ascii="Calibri" w:hAnsi="Calibri"/>
          <w:b w:val="0"/>
          <w:color w:val="auto"/>
          <w:szCs w:val="24"/>
        </w:rPr>
      </w:pPr>
      <w:r w:rsidRPr="004826DC">
        <w:rPr>
          <w:rFonts w:ascii="Calibri" w:hAnsi="Calibri"/>
          <w:b w:val="0"/>
          <w:color w:val="auto"/>
          <w:szCs w:val="24"/>
        </w:rPr>
        <w:t>5.3</w:t>
      </w:r>
      <w:r w:rsidRPr="004826DC">
        <w:rPr>
          <w:rFonts w:ascii="Calibri" w:hAnsi="Calibri"/>
          <w:b w:val="0"/>
          <w:color w:val="auto"/>
          <w:szCs w:val="24"/>
        </w:rPr>
        <w:tab/>
      </w:r>
      <w:r w:rsidR="0076629D" w:rsidRPr="004826DC">
        <w:rPr>
          <w:rFonts w:ascii="Calibri" w:hAnsi="Calibri"/>
          <w:b w:val="0"/>
          <w:color w:val="auto"/>
          <w:szCs w:val="24"/>
        </w:rPr>
        <w:t>Adicionalmente, durante a vistoria, serão sanadas eventuais dúvidas sobre a arquitetura de referência do TCU. Os esclarecimentos prestados durante a vistoria serão repassados a todas às licitantes.</w:t>
      </w:r>
    </w:p>
    <w:p w:rsidR="0076629D" w:rsidRPr="004826DC" w:rsidRDefault="00FD3D28" w:rsidP="0076629D">
      <w:pPr>
        <w:pStyle w:val="Ttulo2"/>
        <w:keepNext w:val="0"/>
        <w:numPr>
          <w:ilvl w:val="1"/>
          <w:numId w:val="0"/>
        </w:numPr>
        <w:tabs>
          <w:tab w:val="clear" w:pos="1701"/>
        </w:tabs>
        <w:spacing w:before="200" w:line="276" w:lineRule="auto"/>
        <w:ind w:left="1286" w:right="0" w:hanging="576"/>
        <w:jc w:val="both"/>
        <w:rPr>
          <w:rFonts w:ascii="Calibri" w:hAnsi="Calibri"/>
          <w:b w:val="0"/>
          <w:color w:val="auto"/>
          <w:szCs w:val="24"/>
        </w:rPr>
      </w:pPr>
      <w:r w:rsidRPr="004826DC">
        <w:rPr>
          <w:rFonts w:ascii="Calibri" w:hAnsi="Calibri"/>
          <w:b w:val="0"/>
          <w:color w:val="auto"/>
          <w:szCs w:val="24"/>
        </w:rPr>
        <w:t>5.4</w:t>
      </w:r>
      <w:r w:rsidRPr="004826DC">
        <w:rPr>
          <w:rFonts w:ascii="Calibri" w:hAnsi="Calibri"/>
          <w:b w:val="0"/>
          <w:color w:val="auto"/>
          <w:szCs w:val="24"/>
        </w:rPr>
        <w:tab/>
      </w:r>
      <w:r w:rsidR="0076629D" w:rsidRPr="004826DC">
        <w:rPr>
          <w:rFonts w:ascii="Calibri" w:hAnsi="Calibri"/>
          <w:b w:val="0"/>
          <w:color w:val="auto"/>
          <w:szCs w:val="24"/>
        </w:rPr>
        <w:t>No ato da vistoria, o licitante assinará termo de compromisso de confidencialidade de informações. O representante da empresa que participará da vistoria deverá portar procuração para tanto com firma reconhecida em cartório.</w:t>
      </w:r>
    </w:p>
    <w:p w:rsidR="0076629D" w:rsidRPr="004826DC" w:rsidRDefault="00FD3D28" w:rsidP="0076629D">
      <w:pPr>
        <w:pStyle w:val="Ttulo2"/>
        <w:keepNext w:val="0"/>
        <w:numPr>
          <w:ilvl w:val="1"/>
          <w:numId w:val="0"/>
        </w:numPr>
        <w:tabs>
          <w:tab w:val="clear" w:pos="1701"/>
        </w:tabs>
        <w:spacing w:before="200" w:line="276" w:lineRule="auto"/>
        <w:ind w:left="1286" w:right="0" w:hanging="576"/>
        <w:jc w:val="both"/>
        <w:rPr>
          <w:rFonts w:ascii="Calibri" w:hAnsi="Calibri"/>
          <w:b w:val="0"/>
          <w:color w:val="auto"/>
          <w:szCs w:val="24"/>
        </w:rPr>
      </w:pPr>
      <w:r w:rsidRPr="004826DC">
        <w:rPr>
          <w:rFonts w:ascii="Calibri" w:hAnsi="Calibri"/>
          <w:b w:val="0"/>
          <w:color w:val="auto"/>
          <w:szCs w:val="24"/>
        </w:rPr>
        <w:t>5.5</w:t>
      </w:r>
      <w:r w:rsidRPr="004826DC">
        <w:rPr>
          <w:rFonts w:ascii="Calibri" w:hAnsi="Calibri"/>
          <w:b w:val="0"/>
          <w:color w:val="auto"/>
          <w:szCs w:val="24"/>
        </w:rPr>
        <w:tab/>
      </w:r>
      <w:r w:rsidR="0076629D" w:rsidRPr="004826DC">
        <w:rPr>
          <w:rFonts w:ascii="Calibri" w:hAnsi="Calibri"/>
          <w:b w:val="0"/>
          <w:color w:val="auto"/>
          <w:szCs w:val="24"/>
        </w:rPr>
        <w:t xml:space="preserve">A vistoria deverá ser agendada junto à Secretaria de Soluções de TI do Tribunal de Contas da União por meio do endereço eletrônico: </w:t>
      </w:r>
      <w:hyperlink r:id="rId16" w:history="1">
        <w:r w:rsidR="0076629D" w:rsidRPr="004826DC">
          <w:rPr>
            <w:rFonts w:ascii="Calibri" w:hAnsi="Calibri"/>
            <w:b w:val="0"/>
            <w:color w:val="auto"/>
          </w:rPr>
          <w:t>sti@tcu.gov.br</w:t>
        </w:r>
      </w:hyperlink>
      <w:r w:rsidR="0076629D" w:rsidRPr="004826DC">
        <w:rPr>
          <w:rFonts w:ascii="Calibri" w:hAnsi="Calibri"/>
          <w:b w:val="0"/>
          <w:color w:val="auto"/>
          <w:szCs w:val="24"/>
        </w:rPr>
        <w:t>.</w:t>
      </w:r>
    </w:p>
    <w:p w:rsidR="0076629D" w:rsidRPr="004826DC" w:rsidRDefault="00FD3D28" w:rsidP="0076629D">
      <w:pPr>
        <w:pStyle w:val="Ttulo2"/>
        <w:keepNext w:val="0"/>
        <w:numPr>
          <w:ilvl w:val="1"/>
          <w:numId w:val="0"/>
        </w:numPr>
        <w:tabs>
          <w:tab w:val="clear" w:pos="1701"/>
        </w:tabs>
        <w:spacing w:before="200" w:line="276" w:lineRule="auto"/>
        <w:ind w:left="1286" w:right="0" w:hanging="576"/>
        <w:jc w:val="both"/>
        <w:rPr>
          <w:rFonts w:ascii="Calibri" w:hAnsi="Calibri"/>
          <w:b w:val="0"/>
          <w:color w:val="auto"/>
          <w:szCs w:val="24"/>
        </w:rPr>
      </w:pPr>
      <w:r w:rsidRPr="004826DC">
        <w:rPr>
          <w:rFonts w:ascii="Calibri" w:hAnsi="Calibri"/>
          <w:b w:val="0"/>
          <w:color w:val="auto"/>
          <w:szCs w:val="24"/>
        </w:rPr>
        <w:lastRenderedPageBreak/>
        <w:t>5.6</w:t>
      </w:r>
      <w:r w:rsidRPr="004826DC">
        <w:rPr>
          <w:rFonts w:ascii="Calibri" w:hAnsi="Calibri"/>
          <w:b w:val="0"/>
          <w:color w:val="auto"/>
          <w:szCs w:val="24"/>
        </w:rPr>
        <w:tab/>
      </w:r>
      <w:r w:rsidR="0076629D" w:rsidRPr="004826DC">
        <w:rPr>
          <w:rFonts w:ascii="Calibri" w:hAnsi="Calibri"/>
          <w:b w:val="0"/>
          <w:color w:val="auto"/>
          <w:szCs w:val="24"/>
        </w:rPr>
        <w:t>Serão aceitas as solicitações de agendamento de vistoria encaminhadas até 10 dias úteis da data prevista para a realização do pregão. As visitas serão agendadas para dias úteis das 9h às 11h e das 14h às 17h.</w:t>
      </w:r>
    </w:p>
    <w:p w:rsidR="0076629D" w:rsidRPr="004826DC" w:rsidRDefault="0076629D" w:rsidP="00FD3D28">
      <w:pPr>
        <w:pStyle w:val="Ttulo2"/>
        <w:keepNext w:val="0"/>
        <w:numPr>
          <w:ilvl w:val="1"/>
          <w:numId w:val="0"/>
        </w:numPr>
        <w:tabs>
          <w:tab w:val="clear" w:pos="1701"/>
        </w:tabs>
        <w:spacing w:before="200" w:line="276" w:lineRule="auto"/>
        <w:ind w:left="1286" w:right="0" w:hanging="576"/>
        <w:jc w:val="both"/>
        <w:rPr>
          <w:rFonts w:ascii="Calibri" w:hAnsi="Calibri"/>
          <w:color w:val="auto"/>
          <w:szCs w:val="24"/>
        </w:rPr>
      </w:pPr>
      <w:r w:rsidRPr="004826DC">
        <w:rPr>
          <w:rFonts w:ascii="Calibri" w:hAnsi="Calibri"/>
          <w:color w:val="auto"/>
          <w:szCs w:val="24"/>
        </w:rPr>
        <w:t>Requisitos de habilitação para fins de avaliação da qualificação técnico-operacional</w:t>
      </w:r>
    </w:p>
    <w:p w:rsidR="00FD3D28" w:rsidRPr="004826DC" w:rsidRDefault="00FD3D28" w:rsidP="00FD3D28">
      <w:pPr>
        <w:pStyle w:val="Ttulo2"/>
        <w:keepNext w:val="0"/>
        <w:numPr>
          <w:ilvl w:val="1"/>
          <w:numId w:val="0"/>
        </w:numPr>
        <w:tabs>
          <w:tab w:val="clear" w:pos="1701"/>
        </w:tabs>
        <w:spacing w:before="200" w:line="276" w:lineRule="auto"/>
        <w:ind w:left="1286" w:right="0" w:hanging="576"/>
        <w:jc w:val="both"/>
        <w:rPr>
          <w:rFonts w:ascii="Calibri" w:hAnsi="Calibri"/>
          <w:b w:val="0"/>
          <w:color w:val="auto"/>
          <w:szCs w:val="24"/>
        </w:rPr>
      </w:pPr>
      <w:r w:rsidRPr="004826DC">
        <w:rPr>
          <w:rFonts w:ascii="Calibri" w:hAnsi="Calibri"/>
          <w:b w:val="0"/>
          <w:color w:val="auto"/>
          <w:szCs w:val="24"/>
        </w:rPr>
        <w:t>Conforme estabelecido na Seção XI</w:t>
      </w:r>
      <w:r w:rsidR="008E71B7" w:rsidRPr="004826DC">
        <w:rPr>
          <w:rFonts w:ascii="Calibri" w:hAnsi="Calibri"/>
          <w:b w:val="0"/>
          <w:color w:val="auto"/>
          <w:szCs w:val="24"/>
        </w:rPr>
        <w:t>V</w:t>
      </w:r>
      <w:r w:rsidRPr="004826DC">
        <w:rPr>
          <w:rFonts w:ascii="Calibri" w:hAnsi="Calibri"/>
          <w:b w:val="0"/>
          <w:color w:val="auto"/>
          <w:szCs w:val="24"/>
        </w:rPr>
        <w:t xml:space="preserve"> do Edital.</w:t>
      </w:r>
    </w:p>
    <w:p w:rsidR="0076629D" w:rsidRPr="004826DC" w:rsidRDefault="0076629D" w:rsidP="00FD3D28">
      <w:pPr>
        <w:pStyle w:val="Ttulo2"/>
        <w:keepNext w:val="0"/>
        <w:numPr>
          <w:ilvl w:val="1"/>
          <w:numId w:val="0"/>
        </w:numPr>
        <w:tabs>
          <w:tab w:val="clear" w:pos="1701"/>
        </w:tabs>
        <w:spacing w:before="200" w:line="276" w:lineRule="auto"/>
        <w:ind w:left="1286" w:right="0" w:hanging="576"/>
        <w:jc w:val="both"/>
        <w:rPr>
          <w:rFonts w:ascii="Calibri" w:hAnsi="Calibri"/>
          <w:color w:val="auto"/>
          <w:szCs w:val="24"/>
        </w:rPr>
      </w:pPr>
      <w:r w:rsidRPr="004826DC">
        <w:rPr>
          <w:rFonts w:ascii="Calibri" w:hAnsi="Calibri"/>
          <w:color w:val="auto"/>
          <w:szCs w:val="24"/>
        </w:rPr>
        <w:t xml:space="preserve">Requisitos de qualificação técnico-operacional em processos de software </w:t>
      </w:r>
    </w:p>
    <w:p w:rsidR="0076629D" w:rsidRPr="004826DC" w:rsidRDefault="001021C2" w:rsidP="0076629D">
      <w:pPr>
        <w:pStyle w:val="Ttulo2"/>
        <w:keepNext w:val="0"/>
        <w:numPr>
          <w:ilvl w:val="1"/>
          <w:numId w:val="0"/>
        </w:numPr>
        <w:tabs>
          <w:tab w:val="clear" w:pos="1701"/>
        </w:tabs>
        <w:spacing w:before="200" w:line="276" w:lineRule="auto"/>
        <w:ind w:left="1286" w:right="0" w:hanging="576"/>
        <w:jc w:val="both"/>
        <w:rPr>
          <w:rFonts w:ascii="Calibri" w:hAnsi="Calibri"/>
          <w:b w:val="0"/>
          <w:color w:val="auto"/>
          <w:szCs w:val="24"/>
        </w:rPr>
      </w:pPr>
      <w:r w:rsidRPr="004826DC">
        <w:rPr>
          <w:rFonts w:ascii="Calibri" w:hAnsi="Calibri"/>
          <w:b w:val="0"/>
          <w:color w:val="auto"/>
          <w:szCs w:val="24"/>
        </w:rPr>
        <w:t>5.7</w:t>
      </w:r>
      <w:r w:rsidRPr="004826DC">
        <w:rPr>
          <w:rFonts w:ascii="Calibri" w:hAnsi="Calibri"/>
          <w:b w:val="0"/>
          <w:color w:val="auto"/>
          <w:szCs w:val="24"/>
        </w:rPr>
        <w:tab/>
      </w:r>
      <w:r w:rsidR="0076629D" w:rsidRPr="004826DC">
        <w:rPr>
          <w:rFonts w:ascii="Calibri" w:hAnsi="Calibri"/>
          <w:b w:val="0"/>
          <w:color w:val="auto"/>
          <w:szCs w:val="24"/>
        </w:rPr>
        <w:t xml:space="preserve">A </w:t>
      </w:r>
      <w:r w:rsidR="00C4442C" w:rsidRPr="004826DC">
        <w:rPr>
          <w:rFonts w:ascii="Calibri" w:hAnsi="Calibri"/>
          <w:b w:val="0"/>
          <w:color w:val="auto"/>
          <w:szCs w:val="24"/>
        </w:rPr>
        <w:t>CONTRATADA</w:t>
      </w:r>
      <w:r w:rsidR="0076629D" w:rsidRPr="004826DC">
        <w:rPr>
          <w:rFonts w:ascii="Calibri" w:hAnsi="Calibri"/>
          <w:b w:val="0"/>
          <w:color w:val="auto"/>
          <w:szCs w:val="24"/>
        </w:rPr>
        <w:t xml:space="preserve"> deverá comprovar possuir aderência aos padrões de qualidade de desenvolvimento de software previstos na ISO NBR 15.504. Esta maturidade poderá ser comprovada por meio da apresentação de certificados válidos de avaliação de maturidade, do tipo do CMMi-Dev nível 2 ou superior, ou MPS.Br Nível F ou superior.</w:t>
      </w:r>
    </w:p>
    <w:p w:rsidR="0076629D" w:rsidRPr="004826DC" w:rsidRDefault="001021C2" w:rsidP="0076629D">
      <w:pPr>
        <w:pStyle w:val="Ttulo2"/>
        <w:keepNext w:val="0"/>
        <w:numPr>
          <w:ilvl w:val="1"/>
          <w:numId w:val="0"/>
        </w:numPr>
        <w:tabs>
          <w:tab w:val="clear" w:pos="1701"/>
        </w:tabs>
        <w:spacing w:before="200" w:line="276" w:lineRule="auto"/>
        <w:ind w:left="1286" w:right="0" w:hanging="576"/>
        <w:jc w:val="both"/>
        <w:rPr>
          <w:rFonts w:ascii="Calibri" w:hAnsi="Calibri"/>
          <w:b w:val="0"/>
          <w:color w:val="auto"/>
          <w:szCs w:val="24"/>
        </w:rPr>
      </w:pPr>
      <w:r w:rsidRPr="004826DC">
        <w:rPr>
          <w:rFonts w:ascii="Calibri" w:hAnsi="Calibri"/>
          <w:b w:val="0"/>
          <w:color w:val="auto"/>
          <w:szCs w:val="24"/>
        </w:rPr>
        <w:t>5.8</w:t>
      </w:r>
      <w:r w:rsidRPr="004826DC">
        <w:rPr>
          <w:rFonts w:ascii="Calibri" w:hAnsi="Calibri"/>
          <w:b w:val="0"/>
          <w:color w:val="auto"/>
          <w:szCs w:val="24"/>
        </w:rPr>
        <w:tab/>
      </w:r>
      <w:r w:rsidR="0076629D" w:rsidRPr="004826DC">
        <w:rPr>
          <w:rFonts w:ascii="Calibri" w:hAnsi="Calibri"/>
          <w:b w:val="0"/>
          <w:color w:val="auto"/>
          <w:szCs w:val="24"/>
        </w:rPr>
        <w:t xml:space="preserve">A comprovação deste item, no caso do CMMI-Dev, se dará por meio de cópia autenticada do certificado emitido por uma agência certificadora independente (agências credenciadas pelo Software Engineering Institute - http://www.sei.cmu.edu) ou seu representante no Brasil. </w:t>
      </w:r>
    </w:p>
    <w:p w:rsidR="0076629D" w:rsidRPr="004826DC" w:rsidRDefault="001021C2" w:rsidP="0076629D">
      <w:pPr>
        <w:pStyle w:val="Ttulo2"/>
        <w:keepNext w:val="0"/>
        <w:numPr>
          <w:ilvl w:val="1"/>
          <w:numId w:val="0"/>
        </w:numPr>
        <w:tabs>
          <w:tab w:val="clear" w:pos="1701"/>
        </w:tabs>
        <w:spacing w:before="200" w:line="276" w:lineRule="auto"/>
        <w:ind w:left="1286" w:right="0" w:hanging="576"/>
        <w:jc w:val="both"/>
        <w:rPr>
          <w:rFonts w:ascii="Calibri" w:hAnsi="Calibri"/>
          <w:b w:val="0"/>
          <w:color w:val="auto"/>
          <w:szCs w:val="24"/>
        </w:rPr>
      </w:pPr>
      <w:r w:rsidRPr="004826DC">
        <w:rPr>
          <w:rFonts w:ascii="Calibri" w:hAnsi="Calibri"/>
          <w:b w:val="0"/>
          <w:color w:val="auto"/>
          <w:szCs w:val="24"/>
        </w:rPr>
        <w:t>5.9</w:t>
      </w:r>
      <w:r w:rsidRPr="004826DC">
        <w:rPr>
          <w:rFonts w:ascii="Calibri" w:hAnsi="Calibri"/>
          <w:b w:val="0"/>
          <w:color w:val="auto"/>
          <w:szCs w:val="24"/>
        </w:rPr>
        <w:tab/>
      </w:r>
      <w:r w:rsidR="0076629D" w:rsidRPr="004826DC">
        <w:rPr>
          <w:rFonts w:ascii="Calibri" w:hAnsi="Calibri"/>
          <w:b w:val="0"/>
          <w:color w:val="auto"/>
          <w:szCs w:val="24"/>
        </w:rPr>
        <w:t>Para a certificação MPS/BR, a comprovação se dará por meio de cópia autenticada do certificado de qualidade MPS-BR emitido pela SOFTEX ou parceiro autorizado.</w:t>
      </w:r>
    </w:p>
    <w:p w:rsidR="0076629D" w:rsidRPr="004826DC" w:rsidRDefault="00D4583F" w:rsidP="0076629D">
      <w:pPr>
        <w:pStyle w:val="Ttulo2"/>
        <w:keepNext w:val="0"/>
        <w:numPr>
          <w:ilvl w:val="1"/>
          <w:numId w:val="0"/>
        </w:numPr>
        <w:tabs>
          <w:tab w:val="clear" w:pos="1701"/>
        </w:tabs>
        <w:spacing w:before="200" w:line="276" w:lineRule="auto"/>
        <w:ind w:left="1286" w:right="0" w:hanging="576"/>
        <w:jc w:val="both"/>
        <w:rPr>
          <w:rFonts w:ascii="Calibri" w:hAnsi="Calibri"/>
          <w:b w:val="0"/>
          <w:color w:val="auto"/>
          <w:szCs w:val="24"/>
        </w:rPr>
      </w:pPr>
      <w:r w:rsidRPr="004826DC">
        <w:rPr>
          <w:rFonts w:ascii="Calibri" w:hAnsi="Calibri"/>
          <w:b w:val="0"/>
          <w:color w:val="auto"/>
          <w:szCs w:val="24"/>
        </w:rPr>
        <w:t>5.1</w:t>
      </w:r>
      <w:r w:rsidR="001021C2" w:rsidRPr="004826DC">
        <w:rPr>
          <w:rFonts w:ascii="Calibri" w:hAnsi="Calibri"/>
          <w:b w:val="0"/>
          <w:color w:val="auto"/>
          <w:szCs w:val="24"/>
        </w:rPr>
        <w:t>0</w:t>
      </w:r>
      <w:r w:rsidR="001021C2" w:rsidRPr="004826DC">
        <w:rPr>
          <w:rFonts w:ascii="Calibri" w:hAnsi="Calibri"/>
          <w:b w:val="0"/>
          <w:color w:val="auto"/>
          <w:szCs w:val="24"/>
        </w:rPr>
        <w:tab/>
      </w:r>
      <w:r w:rsidR="0076629D" w:rsidRPr="004826DC">
        <w:rPr>
          <w:rFonts w:ascii="Calibri" w:hAnsi="Calibri"/>
          <w:b w:val="0"/>
          <w:color w:val="auto"/>
          <w:szCs w:val="24"/>
        </w:rPr>
        <w:t xml:space="preserve">A </w:t>
      </w:r>
      <w:r w:rsidR="00C4442C" w:rsidRPr="004826DC">
        <w:rPr>
          <w:rFonts w:ascii="Calibri" w:hAnsi="Calibri"/>
          <w:b w:val="0"/>
          <w:color w:val="auto"/>
          <w:szCs w:val="24"/>
        </w:rPr>
        <w:t>CONTRATADA</w:t>
      </w:r>
      <w:r w:rsidR="0076629D" w:rsidRPr="004826DC">
        <w:rPr>
          <w:rFonts w:ascii="Calibri" w:hAnsi="Calibri"/>
          <w:b w:val="0"/>
          <w:color w:val="auto"/>
          <w:szCs w:val="24"/>
        </w:rPr>
        <w:t xml:space="preserve"> deverá apresentar os documentos comprobatórios da qualificação técnico-operacional em processos de software por ocasião da reunião inicial do contrato.</w:t>
      </w:r>
    </w:p>
    <w:p w:rsidR="0076629D" w:rsidRPr="004826DC" w:rsidRDefault="00D4583F" w:rsidP="0076629D">
      <w:pPr>
        <w:pStyle w:val="Ttulo2"/>
        <w:keepNext w:val="0"/>
        <w:numPr>
          <w:ilvl w:val="1"/>
          <w:numId w:val="0"/>
        </w:numPr>
        <w:tabs>
          <w:tab w:val="clear" w:pos="1701"/>
        </w:tabs>
        <w:spacing w:before="200" w:line="276" w:lineRule="auto"/>
        <w:ind w:left="1286" w:right="0" w:hanging="576"/>
        <w:jc w:val="both"/>
        <w:rPr>
          <w:rFonts w:ascii="Calibri" w:hAnsi="Calibri"/>
          <w:b w:val="0"/>
          <w:color w:val="auto"/>
          <w:szCs w:val="24"/>
        </w:rPr>
      </w:pPr>
      <w:r w:rsidRPr="004826DC">
        <w:rPr>
          <w:rFonts w:ascii="Calibri" w:hAnsi="Calibri"/>
          <w:b w:val="0"/>
          <w:color w:val="auto"/>
          <w:szCs w:val="24"/>
        </w:rPr>
        <w:t>5</w:t>
      </w:r>
      <w:r w:rsidR="001021C2" w:rsidRPr="004826DC">
        <w:rPr>
          <w:rFonts w:ascii="Calibri" w:hAnsi="Calibri"/>
          <w:b w:val="0"/>
          <w:color w:val="auto"/>
          <w:szCs w:val="24"/>
        </w:rPr>
        <w:t>.</w:t>
      </w:r>
      <w:r w:rsidRPr="004826DC">
        <w:rPr>
          <w:rFonts w:ascii="Calibri" w:hAnsi="Calibri"/>
          <w:b w:val="0"/>
          <w:color w:val="auto"/>
          <w:szCs w:val="24"/>
        </w:rPr>
        <w:t>1</w:t>
      </w:r>
      <w:r w:rsidR="001021C2" w:rsidRPr="004826DC">
        <w:rPr>
          <w:rFonts w:ascii="Calibri" w:hAnsi="Calibri"/>
          <w:b w:val="0"/>
          <w:color w:val="auto"/>
          <w:szCs w:val="24"/>
        </w:rPr>
        <w:t>1</w:t>
      </w:r>
      <w:r w:rsidR="001021C2" w:rsidRPr="004826DC">
        <w:rPr>
          <w:rFonts w:ascii="Calibri" w:hAnsi="Calibri"/>
          <w:b w:val="0"/>
          <w:color w:val="auto"/>
          <w:szCs w:val="24"/>
        </w:rPr>
        <w:tab/>
      </w:r>
      <w:r w:rsidR="0076629D" w:rsidRPr="004826DC">
        <w:rPr>
          <w:rFonts w:ascii="Calibri" w:hAnsi="Calibri"/>
          <w:b w:val="0"/>
          <w:color w:val="auto"/>
          <w:szCs w:val="24"/>
        </w:rPr>
        <w:t xml:space="preserve">Caso a </w:t>
      </w:r>
      <w:r w:rsidR="00C4442C" w:rsidRPr="004826DC">
        <w:rPr>
          <w:rFonts w:ascii="Calibri" w:hAnsi="Calibri"/>
          <w:b w:val="0"/>
          <w:color w:val="auto"/>
          <w:szCs w:val="24"/>
        </w:rPr>
        <w:t>CONTRATADA</w:t>
      </w:r>
      <w:r w:rsidR="0076629D" w:rsidRPr="004826DC">
        <w:rPr>
          <w:rFonts w:ascii="Calibri" w:hAnsi="Calibri"/>
          <w:b w:val="0"/>
          <w:color w:val="auto"/>
          <w:szCs w:val="24"/>
        </w:rPr>
        <w:t xml:space="preserve"> não possua nenhum dos certificados mencionados no item </w:t>
      </w:r>
      <w:r w:rsidR="001021C2" w:rsidRPr="004826DC">
        <w:rPr>
          <w:rFonts w:ascii="Calibri" w:hAnsi="Calibri"/>
          <w:b w:val="0"/>
          <w:color w:val="auto"/>
          <w:szCs w:val="24"/>
        </w:rPr>
        <w:t>5.7</w:t>
      </w:r>
      <w:r w:rsidR="0076629D" w:rsidRPr="004826DC">
        <w:rPr>
          <w:rFonts w:ascii="Calibri" w:hAnsi="Calibri"/>
          <w:b w:val="0"/>
          <w:color w:val="auto"/>
          <w:szCs w:val="24"/>
        </w:rPr>
        <w:t xml:space="preserve"> válido na ocasião da reunião inicial do contrato, essa deverá apresentar declaração informando que já adota processos aderentes à norma ISO NBR 15.504 e que se compromete a apresentar um desses certificados no prazo máximo de 90 dias. A não apresentação de certificado válido nesse prazo ensejará aplicação da penalidade prevista no item 4.4</w:t>
      </w:r>
      <w:r w:rsidR="009E0BF2" w:rsidRPr="004826DC">
        <w:rPr>
          <w:rFonts w:ascii="Calibri" w:hAnsi="Calibri"/>
          <w:b w:val="0"/>
          <w:color w:val="auto"/>
          <w:szCs w:val="24"/>
        </w:rPr>
        <w:t>4</w:t>
      </w:r>
      <w:r w:rsidR="0076629D" w:rsidRPr="004826DC">
        <w:rPr>
          <w:rFonts w:ascii="Calibri" w:hAnsi="Calibri"/>
          <w:b w:val="0"/>
          <w:color w:val="auto"/>
          <w:szCs w:val="24"/>
        </w:rPr>
        <w:t>.</w:t>
      </w:r>
      <w:r w:rsidR="009E0BF2" w:rsidRPr="004826DC">
        <w:rPr>
          <w:rFonts w:ascii="Calibri" w:hAnsi="Calibri"/>
          <w:b w:val="0"/>
          <w:color w:val="auto"/>
          <w:szCs w:val="24"/>
        </w:rPr>
        <w:t>g)</w:t>
      </w:r>
      <w:r w:rsidR="0076629D" w:rsidRPr="004826DC">
        <w:rPr>
          <w:rFonts w:ascii="Calibri" w:hAnsi="Calibri"/>
          <w:b w:val="0"/>
          <w:color w:val="auto"/>
          <w:szCs w:val="24"/>
        </w:rPr>
        <w:t xml:space="preserve"> deste termo de referência e a não regularização da situação em prazo superior a 30 dias caracterizará inexecução total do contrato, sujeitando a </w:t>
      </w:r>
      <w:r w:rsidR="00C4442C" w:rsidRPr="004826DC">
        <w:rPr>
          <w:rFonts w:ascii="Calibri" w:hAnsi="Calibri"/>
          <w:b w:val="0"/>
          <w:color w:val="auto"/>
          <w:szCs w:val="24"/>
        </w:rPr>
        <w:t>CONTRATADA</w:t>
      </w:r>
      <w:r w:rsidR="0076629D" w:rsidRPr="004826DC">
        <w:rPr>
          <w:rFonts w:ascii="Calibri" w:hAnsi="Calibri"/>
          <w:b w:val="0"/>
          <w:color w:val="auto"/>
          <w:szCs w:val="24"/>
        </w:rPr>
        <w:t xml:space="preserve"> às penalidades cabíveis.</w:t>
      </w:r>
    </w:p>
    <w:p w:rsidR="0076629D" w:rsidRPr="004826DC" w:rsidRDefault="00D4583F" w:rsidP="0076629D">
      <w:pPr>
        <w:pStyle w:val="Ttulo2"/>
        <w:keepNext w:val="0"/>
        <w:numPr>
          <w:ilvl w:val="1"/>
          <w:numId w:val="0"/>
        </w:numPr>
        <w:tabs>
          <w:tab w:val="clear" w:pos="1701"/>
        </w:tabs>
        <w:spacing w:before="200" w:line="276" w:lineRule="auto"/>
        <w:ind w:left="1286" w:right="0" w:hanging="576"/>
        <w:jc w:val="both"/>
        <w:rPr>
          <w:rFonts w:ascii="Calibri" w:hAnsi="Calibri"/>
          <w:b w:val="0"/>
          <w:color w:val="auto"/>
          <w:szCs w:val="24"/>
        </w:rPr>
      </w:pPr>
      <w:r w:rsidRPr="004826DC">
        <w:rPr>
          <w:rFonts w:ascii="Calibri" w:hAnsi="Calibri"/>
          <w:b w:val="0"/>
          <w:color w:val="auto"/>
          <w:szCs w:val="24"/>
        </w:rPr>
        <w:t>5.12</w:t>
      </w:r>
      <w:r w:rsidR="00E331F3" w:rsidRPr="004826DC">
        <w:rPr>
          <w:rFonts w:ascii="Calibri" w:hAnsi="Calibri"/>
          <w:b w:val="0"/>
          <w:color w:val="auto"/>
          <w:szCs w:val="24"/>
        </w:rPr>
        <w:tab/>
      </w:r>
      <w:r w:rsidR="0076629D" w:rsidRPr="004826DC">
        <w:rPr>
          <w:rFonts w:ascii="Calibri" w:hAnsi="Calibri"/>
          <w:b w:val="0"/>
          <w:color w:val="auto"/>
          <w:szCs w:val="24"/>
        </w:rPr>
        <w:t xml:space="preserve">A qualquer tempo, o TCU poderá realizar visita às instalações da </w:t>
      </w:r>
      <w:r w:rsidR="00C4442C" w:rsidRPr="004826DC">
        <w:rPr>
          <w:rFonts w:ascii="Calibri" w:hAnsi="Calibri"/>
          <w:b w:val="0"/>
          <w:color w:val="auto"/>
          <w:szCs w:val="24"/>
        </w:rPr>
        <w:t>CONTRATADA</w:t>
      </w:r>
      <w:r w:rsidR="0076629D" w:rsidRPr="004826DC">
        <w:rPr>
          <w:rFonts w:ascii="Calibri" w:hAnsi="Calibri"/>
          <w:b w:val="0"/>
          <w:color w:val="auto"/>
          <w:szCs w:val="24"/>
        </w:rPr>
        <w:t xml:space="preserve"> para comprovar a adoção de processos aderentes à norma ISO NBR 15.504 na execução dos serviços previstos neste edital.</w:t>
      </w:r>
    </w:p>
    <w:p w:rsidR="0076629D" w:rsidRPr="004826DC" w:rsidRDefault="0076629D" w:rsidP="00E331F3">
      <w:pPr>
        <w:pStyle w:val="Ttulo2"/>
        <w:keepNext w:val="0"/>
        <w:numPr>
          <w:ilvl w:val="1"/>
          <w:numId w:val="0"/>
        </w:numPr>
        <w:tabs>
          <w:tab w:val="clear" w:pos="1701"/>
        </w:tabs>
        <w:spacing w:before="200" w:line="276" w:lineRule="auto"/>
        <w:ind w:left="709" w:right="0" w:firstLine="1"/>
        <w:jc w:val="both"/>
        <w:rPr>
          <w:rFonts w:ascii="Calibri" w:hAnsi="Calibri"/>
          <w:color w:val="auto"/>
          <w:szCs w:val="24"/>
        </w:rPr>
      </w:pPr>
      <w:r w:rsidRPr="004826DC">
        <w:rPr>
          <w:rFonts w:ascii="Calibri" w:hAnsi="Calibri"/>
          <w:color w:val="auto"/>
          <w:szCs w:val="24"/>
        </w:rPr>
        <w:t xml:space="preserve">Perfis profissionais e qualificação mínima exigida para a equipe chave da </w:t>
      </w:r>
      <w:r w:rsidR="00C4442C" w:rsidRPr="004826DC">
        <w:rPr>
          <w:rFonts w:ascii="Calibri" w:hAnsi="Calibri"/>
          <w:color w:val="auto"/>
          <w:szCs w:val="24"/>
        </w:rPr>
        <w:t>CONTRATADA</w:t>
      </w:r>
    </w:p>
    <w:p w:rsidR="0076629D" w:rsidRPr="004826DC" w:rsidRDefault="00D4583F" w:rsidP="0076629D">
      <w:pPr>
        <w:pStyle w:val="Ttulo2"/>
        <w:keepNext w:val="0"/>
        <w:numPr>
          <w:ilvl w:val="1"/>
          <w:numId w:val="0"/>
        </w:numPr>
        <w:tabs>
          <w:tab w:val="clear" w:pos="1701"/>
        </w:tabs>
        <w:spacing w:before="200" w:line="276" w:lineRule="auto"/>
        <w:ind w:left="1286" w:right="0" w:hanging="576"/>
        <w:jc w:val="both"/>
        <w:rPr>
          <w:rFonts w:ascii="Calibri" w:hAnsi="Calibri"/>
          <w:b w:val="0"/>
          <w:color w:val="auto"/>
          <w:szCs w:val="24"/>
        </w:rPr>
      </w:pPr>
      <w:r w:rsidRPr="004826DC">
        <w:rPr>
          <w:rFonts w:ascii="Calibri" w:hAnsi="Calibri"/>
          <w:b w:val="0"/>
          <w:color w:val="auto"/>
          <w:szCs w:val="24"/>
        </w:rPr>
        <w:t>5.13</w:t>
      </w:r>
      <w:r w:rsidR="00E331F3" w:rsidRPr="004826DC">
        <w:rPr>
          <w:rFonts w:ascii="Calibri" w:hAnsi="Calibri"/>
          <w:b w:val="0"/>
          <w:color w:val="auto"/>
          <w:szCs w:val="24"/>
        </w:rPr>
        <w:tab/>
      </w:r>
      <w:r w:rsidR="0076629D" w:rsidRPr="004826DC">
        <w:rPr>
          <w:rFonts w:ascii="Calibri" w:hAnsi="Calibri"/>
          <w:b w:val="0"/>
          <w:color w:val="auto"/>
          <w:szCs w:val="24"/>
        </w:rPr>
        <w:t xml:space="preserve">Para a execução das atividades-chave previstas no contrato, a </w:t>
      </w:r>
      <w:r w:rsidR="00C4442C" w:rsidRPr="004826DC">
        <w:rPr>
          <w:rFonts w:ascii="Calibri" w:hAnsi="Calibri"/>
          <w:b w:val="0"/>
          <w:color w:val="auto"/>
          <w:szCs w:val="24"/>
        </w:rPr>
        <w:t>CONTRATADA</w:t>
      </w:r>
      <w:r w:rsidR="0076629D" w:rsidRPr="004826DC">
        <w:rPr>
          <w:rFonts w:ascii="Calibri" w:hAnsi="Calibri"/>
          <w:b w:val="0"/>
          <w:color w:val="auto"/>
          <w:szCs w:val="24"/>
        </w:rPr>
        <w:t xml:space="preserve"> deverá designar profissionais de acordo com os perfis e qualificações especificados adiante. </w:t>
      </w:r>
    </w:p>
    <w:p w:rsidR="0076629D" w:rsidRPr="004826DC" w:rsidRDefault="00D4583F" w:rsidP="00E331F3">
      <w:pPr>
        <w:pStyle w:val="Ttulo2"/>
        <w:keepNext w:val="0"/>
        <w:numPr>
          <w:ilvl w:val="1"/>
          <w:numId w:val="0"/>
        </w:numPr>
        <w:tabs>
          <w:tab w:val="clear" w:pos="1701"/>
        </w:tabs>
        <w:spacing w:before="200" w:line="276" w:lineRule="auto"/>
        <w:ind w:left="2127" w:right="0" w:hanging="851"/>
        <w:jc w:val="both"/>
        <w:rPr>
          <w:rFonts w:ascii="Calibri" w:hAnsi="Calibri"/>
          <w:color w:val="auto"/>
          <w:szCs w:val="24"/>
        </w:rPr>
      </w:pPr>
      <w:r w:rsidRPr="004826DC">
        <w:rPr>
          <w:rFonts w:ascii="Calibri" w:hAnsi="Calibri"/>
          <w:b w:val="0"/>
          <w:color w:val="auto"/>
          <w:szCs w:val="24"/>
        </w:rPr>
        <w:lastRenderedPageBreak/>
        <w:t>5.13</w:t>
      </w:r>
      <w:r w:rsidR="00E331F3" w:rsidRPr="004826DC">
        <w:rPr>
          <w:rFonts w:ascii="Calibri" w:hAnsi="Calibri"/>
          <w:b w:val="0"/>
          <w:color w:val="auto"/>
          <w:szCs w:val="24"/>
        </w:rPr>
        <w:t>.1</w:t>
      </w:r>
      <w:r w:rsidR="00E331F3" w:rsidRPr="004826DC">
        <w:rPr>
          <w:rFonts w:ascii="Calibri" w:hAnsi="Calibri"/>
          <w:b w:val="0"/>
          <w:color w:val="auto"/>
          <w:szCs w:val="24"/>
        </w:rPr>
        <w:tab/>
      </w:r>
      <w:r w:rsidR="0076629D" w:rsidRPr="004826DC">
        <w:rPr>
          <w:rFonts w:ascii="Calibri" w:hAnsi="Calibri"/>
          <w:b w:val="0"/>
          <w:color w:val="auto"/>
          <w:szCs w:val="24"/>
        </w:rPr>
        <w:t xml:space="preserve">Gerente de contrato da </w:t>
      </w:r>
      <w:r w:rsidR="00C4442C" w:rsidRPr="004826DC">
        <w:rPr>
          <w:rFonts w:ascii="Calibri" w:hAnsi="Calibri"/>
          <w:b w:val="0"/>
          <w:color w:val="auto"/>
          <w:szCs w:val="24"/>
        </w:rPr>
        <w:t>CONTRATADA</w:t>
      </w:r>
      <w:r w:rsidR="0076629D" w:rsidRPr="004826DC">
        <w:rPr>
          <w:rFonts w:ascii="Calibri" w:hAnsi="Calibri"/>
          <w:b w:val="0"/>
          <w:color w:val="auto"/>
          <w:szCs w:val="24"/>
        </w:rPr>
        <w:t xml:space="preserve"> (para interlocução técnica com o TCU acerca da execução geral do contrato, gestão e acompanhamento da qualidade dos serviços):</w:t>
      </w:r>
    </w:p>
    <w:p w:rsidR="0076629D" w:rsidRPr="004826DC" w:rsidRDefault="0076629D" w:rsidP="00B727DF">
      <w:pPr>
        <w:pStyle w:val="Incisos"/>
        <w:numPr>
          <w:ilvl w:val="0"/>
          <w:numId w:val="19"/>
        </w:numPr>
        <w:ind w:left="2410" w:hanging="283"/>
        <w:rPr>
          <w:rFonts w:ascii="Calibri" w:hAnsi="Calibri"/>
        </w:rPr>
      </w:pPr>
      <w:r w:rsidRPr="004826DC">
        <w:rPr>
          <w:rFonts w:ascii="Calibri" w:hAnsi="Calibri"/>
        </w:rPr>
        <w:t xml:space="preserve">graduação em curso de nível superior na área de Tecnologia da Informação, </w:t>
      </w:r>
      <w:r w:rsidRPr="004826DC">
        <w:rPr>
          <w:rFonts w:ascii="Calibri" w:hAnsi="Calibri"/>
          <w:b/>
        </w:rPr>
        <w:t xml:space="preserve">ou </w:t>
      </w:r>
      <w:r w:rsidRPr="004826DC">
        <w:rPr>
          <w:rFonts w:ascii="Calibri" w:hAnsi="Calibri"/>
        </w:rPr>
        <w:t>conclusão de qualquer curso de nível superior acompanhado de certificado de curso de pós-graduação (especialização, mestrado ou doutorado) na área de Tecnologia da Informação de, no mínimo, 360 horas;</w:t>
      </w:r>
    </w:p>
    <w:p w:rsidR="0076629D" w:rsidRPr="004826DC" w:rsidRDefault="0076629D" w:rsidP="005E75B9">
      <w:pPr>
        <w:pStyle w:val="Incisos"/>
        <w:numPr>
          <w:ilvl w:val="0"/>
          <w:numId w:val="19"/>
        </w:numPr>
        <w:ind w:left="2410" w:hanging="283"/>
        <w:rPr>
          <w:rFonts w:ascii="Calibri" w:hAnsi="Calibri"/>
          <w:lang w:bidi="ar-SA"/>
        </w:rPr>
      </w:pPr>
      <w:r w:rsidRPr="004826DC">
        <w:rPr>
          <w:rFonts w:ascii="Calibri" w:hAnsi="Calibri"/>
        </w:rPr>
        <w:t>declaração de experiência profissional, expedida por pessoa jurídica de direito público ou privado, que comprove o gerenciamento de contratos de serviços de tecnologia da informação medidos por pontos de função, com volume igual ou superior a 3.000 pontos de função por ano, que contemple atendimento a demandas ou ordens de serviço e execução de projetos.</w:t>
      </w:r>
    </w:p>
    <w:p w:rsidR="0076629D" w:rsidRPr="004826DC" w:rsidRDefault="00D4583F" w:rsidP="00E331F3">
      <w:pPr>
        <w:pStyle w:val="Ttulo2"/>
        <w:keepNext w:val="0"/>
        <w:numPr>
          <w:ilvl w:val="1"/>
          <w:numId w:val="0"/>
        </w:numPr>
        <w:tabs>
          <w:tab w:val="clear" w:pos="1701"/>
        </w:tabs>
        <w:spacing w:before="200" w:line="276" w:lineRule="auto"/>
        <w:ind w:left="2127" w:right="0" w:hanging="851"/>
        <w:jc w:val="both"/>
        <w:rPr>
          <w:rFonts w:ascii="Calibri" w:hAnsi="Calibri"/>
          <w:color w:val="auto"/>
          <w:szCs w:val="24"/>
        </w:rPr>
      </w:pPr>
      <w:r w:rsidRPr="004826DC">
        <w:rPr>
          <w:rFonts w:ascii="Calibri" w:hAnsi="Calibri"/>
          <w:b w:val="0"/>
          <w:color w:val="auto"/>
          <w:szCs w:val="24"/>
        </w:rPr>
        <w:t>5.13</w:t>
      </w:r>
      <w:r w:rsidR="00E331F3" w:rsidRPr="004826DC">
        <w:rPr>
          <w:rFonts w:ascii="Calibri" w:hAnsi="Calibri"/>
          <w:b w:val="0"/>
          <w:color w:val="auto"/>
          <w:szCs w:val="24"/>
        </w:rPr>
        <w:t>.2</w:t>
      </w:r>
      <w:r w:rsidR="00E331F3" w:rsidRPr="004826DC">
        <w:rPr>
          <w:rFonts w:ascii="Calibri" w:hAnsi="Calibri"/>
          <w:b w:val="0"/>
          <w:color w:val="auto"/>
          <w:szCs w:val="24"/>
        </w:rPr>
        <w:tab/>
      </w:r>
      <w:r w:rsidR="0076629D" w:rsidRPr="004826DC">
        <w:rPr>
          <w:rFonts w:ascii="Calibri" w:hAnsi="Calibri"/>
          <w:b w:val="0"/>
          <w:color w:val="auto"/>
          <w:szCs w:val="24"/>
        </w:rPr>
        <w:t>Especialista em pontos de função (para realização de contagens e interlocução com o escritório de métricas do TCU):</w:t>
      </w:r>
    </w:p>
    <w:p w:rsidR="0076629D" w:rsidRPr="004826DC" w:rsidRDefault="0076629D" w:rsidP="00B727DF">
      <w:pPr>
        <w:pStyle w:val="Incisos"/>
        <w:numPr>
          <w:ilvl w:val="0"/>
          <w:numId w:val="20"/>
        </w:numPr>
        <w:ind w:left="2410" w:hanging="283"/>
        <w:rPr>
          <w:rFonts w:ascii="Calibri" w:hAnsi="Calibri"/>
        </w:rPr>
      </w:pPr>
      <w:r w:rsidRPr="004826DC">
        <w:rPr>
          <w:rFonts w:ascii="Calibri" w:hAnsi="Calibri"/>
        </w:rPr>
        <w:t xml:space="preserve">graduação em curso de nível superior na área de Tecnologia da Informação, </w:t>
      </w:r>
      <w:r w:rsidRPr="004826DC">
        <w:rPr>
          <w:rFonts w:ascii="Calibri" w:hAnsi="Calibri"/>
          <w:b/>
        </w:rPr>
        <w:t xml:space="preserve">ou </w:t>
      </w:r>
      <w:r w:rsidRPr="004826DC">
        <w:rPr>
          <w:rFonts w:ascii="Calibri" w:hAnsi="Calibri"/>
        </w:rPr>
        <w:t>conclusão de qualquer curso de nível superior acompanhado de certificado de curso de pós-graduação (especialização, mestrado ou doutorado) na área de Tecnologia da Informação de, no mínimo, 360 horas;</w:t>
      </w:r>
    </w:p>
    <w:p w:rsidR="0076629D" w:rsidRPr="004826DC" w:rsidRDefault="0076629D" w:rsidP="00B727DF">
      <w:pPr>
        <w:pStyle w:val="Incisos"/>
        <w:numPr>
          <w:ilvl w:val="0"/>
          <w:numId w:val="20"/>
        </w:numPr>
        <w:ind w:left="2410" w:hanging="283"/>
        <w:rPr>
          <w:rFonts w:ascii="Calibri" w:hAnsi="Calibri"/>
        </w:rPr>
      </w:pPr>
      <w:r w:rsidRPr="004826DC">
        <w:rPr>
          <w:rFonts w:ascii="Calibri" w:hAnsi="Calibri"/>
        </w:rPr>
        <w:t>certificado CFPS (</w:t>
      </w:r>
      <w:r w:rsidRPr="004826DC">
        <w:rPr>
          <w:rFonts w:ascii="Calibri" w:hAnsi="Calibri"/>
          <w:i/>
        </w:rPr>
        <w:t>Certified Function Point Specialist</w:t>
      </w:r>
      <w:r w:rsidRPr="004826DC">
        <w:rPr>
          <w:rFonts w:ascii="Calibri" w:hAnsi="Calibri"/>
        </w:rPr>
        <w:t>) válido emitido pelo IFPUG.</w:t>
      </w:r>
    </w:p>
    <w:p w:rsidR="0076629D" w:rsidRPr="004826DC" w:rsidRDefault="00D4583F" w:rsidP="00E331F3">
      <w:pPr>
        <w:pStyle w:val="Ttulo2"/>
        <w:keepNext w:val="0"/>
        <w:numPr>
          <w:ilvl w:val="1"/>
          <w:numId w:val="0"/>
        </w:numPr>
        <w:tabs>
          <w:tab w:val="clear" w:pos="1701"/>
        </w:tabs>
        <w:spacing w:before="200" w:line="276" w:lineRule="auto"/>
        <w:ind w:left="2127" w:right="0" w:hanging="851"/>
        <w:jc w:val="both"/>
        <w:rPr>
          <w:rFonts w:ascii="Calibri" w:hAnsi="Calibri"/>
          <w:color w:val="auto"/>
          <w:szCs w:val="24"/>
        </w:rPr>
      </w:pPr>
      <w:r w:rsidRPr="004826DC">
        <w:rPr>
          <w:rFonts w:ascii="Calibri" w:hAnsi="Calibri"/>
          <w:b w:val="0"/>
          <w:color w:val="auto"/>
          <w:szCs w:val="24"/>
        </w:rPr>
        <w:t>5.13</w:t>
      </w:r>
      <w:r w:rsidR="00E331F3" w:rsidRPr="004826DC">
        <w:rPr>
          <w:rFonts w:ascii="Calibri" w:hAnsi="Calibri"/>
          <w:b w:val="0"/>
          <w:color w:val="auto"/>
          <w:szCs w:val="24"/>
        </w:rPr>
        <w:t>.3</w:t>
      </w:r>
      <w:r w:rsidR="00E331F3" w:rsidRPr="004826DC">
        <w:rPr>
          <w:rFonts w:ascii="Calibri" w:hAnsi="Calibri"/>
          <w:b w:val="0"/>
          <w:color w:val="auto"/>
          <w:szCs w:val="24"/>
        </w:rPr>
        <w:tab/>
      </w:r>
      <w:r w:rsidR="0076629D" w:rsidRPr="004826DC">
        <w:rPr>
          <w:rFonts w:ascii="Calibri" w:hAnsi="Calibri"/>
          <w:b w:val="0"/>
          <w:color w:val="auto"/>
          <w:szCs w:val="24"/>
        </w:rPr>
        <w:t>Gerente de demandas (para gestão das OS de tipo diferente de projeto e gerenciamento da equipe alocada a estas atividades):</w:t>
      </w:r>
    </w:p>
    <w:p w:rsidR="0076629D" w:rsidRPr="004826DC" w:rsidRDefault="0076629D" w:rsidP="00B727DF">
      <w:pPr>
        <w:pStyle w:val="Incisos"/>
        <w:numPr>
          <w:ilvl w:val="0"/>
          <w:numId w:val="21"/>
        </w:numPr>
        <w:ind w:left="2410" w:hanging="283"/>
        <w:rPr>
          <w:rFonts w:ascii="Calibri" w:hAnsi="Calibri"/>
        </w:rPr>
      </w:pPr>
      <w:r w:rsidRPr="004826DC">
        <w:rPr>
          <w:rFonts w:ascii="Calibri" w:hAnsi="Calibri"/>
        </w:rPr>
        <w:t xml:space="preserve">graduação em curso de nível superior na área de Tecnologia da Informação, </w:t>
      </w:r>
      <w:r w:rsidRPr="004826DC">
        <w:rPr>
          <w:rFonts w:ascii="Calibri" w:hAnsi="Calibri"/>
          <w:b/>
        </w:rPr>
        <w:t xml:space="preserve">ou </w:t>
      </w:r>
      <w:r w:rsidRPr="004826DC">
        <w:rPr>
          <w:rFonts w:ascii="Calibri" w:hAnsi="Calibri"/>
        </w:rPr>
        <w:t>conclusão de qualquer curso de nível superior acompanhado de certificado de curso de pós-graduação (especialização, mestrado ou doutorado) na área de Tecnologia da Informação de, no mínimo, 360 horas;</w:t>
      </w:r>
    </w:p>
    <w:p w:rsidR="0076629D" w:rsidRPr="004826DC" w:rsidRDefault="0076629D" w:rsidP="00B727DF">
      <w:pPr>
        <w:pStyle w:val="Incisos"/>
        <w:numPr>
          <w:ilvl w:val="0"/>
          <w:numId w:val="21"/>
        </w:numPr>
        <w:ind w:left="2410" w:hanging="283"/>
        <w:rPr>
          <w:rFonts w:ascii="Calibri" w:hAnsi="Calibri"/>
          <w:lang w:bidi="ar-SA"/>
        </w:rPr>
      </w:pPr>
      <w:r w:rsidRPr="004826DC">
        <w:rPr>
          <w:rFonts w:ascii="Calibri" w:hAnsi="Calibri"/>
          <w:lang w:bidi="ar-SA"/>
        </w:rPr>
        <w:t>declaração de experiência profissional, expedida por pessoa jurídica de direito público ou privado, que comprove o gerenciamento de equipe de atendimento a demandas em contratos de serviços de tecnologia da informação baseados em ordens de serviço, chamados ou demandas, com acordos de nível de serviço e medidos por pontos de função com de volume igual ou superior a 1.000 pontos de função por ano.</w:t>
      </w:r>
    </w:p>
    <w:p w:rsidR="0076629D" w:rsidRPr="004826DC" w:rsidRDefault="00D4583F" w:rsidP="00E331F3">
      <w:pPr>
        <w:pStyle w:val="Ttulo2"/>
        <w:keepNext w:val="0"/>
        <w:numPr>
          <w:ilvl w:val="1"/>
          <w:numId w:val="0"/>
        </w:numPr>
        <w:tabs>
          <w:tab w:val="clear" w:pos="1701"/>
        </w:tabs>
        <w:spacing w:before="200" w:line="276" w:lineRule="auto"/>
        <w:ind w:left="2127" w:right="0" w:hanging="851"/>
        <w:jc w:val="both"/>
        <w:rPr>
          <w:rFonts w:ascii="Calibri" w:hAnsi="Calibri"/>
          <w:color w:val="auto"/>
          <w:szCs w:val="24"/>
        </w:rPr>
      </w:pPr>
      <w:r w:rsidRPr="004826DC">
        <w:rPr>
          <w:rFonts w:ascii="Calibri" w:hAnsi="Calibri"/>
          <w:b w:val="0"/>
          <w:color w:val="auto"/>
          <w:szCs w:val="24"/>
        </w:rPr>
        <w:lastRenderedPageBreak/>
        <w:t>5.13</w:t>
      </w:r>
      <w:r w:rsidR="00E331F3" w:rsidRPr="004826DC">
        <w:rPr>
          <w:rFonts w:ascii="Calibri" w:hAnsi="Calibri"/>
          <w:b w:val="0"/>
          <w:color w:val="auto"/>
          <w:szCs w:val="24"/>
        </w:rPr>
        <w:t>.4</w:t>
      </w:r>
      <w:r w:rsidR="00E331F3" w:rsidRPr="004826DC">
        <w:rPr>
          <w:rFonts w:ascii="Calibri" w:hAnsi="Calibri"/>
          <w:b w:val="0"/>
          <w:color w:val="auto"/>
          <w:szCs w:val="24"/>
        </w:rPr>
        <w:tab/>
      </w:r>
      <w:r w:rsidR="0076629D" w:rsidRPr="004826DC">
        <w:rPr>
          <w:rFonts w:ascii="Calibri" w:hAnsi="Calibri"/>
          <w:b w:val="0"/>
          <w:color w:val="auto"/>
          <w:szCs w:val="24"/>
        </w:rPr>
        <w:t>Gerente de projetos (para execução do grupo de atividade de gerenciamento de projetos em OS do tipo projeto):</w:t>
      </w:r>
    </w:p>
    <w:p w:rsidR="0076629D" w:rsidRPr="004826DC" w:rsidRDefault="0076629D" w:rsidP="00B727DF">
      <w:pPr>
        <w:pStyle w:val="Incisos"/>
        <w:numPr>
          <w:ilvl w:val="0"/>
          <w:numId w:val="22"/>
        </w:numPr>
        <w:ind w:left="2552" w:hanging="425"/>
        <w:rPr>
          <w:rFonts w:ascii="Calibri" w:hAnsi="Calibri"/>
        </w:rPr>
      </w:pPr>
      <w:r w:rsidRPr="004826DC">
        <w:rPr>
          <w:rFonts w:ascii="Calibri" w:hAnsi="Calibri"/>
        </w:rPr>
        <w:t xml:space="preserve">graduação em curso de nível superior na área de Tecnologia da Informação, </w:t>
      </w:r>
      <w:r w:rsidRPr="004826DC">
        <w:rPr>
          <w:rFonts w:ascii="Calibri" w:hAnsi="Calibri"/>
          <w:b/>
        </w:rPr>
        <w:t xml:space="preserve">ou </w:t>
      </w:r>
      <w:r w:rsidRPr="004826DC">
        <w:rPr>
          <w:rFonts w:ascii="Calibri" w:hAnsi="Calibri"/>
        </w:rPr>
        <w:t>conclusão de qualquer curso de nível superior acompanhado de certificado de curso de pós-graduação (especialização, mestrado ou doutorado) na área de Tecnologia da Informação de, no mínimo, 360 horas;</w:t>
      </w:r>
    </w:p>
    <w:p w:rsidR="0076629D" w:rsidRPr="004826DC" w:rsidRDefault="0076629D" w:rsidP="005E75B9">
      <w:pPr>
        <w:pStyle w:val="Incisos"/>
        <w:numPr>
          <w:ilvl w:val="0"/>
          <w:numId w:val="22"/>
        </w:numPr>
        <w:ind w:left="2552" w:hanging="425"/>
        <w:rPr>
          <w:rFonts w:ascii="Calibri" w:hAnsi="Calibri"/>
        </w:rPr>
      </w:pPr>
      <w:r w:rsidRPr="004826DC">
        <w:rPr>
          <w:rFonts w:ascii="Calibri" w:hAnsi="Calibri"/>
        </w:rPr>
        <w:t>certificado PMP válido emitido pelo PMI ou certificado de conclusão de curso de pós-graduação em gerenciamento de projetos lato-sensu com duração mínima de 360 horas;</w:t>
      </w:r>
    </w:p>
    <w:p w:rsidR="0076629D" w:rsidRPr="004826DC" w:rsidRDefault="0076629D" w:rsidP="005E75B9">
      <w:pPr>
        <w:pStyle w:val="Incisos"/>
        <w:numPr>
          <w:ilvl w:val="0"/>
          <w:numId w:val="22"/>
        </w:numPr>
        <w:ind w:left="2552" w:hanging="425"/>
        <w:rPr>
          <w:rFonts w:ascii="Calibri" w:hAnsi="Calibri"/>
          <w:lang w:bidi="ar-SA"/>
        </w:rPr>
      </w:pPr>
      <w:r w:rsidRPr="004826DC">
        <w:rPr>
          <w:rFonts w:ascii="Calibri" w:hAnsi="Calibri"/>
        </w:rPr>
        <w:t>declaração de experiência profissional, expedida por pessoa jurídica de direito público ou privado, que comprove o gerenciamento de projetos de tecnologia da informação medidos por pontos de função, que totalizem tamanho funcional igual ou superior a 1.000 pontos de função.</w:t>
      </w:r>
    </w:p>
    <w:p w:rsidR="0076629D" w:rsidRPr="004826DC" w:rsidRDefault="00D4583F" w:rsidP="00E331F3">
      <w:pPr>
        <w:pStyle w:val="Ttulo2"/>
        <w:keepNext w:val="0"/>
        <w:numPr>
          <w:ilvl w:val="1"/>
          <w:numId w:val="0"/>
        </w:numPr>
        <w:tabs>
          <w:tab w:val="clear" w:pos="1701"/>
        </w:tabs>
        <w:spacing w:before="200" w:line="276" w:lineRule="auto"/>
        <w:ind w:left="2127" w:right="0" w:hanging="851"/>
        <w:jc w:val="both"/>
        <w:rPr>
          <w:rFonts w:ascii="Calibri" w:hAnsi="Calibri"/>
          <w:color w:val="auto"/>
          <w:szCs w:val="24"/>
        </w:rPr>
      </w:pPr>
      <w:r w:rsidRPr="004826DC">
        <w:rPr>
          <w:rFonts w:ascii="Calibri" w:hAnsi="Calibri"/>
          <w:b w:val="0"/>
          <w:color w:val="auto"/>
          <w:szCs w:val="24"/>
        </w:rPr>
        <w:t>5.13</w:t>
      </w:r>
      <w:r w:rsidR="00E331F3" w:rsidRPr="004826DC">
        <w:rPr>
          <w:rFonts w:ascii="Calibri" w:hAnsi="Calibri"/>
          <w:b w:val="0"/>
          <w:color w:val="auto"/>
          <w:szCs w:val="24"/>
        </w:rPr>
        <w:t>.5</w:t>
      </w:r>
      <w:r w:rsidR="00E331F3" w:rsidRPr="004826DC">
        <w:rPr>
          <w:rFonts w:ascii="Calibri" w:hAnsi="Calibri"/>
          <w:b w:val="0"/>
          <w:color w:val="auto"/>
          <w:szCs w:val="24"/>
        </w:rPr>
        <w:tab/>
      </w:r>
      <w:r w:rsidR="0076629D" w:rsidRPr="004826DC">
        <w:rPr>
          <w:rFonts w:ascii="Calibri" w:hAnsi="Calibri"/>
          <w:b w:val="0"/>
          <w:color w:val="auto"/>
          <w:szCs w:val="24"/>
        </w:rPr>
        <w:t>Analista de requisitos (para execução dos grupos de atividade de levantamento de requisitos e homologação):</w:t>
      </w:r>
    </w:p>
    <w:p w:rsidR="0076629D" w:rsidRPr="004826DC" w:rsidRDefault="0076629D" w:rsidP="00B727DF">
      <w:pPr>
        <w:pStyle w:val="Incisos"/>
        <w:numPr>
          <w:ilvl w:val="0"/>
          <w:numId w:val="23"/>
        </w:numPr>
        <w:ind w:left="2552" w:hanging="425"/>
        <w:rPr>
          <w:rFonts w:ascii="Calibri" w:hAnsi="Calibri"/>
        </w:rPr>
      </w:pPr>
      <w:r w:rsidRPr="004826DC">
        <w:rPr>
          <w:rFonts w:ascii="Calibri" w:hAnsi="Calibri"/>
        </w:rPr>
        <w:t xml:space="preserve">graduação em curso de nível superior na área de Tecnologia da Informação, </w:t>
      </w:r>
      <w:r w:rsidRPr="004826DC">
        <w:rPr>
          <w:rFonts w:ascii="Calibri" w:hAnsi="Calibri"/>
          <w:b/>
        </w:rPr>
        <w:t xml:space="preserve">ou </w:t>
      </w:r>
      <w:r w:rsidRPr="004826DC">
        <w:rPr>
          <w:rFonts w:ascii="Calibri" w:hAnsi="Calibri"/>
        </w:rPr>
        <w:t>conclusão de qualquer curso de nível superior acompanhado de certificado de curso de pós-graduação (especialização, mestrado ou doutorado) na área de Tecnologia da Informação de, no mínimo, 360 horas;</w:t>
      </w:r>
    </w:p>
    <w:p w:rsidR="0076629D" w:rsidRPr="004826DC" w:rsidRDefault="0076629D" w:rsidP="00B727DF">
      <w:pPr>
        <w:pStyle w:val="Incisos"/>
        <w:numPr>
          <w:ilvl w:val="0"/>
          <w:numId w:val="23"/>
        </w:numPr>
        <w:ind w:left="2552" w:hanging="425"/>
        <w:rPr>
          <w:rFonts w:ascii="Calibri" w:hAnsi="Calibri"/>
          <w:lang w:bidi="ar-SA"/>
        </w:rPr>
      </w:pPr>
      <w:r w:rsidRPr="004826DC">
        <w:rPr>
          <w:rFonts w:ascii="Calibri" w:hAnsi="Calibri"/>
          <w:lang w:bidi="ar-SA"/>
        </w:rPr>
        <w:t>declaração de experiência profissional, expedida por pessoa jurídica de direito público ou privado, que comprove atuação como analista de requisitos em projetos de tecnologia da informação medidos por pontos de função, que totalizem  tamanho funcional igual ou superior a 1.000 pontos de função.</w:t>
      </w:r>
    </w:p>
    <w:p w:rsidR="0076629D" w:rsidRPr="004826DC" w:rsidRDefault="00D4583F" w:rsidP="00E331F3">
      <w:pPr>
        <w:pStyle w:val="Ttulo2"/>
        <w:keepNext w:val="0"/>
        <w:numPr>
          <w:ilvl w:val="1"/>
          <w:numId w:val="0"/>
        </w:numPr>
        <w:tabs>
          <w:tab w:val="clear" w:pos="1701"/>
        </w:tabs>
        <w:spacing w:before="200" w:line="276" w:lineRule="auto"/>
        <w:ind w:left="2127" w:right="0" w:hanging="851"/>
        <w:jc w:val="both"/>
        <w:rPr>
          <w:rFonts w:ascii="Calibri" w:hAnsi="Calibri"/>
          <w:color w:val="auto"/>
          <w:szCs w:val="24"/>
        </w:rPr>
      </w:pPr>
      <w:r w:rsidRPr="004826DC">
        <w:rPr>
          <w:rFonts w:ascii="Calibri" w:hAnsi="Calibri"/>
          <w:b w:val="0"/>
          <w:color w:val="auto"/>
          <w:szCs w:val="24"/>
        </w:rPr>
        <w:t>5.13</w:t>
      </w:r>
      <w:r w:rsidR="00E331F3" w:rsidRPr="004826DC">
        <w:rPr>
          <w:rFonts w:ascii="Calibri" w:hAnsi="Calibri"/>
          <w:b w:val="0"/>
          <w:color w:val="auto"/>
          <w:szCs w:val="24"/>
        </w:rPr>
        <w:t>.6</w:t>
      </w:r>
      <w:r w:rsidR="00E331F3" w:rsidRPr="004826DC">
        <w:rPr>
          <w:rFonts w:ascii="Calibri" w:hAnsi="Calibri"/>
          <w:b w:val="0"/>
          <w:color w:val="auto"/>
          <w:szCs w:val="24"/>
        </w:rPr>
        <w:tab/>
      </w:r>
      <w:r w:rsidR="0076629D" w:rsidRPr="004826DC">
        <w:rPr>
          <w:rFonts w:ascii="Calibri" w:hAnsi="Calibri"/>
          <w:b w:val="0"/>
          <w:color w:val="auto"/>
          <w:szCs w:val="24"/>
        </w:rPr>
        <w:t>Arquiteto de software (para execução de atividades relativas à modelagem arquitetural de soluções e interlocução com a área de arquitetura de software do TCU):</w:t>
      </w:r>
    </w:p>
    <w:p w:rsidR="0076629D" w:rsidRPr="004826DC" w:rsidRDefault="0076629D" w:rsidP="00B727DF">
      <w:pPr>
        <w:pStyle w:val="Incisos"/>
        <w:numPr>
          <w:ilvl w:val="0"/>
          <w:numId w:val="24"/>
        </w:numPr>
        <w:ind w:left="2552" w:hanging="425"/>
        <w:rPr>
          <w:rFonts w:ascii="Calibri" w:hAnsi="Calibri"/>
        </w:rPr>
      </w:pPr>
      <w:r w:rsidRPr="004826DC">
        <w:rPr>
          <w:rFonts w:ascii="Calibri" w:hAnsi="Calibri"/>
        </w:rPr>
        <w:t xml:space="preserve">graduação em curso de nível superior na área de Tecnologia da Informação, </w:t>
      </w:r>
      <w:r w:rsidRPr="004826DC">
        <w:rPr>
          <w:rFonts w:ascii="Calibri" w:hAnsi="Calibri"/>
          <w:b/>
        </w:rPr>
        <w:t xml:space="preserve">ou </w:t>
      </w:r>
      <w:r w:rsidRPr="004826DC">
        <w:rPr>
          <w:rFonts w:ascii="Calibri" w:hAnsi="Calibri"/>
        </w:rPr>
        <w:t>conclusão de qualquer curso de nível superior acompanhado de certificado de curso de pós-graduação (especialização, mestrado ou doutorado) na área de Tecnologia da Informação de, no mínimo, 360 horas;</w:t>
      </w:r>
    </w:p>
    <w:p w:rsidR="0076629D" w:rsidRPr="004826DC" w:rsidRDefault="0076629D" w:rsidP="00B727DF">
      <w:pPr>
        <w:pStyle w:val="Incisos"/>
        <w:numPr>
          <w:ilvl w:val="0"/>
          <w:numId w:val="24"/>
        </w:numPr>
        <w:ind w:left="2552" w:hanging="425"/>
        <w:rPr>
          <w:rFonts w:ascii="Calibri" w:hAnsi="Calibri"/>
          <w:lang w:bidi="ar-SA"/>
        </w:rPr>
      </w:pPr>
      <w:r w:rsidRPr="004826DC">
        <w:rPr>
          <w:rFonts w:ascii="Calibri" w:hAnsi="Calibri"/>
          <w:lang w:bidi="ar-SA"/>
        </w:rPr>
        <w:lastRenderedPageBreak/>
        <w:t>declaração de experiência profissional, expedida por pessoa jurídica de direito público ou privado, que comprove atuação como arquiteto de software em projetos de tecnologia da informação medidos por pontos de função, que totalizem tamanho funcional igual ou superior a 1.000 pontos de função;</w:t>
      </w:r>
    </w:p>
    <w:p w:rsidR="0076629D" w:rsidRPr="004826DC" w:rsidRDefault="0076629D" w:rsidP="00B727DF">
      <w:pPr>
        <w:pStyle w:val="Incisos"/>
        <w:numPr>
          <w:ilvl w:val="0"/>
          <w:numId w:val="24"/>
        </w:numPr>
        <w:ind w:left="2552" w:hanging="425"/>
        <w:rPr>
          <w:rFonts w:ascii="Calibri" w:hAnsi="Calibri"/>
        </w:rPr>
      </w:pPr>
      <w:r w:rsidRPr="004826DC">
        <w:rPr>
          <w:rFonts w:ascii="Calibri" w:hAnsi="Calibri"/>
        </w:rPr>
        <w:t xml:space="preserve">certificado </w:t>
      </w:r>
      <w:r w:rsidRPr="004826DC">
        <w:rPr>
          <w:rFonts w:ascii="Calibri" w:hAnsi="Calibri"/>
          <w:i/>
        </w:rPr>
        <w:t>Sun Certified Enterprise Architect</w:t>
      </w:r>
      <w:r w:rsidRPr="004826DC">
        <w:rPr>
          <w:rFonts w:ascii="Calibri" w:hAnsi="Calibri"/>
        </w:rPr>
        <w:t xml:space="preserve"> (SCEA) ou certificado </w:t>
      </w:r>
      <w:r w:rsidRPr="004826DC">
        <w:rPr>
          <w:rFonts w:ascii="Calibri" w:hAnsi="Calibri"/>
          <w:i/>
          <w:lang w:eastAsia="pt-BR" w:bidi="ar-SA"/>
        </w:rPr>
        <w:t xml:space="preserve">Sun </w:t>
      </w:r>
      <w:r w:rsidRPr="004826DC">
        <w:rPr>
          <w:rFonts w:ascii="Calibri" w:hAnsi="Calibri" w:cs="Times New Roman"/>
          <w:bCs w:val="0"/>
          <w:lang w:eastAsia="pt-BR" w:bidi="ar-SA"/>
        </w:rPr>
        <w:t>Certified Java Programmer (SCJP) acompanhado de certificado Sun</w:t>
      </w:r>
      <w:r w:rsidRPr="004826DC">
        <w:rPr>
          <w:rFonts w:ascii="Calibri" w:hAnsi="Calibri"/>
          <w:i/>
          <w:lang w:eastAsia="pt-BR" w:bidi="ar-SA"/>
        </w:rPr>
        <w:t xml:space="preserve"> Certified Web Component Developer</w:t>
      </w:r>
      <w:r w:rsidRPr="004826DC">
        <w:rPr>
          <w:rFonts w:ascii="Calibri" w:hAnsi="Calibri"/>
          <w:lang w:eastAsia="pt-BR" w:bidi="ar-SA"/>
        </w:rPr>
        <w:t xml:space="preserve"> (SCWCD) </w:t>
      </w:r>
      <w:r w:rsidRPr="004826DC">
        <w:rPr>
          <w:rFonts w:ascii="Calibri" w:hAnsi="Calibri"/>
        </w:rPr>
        <w:t>válidos emitidos pela Oracle ou pela Sun Microsystems.</w:t>
      </w:r>
    </w:p>
    <w:p w:rsidR="0076629D" w:rsidRPr="004826DC" w:rsidRDefault="00D4583F" w:rsidP="0076629D">
      <w:pPr>
        <w:pStyle w:val="Ttulo2"/>
        <w:keepNext w:val="0"/>
        <w:numPr>
          <w:ilvl w:val="1"/>
          <w:numId w:val="0"/>
        </w:numPr>
        <w:tabs>
          <w:tab w:val="clear" w:pos="1701"/>
        </w:tabs>
        <w:spacing w:before="200" w:line="276" w:lineRule="auto"/>
        <w:ind w:left="1286" w:right="0" w:hanging="576"/>
        <w:jc w:val="both"/>
        <w:rPr>
          <w:rFonts w:ascii="Calibri" w:hAnsi="Calibri"/>
          <w:b w:val="0"/>
          <w:color w:val="auto"/>
          <w:szCs w:val="24"/>
        </w:rPr>
      </w:pPr>
      <w:r w:rsidRPr="004826DC">
        <w:rPr>
          <w:rFonts w:ascii="Calibri" w:hAnsi="Calibri"/>
          <w:b w:val="0"/>
          <w:color w:val="auto"/>
          <w:szCs w:val="24"/>
        </w:rPr>
        <w:t>5.1</w:t>
      </w:r>
      <w:r w:rsidR="00E331F3" w:rsidRPr="004826DC">
        <w:rPr>
          <w:rFonts w:ascii="Calibri" w:hAnsi="Calibri"/>
          <w:b w:val="0"/>
          <w:color w:val="auto"/>
          <w:szCs w:val="24"/>
        </w:rPr>
        <w:t>4</w:t>
      </w:r>
      <w:r w:rsidR="00E331F3" w:rsidRPr="004826DC">
        <w:rPr>
          <w:rFonts w:ascii="Calibri" w:hAnsi="Calibri"/>
          <w:b w:val="0"/>
          <w:color w:val="auto"/>
          <w:szCs w:val="24"/>
        </w:rPr>
        <w:tab/>
      </w:r>
      <w:r w:rsidR="0076629D" w:rsidRPr="004826DC">
        <w:rPr>
          <w:rFonts w:ascii="Calibri" w:hAnsi="Calibri"/>
          <w:b w:val="0"/>
          <w:color w:val="auto"/>
          <w:szCs w:val="24"/>
        </w:rPr>
        <w:t xml:space="preserve">Ao longo do contrato, com a evolução do número de demandas de projeto simultâneas, a </w:t>
      </w:r>
      <w:r w:rsidR="00C4442C" w:rsidRPr="004826DC">
        <w:rPr>
          <w:rFonts w:ascii="Calibri" w:hAnsi="Calibri"/>
          <w:b w:val="0"/>
          <w:color w:val="auto"/>
          <w:szCs w:val="24"/>
        </w:rPr>
        <w:t>CONTRATADA</w:t>
      </w:r>
      <w:r w:rsidR="0076629D" w:rsidRPr="004826DC">
        <w:rPr>
          <w:rFonts w:ascii="Calibri" w:hAnsi="Calibri"/>
          <w:b w:val="0"/>
          <w:color w:val="auto"/>
          <w:szCs w:val="24"/>
        </w:rPr>
        <w:t xml:space="preserve"> deverá indicar tantos profissionais quanto forem necessários para suprir a necessidade do contrato, de forma que nenhum gerente acumule projetos cuja soma dos volumes ultrapasse 1.000 pontos de função, exceto quando se tratar de um único projeto. Todos esses profissionais devem atender aos requisitos constantes no item </w:t>
      </w:r>
      <w:r w:rsidR="00DD47E9" w:rsidRPr="004826DC">
        <w:rPr>
          <w:rFonts w:ascii="Calibri" w:hAnsi="Calibri"/>
          <w:b w:val="0"/>
          <w:color w:val="auto"/>
          <w:szCs w:val="24"/>
        </w:rPr>
        <w:t>5</w:t>
      </w:r>
      <w:r w:rsidR="0076629D" w:rsidRPr="004826DC">
        <w:rPr>
          <w:rFonts w:ascii="Calibri" w:hAnsi="Calibri"/>
          <w:b w:val="0"/>
          <w:color w:val="auto"/>
          <w:szCs w:val="24"/>
        </w:rPr>
        <w:t>.</w:t>
      </w:r>
      <w:r w:rsidR="00510504" w:rsidRPr="004826DC">
        <w:rPr>
          <w:rFonts w:ascii="Calibri" w:hAnsi="Calibri"/>
          <w:b w:val="0"/>
          <w:color w:val="auto"/>
          <w:szCs w:val="24"/>
        </w:rPr>
        <w:t>13</w:t>
      </w:r>
      <w:r w:rsidR="0076629D" w:rsidRPr="004826DC">
        <w:rPr>
          <w:rFonts w:ascii="Calibri" w:hAnsi="Calibri"/>
          <w:b w:val="0"/>
          <w:color w:val="auto"/>
          <w:szCs w:val="24"/>
        </w:rPr>
        <w:t>.4</w:t>
      </w:r>
      <w:r w:rsidR="00E331F3" w:rsidRPr="004826DC">
        <w:rPr>
          <w:rFonts w:ascii="Calibri" w:hAnsi="Calibri"/>
          <w:b w:val="0"/>
          <w:color w:val="auto"/>
          <w:szCs w:val="24"/>
        </w:rPr>
        <w:t>.</w:t>
      </w:r>
    </w:p>
    <w:p w:rsidR="0076629D" w:rsidRPr="004826DC" w:rsidRDefault="00D4583F" w:rsidP="0076629D">
      <w:pPr>
        <w:pStyle w:val="Ttulo2"/>
        <w:keepNext w:val="0"/>
        <w:numPr>
          <w:ilvl w:val="1"/>
          <w:numId w:val="0"/>
        </w:numPr>
        <w:tabs>
          <w:tab w:val="clear" w:pos="1701"/>
        </w:tabs>
        <w:spacing w:before="200" w:line="276" w:lineRule="auto"/>
        <w:ind w:left="1286" w:right="0" w:hanging="576"/>
        <w:jc w:val="both"/>
        <w:rPr>
          <w:rFonts w:ascii="Calibri" w:hAnsi="Calibri"/>
          <w:b w:val="0"/>
          <w:color w:val="auto"/>
          <w:szCs w:val="24"/>
        </w:rPr>
      </w:pPr>
      <w:r w:rsidRPr="004826DC">
        <w:rPr>
          <w:rFonts w:ascii="Calibri" w:hAnsi="Calibri"/>
          <w:b w:val="0"/>
          <w:color w:val="auto"/>
          <w:szCs w:val="24"/>
        </w:rPr>
        <w:t>5.1</w:t>
      </w:r>
      <w:r w:rsidR="00E331F3" w:rsidRPr="004826DC">
        <w:rPr>
          <w:rFonts w:ascii="Calibri" w:hAnsi="Calibri"/>
          <w:b w:val="0"/>
          <w:color w:val="auto"/>
          <w:szCs w:val="24"/>
        </w:rPr>
        <w:t>5</w:t>
      </w:r>
      <w:r w:rsidR="00E331F3" w:rsidRPr="004826DC">
        <w:rPr>
          <w:rFonts w:ascii="Calibri" w:hAnsi="Calibri"/>
          <w:b w:val="0"/>
          <w:color w:val="auto"/>
          <w:szCs w:val="24"/>
        </w:rPr>
        <w:tab/>
      </w:r>
      <w:r w:rsidR="0076629D" w:rsidRPr="004826DC">
        <w:rPr>
          <w:rFonts w:ascii="Calibri" w:hAnsi="Calibri"/>
          <w:b w:val="0"/>
          <w:color w:val="auto"/>
          <w:szCs w:val="24"/>
        </w:rPr>
        <w:t xml:space="preserve">Por opção da </w:t>
      </w:r>
      <w:r w:rsidR="00C4442C" w:rsidRPr="004826DC">
        <w:rPr>
          <w:rFonts w:ascii="Calibri" w:hAnsi="Calibri"/>
          <w:b w:val="0"/>
          <w:color w:val="auto"/>
          <w:szCs w:val="24"/>
        </w:rPr>
        <w:t>CONTRATADA</w:t>
      </w:r>
      <w:r w:rsidR="0076629D" w:rsidRPr="004826DC">
        <w:rPr>
          <w:rFonts w:ascii="Calibri" w:hAnsi="Calibri"/>
          <w:b w:val="0"/>
          <w:color w:val="auto"/>
          <w:szCs w:val="24"/>
        </w:rPr>
        <w:t>, o profissional designado para o papel de gerente de contrato poderá acumular as atribuições de preposto previsto no art. 68 da Lei nº 8.666/93. E o gerente de demandas pode acumular com as de gerente de projetos, desde que esse atenda aos requisitos de ambos os papéis e que não haja prejuízo para a execução das atividades previstas em função do volume de demandas e projetos. Nesta última possibilidade, a soma do tamanho funcional das OS simultâneas sob gestão do profissional não pode ser superior a 1.000 pontos de função.</w:t>
      </w:r>
    </w:p>
    <w:p w:rsidR="0076629D" w:rsidRPr="004826DC" w:rsidRDefault="00D4583F" w:rsidP="0076629D">
      <w:pPr>
        <w:pStyle w:val="Ttulo2"/>
        <w:keepNext w:val="0"/>
        <w:numPr>
          <w:ilvl w:val="1"/>
          <w:numId w:val="0"/>
        </w:numPr>
        <w:tabs>
          <w:tab w:val="clear" w:pos="1701"/>
        </w:tabs>
        <w:spacing w:before="200" w:line="276" w:lineRule="auto"/>
        <w:ind w:left="1286" w:right="0" w:hanging="576"/>
        <w:jc w:val="both"/>
        <w:rPr>
          <w:rFonts w:ascii="Calibri" w:hAnsi="Calibri"/>
          <w:color w:val="auto"/>
          <w:szCs w:val="24"/>
        </w:rPr>
      </w:pPr>
      <w:r w:rsidRPr="004826DC">
        <w:rPr>
          <w:rFonts w:ascii="Calibri" w:hAnsi="Calibri"/>
          <w:b w:val="0"/>
          <w:color w:val="auto"/>
          <w:szCs w:val="24"/>
        </w:rPr>
        <w:t>5.1</w:t>
      </w:r>
      <w:r w:rsidR="00E331F3" w:rsidRPr="004826DC">
        <w:rPr>
          <w:rFonts w:ascii="Calibri" w:hAnsi="Calibri"/>
          <w:b w:val="0"/>
          <w:color w:val="auto"/>
          <w:szCs w:val="24"/>
        </w:rPr>
        <w:t>6</w:t>
      </w:r>
      <w:r w:rsidR="00E331F3" w:rsidRPr="004826DC">
        <w:rPr>
          <w:rFonts w:ascii="Calibri" w:hAnsi="Calibri"/>
          <w:b w:val="0"/>
          <w:color w:val="auto"/>
          <w:szCs w:val="24"/>
        </w:rPr>
        <w:tab/>
      </w:r>
      <w:r w:rsidR="0076629D" w:rsidRPr="004826DC">
        <w:rPr>
          <w:rFonts w:ascii="Calibri" w:hAnsi="Calibri"/>
          <w:b w:val="0"/>
          <w:color w:val="auto"/>
          <w:szCs w:val="24"/>
        </w:rPr>
        <w:t>Os demais papéis previstos nesta seção não são acumuláveis entre si.</w:t>
      </w:r>
      <w:r w:rsidR="0076629D" w:rsidRPr="004826DC">
        <w:rPr>
          <w:rFonts w:ascii="Calibri" w:hAnsi="Calibri"/>
          <w:color w:val="auto"/>
          <w:szCs w:val="24"/>
        </w:rPr>
        <w:t xml:space="preserve"> </w:t>
      </w:r>
    </w:p>
    <w:p w:rsidR="0076629D" w:rsidRPr="004826DC" w:rsidRDefault="00D4583F" w:rsidP="0076629D">
      <w:pPr>
        <w:pStyle w:val="Ttulo2"/>
        <w:keepNext w:val="0"/>
        <w:numPr>
          <w:ilvl w:val="1"/>
          <w:numId w:val="0"/>
        </w:numPr>
        <w:tabs>
          <w:tab w:val="clear" w:pos="1701"/>
        </w:tabs>
        <w:spacing w:before="200" w:line="276" w:lineRule="auto"/>
        <w:ind w:left="1286" w:right="0" w:hanging="576"/>
        <w:jc w:val="both"/>
        <w:rPr>
          <w:rFonts w:ascii="Calibri" w:hAnsi="Calibri"/>
          <w:b w:val="0"/>
          <w:color w:val="auto"/>
          <w:szCs w:val="24"/>
        </w:rPr>
      </w:pPr>
      <w:r w:rsidRPr="004826DC">
        <w:rPr>
          <w:rFonts w:ascii="Calibri" w:hAnsi="Calibri"/>
          <w:b w:val="0"/>
          <w:color w:val="auto"/>
          <w:szCs w:val="24"/>
        </w:rPr>
        <w:t>5.1</w:t>
      </w:r>
      <w:r w:rsidR="00E331F3" w:rsidRPr="004826DC">
        <w:rPr>
          <w:rFonts w:ascii="Calibri" w:hAnsi="Calibri"/>
          <w:b w:val="0"/>
          <w:color w:val="auto"/>
          <w:szCs w:val="24"/>
        </w:rPr>
        <w:t>7</w:t>
      </w:r>
      <w:r w:rsidR="00E331F3" w:rsidRPr="004826DC">
        <w:rPr>
          <w:rFonts w:ascii="Calibri" w:hAnsi="Calibri"/>
          <w:b w:val="0"/>
          <w:color w:val="auto"/>
          <w:szCs w:val="24"/>
        </w:rPr>
        <w:tab/>
      </w:r>
      <w:r w:rsidR="0076629D" w:rsidRPr="004826DC">
        <w:rPr>
          <w:rFonts w:ascii="Calibri" w:hAnsi="Calibri"/>
          <w:b w:val="0"/>
          <w:color w:val="auto"/>
          <w:szCs w:val="24"/>
        </w:rPr>
        <w:t xml:space="preserve">A comprovação da formação, conhecimento e experiência da equipe-chave deverá ser realizada por meio da entrega dos seguintes documentos: cópia de certificados de conclusão de curso emitidos por entidades de ensino reconhecidas pelo MEC, cópia de certificações profissionais (ex.: PMP, CFPS, SCEA, SCWCD, SCJP) dentro do prazo de validade, declaração fornecida por pessoa jurídica de direito público ou privado, comprovando que o profissional prestou serviço para a instituição (indicando projetos, principais atribuições e período de tempo). </w:t>
      </w:r>
    </w:p>
    <w:p w:rsidR="0076629D" w:rsidRPr="004826DC" w:rsidRDefault="00D4583F" w:rsidP="0076629D">
      <w:pPr>
        <w:pStyle w:val="Ttulo2"/>
        <w:keepNext w:val="0"/>
        <w:numPr>
          <w:ilvl w:val="1"/>
          <w:numId w:val="0"/>
        </w:numPr>
        <w:tabs>
          <w:tab w:val="clear" w:pos="1701"/>
        </w:tabs>
        <w:spacing w:before="200" w:line="276" w:lineRule="auto"/>
        <w:ind w:left="1286" w:right="0" w:hanging="576"/>
        <w:jc w:val="both"/>
        <w:rPr>
          <w:rFonts w:ascii="Calibri" w:hAnsi="Calibri"/>
          <w:b w:val="0"/>
          <w:color w:val="auto"/>
          <w:szCs w:val="24"/>
        </w:rPr>
      </w:pPr>
      <w:r w:rsidRPr="004826DC">
        <w:rPr>
          <w:rFonts w:ascii="Calibri" w:hAnsi="Calibri"/>
          <w:b w:val="0"/>
          <w:color w:val="auto"/>
          <w:szCs w:val="24"/>
        </w:rPr>
        <w:t>5.18</w:t>
      </w:r>
      <w:r w:rsidR="00E331F3" w:rsidRPr="004826DC">
        <w:rPr>
          <w:rFonts w:ascii="Calibri" w:hAnsi="Calibri"/>
          <w:b w:val="0"/>
          <w:color w:val="auto"/>
          <w:szCs w:val="24"/>
        </w:rPr>
        <w:tab/>
      </w:r>
      <w:r w:rsidR="0076629D" w:rsidRPr="004826DC">
        <w:rPr>
          <w:rFonts w:ascii="Calibri" w:hAnsi="Calibri"/>
          <w:b w:val="0"/>
          <w:color w:val="auto"/>
          <w:szCs w:val="24"/>
        </w:rPr>
        <w:t xml:space="preserve">A documentação comprobatória da qualificação profissional do gerente de contrato da </w:t>
      </w:r>
      <w:r w:rsidR="00C4442C" w:rsidRPr="004826DC">
        <w:rPr>
          <w:rFonts w:ascii="Calibri" w:hAnsi="Calibri"/>
          <w:b w:val="0"/>
          <w:color w:val="auto"/>
          <w:szCs w:val="24"/>
        </w:rPr>
        <w:t>CONTRATADA</w:t>
      </w:r>
      <w:r w:rsidR="0076629D" w:rsidRPr="004826DC">
        <w:rPr>
          <w:rFonts w:ascii="Calibri" w:hAnsi="Calibri"/>
          <w:b w:val="0"/>
          <w:color w:val="auto"/>
          <w:szCs w:val="24"/>
        </w:rPr>
        <w:t>, do gerente de demandas e do especialista em pontos de função deve ser apresentada por ocasião da reunião inicial do contrato. No caso dos demais profissionais, a documentação comprobatória da qualificação deverá ser encaminhada ao TCU até dois dias úteis antes da data prevista para início das atividades do profissional.</w:t>
      </w:r>
    </w:p>
    <w:p w:rsidR="0076629D" w:rsidRPr="004826DC" w:rsidRDefault="00D4583F" w:rsidP="0076629D">
      <w:pPr>
        <w:pStyle w:val="Ttulo2"/>
        <w:keepNext w:val="0"/>
        <w:numPr>
          <w:ilvl w:val="1"/>
          <w:numId w:val="0"/>
        </w:numPr>
        <w:tabs>
          <w:tab w:val="clear" w:pos="1701"/>
        </w:tabs>
        <w:spacing w:before="200" w:line="276" w:lineRule="auto"/>
        <w:ind w:left="1286" w:right="0" w:hanging="576"/>
        <w:jc w:val="both"/>
        <w:rPr>
          <w:rFonts w:ascii="Calibri" w:hAnsi="Calibri"/>
          <w:b w:val="0"/>
          <w:color w:val="auto"/>
          <w:szCs w:val="24"/>
        </w:rPr>
      </w:pPr>
      <w:r w:rsidRPr="004826DC">
        <w:rPr>
          <w:rFonts w:ascii="Calibri" w:hAnsi="Calibri"/>
          <w:b w:val="0"/>
          <w:color w:val="auto"/>
          <w:szCs w:val="24"/>
        </w:rPr>
        <w:lastRenderedPageBreak/>
        <w:t>5.1</w:t>
      </w:r>
      <w:r w:rsidR="00E331F3" w:rsidRPr="004826DC">
        <w:rPr>
          <w:rFonts w:ascii="Calibri" w:hAnsi="Calibri"/>
          <w:b w:val="0"/>
          <w:color w:val="auto"/>
          <w:szCs w:val="24"/>
        </w:rPr>
        <w:t>9</w:t>
      </w:r>
      <w:r w:rsidR="00E331F3" w:rsidRPr="004826DC">
        <w:rPr>
          <w:rFonts w:ascii="Calibri" w:hAnsi="Calibri"/>
          <w:b w:val="0"/>
          <w:color w:val="auto"/>
          <w:szCs w:val="24"/>
        </w:rPr>
        <w:tab/>
      </w:r>
      <w:r w:rsidR="0076629D" w:rsidRPr="004826DC">
        <w:rPr>
          <w:rFonts w:ascii="Calibri" w:hAnsi="Calibri"/>
          <w:b w:val="0"/>
          <w:color w:val="auto"/>
          <w:szCs w:val="24"/>
        </w:rPr>
        <w:t xml:space="preserve">Em caso de substituição de qualquer profissional designado para exercer um dos papeis previstos neste termo de referência, a </w:t>
      </w:r>
      <w:r w:rsidR="00C4442C" w:rsidRPr="004826DC">
        <w:rPr>
          <w:rFonts w:ascii="Calibri" w:hAnsi="Calibri"/>
          <w:b w:val="0"/>
          <w:color w:val="auto"/>
          <w:szCs w:val="24"/>
        </w:rPr>
        <w:t>CONTRATADA</w:t>
      </w:r>
      <w:r w:rsidR="0076629D" w:rsidRPr="004826DC">
        <w:rPr>
          <w:rFonts w:ascii="Calibri" w:hAnsi="Calibri"/>
          <w:b w:val="0"/>
          <w:color w:val="auto"/>
          <w:szCs w:val="24"/>
        </w:rPr>
        <w:t xml:space="preserve"> deverá encaminhar a documentação comprobatória de qualificação até dois dias úteis antes da data prevista para início das atividades do profissional. </w:t>
      </w:r>
    </w:p>
    <w:p w:rsidR="0076629D" w:rsidRPr="004826DC" w:rsidRDefault="00D4583F" w:rsidP="0076629D">
      <w:pPr>
        <w:pStyle w:val="Ttulo2"/>
        <w:keepNext w:val="0"/>
        <w:numPr>
          <w:ilvl w:val="1"/>
          <w:numId w:val="0"/>
        </w:numPr>
        <w:tabs>
          <w:tab w:val="clear" w:pos="1701"/>
        </w:tabs>
        <w:spacing w:before="200" w:line="276" w:lineRule="auto"/>
        <w:ind w:left="1286" w:right="0" w:hanging="576"/>
        <w:jc w:val="both"/>
        <w:rPr>
          <w:rFonts w:ascii="Calibri" w:hAnsi="Calibri"/>
          <w:color w:val="auto"/>
          <w:szCs w:val="24"/>
        </w:rPr>
      </w:pPr>
      <w:r w:rsidRPr="004826DC">
        <w:rPr>
          <w:rFonts w:ascii="Calibri" w:hAnsi="Calibri"/>
          <w:b w:val="0"/>
          <w:color w:val="auto"/>
          <w:szCs w:val="24"/>
        </w:rPr>
        <w:t>5.20</w:t>
      </w:r>
      <w:r w:rsidR="00E331F3" w:rsidRPr="004826DC">
        <w:rPr>
          <w:rFonts w:ascii="Calibri" w:hAnsi="Calibri"/>
          <w:b w:val="0"/>
          <w:color w:val="auto"/>
          <w:szCs w:val="24"/>
        </w:rPr>
        <w:tab/>
      </w:r>
      <w:r w:rsidR="0076629D" w:rsidRPr="004826DC">
        <w:rPr>
          <w:rFonts w:ascii="Calibri" w:hAnsi="Calibri"/>
          <w:b w:val="0"/>
          <w:color w:val="auto"/>
          <w:szCs w:val="24"/>
        </w:rPr>
        <w:t>A não comprovação da qualificação desses profissionais nos prazos previstos neste termo de referência pode, salvo motivo de força maior, caracterizar inexecução total do contrato.</w:t>
      </w:r>
    </w:p>
    <w:p w:rsidR="0076629D" w:rsidRPr="004826DC" w:rsidRDefault="0076629D" w:rsidP="0076629D">
      <w:pPr>
        <w:pStyle w:val="SubttuloTR"/>
        <w:rPr>
          <w:rFonts w:ascii="Calibri" w:hAnsi="Calibri"/>
        </w:rPr>
      </w:pPr>
      <w:r w:rsidRPr="004826DC">
        <w:rPr>
          <w:rFonts w:ascii="Calibri" w:hAnsi="Calibri"/>
        </w:rPr>
        <w:t>Critério de aceitabilidade de preços</w:t>
      </w:r>
    </w:p>
    <w:p w:rsidR="0076629D" w:rsidRPr="004826DC" w:rsidRDefault="00D4583F" w:rsidP="0076629D">
      <w:pPr>
        <w:pStyle w:val="Ttulo2"/>
        <w:keepNext w:val="0"/>
        <w:numPr>
          <w:ilvl w:val="1"/>
          <w:numId w:val="0"/>
        </w:numPr>
        <w:tabs>
          <w:tab w:val="clear" w:pos="1701"/>
        </w:tabs>
        <w:spacing w:before="200" w:line="276" w:lineRule="auto"/>
        <w:ind w:left="1286" w:right="0" w:hanging="576"/>
        <w:jc w:val="both"/>
        <w:rPr>
          <w:rFonts w:ascii="Calibri" w:hAnsi="Calibri"/>
          <w:b w:val="0"/>
          <w:color w:val="auto"/>
          <w:szCs w:val="24"/>
        </w:rPr>
      </w:pPr>
      <w:r w:rsidRPr="004826DC">
        <w:rPr>
          <w:rFonts w:ascii="Calibri" w:hAnsi="Calibri"/>
          <w:b w:val="0"/>
          <w:color w:val="auto"/>
          <w:szCs w:val="24"/>
        </w:rPr>
        <w:t>5.21</w:t>
      </w:r>
      <w:r w:rsidR="00E331F3" w:rsidRPr="004826DC">
        <w:rPr>
          <w:rFonts w:ascii="Calibri" w:hAnsi="Calibri"/>
          <w:b w:val="0"/>
          <w:color w:val="auto"/>
          <w:szCs w:val="24"/>
        </w:rPr>
        <w:tab/>
      </w:r>
      <w:r w:rsidR="0076629D" w:rsidRPr="004826DC">
        <w:rPr>
          <w:rFonts w:ascii="Calibri" w:hAnsi="Calibri"/>
          <w:b w:val="0"/>
          <w:color w:val="auto"/>
          <w:szCs w:val="24"/>
        </w:rPr>
        <w:t>Considerando que o custo com mão de obra constitui o principal item na composição do preço dos serviços de desenvolvimento e manutenção de sistemas, a estimativa realizada pelo TCU tomou por base salários de mercado, constituição de equipes com profissionais júnior, pleno e sênior e produtividade (H/PF) de mercado, além dos encargos legais e custos administrativos.</w:t>
      </w:r>
    </w:p>
    <w:p w:rsidR="0076629D" w:rsidRPr="004826DC" w:rsidRDefault="00D4583F" w:rsidP="0076629D">
      <w:pPr>
        <w:pStyle w:val="Ttulo2"/>
        <w:keepNext w:val="0"/>
        <w:numPr>
          <w:ilvl w:val="1"/>
          <w:numId w:val="0"/>
        </w:numPr>
        <w:tabs>
          <w:tab w:val="clear" w:pos="1701"/>
        </w:tabs>
        <w:spacing w:before="200" w:line="276" w:lineRule="auto"/>
        <w:ind w:left="1286" w:right="0" w:hanging="576"/>
        <w:jc w:val="both"/>
        <w:rPr>
          <w:rFonts w:ascii="Calibri" w:hAnsi="Calibri"/>
          <w:color w:val="auto"/>
          <w:szCs w:val="24"/>
        </w:rPr>
      </w:pPr>
      <w:r w:rsidRPr="004826DC">
        <w:rPr>
          <w:rFonts w:ascii="Calibri" w:hAnsi="Calibri"/>
          <w:b w:val="0"/>
          <w:color w:val="auto"/>
          <w:szCs w:val="24"/>
        </w:rPr>
        <w:t>5.22</w:t>
      </w:r>
      <w:r w:rsidR="00E331F3" w:rsidRPr="004826DC">
        <w:rPr>
          <w:rFonts w:ascii="Calibri" w:hAnsi="Calibri"/>
          <w:b w:val="0"/>
          <w:color w:val="auto"/>
          <w:szCs w:val="24"/>
        </w:rPr>
        <w:tab/>
      </w:r>
      <w:r w:rsidR="0076629D" w:rsidRPr="004826DC">
        <w:rPr>
          <w:rFonts w:ascii="Calibri" w:hAnsi="Calibri"/>
          <w:b w:val="0"/>
          <w:color w:val="auto"/>
          <w:szCs w:val="24"/>
        </w:rPr>
        <w:t>A proposta mais bem classificada será analisada quanto à compatibilidade do preço ofertado com o valor estimado e com as especificações técnicas do objeto.</w:t>
      </w:r>
      <w:r w:rsidR="0076629D" w:rsidRPr="004826DC">
        <w:rPr>
          <w:rFonts w:ascii="Calibri" w:hAnsi="Calibri"/>
          <w:color w:val="auto"/>
          <w:szCs w:val="24"/>
        </w:rPr>
        <w:t xml:space="preserve"> </w:t>
      </w:r>
    </w:p>
    <w:p w:rsidR="0076629D" w:rsidRPr="004826DC" w:rsidRDefault="00D4583F" w:rsidP="0076629D">
      <w:pPr>
        <w:pStyle w:val="Ttulo1"/>
        <w:keepNext w:val="0"/>
        <w:spacing w:before="480" w:after="0" w:line="276" w:lineRule="auto"/>
        <w:ind w:left="432" w:hanging="432"/>
        <w:contextualSpacing/>
        <w:jc w:val="both"/>
        <w:rPr>
          <w:rFonts w:ascii="Calibri" w:hAnsi="Calibri"/>
          <w:sz w:val="24"/>
          <w:szCs w:val="24"/>
        </w:rPr>
      </w:pPr>
      <w:bookmarkStart w:id="24" w:name="_Toc238401924"/>
      <w:bookmarkStart w:id="25" w:name="_Toc243456343"/>
      <w:r w:rsidRPr="004826DC">
        <w:rPr>
          <w:rFonts w:ascii="Calibri" w:hAnsi="Calibri"/>
          <w:sz w:val="24"/>
          <w:szCs w:val="24"/>
        </w:rPr>
        <w:t>6</w:t>
      </w:r>
      <w:r w:rsidR="00E331F3" w:rsidRPr="004826DC">
        <w:rPr>
          <w:rFonts w:ascii="Calibri" w:hAnsi="Calibri"/>
          <w:sz w:val="24"/>
          <w:szCs w:val="24"/>
        </w:rPr>
        <w:tab/>
      </w:r>
      <w:r w:rsidR="0076629D" w:rsidRPr="004826DC">
        <w:rPr>
          <w:rFonts w:ascii="Calibri" w:hAnsi="Calibri"/>
          <w:sz w:val="24"/>
          <w:szCs w:val="24"/>
        </w:rPr>
        <w:t>Condições contratuais</w:t>
      </w:r>
      <w:bookmarkEnd w:id="24"/>
      <w:bookmarkEnd w:id="25"/>
    </w:p>
    <w:p w:rsidR="0076629D" w:rsidRPr="004826DC" w:rsidRDefault="0076629D" w:rsidP="0076629D">
      <w:pPr>
        <w:pStyle w:val="SubttuloTR"/>
        <w:rPr>
          <w:rFonts w:ascii="Calibri" w:hAnsi="Calibri"/>
        </w:rPr>
      </w:pPr>
      <w:bookmarkStart w:id="26" w:name="_Toc232314079"/>
      <w:bookmarkStart w:id="27" w:name="_Toc233523665"/>
      <w:bookmarkStart w:id="28" w:name="_Toc238401925"/>
      <w:bookmarkStart w:id="29" w:name="_Toc243456344"/>
      <w:r w:rsidRPr="004826DC">
        <w:rPr>
          <w:rFonts w:ascii="Calibri" w:hAnsi="Calibri"/>
        </w:rPr>
        <w:t xml:space="preserve">Obrigações do </w:t>
      </w:r>
      <w:r w:rsidR="00C629F0" w:rsidRPr="004826DC">
        <w:rPr>
          <w:rFonts w:ascii="Calibri" w:hAnsi="Calibri"/>
        </w:rPr>
        <w:t>CONTRATANTE</w:t>
      </w:r>
      <w:bookmarkEnd w:id="26"/>
      <w:bookmarkEnd w:id="27"/>
      <w:bookmarkEnd w:id="28"/>
      <w:bookmarkEnd w:id="29"/>
    </w:p>
    <w:p w:rsidR="0076629D" w:rsidRPr="004826DC" w:rsidRDefault="00D4583F" w:rsidP="0076629D">
      <w:pPr>
        <w:pStyle w:val="Ttulo2"/>
        <w:keepNext w:val="0"/>
        <w:numPr>
          <w:ilvl w:val="1"/>
          <w:numId w:val="0"/>
        </w:numPr>
        <w:tabs>
          <w:tab w:val="clear" w:pos="1701"/>
        </w:tabs>
        <w:spacing w:before="200" w:line="276" w:lineRule="auto"/>
        <w:ind w:left="1286" w:right="0" w:hanging="576"/>
        <w:jc w:val="both"/>
        <w:rPr>
          <w:rFonts w:ascii="Calibri" w:hAnsi="Calibri"/>
          <w:color w:val="auto"/>
          <w:szCs w:val="24"/>
        </w:rPr>
      </w:pPr>
      <w:r w:rsidRPr="004826DC">
        <w:rPr>
          <w:rFonts w:ascii="Calibri" w:hAnsi="Calibri"/>
          <w:b w:val="0"/>
          <w:color w:val="auto"/>
          <w:szCs w:val="24"/>
        </w:rPr>
        <w:t>6</w:t>
      </w:r>
      <w:r w:rsidR="007B3993" w:rsidRPr="004826DC">
        <w:rPr>
          <w:rFonts w:ascii="Calibri" w:hAnsi="Calibri"/>
          <w:b w:val="0"/>
          <w:color w:val="auto"/>
          <w:szCs w:val="24"/>
        </w:rPr>
        <w:t>.1</w:t>
      </w:r>
      <w:r w:rsidR="007B3993" w:rsidRPr="004826DC">
        <w:rPr>
          <w:rFonts w:ascii="Calibri" w:hAnsi="Calibri"/>
          <w:b w:val="0"/>
          <w:color w:val="auto"/>
          <w:szCs w:val="24"/>
        </w:rPr>
        <w:tab/>
      </w:r>
      <w:r w:rsidR="0076629D" w:rsidRPr="004826DC">
        <w:rPr>
          <w:rFonts w:ascii="Calibri" w:hAnsi="Calibri"/>
          <w:b w:val="0"/>
          <w:color w:val="auto"/>
          <w:szCs w:val="24"/>
        </w:rPr>
        <w:t xml:space="preserve">Caberá ao Tribunal de Contas da União, como </w:t>
      </w:r>
      <w:r w:rsidR="00C629F0" w:rsidRPr="004826DC">
        <w:rPr>
          <w:rFonts w:ascii="Calibri" w:hAnsi="Calibri"/>
          <w:b w:val="0"/>
          <w:color w:val="auto"/>
          <w:szCs w:val="24"/>
        </w:rPr>
        <w:t>CONTRATANTE</w:t>
      </w:r>
      <w:r w:rsidR="0076629D" w:rsidRPr="004826DC">
        <w:rPr>
          <w:rFonts w:ascii="Calibri" w:hAnsi="Calibri"/>
          <w:b w:val="0"/>
          <w:color w:val="auto"/>
          <w:szCs w:val="24"/>
        </w:rPr>
        <w:t>:</w:t>
      </w:r>
    </w:p>
    <w:p w:rsidR="0076629D" w:rsidRPr="004826DC" w:rsidRDefault="0076629D" w:rsidP="00B727DF">
      <w:pPr>
        <w:pStyle w:val="Incisos"/>
        <w:numPr>
          <w:ilvl w:val="0"/>
          <w:numId w:val="25"/>
        </w:numPr>
        <w:ind w:left="1418" w:hanging="284"/>
        <w:rPr>
          <w:rFonts w:ascii="Calibri" w:hAnsi="Calibri"/>
          <w:lang w:val="pt-PT"/>
        </w:rPr>
      </w:pPr>
      <w:r w:rsidRPr="004826DC">
        <w:rPr>
          <w:rFonts w:ascii="Calibri" w:hAnsi="Calibri"/>
          <w:lang w:val="pt-PT"/>
        </w:rPr>
        <w:t xml:space="preserve">convocar os representantes da </w:t>
      </w:r>
      <w:r w:rsidR="00C4442C" w:rsidRPr="004826DC">
        <w:rPr>
          <w:rFonts w:ascii="Calibri" w:hAnsi="Calibri"/>
          <w:lang w:val="pt-PT"/>
        </w:rPr>
        <w:t>CONTRATADA</w:t>
      </w:r>
      <w:r w:rsidRPr="004826DC">
        <w:rPr>
          <w:rFonts w:ascii="Calibri" w:hAnsi="Calibri"/>
          <w:lang w:val="pt-PT"/>
        </w:rPr>
        <w:t xml:space="preserve"> para participar, no período compreendido entre a assinatura do contrato e o início da prestação dos serviços, de reunião inicial para alinhamento de expectativas contratuais e fornecer previamente a pauta da reunião;</w:t>
      </w:r>
    </w:p>
    <w:p w:rsidR="0076629D" w:rsidRPr="004826DC" w:rsidRDefault="0076629D" w:rsidP="00B727DF">
      <w:pPr>
        <w:pStyle w:val="Incisos"/>
        <w:numPr>
          <w:ilvl w:val="0"/>
          <w:numId w:val="25"/>
        </w:numPr>
        <w:ind w:left="1418" w:hanging="284"/>
        <w:rPr>
          <w:rFonts w:ascii="Calibri" w:hAnsi="Calibri"/>
          <w:lang w:val="pt-PT"/>
        </w:rPr>
      </w:pPr>
      <w:r w:rsidRPr="004826DC">
        <w:rPr>
          <w:rFonts w:ascii="Calibri" w:hAnsi="Calibri"/>
          <w:lang w:val="pt-PT"/>
        </w:rPr>
        <w:t xml:space="preserve">disponibilizar para a </w:t>
      </w:r>
      <w:r w:rsidR="00C4442C" w:rsidRPr="004826DC">
        <w:rPr>
          <w:rFonts w:ascii="Calibri" w:hAnsi="Calibri"/>
          <w:lang w:val="pt-PT"/>
        </w:rPr>
        <w:t>CONTRATADA</w:t>
      </w:r>
      <w:r w:rsidRPr="004826DC">
        <w:rPr>
          <w:rFonts w:ascii="Calibri" w:hAnsi="Calibri"/>
          <w:lang w:val="pt-PT"/>
        </w:rPr>
        <w:t xml:space="preserve"> acesso remoto aos recursos computacionais necessários à execução dos serviços previstos neste termo de referência;</w:t>
      </w:r>
    </w:p>
    <w:p w:rsidR="0076629D" w:rsidRPr="004826DC" w:rsidRDefault="0076629D" w:rsidP="00B727DF">
      <w:pPr>
        <w:pStyle w:val="Incisos"/>
        <w:numPr>
          <w:ilvl w:val="0"/>
          <w:numId w:val="25"/>
        </w:numPr>
        <w:ind w:left="1418" w:hanging="284"/>
        <w:rPr>
          <w:rFonts w:ascii="Calibri" w:hAnsi="Calibri" w:cs="Times New Roman"/>
          <w:lang w:val="pt-PT"/>
        </w:rPr>
      </w:pPr>
      <w:r w:rsidRPr="004826DC">
        <w:rPr>
          <w:rFonts w:ascii="Calibri" w:hAnsi="Calibri"/>
          <w:lang w:val="pt-PT"/>
        </w:rPr>
        <w:t xml:space="preserve">registrar incidentes que ocorram nas aplicações sob regime de sustentação pela </w:t>
      </w:r>
      <w:r w:rsidR="00C4442C" w:rsidRPr="004826DC">
        <w:rPr>
          <w:rFonts w:ascii="Calibri" w:hAnsi="Calibri"/>
          <w:lang w:val="pt-PT"/>
        </w:rPr>
        <w:t>CONTRATADA</w:t>
      </w:r>
      <w:r w:rsidRPr="004826DC">
        <w:rPr>
          <w:rFonts w:ascii="Calibri" w:hAnsi="Calibri"/>
          <w:lang w:val="pt-PT"/>
        </w:rPr>
        <w:t xml:space="preserve"> na ferramenta de gestão de serviços do Tribunal</w:t>
      </w:r>
      <w:r w:rsidRPr="004826DC">
        <w:rPr>
          <w:rFonts w:ascii="Calibri" w:hAnsi="Calibri" w:cs="Times New Roman"/>
          <w:lang w:val="pt-PT"/>
        </w:rPr>
        <w:t xml:space="preserve"> com descrição detalhada do problema;</w:t>
      </w:r>
    </w:p>
    <w:p w:rsidR="0076629D" w:rsidRPr="004826DC" w:rsidRDefault="0076629D" w:rsidP="00B727DF">
      <w:pPr>
        <w:pStyle w:val="Incisos"/>
        <w:numPr>
          <w:ilvl w:val="0"/>
          <w:numId w:val="25"/>
        </w:numPr>
        <w:ind w:left="1418" w:hanging="284"/>
        <w:rPr>
          <w:rFonts w:ascii="Calibri" w:hAnsi="Calibri" w:cs="Times New Roman"/>
          <w:lang w:val="pt-PT"/>
        </w:rPr>
      </w:pPr>
      <w:r w:rsidRPr="004826DC">
        <w:rPr>
          <w:rFonts w:ascii="Calibri" w:hAnsi="Calibri" w:cs="Times New Roman"/>
          <w:lang w:val="pt-PT"/>
        </w:rPr>
        <w:t>indicar</w:t>
      </w:r>
      <w:r w:rsidRPr="004826DC">
        <w:rPr>
          <w:rFonts w:ascii="Calibri" w:hAnsi="Calibri"/>
          <w:lang w:val="pt-PT"/>
        </w:rPr>
        <w:t>, para cada OS aberta,</w:t>
      </w:r>
      <w:r w:rsidRPr="004826DC">
        <w:rPr>
          <w:rFonts w:ascii="Calibri" w:hAnsi="Calibri" w:cs="Times New Roman"/>
          <w:lang w:val="pt-PT"/>
        </w:rPr>
        <w:t xml:space="preserve"> </w:t>
      </w:r>
      <w:r w:rsidRPr="004826DC">
        <w:rPr>
          <w:rFonts w:ascii="Calibri" w:hAnsi="Calibri"/>
          <w:lang w:val="pt-PT"/>
        </w:rPr>
        <w:t xml:space="preserve">servidor da área de TI do Tribunal que será o </w:t>
      </w:r>
      <w:r w:rsidRPr="004826DC">
        <w:rPr>
          <w:rFonts w:ascii="Calibri" w:hAnsi="Calibri" w:cs="Times New Roman"/>
          <w:lang w:val="pt-PT"/>
        </w:rPr>
        <w:t xml:space="preserve">responsável </w:t>
      </w:r>
      <w:r w:rsidRPr="004826DC">
        <w:rPr>
          <w:rFonts w:ascii="Calibri" w:hAnsi="Calibri"/>
          <w:lang w:val="pt-PT"/>
        </w:rPr>
        <w:t xml:space="preserve">técnico </w:t>
      </w:r>
      <w:r w:rsidRPr="004826DC">
        <w:rPr>
          <w:rFonts w:ascii="Calibri" w:hAnsi="Calibri" w:cs="Times New Roman"/>
          <w:lang w:val="pt-PT"/>
        </w:rPr>
        <w:t xml:space="preserve">pela gestão dos serviços </w:t>
      </w:r>
      <w:r w:rsidRPr="004826DC">
        <w:rPr>
          <w:rFonts w:ascii="Calibri" w:hAnsi="Calibri"/>
          <w:lang w:val="pt-PT"/>
        </w:rPr>
        <w:t xml:space="preserve">e, quando aplicável, representante do requisistante do serviço responsável pela avaliação dos requisitos levantados pela </w:t>
      </w:r>
      <w:r w:rsidR="00C4442C" w:rsidRPr="004826DC">
        <w:rPr>
          <w:rFonts w:ascii="Calibri" w:hAnsi="Calibri"/>
          <w:lang w:val="pt-PT"/>
        </w:rPr>
        <w:t>CONTRATADA</w:t>
      </w:r>
      <w:r w:rsidRPr="004826DC">
        <w:rPr>
          <w:rFonts w:ascii="Calibri" w:hAnsi="Calibri"/>
          <w:lang w:val="pt-PT"/>
        </w:rPr>
        <w:t xml:space="preserve"> e pela homologação das soluções desenvolvidas</w:t>
      </w:r>
      <w:r w:rsidRPr="004826DC">
        <w:rPr>
          <w:rFonts w:ascii="Calibri" w:hAnsi="Calibri" w:cs="Times New Roman"/>
          <w:lang w:val="pt-PT"/>
        </w:rPr>
        <w:t>;</w:t>
      </w:r>
    </w:p>
    <w:p w:rsidR="0076629D" w:rsidRPr="004826DC" w:rsidRDefault="0076629D" w:rsidP="00B727DF">
      <w:pPr>
        <w:pStyle w:val="Incisos"/>
        <w:numPr>
          <w:ilvl w:val="0"/>
          <w:numId w:val="25"/>
        </w:numPr>
        <w:ind w:left="1418" w:hanging="284"/>
        <w:rPr>
          <w:rFonts w:ascii="Calibri" w:hAnsi="Calibri"/>
          <w:lang w:val="pt-PT"/>
        </w:rPr>
      </w:pPr>
      <w:r w:rsidRPr="004826DC">
        <w:rPr>
          <w:rFonts w:ascii="Calibri" w:hAnsi="Calibri"/>
          <w:lang w:val="pt-PT"/>
        </w:rPr>
        <w:lastRenderedPageBreak/>
        <w:t xml:space="preserve">permitir, sempre que necessário, acesso dos profissionais da </w:t>
      </w:r>
      <w:r w:rsidR="00C4442C" w:rsidRPr="004826DC">
        <w:rPr>
          <w:rFonts w:ascii="Calibri" w:hAnsi="Calibri"/>
          <w:lang w:val="pt-PT"/>
        </w:rPr>
        <w:t>CONTRATADA</w:t>
      </w:r>
      <w:r w:rsidRPr="004826DC">
        <w:rPr>
          <w:rFonts w:ascii="Calibri" w:hAnsi="Calibri"/>
          <w:lang w:val="pt-PT"/>
        </w:rPr>
        <w:t xml:space="preserve"> às dependências, equipamentos, softwares e sistemas de informação do Tribunal relacionados ao objeto do contrato ou necessários à execução dos serviços;</w:t>
      </w:r>
    </w:p>
    <w:p w:rsidR="0076629D" w:rsidRPr="004826DC" w:rsidRDefault="0076629D" w:rsidP="00B727DF">
      <w:pPr>
        <w:pStyle w:val="Incisos"/>
        <w:numPr>
          <w:ilvl w:val="0"/>
          <w:numId w:val="25"/>
        </w:numPr>
        <w:ind w:left="1418" w:hanging="284"/>
        <w:rPr>
          <w:rFonts w:ascii="Calibri" w:hAnsi="Calibri"/>
          <w:lang w:val="pt-PT"/>
        </w:rPr>
      </w:pPr>
      <w:r w:rsidRPr="004826DC">
        <w:rPr>
          <w:rFonts w:ascii="Calibri" w:hAnsi="Calibri"/>
          <w:lang w:val="pt-PT"/>
        </w:rPr>
        <w:t xml:space="preserve">prestar as informações e os esclarecimentos pertinentes solicitados pelos profissionais da </w:t>
      </w:r>
      <w:r w:rsidR="00C4442C" w:rsidRPr="004826DC">
        <w:rPr>
          <w:rFonts w:ascii="Calibri" w:hAnsi="Calibri"/>
          <w:lang w:val="pt-PT"/>
        </w:rPr>
        <w:t>CONTRATADA</w:t>
      </w:r>
      <w:r w:rsidRPr="004826DC">
        <w:rPr>
          <w:rFonts w:ascii="Calibri" w:hAnsi="Calibri"/>
          <w:lang w:val="pt-PT"/>
        </w:rPr>
        <w:t xml:space="preserve"> ou pelo preposto;</w:t>
      </w:r>
    </w:p>
    <w:p w:rsidR="0076629D" w:rsidRPr="004826DC" w:rsidRDefault="0076629D" w:rsidP="00B727DF">
      <w:pPr>
        <w:pStyle w:val="Incisos"/>
        <w:numPr>
          <w:ilvl w:val="0"/>
          <w:numId w:val="25"/>
        </w:numPr>
        <w:ind w:left="1418" w:hanging="284"/>
        <w:rPr>
          <w:rFonts w:ascii="Calibri" w:hAnsi="Calibri"/>
          <w:lang w:val="pt-PT"/>
        </w:rPr>
      </w:pPr>
      <w:r w:rsidRPr="004826DC">
        <w:rPr>
          <w:rFonts w:ascii="Calibri" w:hAnsi="Calibri"/>
          <w:lang w:val="pt-PT"/>
        </w:rPr>
        <w:t>efetuar o pagamento devido pela execução dos serviços, desde que cumpridas todas as formalidades e exigências do contrato;</w:t>
      </w:r>
    </w:p>
    <w:p w:rsidR="0076629D" w:rsidRPr="004826DC" w:rsidRDefault="0076629D" w:rsidP="00B727DF">
      <w:pPr>
        <w:pStyle w:val="Incisos"/>
        <w:numPr>
          <w:ilvl w:val="0"/>
          <w:numId w:val="25"/>
        </w:numPr>
        <w:ind w:left="1418" w:hanging="284"/>
        <w:rPr>
          <w:rFonts w:ascii="Calibri" w:hAnsi="Calibri"/>
          <w:lang w:val="pt-PT"/>
        </w:rPr>
      </w:pPr>
      <w:r w:rsidRPr="004826DC">
        <w:rPr>
          <w:rFonts w:ascii="Calibri" w:hAnsi="Calibri"/>
          <w:lang w:val="pt-PT"/>
        </w:rPr>
        <w:t xml:space="preserve">comunicar oficialmente à </w:t>
      </w:r>
      <w:r w:rsidR="00C4442C" w:rsidRPr="004826DC">
        <w:rPr>
          <w:rFonts w:ascii="Calibri" w:hAnsi="Calibri"/>
          <w:lang w:val="pt-PT"/>
        </w:rPr>
        <w:t>CONTRATADA</w:t>
      </w:r>
      <w:r w:rsidRPr="004826DC">
        <w:rPr>
          <w:rFonts w:ascii="Calibri" w:hAnsi="Calibri"/>
          <w:lang w:val="pt-PT"/>
        </w:rPr>
        <w:t xml:space="preserve"> quaisquer falhas verificadas no cumprimento do contrato;</w:t>
      </w:r>
    </w:p>
    <w:p w:rsidR="0076629D" w:rsidRPr="004826DC" w:rsidRDefault="0076629D" w:rsidP="00B727DF">
      <w:pPr>
        <w:pStyle w:val="Incisos"/>
        <w:numPr>
          <w:ilvl w:val="0"/>
          <w:numId w:val="25"/>
        </w:numPr>
        <w:ind w:left="1418" w:hanging="284"/>
        <w:rPr>
          <w:rFonts w:ascii="Calibri" w:hAnsi="Calibri"/>
          <w:lang w:val="pt-PT"/>
        </w:rPr>
      </w:pPr>
      <w:r w:rsidRPr="004826DC">
        <w:rPr>
          <w:rFonts w:ascii="Calibri" w:hAnsi="Calibri"/>
          <w:lang w:val="pt-PT"/>
        </w:rPr>
        <w:t xml:space="preserve">fornecer crachás de acesso aos profissionais da empresa contratada, de uso obrigatório, para acesso às dependências do </w:t>
      </w:r>
      <w:r w:rsidR="00C629F0" w:rsidRPr="004826DC">
        <w:rPr>
          <w:rFonts w:ascii="Calibri" w:hAnsi="Calibri"/>
          <w:lang w:val="pt-PT"/>
        </w:rPr>
        <w:t>CONTRATANTE</w:t>
      </w:r>
      <w:r w:rsidRPr="004826DC">
        <w:rPr>
          <w:rFonts w:ascii="Calibri" w:hAnsi="Calibri"/>
          <w:lang w:val="pt-PT"/>
        </w:rPr>
        <w:t>;</w:t>
      </w:r>
    </w:p>
    <w:p w:rsidR="0076629D" w:rsidRPr="004826DC" w:rsidRDefault="0076629D" w:rsidP="00B727DF">
      <w:pPr>
        <w:pStyle w:val="Incisos"/>
        <w:numPr>
          <w:ilvl w:val="0"/>
          <w:numId w:val="25"/>
        </w:numPr>
        <w:ind w:left="1418" w:hanging="284"/>
        <w:rPr>
          <w:rFonts w:ascii="Calibri" w:hAnsi="Calibri"/>
          <w:lang w:val="pt-PT"/>
        </w:rPr>
      </w:pPr>
      <w:r w:rsidRPr="004826DC">
        <w:rPr>
          <w:rFonts w:ascii="Calibri" w:hAnsi="Calibri"/>
          <w:lang w:val="pt-PT"/>
        </w:rPr>
        <w:t xml:space="preserve">fiscalizar o cumprimento dos requisitos de qualificação profissional exigidos nas especificações técnicas, solicitando à </w:t>
      </w:r>
      <w:r w:rsidR="00C4442C" w:rsidRPr="004826DC">
        <w:rPr>
          <w:rFonts w:ascii="Calibri" w:hAnsi="Calibri"/>
          <w:lang w:val="pt-PT"/>
        </w:rPr>
        <w:t>CONTRATADA</w:t>
      </w:r>
      <w:r w:rsidRPr="004826DC">
        <w:rPr>
          <w:rFonts w:ascii="Calibri" w:hAnsi="Calibri"/>
          <w:lang w:val="pt-PT"/>
        </w:rPr>
        <w:t>, sempre que necessário, substituição de profissional, treinamentos e certificações  necessários.</w:t>
      </w:r>
    </w:p>
    <w:p w:rsidR="0076629D" w:rsidRPr="004826DC" w:rsidRDefault="0076629D" w:rsidP="0076629D">
      <w:pPr>
        <w:pStyle w:val="SubttuloTR"/>
        <w:rPr>
          <w:rFonts w:ascii="Calibri" w:hAnsi="Calibri"/>
        </w:rPr>
      </w:pPr>
      <w:bookmarkStart w:id="30" w:name="_Toc232314080"/>
      <w:bookmarkStart w:id="31" w:name="_Toc233523666"/>
      <w:bookmarkStart w:id="32" w:name="_Toc238401926"/>
      <w:bookmarkStart w:id="33" w:name="_Toc243456345"/>
      <w:r w:rsidRPr="004826DC">
        <w:rPr>
          <w:rFonts w:ascii="Calibri" w:hAnsi="Calibri"/>
        </w:rPr>
        <w:t xml:space="preserve">Obrigações da </w:t>
      </w:r>
      <w:r w:rsidR="00C4442C" w:rsidRPr="004826DC">
        <w:rPr>
          <w:rFonts w:ascii="Calibri" w:hAnsi="Calibri"/>
        </w:rPr>
        <w:t>CONTRATADA</w:t>
      </w:r>
      <w:bookmarkEnd w:id="30"/>
      <w:bookmarkEnd w:id="31"/>
      <w:bookmarkEnd w:id="32"/>
      <w:bookmarkEnd w:id="33"/>
    </w:p>
    <w:p w:rsidR="0076629D" w:rsidRPr="004826DC" w:rsidRDefault="00D4583F" w:rsidP="0076629D">
      <w:pPr>
        <w:pStyle w:val="Ttulo2"/>
        <w:keepNext w:val="0"/>
        <w:numPr>
          <w:ilvl w:val="1"/>
          <w:numId w:val="0"/>
        </w:numPr>
        <w:tabs>
          <w:tab w:val="clear" w:pos="1701"/>
        </w:tabs>
        <w:spacing w:before="200" w:line="276" w:lineRule="auto"/>
        <w:ind w:left="1286" w:right="0" w:hanging="576"/>
        <w:jc w:val="both"/>
        <w:rPr>
          <w:rFonts w:ascii="Calibri" w:hAnsi="Calibri"/>
          <w:color w:val="auto"/>
          <w:szCs w:val="24"/>
        </w:rPr>
      </w:pPr>
      <w:r w:rsidRPr="004826DC">
        <w:rPr>
          <w:rFonts w:ascii="Calibri" w:hAnsi="Calibri"/>
          <w:b w:val="0"/>
          <w:color w:val="auto"/>
          <w:szCs w:val="24"/>
        </w:rPr>
        <w:t>6</w:t>
      </w:r>
      <w:r w:rsidR="007B3993" w:rsidRPr="004826DC">
        <w:rPr>
          <w:rFonts w:ascii="Calibri" w:hAnsi="Calibri"/>
          <w:b w:val="0"/>
          <w:color w:val="auto"/>
          <w:szCs w:val="24"/>
        </w:rPr>
        <w:t>.2</w:t>
      </w:r>
      <w:r w:rsidR="007B3993" w:rsidRPr="004826DC">
        <w:rPr>
          <w:rFonts w:ascii="Calibri" w:hAnsi="Calibri"/>
          <w:b w:val="0"/>
          <w:color w:val="auto"/>
          <w:szCs w:val="24"/>
        </w:rPr>
        <w:tab/>
      </w:r>
      <w:r w:rsidR="0076629D" w:rsidRPr="004826DC">
        <w:rPr>
          <w:rFonts w:ascii="Calibri" w:hAnsi="Calibri"/>
          <w:b w:val="0"/>
          <w:color w:val="auto"/>
          <w:szCs w:val="24"/>
        </w:rPr>
        <w:t>Caberá à empresa contratada o cumprimento das seguintes obrigações, além das demais previstas neste Termo de Referência e no contrato:</w:t>
      </w:r>
    </w:p>
    <w:p w:rsidR="0076629D" w:rsidRPr="004826DC" w:rsidRDefault="0076629D" w:rsidP="00DD47E9">
      <w:pPr>
        <w:pStyle w:val="Incisos"/>
        <w:numPr>
          <w:ilvl w:val="0"/>
          <w:numId w:val="100"/>
        </w:numPr>
        <w:ind w:left="1418" w:hanging="284"/>
        <w:rPr>
          <w:rFonts w:ascii="Calibri" w:hAnsi="Calibri"/>
        </w:rPr>
      </w:pPr>
      <w:r w:rsidRPr="004826DC">
        <w:rPr>
          <w:rFonts w:ascii="Calibri" w:hAnsi="Calibri"/>
        </w:rPr>
        <w:t xml:space="preserve">participar, no período compreendido entre a assinatura do contrato e o início da prestação dos serviços, de reunião inicial para alinhamento de expectativas contratuais com equipe do </w:t>
      </w:r>
      <w:r w:rsidR="00C629F0" w:rsidRPr="004826DC">
        <w:rPr>
          <w:rFonts w:ascii="Calibri" w:hAnsi="Calibri"/>
        </w:rPr>
        <w:t>CONTRATANTE</w:t>
      </w:r>
      <w:r w:rsidRPr="004826DC">
        <w:rPr>
          <w:rFonts w:ascii="Calibri" w:hAnsi="Calibri"/>
        </w:rPr>
        <w:t>;</w:t>
      </w:r>
    </w:p>
    <w:p w:rsidR="0076629D" w:rsidRPr="004826DC" w:rsidRDefault="0076629D" w:rsidP="00DD47E9">
      <w:pPr>
        <w:pStyle w:val="Incisos"/>
        <w:numPr>
          <w:ilvl w:val="0"/>
          <w:numId w:val="100"/>
        </w:numPr>
        <w:ind w:left="1418" w:hanging="284"/>
        <w:rPr>
          <w:rFonts w:ascii="Calibri" w:hAnsi="Calibri"/>
        </w:rPr>
      </w:pPr>
      <w:r w:rsidRPr="004826DC">
        <w:rPr>
          <w:rFonts w:ascii="Calibri" w:hAnsi="Calibri"/>
        </w:rPr>
        <w:t>alocar os profissionais necessários à realização dos serviços, de acordo com a qualificação mínima prevista nas especificações técnicas;</w:t>
      </w:r>
    </w:p>
    <w:p w:rsidR="0076629D" w:rsidRPr="004826DC" w:rsidRDefault="0076629D" w:rsidP="00DD47E9">
      <w:pPr>
        <w:pStyle w:val="Incisos"/>
        <w:numPr>
          <w:ilvl w:val="0"/>
          <w:numId w:val="100"/>
        </w:numPr>
        <w:ind w:left="1418" w:hanging="284"/>
        <w:rPr>
          <w:rFonts w:ascii="Calibri" w:hAnsi="Calibri"/>
        </w:rPr>
      </w:pPr>
      <w:r w:rsidRPr="004826DC">
        <w:rPr>
          <w:rFonts w:ascii="Calibri" w:hAnsi="Calibri"/>
        </w:rPr>
        <w:t>formalizar a indicação de preposto da empresa e substituto eventual para a coordenação dos serviços e gestão administrativa do contrato;</w:t>
      </w:r>
    </w:p>
    <w:p w:rsidR="0076629D" w:rsidRPr="004826DC" w:rsidRDefault="0076629D" w:rsidP="00DD47E9">
      <w:pPr>
        <w:pStyle w:val="Incisos"/>
        <w:numPr>
          <w:ilvl w:val="0"/>
          <w:numId w:val="100"/>
        </w:numPr>
        <w:ind w:left="1418" w:hanging="284"/>
        <w:rPr>
          <w:rFonts w:ascii="Calibri" w:hAnsi="Calibri"/>
        </w:rPr>
      </w:pPr>
      <w:r w:rsidRPr="004826DC">
        <w:rPr>
          <w:rFonts w:ascii="Calibri" w:hAnsi="Calibri"/>
        </w:rPr>
        <w:t xml:space="preserve">encaminhar ao </w:t>
      </w:r>
      <w:r w:rsidR="00C629F0" w:rsidRPr="004826DC">
        <w:rPr>
          <w:rFonts w:ascii="Calibri" w:hAnsi="Calibri"/>
        </w:rPr>
        <w:t xml:space="preserve">CONTRATANTE </w:t>
      </w:r>
      <w:r w:rsidRPr="004826DC">
        <w:rPr>
          <w:rFonts w:ascii="Calibri" w:hAnsi="Calibri"/>
        </w:rPr>
        <w:t xml:space="preserve">indicação de nome e CPF acompanhados dos comprovantes de qualificação técnica para os perfis profissionais </w:t>
      </w:r>
      <w:r w:rsidR="00C86C62" w:rsidRPr="004826DC">
        <w:rPr>
          <w:rFonts w:ascii="Calibri" w:hAnsi="Calibri"/>
        </w:rPr>
        <w:t>constantes dos itens 6.</w:t>
      </w:r>
      <w:r w:rsidR="00DA0665" w:rsidRPr="004826DC">
        <w:rPr>
          <w:rFonts w:ascii="Calibri" w:hAnsi="Calibri"/>
        </w:rPr>
        <w:t>3</w:t>
      </w:r>
      <w:r w:rsidR="00C86C62" w:rsidRPr="004826DC">
        <w:rPr>
          <w:rFonts w:ascii="Calibri" w:hAnsi="Calibri"/>
        </w:rPr>
        <w:t xml:space="preserve"> e sub</w:t>
      </w:r>
      <w:r w:rsidRPr="004826DC">
        <w:rPr>
          <w:rFonts w:ascii="Calibri" w:hAnsi="Calibri"/>
        </w:rPr>
        <w:t>itens, nos prazos e condições especificados;</w:t>
      </w:r>
    </w:p>
    <w:p w:rsidR="0076629D" w:rsidRPr="004826DC" w:rsidRDefault="0076629D" w:rsidP="00DD47E9">
      <w:pPr>
        <w:pStyle w:val="Incisos"/>
        <w:numPr>
          <w:ilvl w:val="0"/>
          <w:numId w:val="100"/>
        </w:numPr>
        <w:ind w:left="1418" w:hanging="284"/>
        <w:rPr>
          <w:rFonts w:ascii="Calibri" w:hAnsi="Calibri"/>
        </w:rPr>
      </w:pPr>
      <w:r w:rsidRPr="004826DC">
        <w:rPr>
          <w:rFonts w:ascii="Calibri" w:hAnsi="Calibri"/>
        </w:rPr>
        <w:t xml:space="preserve">indicar os técnicos da </w:t>
      </w:r>
      <w:r w:rsidR="00C4442C" w:rsidRPr="004826DC">
        <w:rPr>
          <w:rFonts w:ascii="Calibri" w:hAnsi="Calibri"/>
        </w:rPr>
        <w:t>CONTRATADA</w:t>
      </w:r>
      <w:r w:rsidRPr="004826DC">
        <w:rPr>
          <w:rFonts w:ascii="Calibri" w:hAnsi="Calibri"/>
        </w:rPr>
        <w:t xml:space="preserve"> que terão acesso ao sistema de gestão de chamados e sistemas de monitoração das aplicações para concessão de privilégios de acesso;</w:t>
      </w:r>
    </w:p>
    <w:p w:rsidR="0076629D" w:rsidRPr="004826DC" w:rsidRDefault="0076629D" w:rsidP="00DD47E9">
      <w:pPr>
        <w:pStyle w:val="Incisos"/>
        <w:numPr>
          <w:ilvl w:val="0"/>
          <w:numId w:val="100"/>
        </w:numPr>
        <w:ind w:left="1418" w:hanging="284"/>
        <w:rPr>
          <w:rFonts w:ascii="Calibri" w:hAnsi="Calibri"/>
        </w:rPr>
      </w:pPr>
      <w:r w:rsidRPr="004826DC">
        <w:rPr>
          <w:rFonts w:ascii="Calibri" w:hAnsi="Calibri"/>
        </w:rPr>
        <w:t>indicar endereço eletrônico para o recebimento de notificações e comunicações a respeito da execução do contrato;</w:t>
      </w:r>
    </w:p>
    <w:p w:rsidR="0076629D" w:rsidRPr="004826DC" w:rsidRDefault="006E0EBF" w:rsidP="00DD47E9">
      <w:pPr>
        <w:pStyle w:val="Incisos"/>
        <w:numPr>
          <w:ilvl w:val="0"/>
          <w:numId w:val="100"/>
        </w:numPr>
        <w:ind w:left="1418" w:hanging="284"/>
        <w:rPr>
          <w:rFonts w:ascii="Calibri" w:hAnsi="Calibri"/>
        </w:rPr>
      </w:pPr>
      <w:r w:rsidRPr="004826DC">
        <w:rPr>
          <w:rFonts w:ascii="Calibri" w:hAnsi="Calibri"/>
        </w:rPr>
        <w:lastRenderedPageBreak/>
        <w:t>providenciar, às suas custas, link de comunicação e os equipamentos necessários à interconexão TCP/IP, tais como roteadores e/ou switches, para acesso aos recursos computacionais indispensáveis à execução dos serviços disponibilizados pelo TCU</w:t>
      </w:r>
      <w:r w:rsidR="0076629D" w:rsidRPr="004826DC">
        <w:rPr>
          <w:rFonts w:ascii="Calibri" w:hAnsi="Calibri"/>
        </w:rPr>
        <w:t>;</w:t>
      </w:r>
    </w:p>
    <w:p w:rsidR="0076629D" w:rsidRPr="004826DC" w:rsidRDefault="0076629D" w:rsidP="00DD47E9">
      <w:pPr>
        <w:pStyle w:val="Incisos"/>
        <w:numPr>
          <w:ilvl w:val="0"/>
          <w:numId w:val="100"/>
        </w:numPr>
        <w:ind w:left="1418" w:hanging="284"/>
        <w:rPr>
          <w:rFonts w:ascii="Calibri" w:hAnsi="Calibri"/>
        </w:rPr>
      </w:pPr>
      <w:r w:rsidRPr="004826DC">
        <w:rPr>
          <w:rFonts w:ascii="Calibri" w:hAnsi="Calibri"/>
        </w:rPr>
        <w:t>manter em suas dependências e às suas custas, ambiente de desenvolvimento compatível com o ambiente utilizado no TCU, conforme especificado neste termo de referência;</w:t>
      </w:r>
    </w:p>
    <w:p w:rsidR="0076629D" w:rsidRPr="004826DC" w:rsidRDefault="0076629D" w:rsidP="00DD47E9">
      <w:pPr>
        <w:pStyle w:val="Incisos"/>
        <w:numPr>
          <w:ilvl w:val="0"/>
          <w:numId w:val="100"/>
        </w:numPr>
        <w:ind w:left="1418" w:hanging="284"/>
        <w:rPr>
          <w:rFonts w:ascii="Calibri" w:hAnsi="Calibri"/>
        </w:rPr>
      </w:pPr>
      <w:r w:rsidRPr="004826DC">
        <w:rPr>
          <w:rFonts w:ascii="Calibri" w:hAnsi="Calibri"/>
        </w:rPr>
        <w:t>planejar, desenvolver, implantar, executar e manter os serviços objetos do contrato dentro dos acordos de níveis de serviços estabelecidos;</w:t>
      </w:r>
    </w:p>
    <w:p w:rsidR="0076629D" w:rsidRPr="004826DC" w:rsidRDefault="0076629D" w:rsidP="00DD47E9">
      <w:pPr>
        <w:pStyle w:val="Incisos"/>
        <w:numPr>
          <w:ilvl w:val="0"/>
          <w:numId w:val="100"/>
        </w:numPr>
        <w:ind w:left="1418" w:hanging="284"/>
        <w:rPr>
          <w:rFonts w:ascii="Calibri" w:hAnsi="Calibri"/>
        </w:rPr>
      </w:pPr>
      <w:r w:rsidRPr="004826DC">
        <w:rPr>
          <w:rFonts w:ascii="Calibri" w:hAnsi="Calibri"/>
        </w:rPr>
        <w:t>cuidar para que o preposto indicado mantenha permanente contato com a unidade responsável pela fiscalização do contrato, adotando as providências requeridas à execução dos serviços pelos profissionais alocados;</w:t>
      </w:r>
    </w:p>
    <w:p w:rsidR="0076629D" w:rsidRPr="004826DC" w:rsidRDefault="0076629D" w:rsidP="00DD47E9">
      <w:pPr>
        <w:pStyle w:val="Incisos"/>
        <w:numPr>
          <w:ilvl w:val="0"/>
          <w:numId w:val="100"/>
        </w:numPr>
        <w:ind w:left="1418" w:hanging="284"/>
        <w:rPr>
          <w:rFonts w:ascii="Calibri" w:hAnsi="Calibri"/>
        </w:rPr>
      </w:pPr>
      <w:r w:rsidRPr="004826DC">
        <w:rPr>
          <w:rFonts w:ascii="Calibri" w:hAnsi="Calibri"/>
        </w:rPr>
        <w:t>manter os profissionais devidamente identificados por meio de crachá, quando em trabalho nas dependências do Tribunal;</w:t>
      </w:r>
    </w:p>
    <w:p w:rsidR="0076629D" w:rsidRPr="004826DC" w:rsidRDefault="0076629D" w:rsidP="00DD47E9">
      <w:pPr>
        <w:pStyle w:val="Incisos"/>
        <w:numPr>
          <w:ilvl w:val="0"/>
          <w:numId w:val="100"/>
        </w:numPr>
        <w:ind w:left="1418" w:hanging="284"/>
        <w:rPr>
          <w:rFonts w:ascii="Calibri" w:hAnsi="Calibri"/>
        </w:rPr>
      </w:pPr>
      <w:r w:rsidRPr="004826DC">
        <w:rPr>
          <w:rFonts w:ascii="Calibri" w:hAnsi="Calibri"/>
        </w:rPr>
        <w:t>informar imediatamente ao TCU a ocorrência de transferência, remanejamento, promoção ou demissão de profissional sob sua responsabilidade, para providências de revisão, modificação ou revogação de privilégios de acesso a sistemas, informações e recursos do TCU;</w:t>
      </w:r>
    </w:p>
    <w:p w:rsidR="0076629D" w:rsidRPr="004826DC" w:rsidRDefault="0076629D" w:rsidP="00DD47E9">
      <w:pPr>
        <w:pStyle w:val="Incisos"/>
        <w:numPr>
          <w:ilvl w:val="0"/>
          <w:numId w:val="100"/>
        </w:numPr>
        <w:ind w:left="1418" w:hanging="284"/>
        <w:rPr>
          <w:rFonts w:ascii="Calibri" w:hAnsi="Calibri"/>
        </w:rPr>
      </w:pPr>
      <w:r w:rsidRPr="004826DC">
        <w:rPr>
          <w:rFonts w:ascii="Calibri" w:hAnsi="Calibri"/>
        </w:rPr>
        <w:t xml:space="preserve">administrar todo e qualquer assunto relativo aos seus profissionais e assumir a responsabilidade por todos os encargos previdenciários e obrigações sociais previstos na legislação social e trabalhista em vigor, obrigando-se a saldá-los na época própria, vez que os seus profissionais não manterão nenhum vínculo empregatício com o Tribunal; </w:t>
      </w:r>
    </w:p>
    <w:p w:rsidR="0076629D" w:rsidRPr="004826DC" w:rsidRDefault="0076629D" w:rsidP="00DD47E9">
      <w:pPr>
        <w:pStyle w:val="Incisos"/>
        <w:numPr>
          <w:ilvl w:val="0"/>
          <w:numId w:val="100"/>
        </w:numPr>
        <w:ind w:left="1418" w:hanging="284"/>
        <w:rPr>
          <w:rFonts w:ascii="Calibri" w:hAnsi="Calibri"/>
        </w:rPr>
      </w:pPr>
      <w:r w:rsidRPr="004826DC">
        <w:rPr>
          <w:rFonts w:ascii="Calibri" w:hAnsi="Calibri"/>
        </w:rPr>
        <w:t xml:space="preserve">assumir a responsabilidade por todas as providências e obrigações legais necessárias ao atendimento de seus profissionais no caso de acidente de trabalho ou acometimento de mal súbito,  ainda que acontecido em dependência do Tribunal; </w:t>
      </w:r>
    </w:p>
    <w:p w:rsidR="0076629D" w:rsidRPr="004826DC" w:rsidRDefault="0076629D" w:rsidP="00DD47E9">
      <w:pPr>
        <w:pStyle w:val="Incisos"/>
        <w:numPr>
          <w:ilvl w:val="0"/>
          <w:numId w:val="100"/>
        </w:numPr>
        <w:ind w:left="1418" w:hanging="284"/>
        <w:rPr>
          <w:rFonts w:ascii="Calibri" w:hAnsi="Calibri"/>
        </w:rPr>
      </w:pPr>
      <w:r w:rsidRPr="004826DC">
        <w:rPr>
          <w:rFonts w:ascii="Calibri" w:hAnsi="Calibri"/>
        </w:rPr>
        <w:t xml:space="preserve">assumir a responsabilidade por todos os encargos de eventual demanda trabalhista, civil ou penal, relacionada à execução deste contrato, originariamente ou vinculada por prevenção, conexão ou continência; </w:t>
      </w:r>
    </w:p>
    <w:p w:rsidR="0076629D" w:rsidRPr="004826DC" w:rsidRDefault="0076629D" w:rsidP="00DD47E9">
      <w:pPr>
        <w:pStyle w:val="Incisos"/>
        <w:numPr>
          <w:ilvl w:val="0"/>
          <w:numId w:val="100"/>
        </w:numPr>
        <w:ind w:left="1418" w:hanging="284"/>
        <w:rPr>
          <w:rFonts w:ascii="Calibri" w:hAnsi="Calibri"/>
        </w:rPr>
      </w:pPr>
      <w:r w:rsidRPr="004826DC">
        <w:rPr>
          <w:rFonts w:ascii="Calibri" w:hAnsi="Calibri"/>
        </w:rPr>
        <w:t xml:space="preserve">assegurar a seus profissionais a concessão dos benefícios obrigatórios previstos nos acordos e convenções de trabalho vigentes para as respectivas categorias profissionais; </w:t>
      </w:r>
    </w:p>
    <w:p w:rsidR="0076629D" w:rsidRPr="004826DC" w:rsidRDefault="0076629D" w:rsidP="00DD47E9">
      <w:pPr>
        <w:pStyle w:val="Incisos"/>
        <w:numPr>
          <w:ilvl w:val="0"/>
          <w:numId w:val="100"/>
        </w:numPr>
        <w:ind w:left="1418" w:hanging="284"/>
        <w:rPr>
          <w:rFonts w:ascii="Calibri" w:hAnsi="Calibri"/>
        </w:rPr>
      </w:pPr>
      <w:r w:rsidRPr="004826DC">
        <w:rPr>
          <w:rFonts w:ascii="Calibri" w:hAnsi="Calibri"/>
        </w:rPr>
        <w:lastRenderedPageBreak/>
        <w:t xml:space="preserve">responder por quaisquer danos causados diretamente a bens de propriedade do Tribunal ou de terceiros, quando tenham sido causados por seus profissionais durante a execução dos serviços; </w:t>
      </w:r>
    </w:p>
    <w:p w:rsidR="0076629D" w:rsidRPr="004826DC" w:rsidRDefault="0076629D" w:rsidP="00DD47E9">
      <w:pPr>
        <w:pStyle w:val="Incisos"/>
        <w:numPr>
          <w:ilvl w:val="0"/>
          <w:numId w:val="100"/>
        </w:numPr>
        <w:ind w:left="1418" w:hanging="284"/>
        <w:rPr>
          <w:rFonts w:ascii="Calibri" w:hAnsi="Calibri"/>
        </w:rPr>
      </w:pPr>
      <w:r w:rsidRPr="004826DC">
        <w:rPr>
          <w:rFonts w:ascii="Calibri" w:hAnsi="Calibri"/>
        </w:rPr>
        <w:t xml:space="preserve">manter, durante todo o período de vigência do contrato, todas as condições de habilitação e qualificação exigidas na licitação, assim como o cumprimento das obrigações trabalhistas; </w:t>
      </w:r>
    </w:p>
    <w:p w:rsidR="0076629D" w:rsidRPr="004826DC" w:rsidRDefault="0076629D" w:rsidP="00DD47E9">
      <w:pPr>
        <w:pStyle w:val="Incisos"/>
        <w:numPr>
          <w:ilvl w:val="0"/>
          <w:numId w:val="100"/>
        </w:numPr>
        <w:ind w:left="1418" w:hanging="284"/>
        <w:rPr>
          <w:rFonts w:ascii="Calibri" w:hAnsi="Calibri"/>
        </w:rPr>
      </w:pPr>
      <w:r w:rsidRPr="004826DC">
        <w:rPr>
          <w:rFonts w:ascii="Calibri" w:hAnsi="Calibri"/>
        </w:rPr>
        <w:t xml:space="preserve">assumir a responsabilidade pelos encargos fiscais e comerciais resultantes da contratação; </w:t>
      </w:r>
    </w:p>
    <w:p w:rsidR="0076629D" w:rsidRPr="004826DC" w:rsidRDefault="0076629D" w:rsidP="00DD47E9">
      <w:pPr>
        <w:pStyle w:val="Incisos"/>
        <w:numPr>
          <w:ilvl w:val="0"/>
          <w:numId w:val="100"/>
        </w:numPr>
        <w:ind w:left="1418" w:hanging="284"/>
        <w:rPr>
          <w:rFonts w:ascii="Calibri" w:hAnsi="Calibri"/>
        </w:rPr>
      </w:pPr>
      <w:r w:rsidRPr="004826DC">
        <w:rPr>
          <w:rFonts w:ascii="Calibri" w:hAnsi="Calibri"/>
        </w:rPr>
        <w:t>reparar, corrigir, remover, reconstruir ou substituir às suas expensas, no todo ou em parte, serviços efetuados nos quais se verificar vício, defeito ou incorreção;</w:t>
      </w:r>
    </w:p>
    <w:p w:rsidR="0076629D" w:rsidRPr="004826DC" w:rsidRDefault="0076629D" w:rsidP="00DD47E9">
      <w:pPr>
        <w:pStyle w:val="Incisos"/>
        <w:numPr>
          <w:ilvl w:val="0"/>
          <w:numId w:val="100"/>
        </w:numPr>
        <w:ind w:left="1418" w:hanging="284"/>
        <w:rPr>
          <w:rFonts w:ascii="Calibri" w:hAnsi="Calibri"/>
        </w:rPr>
      </w:pPr>
      <w:r w:rsidRPr="004826DC">
        <w:rPr>
          <w:rFonts w:ascii="Calibri" w:hAnsi="Calibri"/>
        </w:rPr>
        <w:t xml:space="preserve">reportar ao TCU imediatamente quaisquer anormalidades, erros ou irregularidades que possam comprometer a execução dos serviços ou o bom andamento das atividades no </w:t>
      </w:r>
      <w:r w:rsidR="00C629F0" w:rsidRPr="004826DC">
        <w:rPr>
          <w:rFonts w:ascii="Calibri" w:hAnsi="Calibri"/>
        </w:rPr>
        <w:t>CONTRATANTE</w:t>
      </w:r>
      <w:r w:rsidRPr="004826DC">
        <w:rPr>
          <w:rFonts w:ascii="Calibri" w:hAnsi="Calibri"/>
        </w:rPr>
        <w:t>;</w:t>
      </w:r>
    </w:p>
    <w:p w:rsidR="0076629D" w:rsidRPr="004826DC" w:rsidRDefault="0076629D" w:rsidP="00DD47E9">
      <w:pPr>
        <w:pStyle w:val="Incisos"/>
        <w:numPr>
          <w:ilvl w:val="0"/>
          <w:numId w:val="100"/>
        </w:numPr>
        <w:ind w:left="1418" w:hanging="284"/>
        <w:rPr>
          <w:rFonts w:ascii="Calibri" w:hAnsi="Calibri"/>
        </w:rPr>
      </w:pPr>
      <w:r w:rsidRPr="004826DC">
        <w:rPr>
          <w:rFonts w:ascii="Calibri" w:hAnsi="Calibri"/>
        </w:rPr>
        <w:t>elaborar e apresentar ao TCU relatório de fechamento mensal dos serviços executados, contendo detalhamento dos níveis de serviços executados comparativamente com os acordados e demais informações necessárias ao acompanhamento e avaliação da execução dos serviços;</w:t>
      </w:r>
    </w:p>
    <w:p w:rsidR="0076629D" w:rsidRPr="004826DC" w:rsidRDefault="0076629D" w:rsidP="00DD47E9">
      <w:pPr>
        <w:pStyle w:val="Incisos"/>
        <w:numPr>
          <w:ilvl w:val="0"/>
          <w:numId w:val="100"/>
        </w:numPr>
        <w:ind w:left="1418" w:hanging="284"/>
        <w:rPr>
          <w:rFonts w:ascii="Calibri" w:hAnsi="Calibri"/>
        </w:rPr>
      </w:pPr>
      <w:r w:rsidRPr="004826DC">
        <w:rPr>
          <w:rFonts w:ascii="Calibri" w:hAnsi="Calibri"/>
        </w:rPr>
        <w:t xml:space="preserve">encaminhar à unidade fiscalizadora as faturas dos serviços prestados, emitidas em conformidade com o relatório de fechamento mensal elaborado pela </w:t>
      </w:r>
      <w:r w:rsidR="00C4442C" w:rsidRPr="004826DC">
        <w:rPr>
          <w:rFonts w:ascii="Calibri" w:hAnsi="Calibri"/>
        </w:rPr>
        <w:t>CONTRATADA</w:t>
      </w:r>
      <w:r w:rsidRPr="004826DC">
        <w:rPr>
          <w:rFonts w:ascii="Calibri" w:hAnsi="Calibri"/>
        </w:rPr>
        <w:t xml:space="preserve"> e aprovado pelo TCU; </w:t>
      </w:r>
    </w:p>
    <w:p w:rsidR="0076629D" w:rsidRPr="004826DC" w:rsidRDefault="0076629D" w:rsidP="00DD47E9">
      <w:pPr>
        <w:pStyle w:val="Incisos"/>
        <w:numPr>
          <w:ilvl w:val="0"/>
          <w:numId w:val="100"/>
        </w:numPr>
        <w:ind w:left="1418" w:hanging="284"/>
        <w:rPr>
          <w:rFonts w:ascii="Calibri" w:hAnsi="Calibri"/>
        </w:rPr>
      </w:pPr>
      <w:r w:rsidRPr="004826DC">
        <w:rPr>
          <w:rFonts w:ascii="Calibri" w:hAnsi="Calibri"/>
        </w:rPr>
        <w:t xml:space="preserve">guardar sigilo sobre dados e informações obtidos em razão da execução dos serviços contratados ou da relação contratual mantida com o </w:t>
      </w:r>
      <w:r w:rsidR="00C629F0" w:rsidRPr="004826DC">
        <w:rPr>
          <w:rFonts w:ascii="Calibri" w:hAnsi="Calibri"/>
        </w:rPr>
        <w:t>CONTRATANTE</w:t>
      </w:r>
      <w:r w:rsidRPr="004826DC">
        <w:rPr>
          <w:rFonts w:ascii="Calibri" w:hAnsi="Calibri"/>
        </w:rPr>
        <w:t>;</w:t>
      </w:r>
    </w:p>
    <w:p w:rsidR="0076629D" w:rsidRPr="004826DC" w:rsidRDefault="0076629D" w:rsidP="00DD47E9">
      <w:pPr>
        <w:pStyle w:val="Incisos"/>
        <w:numPr>
          <w:ilvl w:val="0"/>
          <w:numId w:val="100"/>
        </w:numPr>
        <w:ind w:left="1418" w:hanging="284"/>
        <w:rPr>
          <w:rFonts w:ascii="Calibri" w:hAnsi="Calibri"/>
        </w:rPr>
      </w:pPr>
      <w:r w:rsidRPr="004826DC">
        <w:rPr>
          <w:rFonts w:ascii="Calibri" w:hAnsi="Calibri"/>
        </w:rPr>
        <w:t xml:space="preserve">solicitar dos profissionais alocados na execução dos serviços a assinatura de termo de ciência da declaração de manutenção de sigilo e das normas de segurança vigentes, de acordo com modelo fornecido pelo Tribunal; </w:t>
      </w:r>
    </w:p>
    <w:p w:rsidR="0076629D" w:rsidRPr="004826DC" w:rsidRDefault="0076629D" w:rsidP="00DD47E9">
      <w:pPr>
        <w:pStyle w:val="Incisos"/>
        <w:numPr>
          <w:ilvl w:val="0"/>
          <w:numId w:val="100"/>
        </w:numPr>
        <w:ind w:left="1418" w:hanging="284"/>
        <w:rPr>
          <w:rFonts w:ascii="Calibri" w:hAnsi="Calibri"/>
        </w:rPr>
      </w:pPr>
      <w:r w:rsidRPr="004826DC">
        <w:rPr>
          <w:rFonts w:ascii="Calibri" w:hAnsi="Calibri"/>
        </w:rPr>
        <w:t xml:space="preserve">providenciar cópia para todos os profissionais alocados na execução dos serviços da Política Corporativa de Segurança da Informação do TCU e das demais normas disponibilizadas pelo Tribunal, bem como zelar pela observância dessas normas; </w:t>
      </w:r>
    </w:p>
    <w:p w:rsidR="0076629D" w:rsidRPr="004826DC" w:rsidRDefault="0076629D" w:rsidP="00DD47E9">
      <w:pPr>
        <w:pStyle w:val="Incisos"/>
        <w:numPr>
          <w:ilvl w:val="0"/>
          <w:numId w:val="100"/>
        </w:numPr>
        <w:ind w:left="1560" w:hanging="426"/>
        <w:rPr>
          <w:rFonts w:ascii="Calibri" w:hAnsi="Calibri"/>
        </w:rPr>
      </w:pPr>
      <w:r w:rsidRPr="004826DC">
        <w:rPr>
          <w:rFonts w:ascii="Calibri" w:hAnsi="Calibri"/>
        </w:rPr>
        <w:t xml:space="preserve">utilizar o sistema de gestão de serviços fornecido pelo </w:t>
      </w:r>
      <w:r w:rsidR="00C629F0" w:rsidRPr="004826DC">
        <w:rPr>
          <w:rFonts w:ascii="Calibri" w:hAnsi="Calibri"/>
        </w:rPr>
        <w:t xml:space="preserve">CONTRATANTE </w:t>
      </w:r>
      <w:r w:rsidRPr="004826DC">
        <w:rPr>
          <w:rFonts w:ascii="Calibri" w:hAnsi="Calibri"/>
        </w:rPr>
        <w:t>para a execução dos serviços de sustentação;</w:t>
      </w:r>
    </w:p>
    <w:p w:rsidR="0076629D" w:rsidRPr="004826DC" w:rsidRDefault="0076629D" w:rsidP="00DD47E9">
      <w:pPr>
        <w:pStyle w:val="Incisos"/>
        <w:numPr>
          <w:ilvl w:val="0"/>
          <w:numId w:val="100"/>
        </w:numPr>
        <w:ind w:left="1560" w:hanging="426"/>
        <w:rPr>
          <w:rFonts w:ascii="Calibri" w:hAnsi="Calibri"/>
        </w:rPr>
      </w:pPr>
      <w:r w:rsidRPr="004826DC">
        <w:rPr>
          <w:rFonts w:ascii="Calibri" w:hAnsi="Calibri"/>
        </w:rPr>
        <w:t xml:space="preserve">gerenciar a execução dos serviços, com acompanhamento da qualidade e dos níveis de serviço alcançados, com vistas a efetuar eventuais ajustes e correções de rumo. Qualquer problema que venha a comprometer o bom andamento dos serviços ou o alcance dos níveis acordados deve ser imediatamente comunicado </w:t>
      </w:r>
      <w:r w:rsidRPr="004826DC">
        <w:rPr>
          <w:rFonts w:ascii="Calibri" w:hAnsi="Calibri"/>
        </w:rPr>
        <w:lastRenderedPageBreak/>
        <w:t xml:space="preserve">ao </w:t>
      </w:r>
      <w:r w:rsidR="00C629F0" w:rsidRPr="004826DC">
        <w:rPr>
          <w:rFonts w:ascii="Calibri" w:hAnsi="Calibri"/>
        </w:rPr>
        <w:t>CONTRATANTE</w:t>
      </w:r>
      <w:r w:rsidRPr="004826DC">
        <w:rPr>
          <w:rFonts w:ascii="Calibri" w:hAnsi="Calibri"/>
        </w:rPr>
        <w:t xml:space="preserve">, que colaborará com a </w:t>
      </w:r>
      <w:r w:rsidR="00C4442C" w:rsidRPr="004826DC">
        <w:rPr>
          <w:rFonts w:ascii="Calibri" w:hAnsi="Calibri"/>
        </w:rPr>
        <w:t>CONTRATADA</w:t>
      </w:r>
      <w:r w:rsidRPr="004826DC">
        <w:rPr>
          <w:rFonts w:ascii="Calibri" w:hAnsi="Calibri"/>
        </w:rPr>
        <w:t xml:space="preserve"> na busca da melhor solução;</w:t>
      </w:r>
    </w:p>
    <w:p w:rsidR="0076629D" w:rsidRPr="004826DC" w:rsidRDefault="0076629D" w:rsidP="00DD47E9">
      <w:pPr>
        <w:pStyle w:val="Incisos"/>
        <w:numPr>
          <w:ilvl w:val="0"/>
          <w:numId w:val="100"/>
        </w:numPr>
        <w:ind w:left="1418" w:hanging="284"/>
        <w:rPr>
          <w:rFonts w:ascii="Calibri" w:hAnsi="Calibri"/>
        </w:rPr>
      </w:pPr>
      <w:r w:rsidRPr="004826DC">
        <w:rPr>
          <w:rFonts w:ascii="Calibri" w:hAnsi="Calibri"/>
        </w:rPr>
        <w:t>executar os serviços objeto da presente contratação, observando as melhores práticas preconizadas pelo ITIL (</w:t>
      </w:r>
      <w:r w:rsidRPr="004826DC">
        <w:rPr>
          <w:rFonts w:ascii="Calibri" w:hAnsi="Calibri"/>
          <w:i/>
        </w:rPr>
        <w:t>Information Technology Infrastructure Library</w:t>
      </w:r>
      <w:r w:rsidRPr="004826DC">
        <w:rPr>
          <w:rFonts w:ascii="Calibri" w:hAnsi="Calibri"/>
        </w:rPr>
        <w:t>);</w:t>
      </w:r>
    </w:p>
    <w:p w:rsidR="0076629D" w:rsidRPr="004826DC" w:rsidRDefault="0076629D" w:rsidP="00DD47E9">
      <w:pPr>
        <w:pStyle w:val="Incisos"/>
        <w:numPr>
          <w:ilvl w:val="0"/>
          <w:numId w:val="100"/>
        </w:numPr>
        <w:ind w:left="1560" w:hanging="426"/>
        <w:rPr>
          <w:rFonts w:ascii="Calibri" w:hAnsi="Calibri"/>
          <w:b/>
        </w:rPr>
      </w:pPr>
      <w:r w:rsidRPr="004826DC">
        <w:rPr>
          <w:rFonts w:ascii="Calibri" w:hAnsi="Calibri"/>
        </w:rPr>
        <w:t xml:space="preserve">apresentar mensalmente </w:t>
      </w:r>
      <w:r w:rsidR="00C629F0" w:rsidRPr="004826DC">
        <w:rPr>
          <w:rFonts w:ascii="Calibri" w:hAnsi="Calibri"/>
        </w:rPr>
        <w:t>ao</w:t>
      </w:r>
      <w:r w:rsidRPr="004826DC">
        <w:rPr>
          <w:rFonts w:ascii="Calibri" w:hAnsi="Calibri"/>
        </w:rPr>
        <w:t xml:space="preserve"> </w:t>
      </w:r>
      <w:r w:rsidR="00C629F0" w:rsidRPr="004826DC">
        <w:rPr>
          <w:rFonts w:ascii="Calibri" w:hAnsi="Calibri"/>
        </w:rPr>
        <w:t xml:space="preserve">CONTRATANTE </w:t>
      </w:r>
      <w:r w:rsidRPr="004826DC">
        <w:rPr>
          <w:rFonts w:ascii="Calibri" w:hAnsi="Calibri"/>
        </w:rPr>
        <w:t xml:space="preserve">cópia da documentação que comprove a quitação das obrigações trabalhistas e previdenciárias, conforme previsto na cláusula XXX do Anexo </w:t>
      </w:r>
      <w:r w:rsidR="00DA0665" w:rsidRPr="004826DC">
        <w:rPr>
          <w:rFonts w:ascii="Calibri" w:hAnsi="Calibri"/>
        </w:rPr>
        <w:t>XX</w:t>
      </w:r>
      <w:r w:rsidR="00275A6E" w:rsidRPr="004826DC">
        <w:rPr>
          <w:rFonts w:ascii="Calibri" w:hAnsi="Calibri"/>
        </w:rPr>
        <w:t>I</w:t>
      </w:r>
      <w:r w:rsidRPr="004826DC">
        <w:rPr>
          <w:rFonts w:ascii="Calibri" w:hAnsi="Calibri"/>
        </w:rPr>
        <w:t xml:space="preserve"> – Minuta do Contrato.</w:t>
      </w:r>
      <w:bookmarkStart w:id="34" w:name="_Toc232314081"/>
      <w:bookmarkStart w:id="35" w:name="_Toc233523674"/>
      <w:bookmarkStart w:id="36" w:name="_Toc238401927"/>
      <w:bookmarkStart w:id="37" w:name="_Toc243456346"/>
    </w:p>
    <w:p w:rsidR="0076629D" w:rsidRPr="004826DC" w:rsidRDefault="0076629D" w:rsidP="0076629D">
      <w:pPr>
        <w:pStyle w:val="SubttuloTR"/>
        <w:rPr>
          <w:rFonts w:ascii="Calibri" w:hAnsi="Calibri"/>
        </w:rPr>
      </w:pPr>
      <w:r w:rsidRPr="004826DC">
        <w:rPr>
          <w:rFonts w:ascii="Calibri" w:hAnsi="Calibri"/>
        </w:rPr>
        <w:t>Outras condições contratuais</w:t>
      </w:r>
      <w:bookmarkEnd w:id="34"/>
      <w:bookmarkEnd w:id="35"/>
      <w:bookmarkEnd w:id="36"/>
      <w:bookmarkEnd w:id="37"/>
      <w:r w:rsidRPr="004826DC">
        <w:rPr>
          <w:rFonts w:ascii="Calibri" w:hAnsi="Calibri"/>
        </w:rPr>
        <w:t xml:space="preserve"> </w:t>
      </w:r>
    </w:p>
    <w:p w:rsidR="0076629D" w:rsidRPr="004826DC" w:rsidRDefault="00D4583F" w:rsidP="0076629D">
      <w:pPr>
        <w:pStyle w:val="Ttulo2"/>
        <w:keepNext w:val="0"/>
        <w:numPr>
          <w:ilvl w:val="1"/>
          <w:numId w:val="0"/>
        </w:numPr>
        <w:tabs>
          <w:tab w:val="clear" w:pos="1701"/>
        </w:tabs>
        <w:spacing w:before="200" w:line="276" w:lineRule="auto"/>
        <w:ind w:left="1286" w:right="0" w:hanging="576"/>
        <w:jc w:val="both"/>
        <w:rPr>
          <w:rFonts w:ascii="Calibri" w:hAnsi="Calibri"/>
          <w:b w:val="0"/>
          <w:color w:val="auto"/>
          <w:szCs w:val="24"/>
        </w:rPr>
      </w:pPr>
      <w:r w:rsidRPr="004826DC">
        <w:rPr>
          <w:rFonts w:ascii="Calibri" w:hAnsi="Calibri"/>
          <w:b w:val="0"/>
          <w:color w:val="auto"/>
          <w:szCs w:val="24"/>
        </w:rPr>
        <w:t>6</w:t>
      </w:r>
      <w:r w:rsidR="007B3993" w:rsidRPr="004826DC">
        <w:rPr>
          <w:rFonts w:ascii="Calibri" w:hAnsi="Calibri"/>
          <w:b w:val="0"/>
          <w:color w:val="auto"/>
          <w:szCs w:val="24"/>
        </w:rPr>
        <w:t>.3</w:t>
      </w:r>
      <w:r w:rsidR="007B3993" w:rsidRPr="004826DC">
        <w:rPr>
          <w:rFonts w:ascii="Calibri" w:hAnsi="Calibri"/>
          <w:b w:val="0"/>
          <w:color w:val="auto"/>
          <w:szCs w:val="24"/>
        </w:rPr>
        <w:tab/>
      </w:r>
      <w:r w:rsidR="0076629D" w:rsidRPr="004826DC">
        <w:rPr>
          <w:rFonts w:ascii="Calibri" w:hAnsi="Calibri"/>
          <w:b w:val="0"/>
          <w:color w:val="auto"/>
          <w:szCs w:val="24"/>
        </w:rPr>
        <w:t xml:space="preserve">A </w:t>
      </w:r>
      <w:r w:rsidR="00C4442C" w:rsidRPr="004826DC">
        <w:rPr>
          <w:rFonts w:ascii="Calibri" w:hAnsi="Calibri"/>
          <w:b w:val="0"/>
          <w:color w:val="auto"/>
          <w:szCs w:val="24"/>
        </w:rPr>
        <w:t>CONTRATADA</w:t>
      </w:r>
      <w:r w:rsidR="0076629D" w:rsidRPr="004826DC">
        <w:rPr>
          <w:rFonts w:ascii="Calibri" w:hAnsi="Calibri"/>
          <w:b w:val="0"/>
          <w:color w:val="auto"/>
          <w:szCs w:val="24"/>
        </w:rPr>
        <w:t xml:space="preserve"> e os profissionais alocados na execução dos serviços transferem ao Tribunal, de forma incondicional, todos os direitos referentes à propriedade intelectual sobre os documentos produzidos no âmbito do contrato, inclusive para fins de registro no INPI. </w:t>
      </w:r>
    </w:p>
    <w:p w:rsidR="0076629D" w:rsidRPr="004826DC" w:rsidRDefault="00D4583F" w:rsidP="0076629D">
      <w:pPr>
        <w:pStyle w:val="Ttulo2"/>
        <w:keepNext w:val="0"/>
        <w:numPr>
          <w:ilvl w:val="1"/>
          <w:numId w:val="0"/>
        </w:numPr>
        <w:tabs>
          <w:tab w:val="clear" w:pos="1701"/>
        </w:tabs>
        <w:spacing w:before="200" w:line="276" w:lineRule="auto"/>
        <w:ind w:left="1286" w:right="0" w:hanging="576"/>
        <w:jc w:val="both"/>
        <w:rPr>
          <w:rFonts w:ascii="Calibri" w:hAnsi="Calibri"/>
          <w:b w:val="0"/>
          <w:color w:val="auto"/>
          <w:szCs w:val="24"/>
        </w:rPr>
      </w:pPr>
      <w:r w:rsidRPr="004826DC">
        <w:rPr>
          <w:rFonts w:ascii="Calibri" w:hAnsi="Calibri"/>
          <w:b w:val="0"/>
          <w:color w:val="auto"/>
          <w:szCs w:val="24"/>
        </w:rPr>
        <w:t>6</w:t>
      </w:r>
      <w:r w:rsidR="007B3993" w:rsidRPr="004826DC">
        <w:rPr>
          <w:rFonts w:ascii="Calibri" w:hAnsi="Calibri"/>
          <w:b w:val="0"/>
          <w:color w:val="auto"/>
          <w:szCs w:val="24"/>
        </w:rPr>
        <w:t>.4</w:t>
      </w:r>
      <w:r w:rsidR="007B3993" w:rsidRPr="004826DC">
        <w:rPr>
          <w:rFonts w:ascii="Calibri" w:hAnsi="Calibri"/>
          <w:b w:val="0"/>
          <w:color w:val="auto"/>
          <w:szCs w:val="24"/>
        </w:rPr>
        <w:tab/>
      </w:r>
      <w:r w:rsidR="0076629D" w:rsidRPr="004826DC">
        <w:rPr>
          <w:rFonts w:ascii="Calibri" w:hAnsi="Calibri"/>
          <w:b w:val="0"/>
          <w:color w:val="auto"/>
          <w:szCs w:val="24"/>
        </w:rPr>
        <w:t xml:space="preserve">É vedada a contratação, pela empresa prestadora de serviço, para atuar no âmbito do presente contrato, de servidor do quadro do </w:t>
      </w:r>
      <w:r w:rsidR="00C629F0" w:rsidRPr="004826DC">
        <w:rPr>
          <w:rFonts w:ascii="Calibri" w:hAnsi="Calibri"/>
          <w:b w:val="0"/>
          <w:color w:val="auto"/>
          <w:szCs w:val="24"/>
        </w:rPr>
        <w:t>CONTRATANTE</w:t>
      </w:r>
      <w:r w:rsidR="0076629D" w:rsidRPr="004826DC">
        <w:rPr>
          <w:rFonts w:ascii="Calibri" w:hAnsi="Calibri"/>
          <w:b w:val="0"/>
          <w:color w:val="auto"/>
          <w:szCs w:val="24"/>
        </w:rPr>
        <w:t>, ativo ou inativo a menos de cinco anos, ou ocupante de cargo em comissão, assim como de cônjuge, parentes ou afins, até o 3º grau.</w:t>
      </w:r>
    </w:p>
    <w:p w:rsidR="0076629D" w:rsidRPr="004826DC" w:rsidRDefault="00D4583F" w:rsidP="0076629D">
      <w:pPr>
        <w:pStyle w:val="Ttulo2"/>
        <w:keepNext w:val="0"/>
        <w:numPr>
          <w:ilvl w:val="1"/>
          <w:numId w:val="0"/>
        </w:numPr>
        <w:tabs>
          <w:tab w:val="clear" w:pos="1701"/>
        </w:tabs>
        <w:spacing w:before="200" w:line="276" w:lineRule="auto"/>
        <w:ind w:left="1286" w:right="0" w:hanging="576"/>
        <w:jc w:val="both"/>
        <w:rPr>
          <w:rFonts w:ascii="Calibri" w:hAnsi="Calibri"/>
          <w:b w:val="0"/>
          <w:color w:val="auto"/>
          <w:szCs w:val="24"/>
        </w:rPr>
      </w:pPr>
      <w:r w:rsidRPr="004826DC">
        <w:rPr>
          <w:rFonts w:ascii="Calibri" w:hAnsi="Calibri"/>
          <w:b w:val="0"/>
          <w:color w:val="auto"/>
          <w:szCs w:val="24"/>
        </w:rPr>
        <w:t>6</w:t>
      </w:r>
      <w:r w:rsidR="007B3993" w:rsidRPr="004826DC">
        <w:rPr>
          <w:rFonts w:ascii="Calibri" w:hAnsi="Calibri"/>
          <w:b w:val="0"/>
          <w:color w:val="auto"/>
          <w:szCs w:val="24"/>
        </w:rPr>
        <w:t>.5</w:t>
      </w:r>
      <w:r w:rsidR="007B3993" w:rsidRPr="004826DC">
        <w:rPr>
          <w:rFonts w:ascii="Calibri" w:hAnsi="Calibri"/>
          <w:b w:val="0"/>
          <w:color w:val="auto"/>
          <w:szCs w:val="24"/>
        </w:rPr>
        <w:tab/>
      </w:r>
      <w:r w:rsidR="0076629D" w:rsidRPr="004826DC">
        <w:rPr>
          <w:rFonts w:ascii="Calibri" w:hAnsi="Calibri"/>
          <w:b w:val="0"/>
          <w:color w:val="auto"/>
          <w:szCs w:val="24"/>
        </w:rPr>
        <w:t>É vedada a subcontratação de outra empresa para a execução de serviços objeto da contratação.</w:t>
      </w:r>
    </w:p>
    <w:p w:rsidR="0076629D" w:rsidRPr="004826DC" w:rsidRDefault="00D4583F" w:rsidP="0076629D">
      <w:pPr>
        <w:pStyle w:val="Ttulo2"/>
        <w:keepNext w:val="0"/>
        <w:numPr>
          <w:ilvl w:val="1"/>
          <w:numId w:val="0"/>
        </w:numPr>
        <w:tabs>
          <w:tab w:val="clear" w:pos="1701"/>
        </w:tabs>
        <w:spacing w:before="200" w:line="276" w:lineRule="auto"/>
        <w:ind w:left="1286" w:right="0" w:hanging="576"/>
        <w:jc w:val="both"/>
        <w:rPr>
          <w:rFonts w:ascii="Calibri" w:hAnsi="Calibri"/>
          <w:color w:val="auto"/>
          <w:szCs w:val="24"/>
        </w:rPr>
      </w:pPr>
      <w:r w:rsidRPr="004826DC">
        <w:rPr>
          <w:rFonts w:ascii="Calibri" w:hAnsi="Calibri"/>
          <w:b w:val="0"/>
          <w:color w:val="auto"/>
          <w:szCs w:val="24"/>
        </w:rPr>
        <w:t>6</w:t>
      </w:r>
      <w:r w:rsidR="007B3993" w:rsidRPr="004826DC">
        <w:rPr>
          <w:rFonts w:ascii="Calibri" w:hAnsi="Calibri"/>
          <w:b w:val="0"/>
          <w:color w:val="auto"/>
          <w:szCs w:val="24"/>
        </w:rPr>
        <w:t>.6</w:t>
      </w:r>
      <w:r w:rsidR="007B3993" w:rsidRPr="004826DC">
        <w:rPr>
          <w:rFonts w:ascii="Calibri" w:hAnsi="Calibri"/>
          <w:b w:val="0"/>
          <w:color w:val="auto"/>
          <w:szCs w:val="24"/>
        </w:rPr>
        <w:tab/>
      </w:r>
      <w:r w:rsidR="0076629D" w:rsidRPr="004826DC">
        <w:rPr>
          <w:rFonts w:ascii="Calibri" w:hAnsi="Calibri"/>
          <w:b w:val="0"/>
          <w:color w:val="auto"/>
          <w:szCs w:val="24"/>
        </w:rPr>
        <w:t xml:space="preserve">É vedada a veiculação de publicidade acerca do contrato, salvo se houver prévia autorização do </w:t>
      </w:r>
      <w:r w:rsidR="00C629F0" w:rsidRPr="004826DC">
        <w:rPr>
          <w:rFonts w:ascii="Calibri" w:hAnsi="Calibri"/>
          <w:b w:val="0"/>
          <w:color w:val="auto"/>
          <w:szCs w:val="24"/>
        </w:rPr>
        <w:t>CONTRATANTE</w:t>
      </w:r>
      <w:r w:rsidR="0076629D" w:rsidRPr="004826DC">
        <w:rPr>
          <w:rFonts w:ascii="Calibri" w:hAnsi="Calibri"/>
          <w:b w:val="0"/>
          <w:color w:val="auto"/>
          <w:szCs w:val="24"/>
        </w:rPr>
        <w:t>.</w:t>
      </w:r>
    </w:p>
    <w:p w:rsidR="0076629D" w:rsidRPr="004826DC" w:rsidRDefault="00D4583F" w:rsidP="0076629D">
      <w:pPr>
        <w:pStyle w:val="Ttulo1"/>
        <w:keepNext w:val="0"/>
        <w:spacing w:before="480" w:after="0" w:line="276" w:lineRule="auto"/>
        <w:ind w:left="432" w:hanging="432"/>
        <w:contextualSpacing/>
        <w:jc w:val="both"/>
        <w:rPr>
          <w:rFonts w:ascii="Calibri" w:hAnsi="Calibri"/>
          <w:sz w:val="24"/>
          <w:szCs w:val="24"/>
        </w:rPr>
      </w:pPr>
      <w:bookmarkStart w:id="38" w:name="_Toc233523651"/>
      <w:bookmarkStart w:id="39" w:name="_Toc238401901"/>
      <w:bookmarkStart w:id="40" w:name="_Toc243456323"/>
      <w:r w:rsidRPr="004826DC">
        <w:rPr>
          <w:rFonts w:ascii="Calibri" w:hAnsi="Calibri"/>
          <w:sz w:val="24"/>
          <w:szCs w:val="24"/>
        </w:rPr>
        <w:t>7</w:t>
      </w:r>
      <w:r w:rsidR="007B3993" w:rsidRPr="004826DC">
        <w:rPr>
          <w:rFonts w:ascii="Calibri" w:hAnsi="Calibri"/>
          <w:sz w:val="24"/>
          <w:szCs w:val="24"/>
        </w:rPr>
        <w:tab/>
      </w:r>
      <w:r w:rsidR="0076629D" w:rsidRPr="004826DC">
        <w:rPr>
          <w:rFonts w:ascii="Calibri" w:hAnsi="Calibri"/>
          <w:sz w:val="24"/>
          <w:szCs w:val="24"/>
        </w:rPr>
        <w:t>Período de execução</w:t>
      </w:r>
      <w:bookmarkEnd w:id="38"/>
      <w:bookmarkEnd w:id="39"/>
      <w:bookmarkEnd w:id="40"/>
      <w:r w:rsidR="0076629D" w:rsidRPr="004826DC">
        <w:rPr>
          <w:rFonts w:ascii="Calibri" w:hAnsi="Calibri"/>
          <w:sz w:val="24"/>
          <w:szCs w:val="24"/>
        </w:rPr>
        <w:t>, renovação e repactuação</w:t>
      </w:r>
    </w:p>
    <w:p w:rsidR="0076629D" w:rsidRPr="004826DC" w:rsidRDefault="00D4583F" w:rsidP="0076629D">
      <w:pPr>
        <w:pStyle w:val="Ttulo2"/>
        <w:keepNext w:val="0"/>
        <w:numPr>
          <w:ilvl w:val="1"/>
          <w:numId w:val="0"/>
        </w:numPr>
        <w:tabs>
          <w:tab w:val="clear" w:pos="1701"/>
        </w:tabs>
        <w:spacing w:before="200" w:line="276" w:lineRule="auto"/>
        <w:ind w:left="1286" w:right="0" w:hanging="576"/>
        <w:jc w:val="both"/>
        <w:rPr>
          <w:rFonts w:ascii="Calibri" w:hAnsi="Calibri"/>
          <w:b w:val="0"/>
          <w:color w:val="auto"/>
          <w:szCs w:val="24"/>
        </w:rPr>
      </w:pPr>
      <w:bookmarkStart w:id="41" w:name="_Toc233523652"/>
      <w:bookmarkStart w:id="42" w:name="_Toc238401902"/>
      <w:bookmarkStart w:id="43" w:name="_Toc243456324"/>
      <w:r w:rsidRPr="004826DC">
        <w:rPr>
          <w:rFonts w:ascii="Calibri" w:hAnsi="Calibri"/>
          <w:b w:val="0"/>
          <w:color w:val="auto"/>
          <w:szCs w:val="24"/>
        </w:rPr>
        <w:t>7</w:t>
      </w:r>
      <w:r w:rsidR="007B3993" w:rsidRPr="004826DC">
        <w:rPr>
          <w:rFonts w:ascii="Calibri" w:hAnsi="Calibri"/>
          <w:b w:val="0"/>
          <w:color w:val="auto"/>
          <w:szCs w:val="24"/>
        </w:rPr>
        <w:t>.1</w:t>
      </w:r>
      <w:r w:rsidR="007B3993" w:rsidRPr="004826DC">
        <w:rPr>
          <w:rFonts w:ascii="Calibri" w:hAnsi="Calibri"/>
          <w:b w:val="0"/>
          <w:color w:val="auto"/>
          <w:szCs w:val="24"/>
        </w:rPr>
        <w:tab/>
      </w:r>
      <w:r w:rsidR="0076629D" w:rsidRPr="004826DC">
        <w:rPr>
          <w:rFonts w:ascii="Calibri" w:hAnsi="Calibri"/>
          <w:b w:val="0"/>
          <w:color w:val="auto"/>
          <w:szCs w:val="24"/>
        </w:rPr>
        <w:t>O contrato terá vigência de 12 meses, prorrogável até o limite de 60 meses, conforme prevê a Lei nº 8.666/93, art. 57, II.</w:t>
      </w:r>
    </w:p>
    <w:p w:rsidR="0076629D" w:rsidRPr="004826DC" w:rsidRDefault="00D4583F" w:rsidP="0076629D">
      <w:pPr>
        <w:pStyle w:val="Ttulo2"/>
        <w:keepNext w:val="0"/>
        <w:numPr>
          <w:ilvl w:val="1"/>
          <w:numId w:val="0"/>
        </w:numPr>
        <w:tabs>
          <w:tab w:val="clear" w:pos="1701"/>
        </w:tabs>
        <w:spacing w:before="200" w:line="276" w:lineRule="auto"/>
        <w:ind w:left="1286" w:right="0" w:hanging="576"/>
        <w:jc w:val="both"/>
        <w:rPr>
          <w:rFonts w:ascii="Calibri" w:hAnsi="Calibri"/>
          <w:color w:val="auto"/>
          <w:szCs w:val="24"/>
        </w:rPr>
      </w:pPr>
      <w:r w:rsidRPr="004826DC">
        <w:rPr>
          <w:rFonts w:ascii="Calibri" w:hAnsi="Calibri"/>
          <w:b w:val="0"/>
          <w:color w:val="auto"/>
          <w:szCs w:val="24"/>
        </w:rPr>
        <w:t>7</w:t>
      </w:r>
      <w:r w:rsidR="007B3993" w:rsidRPr="004826DC">
        <w:rPr>
          <w:rFonts w:ascii="Calibri" w:hAnsi="Calibri"/>
          <w:b w:val="0"/>
          <w:color w:val="auto"/>
          <w:szCs w:val="24"/>
        </w:rPr>
        <w:t>.2</w:t>
      </w:r>
      <w:r w:rsidR="007B3993" w:rsidRPr="004826DC">
        <w:rPr>
          <w:rFonts w:ascii="Calibri" w:hAnsi="Calibri"/>
          <w:b w:val="0"/>
          <w:color w:val="auto"/>
          <w:szCs w:val="24"/>
        </w:rPr>
        <w:tab/>
      </w:r>
      <w:r w:rsidR="0076629D" w:rsidRPr="004826DC">
        <w:rPr>
          <w:rFonts w:ascii="Calibri" w:hAnsi="Calibri"/>
          <w:b w:val="0"/>
          <w:color w:val="auto"/>
          <w:szCs w:val="24"/>
        </w:rPr>
        <w:t xml:space="preserve">Em conformidade com o art. 5º do Decreto 2271/1997, a </w:t>
      </w:r>
      <w:r w:rsidR="00C4442C" w:rsidRPr="004826DC">
        <w:rPr>
          <w:rFonts w:ascii="Calibri" w:hAnsi="Calibri"/>
          <w:b w:val="0"/>
          <w:color w:val="auto"/>
          <w:szCs w:val="24"/>
        </w:rPr>
        <w:t>CONTRATADA</w:t>
      </w:r>
      <w:r w:rsidR="0076629D" w:rsidRPr="004826DC">
        <w:rPr>
          <w:rFonts w:ascii="Calibri" w:hAnsi="Calibri"/>
          <w:b w:val="0"/>
          <w:color w:val="auto"/>
          <w:szCs w:val="24"/>
        </w:rPr>
        <w:t xml:space="preserve"> poderá solicitar repactuação do contrato, desde que observado o interregno mínimo de um ano, a contar da data limite para a apresentação da proposta, ou da data do orçamento a que a proposta se referir, ou da data da última repactuação. A repactuação deve ser precedida de cálculo e demonstração analítica da variação dos preços, de acordo com planilha de composição de custos e formação de preços. De acordo com o art. 40 da IN MPOG 02/2008, caso esses custos refiram-se a salários, será utilizado como parâmetro para a repactuação o índice de variação dos salários apurado a partir da convenção ou acordo coletivo de trabalho vigente.</w:t>
      </w:r>
    </w:p>
    <w:p w:rsidR="0076629D" w:rsidRPr="004826DC" w:rsidRDefault="00D4583F" w:rsidP="0076629D">
      <w:pPr>
        <w:pStyle w:val="Ttulo1"/>
        <w:keepNext w:val="0"/>
        <w:spacing w:before="480" w:after="0" w:line="276" w:lineRule="auto"/>
        <w:ind w:left="432" w:hanging="432"/>
        <w:contextualSpacing/>
        <w:jc w:val="both"/>
        <w:rPr>
          <w:rFonts w:ascii="Calibri" w:hAnsi="Calibri"/>
          <w:sz w:val="24"/>
          <w:szCs w:val="24"/>
        </w:rPr>
      </w:pPr>
      <w:r w:rsidRPr="004826DC">
        <w:rPr>
          <w:rFonts w:ascii="Calibri" w:hAnsi="Calibri"/>
          <w:sz w:val="24"/>
          <w:szCs w:val="24"/>
        </w:rPr>
        <w:t>8</w:t>
      </w:r>
      <w:r w:rsidR="007B3993" w:rsidRPr="004826DC">
        <w:rPr>
          <w:rFonts w:ascii="Calibri" w:hAnsi="Calibri"/>
          <w:sz w:val="24"/>
          <w:szCs w:val="24"/>
        </w:rPr>
        <w:tab/>
      </w:r>
      <w:r w:rsidR="0076629D" w:rsidRPr="004826DC">
        <w:rPr>
          <w:rFonts w:ascii="Calibri" w:hAnsi="Calibri"/>
          <w:sz w:val="24"/>
          <w:szCs w:val="24"/>
        </w:rPr>
        <w:t>Local de execução</w:t>
      </w:r>
      <w:bookmarkEnd w:id="41"/>
      <w:bookmarkEnd w:id="42"/>
      <w:bookmarkEnd w:id="43"/>
      <w:r w:rsidR="0076629D" w:rsidRPr="004826DC">
        <w:rPr>
          <w:rFonts w:ascii="Calibri" w:hAnsi="Calibri"/>
          <w:sz w:val="24"/>
          <w:szCs w:val="24"/>
        </w:rPr>
        <w:t xml:space="preserve"> </w:t>
      </w:r>
    </w:p>
    <w:p w:rsidR="0076629D" w:rsidRPr="004826DC" w:rsidRDefault="00D4583F" w:rsidP="0076629D">
      <w:pPr>
        <w:pStyle w:val="Ttulo2"/>
        <w:keepNext w:val="0"/>
        <w:numPr>
          <w:ilvl w:val="1"/>
          <w:numId w:val="0"/>
        </w:numPr>
        <w:tabs>
          <w:tab w:val="clear" w:pos="1701"/>
        </w:tabs>
        <w:spacing w:before="200" w:line="276" w:lineRule="auto"/>
        <w:ind w:left="1286" w:right="0" w:hanging="576"/>
        <w:jc w:val="both"/>
        <w:rPr>
          <w:rFonts w:ascii="Calibri" w:hAnsi="Calibri"/>
          <w:b w:val="0"/>
          <w:color w:val="auto"/>
          <w:szCs w:val="24"/>
        </w:rPr>
      </w:pPr>
      <w:r w:rsidRPr="004826DC">
        <w:rPr>
          <w:rFonts w:ascii="Calibri" w:hAnsi="Calibri"/>
          <w:b w:val="0"/>
          <w:color w:val="auto"/>
          <w:szCs w:val="24"/>
        </w:rPr>
        <w:lastRenderedPageBreak/>
        <w:t>8</w:t>
      </w:r>
      <w:r w:rsidR="007B3993" w:rsidRPr="004826DC">
        <w:rPr>
          <w:rFonts w:ascii="Calibri" w:hAnsi="Calibri"/>
          <w:b w:val="0"/>
          <w:color w:val="auto"/>
          <w:szCs w:val="24"/>
        </w:rPr>
        <w:t>.1</w:t>
      </w:r>
      <w:r w:rsidR="007B3993" w:rsidRPr="004826DC">
        <w:rPr>
          <w:rFonts w:ascii="Calibri" w:hAnsi="Calibri"/>
          <w:b w:val="0"/>
          <w:color w:val="auto"/>
          <w:szCs w:val="24"/>
        </w:rPr>
        <w:tab/>
      </w:r>
      <w:r w:rsidR="0076629D" w:rsidRPr="004826DC">
        <w:rPr>
          <w:rFonts w:ascii="Calibri" w:hAnsi="Calibri"/>
          <w:b w:val="0"/>
          <w:color w:val="auto"/>
          <w:szCs w:val="24"/>
        </w:rPr>
        <w:t xml:space="preserve">Os serviços serão executados nas dependências da </w:t>
      </w:r>
      <w:r w:rsidR="00C4442C" w:rsidRPr="004826DC">
        <w:rPr>
          <w:rFonts w:ascii="Calibri" w:hAnsi="Calibri"/>
          <w:b w:val="0"/>
          <w:color w:val="auto"/>
          <w:szCs w:val="24"/>
        </w:rPr>
        <w:t>CONTRATADA</w:t>
      </w:r>
      <w:r w:rsidR="0076629D" w:rsidRPr="004826DC">
        <w:rPr>
          <w:rFonts w:ascii="Calibri" w:hAnsi="Calibri"/>
          <w:b w:val="0"/>
          <w:color w:val="auto"/>
          <w:szCs w:val="24"/>
        </w:rPr>
        <w:t>, salvo nas situações explicitamente definidas neste termo de referência, quando então os serviços serão realizados nas dependências do Tribunal de Contas da União, em Brasília-DF.</w:t>
      </w:r>
      <w:bookmarkStart w:id="44" w:name="_Toc233523677"/>
      <w:bookmarkStart w:id="45" w:name="_Toc238401931"/>
      <w:bookmarkStart w:id="46" w:name="_Toc243456349"/>
      <w:bookmarkStart w:id="47" w:name="_Toc129153981"/>
      <w:bookmarkStart w:id="48" w:name="_Toc129153994"/>
    </w:p>
    <w:p w:rsidR="0076629D" w:rsidRPr="004826DC" w:rsidRDefault="00D4583F" w:rsidP="0076629D">
      <w:pPr>
        <w:pStyle w:val="Ttulo1"/>
        <w:keepNext w:val="0"/>
        <w:spacing w:before="480" w:after="0" w:line="276" w:lineRule="auto"/>
        <w:ind w:left="432" w:hanging="432"/>
        <w:contextualSpacing/>
        <w:jc w:val="both"/>
        <w:rPr>
          <w:rFonts w:ascii="Calibri" w:hAnsi="Calibri"/>
          <w:sz w:val="24"/>
          <w:szCs w:val="24"/>
        </w:rPr>
      </w:pPr>
      <w:r w:rsidRPr="004826DC">
        <w:rPr>
          <w:rFonts w:ascii="Calibri" w:hAnsi="Calibri"/>
          <w:sz w:val="24"/>
          <w:szCs w:val="24"/>
        </w:rPr>
        <w:t>9</w:t>
      </w:r>
      <w:r w:rsidR="007B3993" w:rsidRPr="004826DC">
        <w:rPr>
          <w:rFonts w:ascii="Calibri" w:hAnsi="Calibri"/>
          <w:sz w:val="24"/>
          <w:szCs w:val="24"/>
        </w:rPr>
        <w:tab/>
      </w:r>
      <w:r w:rsidR="0076629D" w:rsidRPr="004826DC">
        <w:rPr>
          <w:rFonts w:ascii="Calibri" w:hAnsi="Calibri"/>
          <w:sz w:val="24"/>
          <w:szCs w:val="24"/>
        </w:rPr>
        <w:t>Unidade responsável pelo termo de referência</w:t>
      </w:r>
      <w:bookmarkEnd w:id="44"/>
      <w:bookmarkEnd w:id="45"/>
      <w:bookmarkEnd w:id="46"/>
      <w:r w:rsidR="0076629D" w:rsidRPr="004826DC">
        <w:rPr>
          <w:rFonts w:ascii="Calibri" w:hAnsi="Calibri"/>
          <w:sz w:val="24"/>
          <w:szCs w:val="24"/>
        </w:rPr>
        <w:t xml:space="preserve"> e fiscalização do contrato</w:t>
      </w:r>
    </w:p>
    <w:p w:rsidR="0076629D" w:rsidRPr="004826DC" w:rsidRDefault="00D4583F" w:rsidP="0076629D">
      <w:pPr>
        <w:pStyle w:val="Ttulo2"/>
        <w:keepNext w:val="0"/>
        <w:numPr>
          <w:ilvl w:val="1"/>
          <w:numId w:val="0"/>
        </w:numPr>
        <w:tabs>
          <w:tab w:val="clear" w:pos="1701"/>
        </w:tabs>
        <w:spacing w:before="200" w:line="276" w:lineRule="auto"/>
        <w:ind w:left="1286" w:right="0" w:hanging="576"/>
        <w:jc w:val="both"/>
        <w:rPr>
          <w:rFonts w:ascii="Calibri" w:hAnsi="Calibri"/>
          <w:color w:val="auto"/>
          <w:szCs w:val="24"/>
        </w:rPr>
      </w:pPr>
      <w:r w:rsidRPr="004826DC">
        <w:rPr>
          <w:rFonts w:ascii="Calibri" w:hAnsi="Calibri"/>
          <w:b w:val="0"/>
          <w:color w:val="auto"/>
          <w:szCs w:val="24"/>
        </w:rPr>
        <w:t>9</w:t>
      </w:r>
      <w:r w:rsidR="007B3993" w:rsidRPr="004826DC">
        <w:rPr>
          <w:rFonts w:ascii="Calibri" w:hAnsi="Calibri"/>
          <w:b w:val="0"/>
          <w:color w:val="auto"/>
          <w:szCs w:val="24"/>
        </w:rPr>
        <w:t>.1</w:t>
      </w:r>
      <w:r w:rsidR="007B3993" w:rsidRPr="004826DC">
        <w:rPr>
          <w:rFonts w:ascii="Calibri" w:hAnsi="Calibri"/>
          <w:b w:val="0"/>
          <w:color w:val="auto"/>
          <w:szCs w:val="24"/>
        </w:rPr>
        <w:tab/>
      </w:r>
      <w:r w:rsidR="0076629D" w:rsidRPr="004826DC">
        <w:rPr>
          <w:rFonts w:ascii="Calibri" w:hAnsi="Calibri"/>
          <w:b w:val="0"/>
          <w:color w:val="auto"/>
          <w:szCs w:val="24"/>
        </w:rPr>
        <w:t>Secretaria de Soluções de Tecnologia da Informação.</w:t>
      </w:r>
    </w:p>
    <w:bookmarkEnd w:id="47"/>
    <w:bookmarkEnd w:id="48"/>
    <w:p w:rsidR="0076629D" w:rsidRPr="004826DC" w:rsidRDefault="0076629D" w:rsidP="0076629D">
      <w:pPr>
        <w:rPr>
          <w:rFonts w:ascii="Calibri" w:hAnsi="Calibri"/>
          <w:sz w:val="24"/>
          <w:szCs w:val="24"/>
        </w:rPr>
      </w:pPr>
    </w:p>
    <w:p w:rsidR="0076629D" w:rsidRPr="004826DC" w:rsidRDefault="0076629D" w:rsidP="0076629D">
      <w:pPr>
        <w:jc w:val="center"/>
        <w:rPr>
          <w:rFonts w:ascii="Calibri" w:hAnsi="Calibri" w:cs="Arial"/>
          <w:sz w:val="24"/>
          <w:szCs w:val="24"/>
        </w:rPr>
      </w:pPr>
    </w:p>
    <w:p w:rsidR="0076629D" w:rsidRPr="004826DC" w:rsidRDefault="0076629D" w:rsidP="0076629D">
      <w:pPr>
        <w:rPr>
          <w:rFonts w:ascii="Calibri" w:hAnsi="Calibri"/>
          <w:sz w:val="24"/>
          <w:szCs w:val="24"/>
        </w:rPr>
        <w:sectPr w:rsidR="0076629D" w:rsidRPr="004826DC" w:rsidSect="0076629D">
          <w:headerReference w:type="default" r:id="rId17"/>
          <w:footerReference w:type="default" r:id="rId18"/>
          <w:pgSz w:w="11906" w:h="16838"/>
          <w:pgMar w:top="1418" w:right="991" w:bottom="851" w:left="1418" w:header="709" w:footer="709" w:gutter="0"/>
          <w:cols w:space="708"/>
          <w:docGrid w:linePitch="360"/>
        </w:sectPr>
      </w:pPr>
    </w:p>
    <w:p w:rsidR="00593E4E" w:rsidRPr="004826DC" w:rsidRDefault="00DA0665" w:rsidP="00593E4E">
      <w:pPr>
        <w:jc w:val="center"/>
        <w:rPr>
          <w:rFonts w:ascii="Calibri" w:hAnsi="Calibri" w:cs="Helvetica-Bold"/>
          <w:b/>
          <w:bCs/>
          <w:sz w:val="24"/>
          <w:szCs w:val="24"/>
        </w:rPr>
      </w:pPr>
      <w:r w:rsidRPr="004826DC">
        <w:rPr>
          <w:rFonts w:ascii="Calibri" w:hAnsi="Calibri" w:cs="Helvetica-Bold"/>
          <w:b/>
          <w:bCs/>
          <w:sz w:val="24"/>
          <w:szCs w:val="24"/>
        </w:rPr>
        <w:lastRenderedPageBreak/>
        <w:t>ANEXO</w:t>
      </w:r>
      <w:r w:rsidR="00593E4E" w:rsidRPr="004826DC">
        <w:rPr>
          <w:rFonts w:ascii="Calibri" w:hAnsi="Calibri" w:cs="Helvetica-Bold"/>
          <w:b/>
          <w:bCs/>
          <w:sz w:val="24"/>
          <w:szCs w:val="24"/>
        </w:rPr>
        <w:t xml:space="preserve"> II-A – FLUXO D</w:t>
      </w:r>
      <w:r w:rsidRPr="004826DC">
        <w:rPr>
          <w:rFonts w:ascii="Calibri" w:hAnsi="Calibri" w:cs="Helvetica-Bold"/>
          <w:b/>
          <w:bCs/>
          <w:sz w:val="24"/>
          <w:szCs w:val="24"/>
        </w:rPr>
        <w:t>A</w:t>
      </w:r>
      <w:r w:rsidR="00593E4E" w:rsidRPr="004826DC">
        <w:rPr>
          <w:rFonts w:ascii="Calibri" w:hAnsi="Calibri" w:cs="Helvetica-Bold"/>
          <w:b/>
          <w:bCs/>
          <w:sz w:val="24"/>
          <w:szCs w:val="24"/>
        </w:rPr>
        <w:t xml:space="preserve"> OS DE PROJETO</w:t>
      </w:r>
    </w:p>
    <w:p w:rsidR="00593E4E" w:rsidRPr="004826DC" w:rsidRDefault="0076629D" w:rsidP="0076629D">
      <w:pPr>
        <w:rPr>
          <w:rFonts w:ascii="Calibri" w:hAnsi="Calibri" w:cs="Helvetica-Bold"/>
          <w:b/>
          <w:bCs/>
          <w:sz w:val="19"/>
          <w:szCs w:val="19"/>
        </w:rPr>
      </w:pPr>
      <w:r w:rsidRPr="004826DC">
        <w:rPr>
          <w:rFonts w:ascii="Calibri" w:hAnsi="Calibri" w:cs="Helvetica-Bold"/>
          <w:b/>
          <w:bCs/>
          <w:sz w:val="24"/>
          <w:szCs w:val="24"/>
        </w:rPr>
        <w:t xml:space="preserve">Diagrama de cadeia de valores agregados: Fluxo da OS de </w:t>
      </w:r>
      <w:r w:rsidR="00593E4E" w:rsidRPr="004826DC">
        <w:rPr>
          <w:rFonts w:ascii="Calibri" w:hAnsi="Calibri" w:cs="Helvetica-Bold"/>
          <w:b/>
          <w:bCs/>
          <w:sz w:val="24"/>
          <w:szCs w:val="24"/>
        </w:rPr>
        <w:t>Projeto</w:t>
      </w:r>
      <w:r w:rsidR="00593E4E" w:rsidRPr="004826DC">
        <w:rPr>
          <w:rFonts w:ascii="Calibri" w:hAnsi="Calibri"/>
          <w:noProof/>
        </w:rPr>
        <w:t xml:space="preserve"> </w:t>
      </w:r>
      <w:r w:rsidR="0061608D" w:rsidRPr="004826DC">
        <w:rPr>
          <w:rFonts w:ascii="Calibri" w:hAnsi="Calibri"/>
          <w:noProof/>
        </w:rPr>
        <w:drawing>
          <wp:inline distT="0" distB="0" distL="0" distR="0">
            <wp:extent cx="9247505" cy="5041265"/>
            <wp:effectExtent l="19050" t="0" r="0" b="0"/>
            <wp:docPr id="15" name="Imagem 1" descr="\\_sarq_prod\Unidades\SEINF\DISOL-1\Projeto Fábrica Software\Produtos\Contrataçao_FSW_TR_ANEXOIIv1_ajustes_assig\ANEXO II-A-Fluxo da OS de Projeto\ANEXO II-A-Fluxo da OS de Proje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descr="\\_sarq_prod\Unidades\SEINF\DISOL-1\Projeto Fábrica Software\Produtos\Contrataçao_FSW_TR_ANEXOIIv1_ajustes_assig\ANEXO II-A-Fluxo da OS de Projeto\ANEXO II-A-Fluxo da OS de Projeto.png"/>
                    <pic:cNvPicPr>
                      <a:picLocks noChangeAspect="1" noChangeArrowheads="1"/>
                    </pic:cNvPicPr>
                  </pic:nvPicPr>
                  <pic:blipFill>
                    <a:blip r:embed="rId19" cstate="print"/>
                    <a:srcRect/>
                    <a:stretch>
                      <a:fillRect/>
                    </a:stretch>
                  </pic:blipFill>
                  <pic:spPr bwMode="auto">
                    <a:xfrm>
                      <a:off x="0" y="0"/>
                      <a:ext cx="9247505" cy="5041265"/>
                    </a:xfrm>
                    <a:prstGeom prst="rect">
                      <a:avLst/>
                    </a:prstGeom>
                    <a:noFill/>
                    <a:ln w="9525">
                      <a:noFill/>
                      <a:miter lim="800000"/>
                      <a:headEnd/>
                      <a:tailEnd/>
                    </a:ln>
                  </pic:spPr>
                </pic:pic>
              </a:graphicData>
            </a:graphic>
          </wp:inline>
        </w:drawing>
      </w:r>
      <w:r w:rsidRPr="004826DC">
        <w:rPr>
          <w:rFonts w:ascii="Calibri" w:hAnsi="Calibri" w:cs="Helvetica-Bold"/>
          <w:b/>
          <w:bCs/>
          <w:sz w:val="19"/>
          <w:szCs w:val="19"/>
        </w:rPr>
        <w:t xml:space="preserve"> </w:t>
      </w:r>
      <w:r w:rsidR="00593E4E" w:rsidRPr="004826DC">
        <w:rPr>
          <w:rFonts w:ascii="Calibri" w:hAnsi="Calibri" w:cs="Helvetica-Bold"/>
          <w:b/>
          <w:bCs/>
          <w:sz w:val="19"/>
          <w:szCs w:val="19"/>
        </w:rPr>
        <w:t xml:space="preserve">              </w:t>
      </w:r>
      <w:r w:rsidR="00593E4E" w:rsidRPr="004826DC">
        <w:rPr>
          <w:rFonts w:ascii="Calibri" w:hAnsi="Calibri" w:cs="Helvetica-Bold"/>
          <w:b/>
          <w:bCs/>
          <w:sz w:val="19"/>
          <w:szCs w:val="19"/>
        </w:rPr>
        <w:tab/>
      </w:r>
      <w:r w:rsidR="00593E4E" w:rsidRPr="004826DC">
        <w:rPr>
          <w:rFonts w:ascii="Calibri" w:hAnsi="Calibri" w:cs="Helvetica-Bold"/>
          <w:b/>
          <w:bCs/>
          <w:sz w:val="19"/>
          <w:szCs w:val="19"/>
        </w:rPr>
        <w:tab/>
      </w:r>
      <w:r w:rsidR="00593E4E" w:rsidRPr="004826DC">
        <w:rPr>
          <w:rFonts w:ascii="Calibri" w:hAnsi="Calibri" w:cs="Helvetica-Bold"/>
          <w:b/>
          <w:bCs/>
          <w:sz w:val="19"/>
          <w:szCs w:val="19"/>
        </w:rPr>
        <w:tab/>
      </w:r>
    </w:p>
    <w:p w:rsidR="0076629D" w:rsidRPr="004826DC" w:rsidRDefault="00593E4E" w:rsidP="0076629D">
      <w:pPr>
        <w:rPr>
          <w:rFonts w:ascii="Calibri" w:hAnsi="Calibri" w:cs="Helvetica-Bold"/>
          <w:b/>
          <w:bCs/>
          <w:sz w:val="19"/>
          <w:szCs w:val="19"/>
        </w:rPr>
      </w:pPr>
      <w:r w:rsidRPr="004826DC">
        <w:rPr>
          <w:rFonts w:ascii="Calibri" w:hAnsi="Calibri" w:cs="Helvetica-Bold"/>
          <w:b/>
          <w:bCs/>
          <w:sz w:val="19"/>
          <w:szCs w:val="19"/>
        </w:rPr>
        <w:lastRenderedPageBreak/>
        <w:t xml:space="preserve">EPC (exibição de linha): Processo de Iniciação (Projeto) </w:t>
      </w:r>
      <w:r w:rsidR="0061608D" w:rsidRPr="004826DC">
        <w:rPr>
          <w:rFonts w:ascii="Calibri" w:hAnsi="Calibri"/>
          <w:b/>
          <w:noProof/>
        </w:rPr>
        <w:drawing>
          <wp:inline distT="0" distB="0" distL="0" distR="0">
            <wp:extent cx="9247505" cy="5343525"/>
            <wp:effectExtent l="19050" t="0" r="0" b="0"/>
            <wp:docPr id="16" name="Imagem 2" descr="\\_sarq_prod\Unidades\SEINF\DISOL-1\Projeto Fábrica Software\Produtos\Contrataçao_FSW_TR_ANEXOIIv1_ajustes_assig\ANEXO II-A-Fluxo da OS de Projeto\ANEXO II-A-Fluxo da OS de Projeto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 descr="\\_sarq_prod\Unidades\SEINF\DISOL-1\Projeto Fábrica Software\Produtos\Contrataçao_FSW_TR_ANEXOIIv1_ajustes_assig\ANEXO II-A-Fluxo da OS de Projeto\ANEXO II-A-Fluxo da OS de Projeto (2).png"/>
                    <pic:cNvPicPr>
                      <a:picLocks noChangeAspect="1" noChangeArrowheads="1"/>
                    </pic:cNvPicPr>
                  </pic:nvPicPr>
                  <pic:blipFill>
                    <a:blip r:embed="rId20" cstate="print"/>
                    <a:srcRect/>
                    <a:stretch>
                      <a:fillRect/>
                    </a:stretch>
                  </pic:blipFill>
                  <pic:spPr bwMode="auto">
                    <a:xfrm>
                      <a:off x="0" y="0"/>
                      <a:ext cx="9247505" cy="5343525"/>
                    </a:xfrm>
                    <a:prstGeom prst="rect">
                      <a:avLst/>
                    </a:prstGeom>
                    <a:noFill/>
                    <a:ln w="9525">
                      <a:noFill/>
                      <a:miter lim="800000"/>
                      <a:headEnd/>
                      <a:tailEnd/>
                    </a:ln>
                  </pic:spPr>
                </pic:pic>
              </a:graphicData>
            </a:graphic>
          </wp:inline>
        </w:drawing>
      </w:r>
    </w:p>
    <w:p w:rsidR="0076629D" w:rsidRPr="004826DC" w:rsidRDefault="0076629D" w:rsidP="0076629D">
      <w:pPr>
        <w:rPr>
          <w:rFonts w:ascii="Calibri" w:hAnsi="Calibri"/>
        </w:rPr>
      </w:pPr>
      <w:r w:rsidRPr="004826DC">
        <w:rPr>
          <w:rFonts w:ascii="Calibri" w:hAnsi="Calibri" w:cs="Helvetica-Bold"/>
          <w:b/>
          <w:bCs/>
          <w:sz w:val="19"/>
          <w:szCs w:val="19"/>
        </w:rPr>
        <w:lastRenderedPageBreak/>
        <w:t xml:space="preserve">EPC (exibição de linha): Processo de Planejamento OS de </w:t>
      </w:r>
      <w:r w:rsidR="00593E4E" w:rsidRPr="004826DC">
        <w:rPr>
          <w:rFonts w:ascii="Calibri" w:hAnsi="Calibri" w:cs="Helvetica-Bold"/>
          <w:b/>
          <w:bCs/>
          <w:sz w:val="19"/>
          <w:szCs w:val="19"/>
        </w:rPr>
        <w:t>Projeto</w:t>
      </w:r>
      <w:r w:rsidR="00593E4E" w:rsidRPr="004826DC">
        <w:rPr>
          <w:rFonts w:ascii="Calibri" w:hAnsi="Calibri" w:cs="Helvetica-Bold"/>
          <w:b/>
          <w:noProof/>
          <w:sz w:val="19"/>
          <w:szCs w:val="19"/>
        </w:rPr>
        <w:t xml:space="preserve"> </w:t>
      </w:r>
      <w:r w:rsidR="0061608D" w:rsidRPr="004826DC">
        <w:rPr>
          <w:rFonts w:ascii="Calibri" w:hAnsi="Calibri" w:cs="Helvetica-Bold"/>
          <w:b/>
          <w:noProof/>
          <w:sz w:val="19"/>
          <w:szCs w:val="19"/>
        </w:rPr>
        <w:drawing>
          <wp:inline distT="0" distB="0" distL="0" distR="0">
            <wp:extent cx="9239250" cy="4770755"/>
            <wp:effectExtent l="19050" t="0" r="0" b="0"/>
            <wp:docPr id="17" name="Imagem 3" descr="\\_sarq_prod\Unidades\SEINF\DISOL-1\Projeto Fábrica Software\Produtos\Contrataçao_FSW_TR_ANEXOIIv1_ajustes_assig\ANEXO II-A-Fluxo da OS de Projeto\ANEXO II-A-Fluxo da OS de Projeto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 descr="\\_sarq_prod\Unidades\SEINF\DISOL-1\Projeto Fábrica Software\Produtos\Contrataçao_FSW_TR_ANEXOIIv1_ajustes_assig\ANEXO II-A-Fluxo da OS de Projeto\ANEXO II-A-Fluxo da OS de Projeto (3).png"/>
                    <pic:cNvPicPr>
                      <a:picLocks noChangeAspect="1" noChangeArrowheads="1"/>
                    </pic:cNvPicPr>
                  </pic:nvPicPr>
                  <pic:blipFill>
                    <a:blip r:embed="rId21" cstate="print"/>
                    <a:srcRect/>
                    <a:stretch>
                      <a:fillRect/>
                    </a:stretch>
                  </pic:blipFill>
                  <pic:spPr bwMode="auto">
                    <a:xfrm>
                      <a:off x="0" y="0"/>
                      <a:ext cx="9239250" cy="4770755"/>
                    </a:xfrm>
                    <a:prstGeom prst="rect">
                      <a:avLst/>
                    </a:prstGeom>
                    <a:noFill/>
                    <a:ln w="9525">
                      <a:noFill/>
                      <a:miter lim="800000"/>
                      <a:headEnd/>
                      <a:tailEnd/>
                    </a:ln>
                  </pic:spPr>
                </pic:pic>
              </a:graphicData>
            </a:graphic>
          </wp:inline>
        </w:drawing>
      </w:r>
    </w:p>
    <w:p w:rsidR="0076629D" w:rsidRPr="004826DC" w:rsidRDefault="0076629D" w:rsidP="0076629D">
      <w:pPr>
        <w:rPr>
          <w:rFonts w:ascii="Calibri" w:hAnsi="Calibri"/>
        </w:rPr>
      </w:pPr>
      <w:r w:rsidRPr="004826DC">
        <w:rPr>
          <w:rFonts w:ascii="Calibri" w:hAnsi="Calibri" w:cs="Helvetica-Bold"/>
          <w:b/>
          <w:bCs/>
          <w:sz w:val="19"/>
          <w:szCs w:val="19"/>
        </w:rPr>
        <w:lastRenderedPageBreak/>
        <w:t>EPC (exibição de linha): Processo de Execução de OS de</w:t>
      </w:r>
      <w:r w:rsidR="00593E4E" w:rsidRPr="004826DC">
        <w:rPr>
          <w:rFonts w:ascii="Calibri" w:hAnsi="Calibri" w:cs="Helvetica-Bold"/>
          <w:b/>
          <w:bCs/>
          <w:sz w:val="19"/>
          <w:szCs w:val="19"/>
        </w:rPr>
        <w:t xml:space="preserve"> Projeto</w:t>
      </w:r>
      <w:r w:rsidRPr="004826DC">
        <w:rPr>
          <w:rFonts w:ascii="Calibri" w:hAnsi="Calibri" w:cs="Helvetica-Bold"/>
          <w:b/>
          <w:bCs/>
          <w:sz w:val="19"/>
          <w:szCs w:val="19"/>
        </w:rPr>
        <w:t xml:space="preserve"> </w:t>
      </w:r>
      <w:r w:rsidR="0061608D" w:rsidRPr="004826DC">
        <w:rPr>
          <w:rFonts w:ascii="Calibri" w:hAnsi="Calibri"/>
          <w:noProof/>
        </w:rPr>
        <w:drawing>
          <wp:inline distT="0" distB="0" distL="0" distR="0">
            <wp:extent cx="8070850" cy="5613400"/>
            <wp:effectExtent l="19050" t="0" r="6350" b="0"/>
            <wp:docPr id="18" name="Imagem 4" descr="\\_sarq_prod\Unidades\SEINF\DISOL-1\Projeto Fábrica Software\Produtos\Contrataçao_FSW_TR_ANEXOIIv1_ajustes_assig\ANEXO II-A-Fluxo da OS de Projeto\ANEXO II-A-Fluxo da OS de Projeto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 descr="\\_sarq_prod\Unidades\SEINF\DISOL-1\Projeto Fábrica Software\Produtos\Contrataçao_FSW_TR_ANEXOIIv1_ajustes_assig\ANEXO II-A-Fluxo da OS de Projeto\ANEXO II-A-Fluxo da OS de Projeto (4).png"/>
                    <pic:cNvPicPr>
                      <a:picLocks noChangeAspect="1" noChangeArrowheads="1"/>
                    </pic:cNvPicPr>
                  </pic:nvPicPr>
                  <pic:blipFill>
                    <a:blip r:embed="rId22" cstate="print"/>
                    <a:srcRect/>
                    <a:stretch>
                      <a:fillRect/>
                    </a:stretch>
                  </pic:blipFill>
                  <pic:spPr bwMode="auto">
                    <a:xfrm>
                      <a:off x="0" y="0"/>
                      <a:ext cx="8070850" cy="5613400"/>
                    </a:xfrm>
                    <a:prstGeom prst="rect">
                      <a:avLst/>
                    </a:prstGeom>
                    <a:noFill/>
                    <a:ln w="9525">
                      <a:noFill/>
                      <a:miter lim="800000"/>
                      <a:headEnd/>
                      <a:tailEnd/>
                    </a:ln>
                  </pic:spPr>
                </pic:pic>
              </a:graphicData>
            </a:graphic>
          </wp:inline>
        </w:drawing>
      </w:r>
    </w:p>
    <w:p w:rsidR="0076629D" w:rsidRPr="004826DC" w:rsidRDefault="0076629D" w:rsidP="0076629D">
      <w:pPr>
        <w:rPr>
          <w:rFonts w:ascii="Calibri" w:hAnsi="Calibri"/>
        </w:rPr>
      </w:pPr>
      <w:r w:rsidRPr="004826DC">
        <w:rPr>
          <w:rFonts w:ascii="Calibri" w:hAnsi="Calibri" w:cs="Helvetica-Bold"/>
          <w:b/>
          <w:bCs/>
          <w:sz w:val="19"/>
          <w:szCs w:val="19"/>
        </w:rPr>
        <w:lastRenderedPageBreak/>
        <w:t xml:space="preserve">EPC (exibição de linha): Desenvolver Casos de Uso com Equipe </w:t>
      </w:r>
      <w:r w:rsidR="00593E4E" w:rsidRPr="004826DC">
        <w:rPr>
          <w:rFonts w:ascii="Calibri" w:hAnsi="Calibri" w:cs="Helvetica-Bold"/>
          <w:b/>
          <w:bCs/>
          <w:sz w:val="19"/>
          <w:szCs w:val="19"/>
        </w:rPr>
        <w:t>Externa</w:t>
      </w:r>
      <w:r w:rsidR="00593E4E" w:rsidRPr="004826DC">
        <w:rPr>
          <w:rFonts w:ascii="Calibri" w:hAnsi="Calibri"/>
          <w:noProof/>
        </w:rPr>
        <w:t xml:space="preserve"> </w:t>
      </w:r>
      <w:r w:rsidR="0061608D" w:rsidRPr="004826DC">
        <w:rPr>
          <w:rFonts w:ascii="Calibri" w:hAnsi="Calibri"/>
          <w:noProof/>
        </w:rPr>
        <w:drawing>
          <wp:inline distT="0" distB="0" distL="0" distR="0">
            <wp:extent cx="8865870" cy="5549900"/>
            <wp:effectExtent l="19050" t="0" r="0" b="0"/>
            <wp:docPr id="19" name="Imagem 5" descr="\\_sarq_prod\Unidades\SEINF\DISOL-1\Projeto Fábrica Software\Produtos\Contrataçao_FSW_TR_ANEXOIIv1_ajustes_assig\ANEXO II-A-Fluxo da OS de Projeto\ANEXO II-A-Fluxo da OS de Projeto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 descr="\\_sarq_prod\Unidades\SEINF\DISOL-1\Projeto Fábrica Software\Produtos\Contrataçao_FSW_TR_ANEXOIIv1_ajustes_assig\ANEXO II-A-Fluxo da OS de Projeto\ANEXO II-A-Fluxo da OS de Projeto (5).png"/>
                    <pic:cNvPicPr>
                      <a:picLocks noChangeAspect="1" noChangeArrowheads="1"/>
                    </pic:cNvPicPr>
                  </pic:nvPicPr>
                  <pic:blipFill>
                    <a:blip r:embed="rId23" cstate="print"/>
                    <a:srcRect/>
                    <a:stretch>
                      <a:fillRect/>
                    </a:stretch>
                  </pic:blipFill>
                  <pic:spPr bwMode="auto">
                    <a:xfrm>
                      <a:off x="0" y="0"/>
                      <a:ext cx="8865870" cy="5549900"/>
                    </a:xfrm>
                    <a:prstGeom prst="rect">
                      <a:avLst/>
                    </a:prstGeom>
                    <a:noFill/>
                    <a:ln w="9525">
                      <a:noFill/>
                      <a:miter lim="800000"/>
                      <a:headEnd/>
                      <a:tailEnd/>
                    </a:ln>
                  </pic:spPr>
                </pic:pic>
              </a:graphicData>
            </a:graphic>
          </wp:inline>
        </w:drawing>
      </w:r>
    </w:p>
    <w:p w:rsidR="0076629D" w:rsidRPr="004826DC" w:rsidRDefault="0076629D" w:rsidP="0076629D">
      <w:pPr>
        <w:rPr>
          <w:rFonts w:ascii="Calibri" w:hAnsi="Calibri"/>
        </w:rPr>
      </w:pPr>
      <w:r w:rsidRPr="004826DC">
        <w:rPr>
          <w:rFonts w:ascii="Calibri" w:hAnsi="Calibri" w:cs="Helvetica-Bold"/>
          <w:b/>
          <w:bCs/>
          <w:sz w:val="19"/>
          <w:szCs w:val="19"/>
        </w:rPr>
        <w:lastRenderedPageBreak/>
        <w:t xml:space="preserve">EPC (exibição de linha): Levantar e Documentar Requisitos do Caso de </w:t>
      </w:r>
      <w:r w:rsidR="003947E4" w:rsidRPr="004826DC">
        <w:rPr>
          <w:rFonts w:ascii="Calibri" w:hAnsi="Calibri" w:cs="Helvetica-Bold"/>
          <w:b/>
          <w:bCs/>
          <w:sz w:val="19"/>
          <w:szCs w:val="19"/>
        </w:rPr>
        <w:t>Uso</w:t>
      </w:r>
      <w:r w:rsidR="003947E4" w:rsidRPr="004826DC">
        <w:rPr>
          <w:rFonts w:ascii="Calibri" w:hAnsi="Calibri"/>
          <w:noProof/>
        </w:rPr>
        <w:t xml:space="preserve"> </w:t>
      </w:r>
      <w:r w:rsidR="0061608D" w:rsidRPr="004826DC">
        <w:rPr>
          <w:rFonts w:ascii="Calibri" w:hAnsi="Calibri"/>
          <w:noProof/>
        </w:rPr>
        <w:drawing>
          <wp:inline distT="0" distB="0" distL="0" distR="0">
            <wp:extent cx="9247505" cy="5279390"/>
            <wp:effectExtent l="19050" t="0" r="0" b="0"/>
            <wp:docPr id="20" name="Imagem 6" descr="\\_sarq_prod\Unidades\SEINF\DISOL-1\Projeto Fábrica Software\Produtos\Contrataçao_FSW_TR_ANEXOIIv1_ajustes_assig\ANEXO II-A-Fluxo da OS de Projeto\ANEXO II-A-Fluxo da OS de Projeto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 descr="\\_sarq_prod\Unidades\SEINF\DISOL-1\Projeto Fábrica Software\Produtos\Contrataçao_FSW_TR_ANEXOIIv1_ajustes_assig\ANEXO II-A-Fluxo da OS de Projeto\ANEXO II-A-Fluxo da OS de Projeto (6).png"/>
                    <pic:cNvPicPr>
                      <a:picLocks noChangeAspect="1" noChangeArrowheads="1"/>
                    </pic:cNvPicPr>
                  </pic:nvPicPr>
                  <pic:blipFill>
                    <a:blip r:embed="rId24" cstate="print"/>
                    <a:srcRect/>
                    <a:stretch>
                      <a:fillRect/>
                    </a:stretch>
                  </pic:blipFill>
                  <pic:spPr bwMode="auto">
                    <a:xfrm>
                      <a:off x="0" y="0"/>
                      <a:ext cx="9247505" cy="5279390"/>
                    </a:xfrm>
                    <a:prstGeom prst="rect">
                      <a:avLst/>
                    </a:prstGeom>
                    <a:noFill/>
                    <a:ln w="9525">
                      <a:noFill/>
                      <a:miter lim="800000"/>
                      <a:headEnd/>
                      <a:tailEnd/>
                    </a:ln>
                  </pic:spPr>
                </pic:pic>
              </a:graphicData>
            </a:graphic>
          </wp:inline>
        </w:drawing>
      </w:r>
    </w:p>
    <w:p w:rsidR="0076629D" w:rsidRPr="004826DC" w:rsidRDefault="0076629D" w:rsidP="0076629D">
      <w:pPr>
        <w:rPr>
          <w:rFonts w:ascii="Calibri" w:hAnsi="Calibri"/>
        </w:rPr>
      </w:pPr>
    </w:p>
    <w:p w:rsidR="0076629D" w:rsidRPr="004826DC" w:rsidRDefault="0076629D" w:rsidP="0076629D">
      <w:pPr>
        <w:rPr>
          <w:rFonts w:ascii="Calibri" w:hAnsi="Calibri" w:cs="Helvetica-Bold"/>
          <w:b/>
          <w:bCs/>
          <w:sz w:val="19"/>
          <w:szCs w:val="19"/>
        </w:rPr>
      </w:pPr>
      <w:r w:rsidRPr="004826DC">
        <w:rPr>
          <w:rFonts w:ascii="Calibri" w:hAnsi="Calibri" w:cs="Helvetica-Bold"/>
          <w:b/>
          <w:bCs/>
          <w:sz w:val="19"/>
          <w:szCs w:val="19"/>
        </w:rPr>
        <w:lastRenderedPageBreak/>
        <w:t xml:space="preserve">EPC (exibição de linha): Planejar Testes Funcionais da Release de </w:t>
      </w:r>
      <w:r w:rsidR="003947E4" w:rsidRPr="004826DC">
        <w:rPr>
          <w:rFonts w:ascii="Calibri" w:hAnsi="Calibri" w:cs="Helvetica-Bold"/>
          <w:b/>
          <w:bCs/>
          <w:sz w:val="19"/>
          <w:szCs w:val="19"/>
        </w:rPr>
        <w:t>Homologação</w:t>
      </w:r>
      <w:r w:rsidR="003947E4" w:rsidRPr="004826DC">
        <w:rPr>
          <w:rFonts w:ascii="Calibri" w:hAnsi="Calibri"/>
          <w:noProof/>
        </w:rPr>
        <w:t xml:space="preserve"> </w:t>
      </w:r>
      <w:r w:rsidR="0061608D" w:rsidRPr="004826DC">
        <w:rPr>
          <w:rFonts w:ascii="Calibri" w:hAnsi="Calibri"/>
          <w:noProof/>
        </w:rPr>
        <w:drawing>
          <wp:inline distT="0" distB="0" distL="0" distR="0">
            <wp:extent cx="9247505" cy="4858385"/>
            <wp:effectExtent l="19050" t="0" r="0" b="0"/>
            <wp:docPr id="21" name="Imagem 7" descr="\\_sarq_prod\Unidades\SEINF\DISOL-1\Projeto Fábrica Software\Produtos\Contrataçao_FSW_TR_ANEXOIIv1_ajustes_assig\ANEXO II-A-Fluxo da OS de Projeto\ANEXO II-A-Fluxo da OS de Projeto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descr="\\_sarq_prod\Unidades\SEINF\DISOL-1\Projeto Fábrica Software\Produtos\Contrataçao_FSW_TR_ANEXOIIv1_ajustes_assig\ANEXO II-A-Fluxo da OS de Projeto\ANEXO II-A-Fluxo da OS de Projeto (7).png"/>
                    <pic:cNvPicPr>
                      <a:picLocks noChangeAspect="1" noChangeArrowheads="1"/>
                    </pic:cNvPicPr>
                  </pic:nvPicPr>
                  <pic:blipFill>
                    <a:blip r:embed="rId25" cstate="print"/>
                    <a:srcRect/>
                    <a:stretch>
                      <a:fillRect/>
                    </a:stretch>
                  </pic:blipFill>
                  <pic:spPr bwMode="auto">
                    <a:xfrm>
                      <a:off x="0" y="0"/>
                      <a:ext cx="9247505" cy="4858385"/>
                    </a:xfrm>
                    <a:prstGeom prst="rect">
                      <a:avLst/>
                    </a:prstGeom>
                    <a:noFill/>
                    <a:ln w="9525">
                      <a:noFill/>
                      <a:miter lim="800000"/>
                      <a:headEnd/>
                      <a:tailEnd/>
                    </a:ln>
                  </pic:spPr>
                </pic:pic>
              </a:graphicData>
            </a:graphic>
          </wp:inline>
        </w:drawing>
      </w:r>
    </w:p>
    <w:p w:rsidR="0076629D" w:rsidRPr="004826DC" w:rsidRDefault="0076629D" w:rsidP="0076629D">
      <w:pPr>
        <w:rPr>
          <w:rFonts w:ascii="Calibri" w:hAnsi="Calibri" w:cs="Helvetica-Bold"/>
          <w:b/>
          <w:bCs/>
          <w:sz w:val="19"/>
          <w:szCs w:val="19"/>
        </w:rPr>
      </w:pPr>
      <w:r w:rsidRPr="004826DC">
        <w:rPr>
          <w:rFonts w:ascii="Calibri" w:hAnsi="Calibri" w:cs="Helvetica-Bold"/>
          <w:b/>
          <w:bCs/>
          <w:sz w:val="19"/>
          <w:szCs w:val="19"/>
        </w:rPr>
        <w:br w:type="page"/>
      </w:r>
    </w:p>
    <w:p w:rsidR="0076629D" w:rsidRPr="004826DC" w:rsidRDefault="0076629D" w:rsidP="0076629D">
      <w:pPr>
        <w:rPr>
          <w:rFonts w:ascii="Calibri" w:hAnsi="Calibri" w:cs="Helvetica-Bold"/>
          <w:b/>
          <w:bCs/>
          <w:sz w:val="19"/>
          <w:szCs w:val="19"/>
        </w:rPr>
      </w:pPr>
      <w:r w:rsidRPr="004826DC">
        <w:rPr>
          <w:rFonts w:ascii="Calibri" w:hAnsi="Calibri" w:cs="Helvetica-Bold"/>
          <w:b/>
          <w:bCs/>
          <w:sz w:val="19"/>
          <w:szCs w:val="19"/>
        </w:rPr>
        <w:lastRenderedPageBreak/>
        <w:t xml:space="preserve">EPC (exibição de linha): Realizar </w:t>
      </w:r>
      <w:r w:rsidR="003947E4" w:rsidRPr="004826DC">
        <w:rPr>
          <w:rFonts w:ascii="Calibri" w:hAnsi="Calibri" w:cs="Helvetica-Bold"/>
          <w:b/>
          <w:bCs/>
          <w:sz w:val="19"/>
          <w:szCs w:val="19"/>
        </w:rPr>
        <w:t>Testes</w:t>
      </w:r>
      <w:r w:rsidR="003947E4" w:rsidRPr="004826DC">
        <w:rPr>
          <w:rFonts w:ascii="Calibri" w:hAnsi="Calibri"/>
          <w:noProof/>
        </w:rPr>
        <w:t xml:space="preserve"> </w:t>
      </w:r>
      <w:r w:rsidR="0061608D" w:rsidRPr="004826DC">
        <w:rPr>
          <w:rFonts w:ascii="Calibri" w:hAnsi="Calibri"/>
          <w:noProof/>
        </w:rPr>
        <w:drawing>
          <wp:inline distT="0" distB="0" distL="0" distR="0">
            <wp:extent cx="9247505" cy="4556125"/>
            <wp:effectExtent l="19050" t="0" r="0" b="0"/>
            <wp:docPr id="22" name="Imagem 8" descr="\\_sarq_prod\Unidades\SEINF\DISOL-1\Projeto Fábrica Software\Produtos\Contrataçao_FSW_TR_ANEXOIIv1_ajustes_assig\ANEXO II-A-Fluxo da OS de Projeto\ANEXO II-A-Fluxo da OS de Projeto (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8" descr="\\_sarq_prod\Unidades\SEINF\DISOL-1\Projeto Fábrica Software\Produtos\Contrataçao_FSW_TR_ANEXOIIv1_ajustes_assig\ANEXO II-A-Fluxo da OS de Projeto\ANEXO II-A-Fluxo da OS de Projeto (8).png"/>
                    <pic:cNvPicPr>
                      <a:picLocks noChangeAspect="1" noChangeArrowheads="1"/>
                    </pic:cNvPicPr>
                  </pic:nvPicPr>
                  <pic:blipFill>
                    <a:blip r:embed="rId26" cstate="print"/>
                    <a:srcRect/>
                    <a:stretch>
                      <a:fillRect/>
                    </a:stretch>
                  </pic:blipFill>
                  <pic:spPr bwMode="auto">
                    <a:xfrm>
                      <a:off x="0" y="0"/>
                      <a:ext cx="9247505" cy="4556125"/>
                    </a:xfrm>
                    <a:prstGeom prst="rect">
                      <a:avLst/>
                    </a:prstGeom>
                    <a:noFill/>
                    <a:ln w="9525">
                      <a:noFill/>
                      <a:miter lim="800000"/>
                      <a:headEnd/>
                      <a:tailEnd/>
                    </a:ln>
                  </pic:spPr>
                </pic:pic>
              </a:graphicData>
            </a:graphic>
          </wp:inline>
        </w:drawing>
      </w:r>
    </w:p>
    <w:p w:rsidR="0076629D" w:rsidRPr="004826DC" w:rsidRDefault="0076629D" w:rsidP="0076629D">
      <w:pPr>
        <w:rPr>
          <w:rFonts w:ascii="Calibri" w:hAnsi="Calibri" w:cs="Helvetica-Bold"/>
          <w:b/>
          <w:bCs/>
          <w:sz w:val="19"/>
          <w:szCs w:val="19"/>
        </w:rPr>
      </w:pPr>
      <w:r w:rsidRPr="004826DC">
        <w:rPr>
          <w:rFonts w:ascii="Calibri" w:hAnsi="Calibri" w:cs="Helvetica-Bold"/>
          <w:b/>
          <w:bCs/>
          <w:sz w:val="19"/>
          <w:szCs w:val="19"/>
        </w:rPr>
        <w:br w:type="page"/>
      </w:r>
    </w:p>
    <w:p w:rsidR="0076629D" w:rsidRPr="004826DC" w:rsidRDefault="0076629D" w:rsidP="0076629D">
      <w:pPr>
        <w:rPr>
          <w:rFonts w:ascii="Calibri" w:hAnsi="Calibri" w:cs="Helvetica-Bold"/>
          <w:b/>
          <w:bCs/>
          <w:sz w:val="19"/>
          <w:szCs w:val="19"/>
        </w:rPr>
      </w:pPr>
      <w:r w:rsidRPr="004826DC">
        <w:rPr>
          <w:rFonts w:ascii="Calibri" w:hAnsi="Calibri" w:cs="Helvetica-Bold"/>
          <w:b/>
          <w:bCs/>
          <w:sz w:val="19"/>
          <w:szCs w:val="19"/>
        </w:rPr>
        <w:lastRenderedPageBreak/>
        <w:t xml:space="preserve"> EPC (exibição de linha): Modelar Solução com equipe</w:t>
      </w:r>
      <w:r w:rsidR="003947E4" w:rsidRPr="004826DC">
        <w:rPr>
          <w:rFonts w:ascii="Calibri" w:hAnsi="Calibri" w:cs="Helvetica-Bold"/>
          <w:b/>
          <w:bCs/>
          <w:sz w:val="19"/>
          <w:szCs w:val="19"/>
        </w:rPr>
        <w:t xml:space="preserve"> externa</w:t>
      </w:r>
      <w:r w:rsidRPr="004826DC">
        <w:rPr>
          <w:rFonts w:ascii="Calibri" w:hAnsi="Calibri" w:cs="Helvetica-Bold"/>
          <w:b/>
          <w:bCs/>
          <w:sz w:val="19"/>
          <w:szCs w:val="19"/>
        </w:rPr>
        <w:t xml:space="preserve"> </w:t>
      </w:r>
      <w:r w:rsidR="0061608D" w:rsidRPr="004826DC">
        <w:rPr>
          <w:rFonts w:ascii="Calibri" w:hAnsi="Calibri"/>
          <w:noProof/>
        </w:rPr>
        <w:drawing>
          <wp:inline distT="0" distB="0" distL="0" distR="0">
            <wp:extent cx="9239250" cy="4556125"/>
            <wp:effectExtent l="19050" t="0" r="0" b="0"/>
            <wp:docPr id="23" name="Imagem 9" descr="\\_sarq_prod\Unidades\SEINF\DISOL-1\Projeto Fábrica Software\Produtos\Contrataçao_FSW_TR_ANEXOIIv1_ajustes_assig\ANEXO II-A-Fluxo da OS de Projeto\ANEXO II-A-Fluxo da OS de Projeto (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descr="\\_sarq_prod\Unidades\SEINF\DISOL-1\Projeto Fábrica Software\Produtos\Contrataçao_FSW_TR_ANEXOIIv1_ajustes_assig\ANEXO II-A-Fluxo da OS de Projeto\ANEXO II-A-Fluxo da OS de Projeto (9).png"/>
                    <pic:cNvPicPr>
                      <a:picLocks noChangeAspect="1" noChangeArrowheads="1"/>
                    </pic:cNvPicPr>
                  </pic:nvPicPr>
                  <pic:blipFill>
                    <a:blip r:embed="rId27" cstate="print"/>
                    <a:srcRect/>
                    <a:stretch>
                      <a:fillRect/>
                    </a:stretch>
                  </pic:blipFill>
                  <pic:spPr bwMode="auto">
                    <a:xfrm>
                      <a:off x="0" y="0"/>
                      <a:ext cx="9239250" cy="4556125"/>
                    </a:xfrm>
                    <a:prstGeom prst="rect">
                      <a:avLst/>
                    </a:prstGeom>
                    <a:noFill/>
                    <a:ln w="9525">
                      <a:noFill/>
                      <a:miter lim="800000"/>
                      <a:headEnd/>
                      <a:tailEnd/>
                    </a:ln>
                  </pic:spPr>
                </pic:pic>
              </a:graphicData>
            </a:graphic>
          </wp:inline>
        </w:drawing>
      </w:r>
    </w:p>
    <w:p w:rsidR="0076629D" w:rsidRPr="004826DC" w:rsidRDefault="0076629D" w:rsidP="0076629D">
      <w:pPr>
        <w:rPr>
          <w:rFonts w:ascii="Calibri" w:hAnsi="Calibri" w:cs="Helvetica-Bold"/>
          <w:b/>
          <w:bCs/>
          <w:sz w:val="19"/>
          <w:szCs w:val="19"/>
        </w:rPr>
      </w:pPr>
      <w:r w:rsidRPr="004826DC">
        <w:rPr>
          <w:rFonts w:ascii="Calibri" w:hAnsi="Calibri" w:cs="Helvetica-Bold"/>
          <w:b/>
          <w:bCs/>
          <w:sz w:val="19"/>
          <w:szCs w:val="19"/>
        </w:rPr>
        <w:br w:type="page"/>
      </w:r>
      <w:r w:rsidRPr="004826DC">
        <w:rPr>
          <w:rFonts w:ascii="Calibri" w:hAnsi="Calibri" w:cs="Helvetica-Bold"/>
          <w:b/>
          <w:bCs/>
          <w:sz w:val="19"/>
          <w:szCs w:val="19"/>
        </w:rPr>
        <w:lastRenderedPageBreak/>
        <w:t xml:space="preserve"> EPC (exibição de linha): Modelar Soluções Arquiteturais com equipe </w:t>
      </w:r>
      <w:r w:rsidR="003947E4" w:rsidRPr="004826DC">
        <w:rPr>
          <w:rFonts w:ascii="Calibri" w:hAnsi="Calibri" w:cs="Helvetica-Bold"/>
          <w:b/>
          <w:bCs/>
          <w:sz w:val="19"/>
          <w:szCs w:val="19"/>
        </w:rPr>
        <w:t>externa</w:t>
      </w:r>
      <w:r w:rsidR="003947E4" w:rsidRPr="004826DC">
        <w:rPr>
          <w:rFonts w:ascii="Calibri" w:hAnsi="Calibri"/>
          <w:noProof/>
        </w:rPr>
        <w:t xml:space="preserve"> </w:t>
      </w:r>
      <w:r w:rsidR="0061608D" w:rsidRPr="004826DC">
        <w:rPr>
          <w:rFonts w:ascii="Calibri" w:hAnsi="Calibri"/>
          <w:noProof/>
        </w:rPr>
        <w:drawing>
          <wp:inline distT="0" distB="0" distL="0" distR="0">
            <wp:extent cx="9247505" cy="5574030"/>
            <wp:effectExtent l="19050" t="0" r="0" b="0"/>
            <wp:docPr id="24" name="Imagem 10" descr="\\_sarq_prod\Unidades\SEINF\DISOL-1\Projeto Fábrica Software\Produtos\Contrataçao_FSW_TR_ANEXOIIv1_ajustes_assig\ANEXO II-A-Fluxo da OS de Projeto\ANEXO II-A-Fluxo da OS de Projeto (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0" descr="\\_sarq_prod\Unidades\SEINF\DISOL-1\Projeto Fábrica Software\Produtos\Contrataçao_FSW_TR_ANEXOIIv1_ajustes_assig\ANEXO II-A-Fluxo da OS de Projeto\ANEXO II-A-Fluxo da OS de Projeto (10).png"/>
                    <pic:cNvPicPr>
                      <a:picLocks noChangeAspect="1" noChangeArrowheads="1"/>
                    </pic:cNvPicPr>
                  </pic:nvPicPr>
                  <pic:blipFill>
                    <a:blip r:embed="rId28" cstate="print"/>
                    <a:srcRect/>
                    <a:stretch>
                      <a:fillRect/>
                    </a:stretch>
                  </pic:blipFill>
                  <pic:spPr bwMode="auto">
                    <a:xfrm>
                      <a:off x="0" y="0"/>
                      <a:ext cx="9247505" cy="5574030"/>
                    </a:xfrm>
                    <a:prstGeom prst="rect">
                      <a:avLst/>
                    </a:prstGeom>
                    <a:noFill/>
                    <a:ln w="9525">
                      <a:noFill/>
                      <a:miter lim="800000"/>
                      <a:headEnd/>
                      <a:tailEnd/>
                    </a:ln>
                  </pic:spPr>
                </pic:pic>
              </a:graphicData>
            </a:graphic>
          </wp:inline>
        </w:drawing>
      </w:r>
    </w:p>
    <w:p w:rsidR="003947E4" w:rsidRPr="004826DC" w:rsidRDefault="0076629D" w:rsidP="0076629D">
      <w:pPr>
        <w:rPr>
          <w:rFonts w:ascii="Calibri" w:hAnsi="Calibri" w:cs="Helvetica-Bold"/>
          <w:b/>
          <w:bCs/>
          <w:sz w:val="19"/>
          <w:szCs w:val="19"/>
        </w:rPr>
      </w:pPr>
      <w:r w:rsidRPr="004826DC">
        <w:rPr>
          <w:rFonts w:ascii="Calibri" w:hAnsi="Calibri" w:cs="Helvetica-Bold"/>
          <w:b/>
          <w:bCs/>
          <w:sz w:val="19"/>
          <w:szCs w:val="19"/>
        </w:rPr>
        <w:br w:type="page"/>
      </w:r>
      <w:r w:rsidRPr="004826DC">
        <w:rPr>
          <w:rFonts w:ascii="Calibri" w:hAnsi="Calibri" w:cs="Helvetica-Bold"/>
          <w:b/>
          <w:bCs/>
          <w:sz w:val="19"/>
          <w:szCs w:val="19"/>
        </w:rPr>
        <w:lastRenderedPageBreak/>
        <w:t xml:space="preserve"> EPC (exibição de linha): Modelar Classes de Negócio com equipe </w:t>
      </w:r>
      <w:r w:rsidR="003947E4" w:rsidRPr="004826DC">
        <w:rPr>
          <w:rFonts w:ascii="Calibri" w:hAnsi="Calibri" w:cs="Helvetica-Bold"/>
          <w:b/>
          <w:bCs/>
          <w:sz w:val="19"/>
          <w:szCs w:val="19"/>
        </w:rPr>
        <w:t>externa</w:t>
      </w:r>
      <w:r w:rsidR="003947E4" w:rsidRPr="004826DC">
        <w:rPr>
          <w:rFonts w:ascii="Calibri" w:hAnsi="Calibri"/>
          <w:noProof/>
        </w:rPr>
        <w:t xml:space="preserve"> </w:t>
      </w:r>
      <w:r w:rsidR="0061608D" w:rsidRPr="004826DC">
        <w:rPr>
          <w:rFonts w:ascii="Calibri" w:hAnsi="Calibri"/>
          <w:noProof/>
        </w:rPr>
        <w:drawing>
          <wp:inline distT="0" distB="0" distL="0" distR="0">
            <wp:extent cx="9247505" cy="4445000"/>
            <wp:effectExtent l="19050" t="0" r="0" b="0"/>
            <wp:docPr id="25" name="Imagem 11" descr="\\_sarq_prod\Unidades\SEINF\DISOL-1\Projeto Fábrica Software\Produtos\Contrataçao_FSW_TR_ANEXOIIv1_ajustes_assig\ANEXO II-A-Fluxo da OS de Projeto\ANEXO II-A-Fluxo da OS de Projeto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descr="\\_sarq_prod\Unidades\SEINF\DISOL-1\Projeto Fábrica Software\Produtos\Contrataçao_FSW_TR_ANEXOIIv1_ajustes_assig\ANEXO II-A-Fluxo da OS de Projeto\ANEXO II-A-Fluxo da OS de Projeto (11).png"/>
                    <pic:cNvPicPr>
                      <a:picLocks noChangeAspect="1" noChangeArrowheads="1"/>
                    </pic:cNvPicPr>
                  </pic:nvPicPr>
                  <pic:blipFill>
                    <a:blip r:embed="rId29" cstate="print"/>
                    <a:srcRect/>
                    <a:stretch>
                      <a:fillRect/>
                    </a:stretch>
                  </pic:blipFill>
                  <pic:spPr bwMode="auto">
                    <a:xfrm>
                      <a:off x="0" y="0"/>
                      <a:ext cx="9247505" cy="4445000"/>
                    </a:xfrm>
                    <a:prstGeom prst="rect">
                      <a:avLst/>
                    </a:prstGeom>
                    <a:noFill/>
                    <a:ln w="9525">
                      <a:noFill/>
                      <a:miter lim="800000"/>
                      <a:headEnd/>
                      <a:tailEnd/>
                    </a:ln>
                  </pic:spPr>
                </pic:pic>
              </a:graphicData>
            </a:graphic>
          </wp:inline>
        </w:drawing>
      </w:r>
      <w:r w:rsidRPr="004826DC">
        <w:rPr>
          <w:rFonts w:ascii="Calibri" w:hAnsi="Calibri" w:cs="Helvetica-Bold"/>
          <w:b/>
          <w:bCs/>
          <w:sz w:val="19"/>
          <w:szCs w:val="19"/>
        </w:rPr>
        <w:t xml:space="preserve"> </w:t>
      </w:r>
    </w:p>
    <w:p w:rsidR="0076629D" w:rsidRPr="004826DC" w:rsidRDefault="0076629D" w:rsidP="0076629D">
      <w:pPr>
        <w:rPr>
          <w:rFonts w:ascii="Calibri" w:hAnsi="Calibri"/>
        </w:rPr>
      </w:pPr>
      <w:r w:rsidRPr="004826DC">
        <w:rPr>
          <w:rFonts w:ascii="Calibri" w:hAnsi="Calibri" w:cs="Helvetica-Bold"/>
          <w:b/>
          <w:bCs/>
          <w:sz w:val="19"/>
          <w:szCs w:val="19"/>
        </w:rPr>
        <w:lastRenderedPageBreak/>
        <w:t xml:space="preserve">EPC (exibição de linha): Elaborar e Validar Modelo de </w:t>
      </w:r>
      <w:r w:rsidR="003947E4" w:rsidRPr="004826DC">
        <w:rPr>
          <w:rFonts w:ascii="Calibri" w:hAnsi="Calibri" w:cs="Helvetica-Bold"/>
          <w:b/>
          <w:bCs/>
          <w:sz w:val="19"/>
          <w:szCs w:val="19"/>
        </w:rPr>
        <w:t>Dados</w:t>
      </w:r>
      <w:r w:rsidR="003947E4" w:rsidRPr="004826DC">
        <w:rPr>
          <w:rFonts w:ascii="Calibri" w:hAnsi="Calibri"/>
          <w:noProof/>
        </w:rPr>
        <w:t xml:space="preserve"> </w:t>
      </w:r>
      <w:r w:rsidR="0061608D" w:rsidRPr="004826DC">
        <w:rPr>
          <w:rFonts w:ascii="Calibri" w:hAnsi="Calibri"/>
          <w:noProof/>
        </w:rPr>
        <w:drawing>
          <wp:inline distT="0" distB="0" distL="0" distR="0">
            <wp:extent cx="9247505" cy="4500245"/>
            <wp:effectExtent l="19050" t="0" r="0" b="0"/>
            <wp:docPr id="26" name="Imagem 12" descr="\\_sarq_prod\Unidades\SEINF\DISOL-1\Projeto Fábrica Software\Produtos\Contrataçao_FSW_TR_ANEXOIIv1_ajustes_assig\ANEXO II-A-Fluxo da OS de Projeto\ANEXO II-A-Fluxo da OS de Projeto (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 descr="\\_sarq_prod\Unidades\SEINF\DISOL-1\Projeto Fábrica Software\Produtos\Contrataçao_FSW_TR_ANEXOIIv1_ajustes_assig\ANEXO II-A-Fluxo da OS de Projeto\ANEXO II-A-Fluxo da OS de Projeto (12).png"/>
                    <pic:cNvPicPr>
                      <a:picLocks noChangeAspect="1" noChangeArrowheads="1"/>
                    </pic:cNvPicPr>
                  </pic:nvPicPr>
                  <pic:blipFill>
                    <a:blip r:embed="rId30" cstate="print"/>
                    <a:srcRect/>
                    <a:stretch>
                      <a:fillRect/>
                    </a:stretch>
                  </pic:blipFill>
                  <pic:spPr bwMode="auto">
                    <a:xfrm>
                      <a:off x="0" y="0"/>
                      <a:ext cx="9247505" cy="4500245"/>
                    </a:xfrm>
                    <a:prstGeom prst="rect">
                      <a:avLst/>
                    </a:prstGeom>
                    <a:noFill/>
                    <a:ln w="9525">
                      <a:noFill/>
                      <a:miter lim="800000"/>
                      <a:headEnd/>
                      <a:tailEnd/>
                    </a:ln>
                  </pic:spPr>
                </pic:pic>
              </a:graphicData>
            </a:graphic>
          </wp:inline>
        </w:drawing>
      </w:r>
    </w:p>
    <w:p w:rsidR="0076629D" w:rsidRPr="004826DC" w:rsidRDefault="0076629D" w:rsidP="0076629D">
      <w:pPr>
        <w:rPr>
          <w:rFonts w:ascii="Calibri" w:hAnsi="Calibri"/>
        </w:rPr>
      </w:pPr>
      <w:r w:rsidRPr="004826DC">
        <w:rPr>
          <w:rFonts w:ascii="Calibri" w:hAnsi="Calibri" w:cs="Helvetica-Bold"/>
          <w:b/>
          <w:bCs/>
          <w:sz w:val="19"/>
          <w:szCs w:val="19"/>
        </w:rPr>
        <w:lastRenderedPageBreak/>
        <w:t>EPC (exibição de linha): Controle de Mudanças em</w:t>
      </w:r>
      <w:r w:rsidR="003947E4" w:rsidRPr="004826DC">
        <w:rPr>
          <w:rFonts w:ascii="Calibri" w:hAnsi="Calibri" w:cs="Helvetica-Bold"/>
          <w:b/>
          <w:bCs/>
          <w:sz w:val="19"/>
          <w:szCs w:val="19"/>
        </w:rPr>
        <w:t xml:space="preserve"> OS</w:t>
      </w:r>
      <w:r w:rsidRPr="004826DC">
        <w:rPr>
          <w:rFonts w:ascii="Calibri" w:hAnsi="Calibri" w:cs="Helvetica-Bold"/>
          <w:b/>
          <w:bCs/>
          <w:sz w:val="19"/>
          <w:szCs w:val="19"/>
        </w:rPr>
        <w:t xml:space="preserve"> </w:t>
      </w:r>
      <w:r w:rsidR="0061608D" w:rsidRPr="004826DC">
        <w:rPr>
          <w:rFonts w:ascii="Calibri" w:hAnsi="Calibri"/>
          <w:noProof/>
        </w:rPr>
        <w:drawing>
          <wp:inline distT="0" distB="0" distL="0" distR="0">
            <wp:extent cx="8181975" cy="5613400"/>
            <wp:effectExtent l="19050" t="0" r="9525" b="0"/>
            <wp:docPr id="27" name="Imagem 13" descr="\\_sarq_prod\Unidades\SEINF\DISOL-1\Projeto Fábrica Software\Produtos\Contrataçao_FSW_TR_ANEXOIIv1_ajustes_assig\ANEXO II-A-Fluxo da OS de Projeto\ANEXO II-A-Fluxo da OS de Projeto (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descr="\\_sarq_prod\Unidades\SEINF\DISOL-1\Projeto Fábrica Software\Produtos\Contrataçao_FSW_TR_ANEXOIIv1_ajustes_assig\ANEXO II-A-Fluxo da OS de Projeto\ANEXO II-A-Fluxo da OS de Projeto (13).png"/>
                    <pic:cNvPicPr>
                      <a:picLocks noChangeAspect="1" noChangeArrowheads="1"/>
                    </pic:cNvPicPr>
                  </pic:nvPicPr>
                  <pic:blipFill>
                    <a:blip r:embed="rId31" cstate="print"/>
                    <a:srcRect b="1530"/>
                    <a:stretch>
                      <a:fillRect/>
                    </a:stretch>
                  </pic:blipFill>
                  <pic:spPr bwMode="auto">
                    <a:xfrm>
                      <a:off x="0" y="0"/>
                      <a:ext cx="8181975" cy="5613400"/>
                    </a:xfrm>
                    <a:prstGeom prst="rect">
                      <a:avLst/>
                    </a:prstGeom>
                    <a:noFill/>
                    <a:ln w="9525">
                      <a:noFill/>
                      <a:miter lim="800000"/>
                      <a:headEnd/>
                      <a:tailEnd/>
                    </a:ln>
                  </pic:spPr>
                </pic:pic>
              </a:graphicData>
            </a:graphic>
          </wp:inline>
        </w:drawing>
      </w:r>
    </w:p>
    <w:p w:rsidR="0076629D" w:rsidRPr="004826DC" w:rsidRDefault="0076629D" w:rsidP="0076629D">
      <w:pPr>
        <w:rPr>
          <w:rFonts w:ascii="Calibri" w:hAnsi="Calibri"/>
        </w:rPr>
      </w:pPr>
      <w:r w:rsidRPr="004826DC">
        <w:rPr>
          <w:rFonts w:ascii="Calibri" w:hAnsi="Calibri" w:cs="Helvetica-Bold"/>
          <w:b/>
          <w:bCs/>
          <w:sz w:val="19"/>
          <w:szCs w:val="19"/>
        </w:rPr>
        <w:lastRenderedPageBreak/>
        <w:t xml:space="preserve">EPC (exibição de linha): Processo de Encerramento de OS de </w:t>
      </w:r>
      <w:r w:rsidR="003947E4" w:rsidRPr="004826DC">
        <w:rPr>
          <w:rFonts w:ascii="Calibri" w:hAnsi="Calibri" w:cs="Helvetica-Bold"/>
          <w:b/>
          <w:bCs/>
          <w:sz w:val="19"/>
          <w:szCs w:val="19"/>
        </w:rPr>
        <w:t>Projeto</w:t>
      </w:r>
      <w:r w:rsidR="003947E4" w:rsidRPr="004826DC">
        <w:rPr>
          <w:rFonts w:ascii="Calibri" w:hAnsi="Calibri"/>
          <w:noProof/>
        </w:rPr>
        <w:t xml:space="preserve"> </w:t>
      </w:r>
      <w:r w:rsidR="0061608D" w:rsidRPr="004826DC">
        <w:rPr>
          <w:rFonts w:ascii="Calibri" w:hAnsi="Calibri"/>
          <w:noProof/>
        </w:rPr>
        <w:drawing>
          <wp:inline distT="0" distB="0" distL="0" distR="0">
            <wp:extent cx="9247505" cy="4500245"/>
            <wp:effectExtent l="19050" t="0" r="0" b="0"/>
            <wp:docPr id="28" name="Imagem 15" descr="\\_sarq_prod\Unidades\SEINF\DISOL-1\Projeto Fábrica Software\Produtos\Contrataçao_FSW_TR_ANEXOIIv1_ajustes_assig\ANEXO II-A-Fluxo da OS de Projeto\ANEXO II-A-Fluxo da OS de Projeto (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5" descr="\\_sarq_prod\Unidades\SEINF\DISOL-1\Projeto Fábrica Software\Produtos\Contrataçao_FSW_TR_ANEXOIIv1_ajustes_assig\ANEXO II-A-Fluxo da OS de Projeto\ANEXO II-A-Fluxo da OS de Projeto (14).png"/>
                    <pic:cNvPicPr>
                      <a:picLocks noChangeAspect="1" noChangeArrowheads="1"/>
                    </pic:cNvPicPr>
                  </pic:nvPicPr>
                  <pic:blipFill>
                    <a:blip r:embed="rId32" cstate="print"/>
                    <a:srcRect/>
                    <a:stretch>
                      <a:fillRect/>
                    </a:stretch>
                  </pic:blipFill>
                  <pic:spPr bwMode="auto">
                    <a:xfrm>
                      <a:off x="0" y="0"/>
                      <a:ext cx="9247505" cy="4500245"/>
                    </a:xfrm>
                    <a:prstGeom prst="rect">
                      <a:avLst/>
                    </a:prstGeom>
                    <a:noFill/>
                    <a:ln w="9525">
                      <a:noFill/>
                      <a:miter lim="800000"/>
                      <a:headEnd/>
                      <a:tailEnd/>
                    </a:ln>
                  </pic:spPr>
                </pic:pic>
              </a:graphicData>
            </a:graphic>
          </wp:inline>
        </w:drawing>
      </w:r>
    </w:p>
    <w:p w:rsidR="0076629D" w:rsidRPr="004826DC" w:rsidRDefault="0076629D" w:rsidP="0076629D">
      <w:pPr>
        <w:rPr>
          <w:rFonts w:ascii="Calibri" w:hAnsi="Calibri"/>
        </w:rPr>
        <w:sectPr w:rsidR="0076629D" w:rsidRPr="004826DC" w:rsidSect="0076629D">
          <w:headerReference w:type="default" r:id="rId33"/>
          <w:footerReference w:type="default" r:id="rId34"/>
          <w:pgSz w:w="16838" w:h="11906" w:orient="landscape"/>
          <w:pgMar w:top="1128" w:right="1418" w:bottom="991" w:left="851" w:header="709" w:footer="709" w:gutter="0"/>
          <w:pgNumType w:start="1"/>
          <w:cols w:space="708"/>
          <w:docGrid w:linePitch="360"/>
        </w:sectPr>
      </w:pPr>
    </w:p>
    <w:p w:rsidR="003947E4" w:rsidRPr="004826DC" w:rsidRDefault="003947E4" w:rsidP="003947E4">
      <w:pPr>
        <w:jc w:val="center"/>
        <w:rPr>
          <w:rFonts w:ascii="Calibri" w:hAnsi="Calibri" w:cs="Helvetica-Bold"/>
          <w:b/>
          <w:bCs/>
          <w:sz w:val="24"/>
          <w:szCs w:val="24"/>
        </w:rPr>
      </w:pPr>
      <w:r w:rsidRPr="004826DC">
        <w:rPr>
          <w:rFonts w:ascii="Calibri" w:hAnsi="Calibri" w:cs="Helvetica-Bold"/>
          <w:b/>
          <w:bCs/>
          <w:sz w:val="24"/>
          <w:szCs w:val="24"/>
        </w:rPr>
        <w:lastRenderedPageBreak/>
        <w:t>ANEXO II-B – FLUXO DA OS DE MANUTENÇÃO EVOLUTIVA/ADAPTATIVA</w:t>
      </w:r>
    </w:p>
    <w:p w:rsidR="003947E4" w:rsidRPr="004826DC" w:rsidRDefault="003947E4" w:rsidP="003947E4">
      <w:pPr>
        <w:jc w:val="center"/>
        <w:rPr>
          <w:rFonts w:ascii="Calibri" w:hAnsi="Calibri" w:cs="Helvetica-Bold"/>
          <w:b/>
          <w:bCs/>
          <w:sz w:val="19"/>
          <w:szCs w:val="19"/>
        </w:rPr>
      </w:pPr>
    </w:p>
    <w:p w:rsidR="0076629D" w:rsidRPr="004826DC" w:rsidRDefault="0076629D" w:rsidP="0076629D">
      <w:pPr>
        <w:rPr>
          <w:rFonts w:ascii="Calibri" w:hAnsi="Calibri"/>
        </w:rPr>
      </w:pPr>
      <w:r w:rsidRPr="004826DC">
        <w:rPr>
          <w:rFonts w:ascii="Calibri" w:hAnsi="Calibri" w:cs="Helvetica-Bold"/>
          <w:b/>
          <w:bCs/>
          <w:sz w:val="19"/>
          <w:szCs w:val="19"/>
        </w:rPr>
        <w:t xml:space="preserve">Diagrama de cadeia de valores agregados: Cadeia de Valor Agregado - Manutenção Evolutiva e </w:t>
      </w:r>
      <w:r w:rsidR="003947E4" w:rsidRPr="004826DC">
        <w:rPr>
          <w:rFonts w:ascii="Calibri" w:hAnsi="Calibri" w:cs="Helvetica-Bold"/>
          <w:b/>
          <w:bCs/>
          <w:sz w:val="19"/>
          <w:szCs w:val="19"/>
        </w:rPr>
        <w:t>Adaptativa</w:t>
      </w:r>
      <w:r w:rsidR="003947E4" w:rsidRPr="004826DC">
        <w:rPr>
          <w:rFonts w:ascii="Calibri" w:hAnsi="Calibri"/>
          <w:noProof/>
        </w:rPr>
        <w:t xml:space="preserve"> </w:t>
      </w:r>
      <w:r w:rsidR="0061608D" w:rsidRPr="004826DC">
        <w:rPr>
          <w:rFonts w:ascii="Calibri" w:hAnsi="Calibri"/>
          <w:noProof/>
        </w:rPr>
        <w:drawing>
          <wp:inline distT="0" distB="0" distL="0" distR="0">
            <wp:extent cx="9247505" cy="4572000"/>
            <wp:effectExtent l="19050" t="0" r="0" b="0"/>
            <wp:docPr id="29" name="Imagem 1" descr="\\_sarq_prod\Unidades\SEINF\DISOL-1\Projeto Fábrica Software\Produtos\Contrataçao_FSW_TR_ANEXOIIv1_ajustes_assig\ANEXO II-B-Fluxo da OS de Manutenção Evolutiva_adaptativa\ANEXO II-B-Fluxo da OS de Manutenção Evolutiva_adaptativ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descr="\\_sarq_prod\Unidades\SEINF\DISOL-1\Projeto Fábrica Software\Produtos\Contrataçao_FSW_TR_ANEXOIIv1_ajustes_assig\ANEXO II-B-Fluxo da OS de Manutenção Evolutiva_adaptativa\ANEXO II-B-Fluxo da OS de Manutenção Evolutiva_adaptativa.png"/>
                    <pic:cNvPicPr>
                      <a:picLocks noChangeAspect="1" noChangeArrowheads="1"/>
                    </pic:cNvPicPr>
                  </pic:nvPicPr>
                  <pic:blipFill>
                    <a:blip r:embed="rId35" cstate="print"/>
                    <a:srcRect/>
                    <a:stretch>
                      <a:fillRect/>
                    </a:stretch>
                  </pic:blipFill>
                  <pic:spPr bwMode="auto">
                    <a:xfrm>
                      <a:off x="0" y="0"/>
                      <a:ext cx="9247505" cy="4572000"/>
                    </a:xfrm>
                    <a:prstGeom prst="rect">
                      <a:avLst/>
                    </a:prstGeom>
                    <a:noFill/>
                    <a:ln w="9525">
                      <a:noFill/>
                      <a:miter lim="800000"/>
                      <a:headEnd/>
                      <a:tailEnd/>
                    </a:ln>
                  </pic:spPr>
                </pic:pic>
              </a:graphicData>
            </a:graphic>
          </wp:inline>
        </w:drawing>
      </w:r>
    </w:p>
    <w:p w:rsidR="0076629D" w:rsidRPr="004826DC" w:rsidRDefault="0076629D" w:rsidP="0076629D">
      <w:pPr>
        <w:rPr>
          <w:rFonts w:ascii="Calibri" w:hAnsi="Calibri"/>
        </w:rPr>
      </w:pPr>
      <w:r w:rsidRPr="004826DC">
        <w:rPr>
          <w:rFonts w:ascii="Calibri" w:hAnsi="Calibri"/>
        </w:rPr>
        <w:br w:type="page"/>
      </w:r>
    </w:p>
    <w:p w:rsidR="0076629D" w:rsidRPr="004826DC" w:rsidRDefault="0076629D" w:rsidP="0076629D">
      <w:pPr>
        <w:rPr>
          <w:rFonts w:ascii="Calibri" w:hAnsi="Calibri"/>
        </w:rPr>
      </w:pPr>
      <w:r w:rsidRPr="004826DC">
        <w:rPr>
          <w:rFonts w:ascii="Calibri" w:hAnsi="Calibri" w:cs="Helvetica-Bold"/>
          <w:b/>
          <w:bCs/>
          <w:sz w:val="19"/>
          <w:szCs w:val="19"/>
        </w:rPr>
        <w:lastRenderedPageBreak/>
        <w:t xml:space="preserve">EPC (exibição de linha): Processo de Iniciação de OS de </w:t>
      </w:r>
      <w:r w:rsidR="003947E4" w:rsidRPr="004826DC">
        <w:rPr>
          <w:rFonts w:ascii="Calibri" w:hAnsi="Calibri" w:cs="Helvetica-Bold"/>
          <w:b/>
          <w:bCs/>
          <w:sz w:val="19"/>
          <w:szCs w:val="19"/>
        </w:rPr>
        <w:t>Manutenção</w:t>
      </w:r>
      <w:r w:rsidR="003947E4" w:rsidRPr="004826DC">
        <w:rPr>
          <w:rFonts w:ascii="Calibri" w:hAnsi="Calibri" w:cs="Helvetica-Bold"/>
          <w:b/>
          <w:noProof/>
          <w:sz w:val="19"/>
          <w:szCs w:val="19"/>
        </w:rPr>
        <w:t xml:space="preserve"> </w:t>
      </w:r>
      <w:r w:rsidR="0061608D" w:rsidRPr="004826DC">
        <w:rPr>
          <w:rFonts w:ascii="Calibri" w:hAnsi="Calibri" w:cs="Helvetica-Bold"/>
          <w:b/>
          <w:noProof/>
          <w:sz w:val="19"/>
          <w:szCs w:val="19"/>
        </w:rPr>
        <w:drawing>
          <wp:inline distT="0" distB="0" distL="0" distR="0">
            <wp:extent cx="9239250" cy="4596130"/>
            <wp:effectExtent l="19050" t="0" r="0" b="0"/>
            <wp:docPr id="30" name="Imagem 2" descr="\\_sarq_prod\Unidades\SEINF\DISOL-1\Projeto Fábrica Software\Produtos\Contrataçao_FSW_TR_ANEXOIIv1_ajustes_assig\ANEXO II-B-Fluxo da OS de Manutenção Evolutiva_adaptativa\ANEXO II-B-Fluxo da OS de Manutenção Evolutiva_adaptativa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 descr="\\_sarq_prod\Unidades\SEINF\DISOL-1\Projeto Fábrica Software\Produtos\Contrataçao_FSW_TR_ANEXOIIv1_ajustes_assig\ANEXO II-B-Fluxo da OS de Manutenção Evolutiva_adaptativa\ANEXO II-B-Fluxo da OS de Manutenção Evolutiva_adaptativa (2).png"/>
                    <pic:cNvPicPr>
                      <a:picLocks noChangeAspect="1" noChangeArrowheads="1"/>
                    </pic:cNvPicPr>
                  </pic:nvPicPr>
                  <pic:blipFill>
                    <a:blip r:embed="rId36" cstate="print"/>
                    <a:srcRect/>
                    <a:stretch>
                      <a:fillRect/>
                    </a:stretch>
                  </pic:blipFill>
                  <pic:spPr bwMode="auto">
                    <a:xfrm>
                      <a:off x="0" y="0"/>
                      <a:ext cx="9239250" cy="4596130"/>
                    </a:xfrm>
                    <a:prstGeom prst="rect">
                      <a:avLst/>
                    </a:prstGeom>
                    <a:noFill/>
                    <a:ln w="9525">
                      <a:noFill/>
                      <a:miter lim="800000"/>
                      <a:headEnd/>
                      <a:tailEnd/>
                    </a:ln>
                  </pic:spPr>
                </pic:pic>
              </a:graphicData>
            </a:graphic>
          </wp:inline>
        </w:drawing>
      </w:r>
    </w:p>
    <w:p w:rsidR="0076629D" w:rsidRPr="004826DC" w:rsidRDefault="0076629D" w:rsidP="0076629D">
      <w:pPr>
        <w:rPr>
          <w:rFonts w:ascii="Calibri" w:hAnsi="Calibri"/>
        </w:rPr>
      </w:pPr>
      <w:r w:rsidRPr="004826DC">
        <w:rPr>
          <w:rFonts w:ascii="Calibri" w:hAnsi="Calibri"/>
        </w:rPr>
        <w:br w:type="page"/>
      </w:r>
    </w:p>
    <w:p w:rsidR="0076629D" w:rsidRPr="004826DC" w:rsidRDefault="0076629D" w:rsidP="0076629D">
      <w:pPr>
        <w:rPr>
          <w:rFonts w:ascii="Calibri" w:hAnsi="Calibri"/>
        </w:rPr>
      </w:pPr>
      <w:r w:rsidRPr="004826DC">
        <w:rPr>
          <w:rFonts w:ascii="Calibri" w:hAnsi="Calibri" w:cs="Helvetica-Bold"/>
          <w:b/>
          <w:bCs/>
          <w:sz w:val="19"/>
          <w:szCs w:val="19"/>
        </w:rPr>
        <w:lastRenderedPageBreak/>
        <w:t>EPC (exibição de linha): Processo de Planejamento de OS</w:t>
      </w:r>
    </w:p>
    <w:p w:rsidR="0076629D" w:rsidRPr="004826DC" w:rsidRDefault="0061608D" w:rsidP="0076629D">
      <w:pPr>
        <w:rPr>
          <w:rFonts w:ascii="Calibri" w:hAnsi="Calibri"/>
        </w:rPr>
      </w:pPr>
      <w:r w:rsidRPr="004826DC">
        <w:rPr>
          <w:rFonts w:ascii="Calibri" w:hAnsi="Calibri"/>
          <w:noProof/>
        </w:rPr>
        <w:drawing>
          <wp:inline distT="0" distB="0" distL="0" distR="0">
            <wp:extent cx="9247505" cy="4158615"/>
            <wp:effectExtent l="19050" t="0" r="0" b="0"/>
            <wp:docPr id="31" name="Imagem 3" descr="\\_sarq_prod\Unidades\SEINF\DISOL-1\Projeto Fábrica Software\Produtos\Contrataçao_FSW_TR_ANEXOIIv1_ajustes_assig\ANEXO II-B-Fluxo da OS de Manutenção Evolutiva_adaptativa\ANEXO II-B-Fluxo da OS de Manutenção Evolutiva_adaptativa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 descr="\\_sarq_prod\Unidades\SEINF\DISOL-1\Projeto Fábrica Software\Produtos\Contrataçao_FSW_TR_ANEXOIIv1_ajustes_assig\ANEXO II-B-Fluxo da OS de Manutenção Evolutiva_adaptativa\ANEXO II-B-Fluxo da OS de Manutenção Evolutiva_adaptativa (3).png"/>
                    <pic:cNvPicPr>
                      <a:picLocks noChangeAspect="1" noChangeArrowheads="1"/>
                    </pic:cNvPicPr>
                  </pic:nvPicPr>
                  <pic:blipFill>
                    <a:blip r:embed="rId37" cstate="print"/>
                    <a:srcRect/>
                    <a:stretch>
                      <a:fillRect/>
                    </a:stretch>
                  </pic:blipFill>
                  <pic:spPr bwMode="auto">
                    <a:xfrm>
                      <a:off x="0" y="0"/>
                      <a:ext cx="9247505" cy="4158615"/>
                    </a:xfrm>
                    <a:prstGeom prst="rect">
                      <a:avLst/>
                    </a:prstGeom>
                    <a:noFill/>
                    <a:ln w="9525">
                      <a:noFill/>
                      <a:miter lim="800000"/>
                      <a:headEnd/>
                      <a:tailEnd/>
                    </a:ln>
                  </pic:spPr>
                </pic:pic>
              </a:graphicData>
            </a:graphic>
          </wp:inline>
        </w:drawing>
      </w:r>
    </w:p>
    <w:p w:rsidR="003947E4" w:rsidRPr="004826DC" w:rsidRDefault="0076629D" w:rsidP="0076629D">
      <w:pPr>
        <w:rPr>
          <w:rFonts w:ascii="Calibri" w:hAnsi="Calibri" w:cs="Helvetica-Bold"/>
          <w:b/>
          <w:bCs/>
          <w:sz w:val="19"/>
          <w:szCs w:val="19"/>
        </w:rPr>
      </w:pPr>
      <w:r w:rsidRPr="004826DC">
        <w:rPr>
          <w:rFonts w:ascii="Calibri" w:hAnsi="Calibri"/>
        </w:rPr>
        <w:br w:type="page"/>
      </w:r>
      <w:r w:rsidR="003947E4" w:rsidRPr="004826DC">
        <w:rPr>
          <w:rFonts w:ascii="Calibri" w:hAnsi="Calibri" w:cs="Helvetica-Bold"/>
          <w:b/>
          <w:bCs/>
          <w:sz w:val="19"/>
          <w:szCs w:val="19"/>
        </w:rPr>
        <w:lastRenderedPageBreak/>
        <w:t>EPC (exibição de linha): Processo de Execução de OS de Manutenção</w:t>
      </w:r>
    </w:p>
    <w:p w:rsidR="0076629D" w:rsidRPr="004826DC" w:rsidRDefault="0061608D" w:rsidP="0076629D">
      <w:pPr>
        <w:rPr>
          <w:rFonts w:ascii="Calibri" w:hAnsi="Calibri"/>
        </w:rPr>
      </w:pPr>
      <w:r w:rsidRPr="004826DC">
        <w:rPr>
          <w:rFonts w:ascii="Calibri" w:hAnsi="Calibri"/>
          <w:noProof/>
        </w:rPr>
        <w:drawing>
          <wp:inline distT="0" distB="0" distL="0" distR="0">
            <wp:extent cx="5637530" cy="5574030"/>
            <wp:effectExtent l="19050" t="0" r="1270" b="0"/>
            <wp:docPr id="32" name="Imagem 4" descr="\\_sarq_prod\Unidades\SEINF\DISOL-1\Projeto Fábrica Software\Produtos\Contrataçao_FSW_TR_ANEXOIIv1_ajustes_assig\ANEXO II-B-Fluxo da OS de Manutenção Evolutiva_adaptativa\ANEXO II-B-Fluxo da OS de Manutenção Evolutiva_adaptativa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 descr="\\_sarq_prod\Unidades\SEINF\DISOL-1\Projeto Fábrica Software\Produtos\Contrataçao_FSW_TR_ANEXOIIv1_ajustes_assig\ANEXO II-B-Fluxo da OS de Manutenção Evolutiva_adaptativa\ANEXO II-B-Fluxo da OS de Manutenção Evolutiva_adaptativa (4).png"/>
                    <pic:cNvPicPr>
                      <a:picLocks noChangeAspect="1" noChangeArrowheads="1"/>
                    </pic:cNvPicPr>
                  </pic:nvPicPr>
                  <pic:blipFill>
                    <a:blip r:embed="rId38" cstate="print"/>
                    <a:srcRect/>
                    <a:stretch>
                      <a:fillRect/>
                    </a:stretch>
                  </pic:blipFill>
                  <pic:spPr bwMode="auto">
                    <a:xfrm>
                      <a:off x="0" y="0"/>
                      <a:ext cx="5637530" cy="5574030"/>
                    </a:xfrm>
                    <a:prstGeom prst="rect">
                      <a:avLst/>
                    </a:prstGeom>
                    <a:noFill/>
                    <a:ln w="9525">
                      <a:noFill/>
                      <a:miter lim="800000"/>
                      <a:headEnd/>
                      <a:tailEnd/>
                    </a:ln>
                  </pic:spPr>
                </pic:pic>
              </a:graphicData>
            </a:graphic>
          </wp:inline>
        </w:drawing>
      </w:r>
    </w:p>
    <w:p w:rsidR="0076629D" w:rsidRPr="004826DC" w:rsidRDefault="0076629D" w:rsidP="0076629D">
      <w:pPr>
        <w:rPr>
          <w:rFonts w:ascii="Calibri" w:hAnsi="Calibri"/>
        </w:rPr>
      </w:pPr>
      <w:r w:rsidRPr="004826DC">
        <w:rPr>
          <w:rFonts w:ascii="Calibri" w:hAnsi="Calibri" w:cs="Helvetica-Bold"/>
          <w:b/>
          <w:bCs/>
          <w:sz w:val="19"/>
          <w:szCs w:val="19"/>
        </w:rPr>
        <w:lastRenderedPageBreak/>
        <w:t xml:space="preserve">EPC (exibição de linha): Levantar e Documentar Requisitos do Caso de </w:t>
      </w:r>
      <w:r w:rsidR="003947E4" w:rsidRPr="004826DC">
        <w:rPr>
          <w:rFonts w:ascii="Calibri" w:hAnsi="Calibri" w:cs="Helvetica-Bold"/>
          <w:b/>
          <w:bCs/>
          <w:sz w:val="19"/>
          <w:szCs w:val="19"/>
        </w:rPr>
        <w:t>Uso</w:t>
      </w:r>
      <w:r w:rsidR="003947E4" w:rsidRPr="004826DC">
        <w:rPr>
          <w:rFonts w:ascii="Calibri" w:hAnsi="Calibri"/>
          <w:noProof/>
        </w:rPr>
        <w:t xml:space="preserve"> </w:t>
      </w:r>
      <w:r w:rsidR="0061608D" w:rsidRPr="004826DC">
        <w:rPr>
          <w:rFonts w:ascii="Calibri" w:hAnsi="Calibri"/>
          <w:noProof/>
        </w:rPr>
        <w:drawing>
          <wp:inline distT="0" distB="0" distL="0" distR="0">
            <wp:extent cx="9247505" cy="5240020"/>
            <wp:effectExtent l="19050" t="0" r="0" b="0"/>
            <wp:docPr id="33" name="Imagem 5" descr="\\_sarq_prod\Unidades\SEINF\DISOL-1\Projeto Fábrica Software\Produtos\Contrataçao_FSW_TR_ANEXOIIv1_ajustes_assig\ANEXO II-B-Fluxo da OS de Manutenção Evolutiva_adaptativa\ANEXO II-B-Fluxo da OS de Manutenção Evolutiva_adaptativa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 descr="\\_sarq_prod\Unidades\SEINF\DISOL-1\Projeto Fábrica Software\Produtos\Contrataçao_FSW_TR_ANEXOIIv1_ajustes_assig\ANEXO II-B-Fluxo da OS de Manutenção Evolutiva_adaptativa\ANEXO II-B-Fluxo da OS de Manutenção Evolutiva_adaptativa (5).png"/>
                    <pic:cNvPicPr>
                      <a:picLocks noChangeAspect="1" noChangeArrowheads="1"/>
                    </pic:cNvPicPr>
                  </pic:nvPicPr>
                  <pic:blipFill>
                    <a:blip r:embed="rId39" cstate="print"/>
                    <a:srcRect/>
                    <a:stretch>
                      <a:fillRect/>
                    </a:stretch>
                  </pic:blipFill>
                  <pic:spPr bwMode="auto">
                    <a:xfrm>
                      <a:off x="0" y="0"/>
                      <a:ext cx="9247505" cy="5240020"/>
                    </a:xfrm>
                    <a:prstGeom prst="rect">
                      <a:avLst/>
                    </a:prstGeom>
                    <a:noFill/>
                    <a:ln w="9525">
                      <a:noFill/>
                      <a:miter lim="800000"/>
                      <a:headEnd/>
                      <a:tailEnd/>
                    </a:ln>
                  </pic:spPr>
                </pic:pic>
              </a:graphicData>
            </a:graphic>
          </wp:inline>
        </w:drawing>
      </w:r>
    </w:p>
    <w:p w:rsidR="0076629D" w:rsidRPr="004826DC" w:rsidRDefault="0076629D" w:rsidP="0076629D">
      <w:pPr>
        <w:rPr>
          <w:rFonts w:ascii="Calibri" w:hAnsi="Calibri"/>
        </w:rPr>
      </w:pPr>
      <w:r w:rsidRPr="004826DC">
        <w:rPr>
          <w:rFonts w:ascii="Calibri" w:hAnsi="Calibri"/>
        </w:rPr>
        <w:br w:type="page"/>
      </w:r>
    </w:p>
    <w:p w:rsidR="0076629D" w:rsidRPr="004826DC" w:rsidRDefault="0076629D" w:rsidP="0076629D">
      <w:pPr>
        <w:rPr>
          <w:rFonts w:ascii="Calibri" w:hAnsi="Calibri"/>
        </w:rPr>
      </w:pPr>
      <w:r w:rsidRPr="004826DC">
        <w:rPr>
          <w:rFonts w:ascii="Calibri" w:hAnsi="Calibri" w:cs="Helvetica-Bold"/>
          <w:b/>
          <w:bCs/>
          <w:sz w:val="19"/>
          <w:szCs w:val="19"/>
        </w:rPr>
        <w:lastRenderedPageBreak/>
        <w:t xml:space="preserve">EPC (exibição de linha): Planejar Testes Funcionais da Release de </w:t>
      </w:r>
      <w:r w:rsidR="002D3DDF" w:rsidRPr="004826DC">
        <w:rPr>
          <w:rFonts w:ascii="Calibri" w:hAnsi="Calibri" w:cs="Helvetica-Bold"/>
          <w:b/>
          <w:bCs/>
          <w:sz w:val="19"/>
          <w:szCs w:val="19"/>
        </w:rPr>
        <w:t>Homologação</w:t>
      </w:r>
      <w:r w:rsidR="002D3DDF" w:rsidRPr="004826DC">
        <w:rPr>
          <w:rFonts w:ascii="Calibri" w:hAnsi="Calibri"/>
          <w:noProof/>
        </w:rPr>
        <w:t xml:space="preserve"> </w:t>
      </w:r>
      <w:r w:rsidR="0061608D" w:rsidRPr="004826DC">
        <w:rPr>
          <w:rFonts w:ascii="Calibri" w:hAnsi="Calibri"/>
          <w:noProof/>
        </w:rPr>
        <w:drawing>
          <wp:inline distT="0" distB="0" distL="0" distR="0">
            <wp:extent cx="9247505" cy="4874260"/>
            <wp:effectExtent l="19050" t="0" r="0" b="0"/>
            <wp:docPr id="34" name="Imagem 6" descr="\\_sarq_prod\Unidades\SEINF\DISOL-1\Projeto Fábrica Software\Produtos\Contrataçao_FSW_TR_ANEXOIIv1_ajustes_assig\ANEXO II-B-Fluxo da OS de Manutenção Evolutiva_adaptativa\ANEXO II-B-Fluxo da OS de Manutenção Evolutiva_adaptativa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 descr="\\_sarq_prod\Unidades\SEINF\DISOL-1\Projeto Fábrica Software\Produtos\Contrataçao_FSW_TR_ANEXOIIv1_ajustes_assig\ANEXO II-B-Fluxo da OS de Manutenção Evolutiva_adaptativa\ANEXO II-B-Fluxo da OS de Manutenção Evolutiva_adaptativa (6).png"/>
                    <pic:cNvPicPr>
                      <a:picLocks noChangeAspect="1" noChangeArrowheads="1"/>
                    </pic:cNvPicPr>
                  </pic:nvPicPr>
                  <pic:blipFill>
                    <a:blip r:embed="rId40" cstate="print"/>
                    <a:srcRect/>
                    <a:stretch>
                      <a:fillRect/>
                    </a:stretch>
                  </pic:blipFill>
                  <pic:spPr bwMode="auto">
                    <a:xfrm>
                      <a:off x="0" y="0"/>
                      <a:ext cx="9247505" cy="4874260"/>
                    </a:xfrm>
                    <a:prstGeom prst="rect">
                      <a:avLst/>
                    </a:prstGeom>
                    <a:noFill/>
                    <a:ln w="9525">
                      <a:noFill/>
                      <a:miter lim="800000"/>
                      <a:headEnd/>
                      <a:tailEnd/>
                    </a:ln>
                  </pic:spPr>
                </pic:pic>
              </a:graphicData>
            </a:graphic>
          </wp:inline>
        </w:drawing>
      </w:r>
    </w:p>
    <w:p w:rsidR="0076629D" w:rsidRPr="004826DC" w:rsidRDefault="0076629D" w:rsidP="0076629D">
      <w:pPr>
        <w:rPr>
          <w:rFonts w:ascii="Calibri" w:hAnsi="Calibri"/>
        </w:rPr>
      </w:pPr>
      <w:r w:rsidRPr="004826DC">
        <w:rPr>
          <w:rFonts w:ascii="Calibri" w:hAnsi="Calibri"/>
        </w:rPr>
        <w:br w:type="page"/>
      </w:r>
    </w:p>
    <w:p w:rsidR="0076629D" w:rsidRPr="004826DC" w:rsidRDefault="0076629D" w:rsidP="0076629D">
      <w:pPr>
        <w:rPr>
          <w:rFonts w:ascii="Calibri" w:hAnsi="Calibri"/>
        </w:rPr>
      </w:pPr>
      <w:r w:rsidRPr="004826DC">
        <w:rPr>
          <w:rFonts w:ascii="Calibri" w:hAnsi="Calibri" w:cs="Helvetica-Bold"/>
          <w:b/>
          <w:bCs/>
          <w:sz w:val="19"/>
          <w:szCs w:val="19"/>
        </w:rPr>
        <w:lastRenderedPageBreak/>
        <w:t xml:space="preserve">EPC (exibição de linha): Realizar </w:t>
      </w:r>
      <w:r w:rsidR="002D3DDF" w:rsidRPr="004826DC">
        <w:rPr>
          <w:rFonts w:ascii="Calibri" w:hAnsi="Calibri" w:cs="Helvetica-Bold"/>
          <w:b/>
          <w:bCs/>
          <w:sz w:val="19"/>
          <w:szCs w:val="19"/>
        </w:rPr>
        <w:t>Testes</w:t>
      </w:r>
      <w:r w:rsidR="002D3DDF" w:rsidRPr="004826DC">
        <w:rPr>
          <w:rFonts w:ascii="Calibri" w:hAnsi="Calibri"/>
          <w:noProof/>
        </w:rPr>
        <w:t xml:space="preserve"> </w:t>
      </w:r>
      <w:r w:rsidR="0061608D" w:rsidRPr="004826DC">
        <w:rPr>
          <w:rFonts w:ascii="Calibri" w:hAnsi="Calibri"/>
          <w:noProof/>
        </w:rPr>
        <w:drawing>
          <wp:inline distT="0" distB="0" distL="0" distR="0">
            <wp:extent cx="9247505" cy="4779010"/>
            <wp:effectExtent l="19050" t="0" r="0" b="0"/>
            <wp:docPr id="35" name="Imagem 7" descr="\\_sarq_prod\Unidades\SEINF\DISOL-1\Projeto Fábrica Software\Produtos\Contrataçao_FSW_TR_ANEXOIIv1_ajustes_assig\ANEXO II-B-Fluxo da OS de Manutenção Evolutiva_adaptativa\ANEXO II-B-Fluxo da OS de Manutenção Evolutiva_adaptativa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descr="\\_sarq_prod\Unidades\SEINF\DISOL-1\Projeto Fábrica Software\Produtos\Contrataçao_FSW_TR_ANEXOIIv1_ajustes_assig\ANEXO II-B-Fluxo da OS de Manutenção Evolutiva_adaptativa\ANEXO II-B-Fluxo da OS de Manutenção Evolutiva_adaptativa (7).png"/>
                    <pic:cNvPicPr>
                      <a:picLocks noChangeAspect="1" noChangeArrowheads="1"/>
                    </pic:cNvPicPr>
                  </pic:nvPicPr>
                  <pic:blipFill>
                    <a:blip r:embed="rId41" cstate="print"/>
                    <a:srcRect/>
                    <a:stretch>
                      <a:fillRect/>
                    </a:stretch>
                  </pic:blipFill>
                  <pic:spPr bwMode="auto">
                    <a:xfrm>
                      <a:off x="0" y="0"/>
                      <a:ext cx="9247505" cy="4779010"/>
                    </a:xfrm>
                    <a:prstGeom prst="rect">
                      <a:avLst/>
                    </a:prstGeom>
                    <a:noFill/>
                    <a:ln w="9525">
                      <a:noFill/>
                      <a:miter lim="800000"/>
                      <a:headEnd/>
                      <a:tailEnd/>
                    </a:ln>
                  </pic:spPr>
                </pic:pic>
              </a:graphicData>
            </a:graphic>
          </wp:inline>
        </w:drawing>
      </w:r>
    </w:p>
    <w:p w:rsidR="0076629D" w:rsidRPr="004826DC" w:rsidRDefault="0076629D" w:rsidP="0076629D">
      <w:pPr>
        <w:rPr>
          <w:rFonts w:ascii="Calibri" w:hAnsi="Calibri"/>
        </w:rPr>
      </w:pPr>
      <w:r w:rsidRPr="004826DC">
        <w:rPr>
          <w:rFonts w:ascii="Calibri" w:hAnsi="Calibri"/>
        </w:rPr>
        <w:br w:type="page"/>
      </w:r>
    </w:p>
    <w:p w:rsidR="0076629D" w:rsidRPr="004826DC" w:rsidRDefault="0076629D" w:rsidP="0076629D">
      <w:pPr>
        <w:rPr>
          <w:rFonts w:ascii="Calibri" w:hAnsi="Calibri"/>
        </w:rPr>
      </w:pPr>
      <w:r w:rsidRPr="004826DC">
        <w:rPr>
          <w:rFonts w:ascii="Calibri" w:hAnsi="Calibri" w:cs="Helvetica-Bold"/>
          <w:b/>
          <w:bCs/>
          <w:sz w:val="19"/>
          <w:szCs w:val="19"/>
        </w:rPr>
        <w:lastRenderedPageBreak/>
        <w:t xml:space="preserve">EPC (exibição de linha): Modelar Solução com equipe </w:t>
      </w:r>
      <w:r w:rsidR="002D3DDF" w:rsidRPr="004826DC">
        <w:rPr>
          <w:rFonts w:ascii="Calibri" w:hAnsi="Calibri" w:cs="Helvetica-Bold"/>
          <w:b/>
          <w:bCs/>
          <w:sz w:val="19"/>
          <w:szCs w:val="19"/>
        </w:rPr>
        <w:t>externa</w:t>
      </w:r>
      <w:r w:rsidR="002D3DDF" w:rsidRPr="004826DC">
        <w:rPr>
          <w:rFonts w:ascii="Calibri" w:hAnsi="Calibri"/>
          <w:noProof/>
        </w:rPr>
        <w:t xml:space="preserve"> </w:t>
      </w:r>
      <w:r w:rsidR="0061608D" w:rsidRPr="004826DC">
        <w:rPr>
          <w:rFonts w:ascii="Calibri" w:hAnsi="Calibri"/>
          <w:noProof/>
        </w:rPr>
        <w:drawing>
          <wp:inline distT="0" distB="0" distL="0" distR="0">
            <wp:extent cx="9247505" cy="3840480"/>
            <wp:effectExtent l="19050" t="0" r="0" b="0"/>
            <wp:docPr id="36" name="Imagem 8" descr="\\_sarq_prod\Unidades\SEINF\DISOL-1\Projeto Fábrica Software\Produtos\Contrataçao_FSW_TR_ANEXOIIv1_ajustes_assig\ANEXO II-B-Fluxo da OS de Manutenção Evolutiva_adaptativa\ANEXO II-B-Fluxo da OS de Manutenção Evolutiva_adaptativa (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8" descr="\\_sarq_prod\Unidades\SEINF\DISOL-1\Projeto Fábrica Software\Produtos\Contrataçao_FSW_TR_ANEXOIIv1_ajustes_assig\ANEXO II-B-Fluxo da OS de Manutenção Evolutiva_adaptativa\ANEXO II-B-Fluxo da OS de Manutenção Evolutiva_adaptativa (8).png"/>
                    <pic:cNvPicPr>
                      <a:picLocks noChangeAspect="1" noChangeArrowheads="1"/>
                    </pic:cNvPicPr>
                  </pic:nvPicPr>
                  <pic:blipFill>
                    <a:blip r:embed="rId42" cstate="print"/>
                    <a:srcRect/>
                    <a:stretch>
                      <a:fillRect/>
                    </a:stretch>
                  </pic:blipFill>
                  <pic:spPr bwMode="auto">
                    <a:xfrm>
                      <a:off x="0" y="0"/>
                      <a:ext cx="9247505" cy="3840480"/>
                    </a:xfrm>
                    <a:prstGeom prst="rect">
                      <a:avLst/>
                    </a:prstGeom>
                    <a:noFill/>
                    <a:ln w="9525">
                      <a:noFill/>
                      <a:miter lim="800000"/>
                      <a:headEnd/>
                      <a:tailEnd/>
                    </a:ln>
                  </pic:spPr>
                </pic:pic>
              </a:graphicData>
            </a:graphic>
          </wp:inline>
        </w:drawing>
      </w:r>
    </w:p>
    <w:p w:rsidR="0076629D" w:rsidRPr="004826DC" w:rsidRDefault="0076629D" w:rsidP="0076629D">
      <w:pPr>
        <w:rPr>
          <w:rFonts w:ascii="Calibri" w:hAnsi="Calibri"/>
        </w:rPr>
      </w:pPr>
      <w:r w:rsidRPr="004826DC">
        <w:rPr>
          <w:rFonts w:ascii="Calibri" w:hAnsi="Calibri"/>
        </w:rPr>
        <w:br w:type="page"/>
      </w:r>
      <w:r w:rsidRPr="004826DC">
        <w:rPr>
          <w:rFonts w:ascii="Calibri" w:hAnsi="Calibri" w:cs="Helvetica-Bold"/>
          <w:b/>
          <w:bCs/>
          <w:sz w:val="19"/>
          <w:szCs w:val="19"/>
        </w:rPr>
        <w:lastRenderedPageBreak/>
        <w:t xml:space="preserve">EPC (exibição de linha): Modelar Soluções Arquiteturais com equipe </w:t>
      </w:r>
      <w:r w:rsidR="002D3DDF" w:rsidRPr="004826DC">
        <w:rPr>
          <w:rFonts w:ascii="Calibri" w:hAnsi="Calibri" w:cs="Helvetica-Bold"/>
          <w:b/>
          <w:bCs/>
          <w:sz w:val="19"/>
          <w:szCs w:val="19"/>
        </w:rPr>
        <w:t>externa</w:t>
      </w:r>
      <w:r w:rsidR="002D3DDF" w:rsidRPr="004826DC">
        <w:rPr>
          <w:rFonts w:ascii="Calibri" w:hAnsi="Calibri"/>
          <w:noProof/>
        </w:rPr>
        <w:t xml:space="preserve"> </w:t>
      </w:r>
      <w:r w:rsidR="0061608D" w:rsidRPr="004826DC">
        <w:rPr>
          <w:rFonts w:ascii="Calibri" w:hAnsi="Calibri"/>
          <w:noProof/>
        </w:rPr>
        <w:drawing>
          <wp:inline distT="0" distB="0" distL="0" distR="0">
            <wp:extent cx="9080500" cy="5494655"/>
            <wp:effectExtent l="19050" t="0" r="6350" b="0"/>
            <wp:docPr id="37" name="Imagem 9" descr="\\_sarq_prod\Unidades\SEINF\DISOL-1\Projeto Fábrica Software\Produtos\Contrataçao_FSW_TR_ANEXOIIv1_ajustes_assig\ANEXO II-B-Fluxo da OS de Manutenção Evolutiva_adaptativa\ANEXO II-B-Fluxo da OS de Manutenção Evolutiva_adaptativa (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descr="\\_sarq_prod\Unidades\SEINF\DISOL-1\Projeto Fábrica Software\Produtos\Contrataçao_FSW_TR_ANEXOIIv1_ajustes_assig\ANEXO II-B-Fluxo da OS de Manutenção Evolutiva_adaptativa\ANEXO II-B-Fluxo da OS de Manutenção Evolutiva_adaptativa (9).png"/>
                    <pic:cNvPicPr>
                      <a:picLocks noChangeAspect="1" noChangeArrowheads="1"/>
                    </pic:cNvPicPr>
                  </pic:nvPicPr>
                  <pic:blipFill>
                    <a:blip r:embed="rId43" cstate="print"/>
                    <a:srcRect/>
                    <a:stretch>
                      <a:fillRect/>
                    </a:stretch>
                  </pic:blipFill>
                  <pic:spPr bwMode="auto">
                    <a:xfrm>
                      <a:off x="0" y="0"/>
                      <a:ext cx="9080500" cy="5494655"/>
                    </a:xfrm>
                    <a:prstGeom prst="rect">
                      <a:avLst/>
                    </a:prstGeom>
                    <a:noFill/>
                    <a:ln w="9525">
                      <a:noFill/>
                      <a:miter lim="800000"/>
                      <a:headEnd/>
                      <a:tailEnd/>
                    </a:ln>
                  </pic:spPr>
                </pic:pic>
              </a:graphicData>
            </a:graphic>
          </wp:inline>
        </w:drawing>
      </w:r>
    </w:p>
    <w:p w:rsidR="0076629D" w:rsidRPr="004826DC" w:rsidRDefault="0076629D" w:rsidP="0076629D">
      <w:pPr>
        <w:rPr>
          <w:rFonts w:ascii="Calibri" w:hAnsi="Calibri"/>
        </w:rPr>
      </w:pPr>
      <w:r w:rsidRPr="004826DC">
        <w:rPr>
          <w:rFonts w:ascii="Calibri" w:hAnsi="Calibri"/>
        </w:rPr>
        <w:lastRenderedPageBreak/>
        <w:br w:type="page"/>
      </w:r>
    </w:p>
    <w:p w:rsidR="0076629D" w:rsidRPr="004826DC" w:rsidRDefault="0076629D" w:rsidP="0076629D">
      <w:pPr>
        <w:rPr>
          <w:rFonts w:ascii="Calibri" w:hAnsi="Calibri"/>
        </w:rPr>
      </w:pPr>
      <w:r w:rsidRPr="004826DC">
        <w:rPr>
          <w:rFonts w:ascii="Calibri" w:hAnsi="Calibri" w:cs="Helvetica-Bold"/>
          <w:b/>
          <w:bCs/>
          <w:sz w:val="19"/>
          <w:szCs w:val="19"/>
        </w:rPr>
        <w:lastRenderedPageBreak/>
        <w:t xml:space="preserve">EPC (exibição de linha): Modelar Classes de Negócio com equipe </w:t>
      </w:r>
      <w:r w:rsidR="00CF79C3" w:rsidRPr="004826DC">
        <w:rPr>
          <w:rFonts w:ascii="Calibri" w:hAnsi="Calibri" w:cs="Helvetica-Bold"/>
          <w:b/>
          <w:bCs/>
          <w:sz w:val="19"/>
          <w:szCs w:val="19"/>
        </w:rPr>
        <w:t>externa</w:t>
      </w:r>
      <w:r w:rsidR="00CF79C3" w:rsidRPr="004826DC">
        <w:rPr>
          <w:rFonts w:ascii="Calibri" w:hAnsi="Calibri"/>
          <w:noProof/>
        </w:rPr>
        <w:t xml:space="preserve"> </w:t>
      </w:r>
      <w:r w:rsidR="0061608D" w:rsidRPr="004826DC">
        <w:rPr>
          <w:rFonts w:ascii="Calibri" w:hAnsi="Calibri"/>
          <w:noProof/>
        </w:rPr>
        <w:drawing>
          <wp:inline distT="0" distB="0" distL="0" distR="0">
            <wp:extent cx="9247505" cy="3776980"/>
            <wp:effectExtent l="19050" t="0" r="0" b="0"/>
            <wp:docPr id="38" name="Imagem 10" descr="\\_sarq_prod\Unidades\SEINF\DISOL-1\Projeto Fábrica Software\Produtos\Contrataçao_FSW_TR_ANEXOIIv1_ajustes_assig\ANEXO II-B-Fluxo da OS de Manutenção Evolutiva_adaptativa\ANEXO II-B-Fluxo da OS de Manutenção Evolutiva_adaptativa (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0" descr="\\_sarq_prod\Unidades\SEINF\DISOL-1\Projeto Fábrica Software\Produtos\Contrataçao_FSW_TR_ANEXOIIv1_ajustes_assig\ANEXO II-B-Fluxo da OS de Manutenção Evolutiva_adaptativa\ANEXO II-B-Fluxo da OS de Manutenção Evolutiva_adaptativa (10).png"/>
                    <pic:cNvPicPr>
                      <a:picLocks noChangeAspect="1" noChangeArrowheads="1"/>
                    </pic:cNvPicPr>
                  </pic:nvPicPr>
                  <pic:blipFill>
                    <a:blip r:embed="rId44" cstate="print"/>
                    <a:srcRect/>
                    <a:stretch>
                      <a:fillRect/>
                    </a:stretch>
                  </pic:blipFill>
                  <pic:spPr bwMode="auto">
                    <a:xfrm>
                      <a:off x="0" y="0"/>
                      <a:ext cx="9247505" cy="3776980"/>
                    </a:xfrm>
                    <a:prstGeom prst="rect">
                      <a:avLst/>
                    </a:prstGeom>
                    <a:noFill/>
                    <a:ln w="9525">
                      <a:noFill/>
                      <a:miter lim="800000"/>
                      <a:headEnd/>
                      <a:tailEnd/>
                    </a:ln>
                  </pic:spPr>
                </pic:pic>
              </a:graphicData>
            </a:graphic>
          </wp:inline>
        </w:drawing>
      </w:r>
    </w:p>
    <w:p w:rsidR="0076629D" w:rsidRPr="004826DC" w:rsidRDefault="0076629D" w:rsidP="0076629D">
      <w:pPr>
        <w:rPr>
          <w:rFonts w:ascii="Calibri" w:hAnsi="Calibri"/>
        </w:rPr>
      </w:pPr>
      <w:r w:rsidRPr="004826DC">
        <w:rPr>
          <w:rFonts w:ascii="Calibri" w:hAnsi="Calibri"/>
        </w:rPr>
        <w:br w:type="page"/>
      </w:r>
    </w:p>
    <w:p w:rsidR="0076629D" w:rsidRPr="004826DC" w:rsidRDefault="0076629D" w:rsidP="0076629D">
      <w:pPr>
        <w:rPr>
          <w:rFonts w:ascii="Calibri" w:hAnsi="Calibri"/>
        </w:rPr>
      </w:pPr>
      <w:r w:rsidRPr="004826DC">
        <w:rPr>
          <w:rFonts w:ascii="Calibri" w:hAnsi="Calibri" w:cs="Helvetica-Bold"/>
          <w:b/>
          <w:bCs/>
          <w:sz w:val="19"/>
          <w:szCs w:val="19"/>
        </w:rPr>
        <w:lastRenderedPageBreak/>
        <w:t xml:space="preserve">EPC (exibição de linha): Elaborar e Validar Modelo de </w:t>
      </w:r>
      <w:r w:rsidR="00CF79C3" w:rsidRPr="004826DC">
        <w:rPr>
          <w:rFonts w:ascii="Calibri" w:hAnsi="Calibri" w:cs="Helvetica-Bold"/>
          <w:b/>
          <w:bCs/>
          <w:sz w:val="19"/>
          <w:szCs w:val="19"/>
        </w:rPr>
        <w:t>Dados</w:t>
      </w:r>
      <w:r w:rsidR="00CF79C3" w:rsidRPr="004826DC">
        <w:rPr>
          <w:rFonts w:ascii="Calibri" w:hAnsi="Calibri"/>
          <w:noProof/>
        </w:rPr>
        <w:t xml:space="preserve"> </w:t>
      </w:r>
      <w:r w:rsidR="0061608D" w:rsidRPr="004826DC">
        <w:rPr>
          <w:rFonts w:ascii="Calibri" w:hAnsi="Calibri"/>
          <w:noProof/>
        </w:rPr>
        <w:drawing>
          <wp:inline distT="0" distB="0" distL="0" distR="0">
            <wp:extent cx="9247505" cy="3800475"/>
            <wp:effectExtent l="19050" t="0" r="0" b="0"/>
            <wp:docPr id="39" name="Imagem 11" descr="\\_sarq_prod\Unidades\SEINF\DISOL-1\Projeto Fábrica Software\Produtos\Contrataçao_FSW_TR_ANEXOIIv1_ajustes_assig\ANEXO II-B-Fluxo da OS de Manutenção Evolutiva_adaptativa\ANEXO II-B-Fluxo da OS de Manutenção Evolutiva_adaptativa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descr="\\_sarq_prod\Unidades\SEINF\DISOL-1\Projeto Fábrica Software\Produtos\Contrataçao_FSW_TR_ANEXOIIv1_ajustes_assig\ANEXO II-B-Fluxo da OS de Manutenção Evolutiva_adaptativa\ANEXO II-B-Fluxo da OS de Manutenção Evolutiva_adaptativa (11).png"/>
                    <pic:cNvPicPr>
                      <a:picLocks noChangeAspect="1" noChangeArrowheads="1"/>
                    </pic:cNvPicPr>
                  </pic:nvPicPr>
                  <pic:blipFill>
                    <a:blip r:embed="rId45" cstate="print"/>
                    <a:srcRect/>
                    <a:stretch>
                      <a:fillRect/>
                    </a:stretch>
                  </pic:blipFill>
                  <pic:spPr bwMode="auto">
                    <a:xfrm>
                      <a:off x="0" y="0"/>
                      <a:ext cx="9247505" cy="3800475"/>
                    </a:xfrm>
                    <a:prstGeom prst="rect">
                      <a:avLst/>
                    </a:prstGeom>
                    <a:noFill/>
                    <a:ln w="9525">
                      <a:noFill/>
                      <a:miter lim="800000"/>
                      <a:headEnd/>
                      <a:tailEnd/>
                    </a:ln>
                  </pic:spPr>
                </pic:pic>
              </a:graphicData>
            </a:graphic>
          </wp:inline>
        </w:drawing>
      </w:r>
    </w:p>
    <w:p w:rsidR="0076629D" w:rsidRPr="004826DC" w:rsidRDefault="0076629D" w:rsidP="0076629D">
      <w:pPr>
        <w:rPr>
          <w:rFonts w:ascii="Calibri" w:hAnsi="Calibri"/>
        </w:rPr>
      </w:pPr>
      <w:r w:rsidRPr="004826DC">
        <w:rPr>
          <w:rFonts w:ascii="Calibri" w:hAnsi="Calibri"/>
        </w:rPr>
        <w:br w:type="page"/>
      </w:r>
      <w:r w:rsidRPr="004826DC">
        <w:rPr>
          <w:rFonts w:ascii="Calibri" w:hAnsi="Calibri" w:cs="Helvetica-Bold"/>
          <w:b/>
          <w:bCs/>
          <w:sz w:val="19"/>
          <w:szCs w:val="19"/>
        </w:rPr>
        <w:lastRenderedPageBreak/>
        <w:t xml:space="preserve">EPC (exibição de linha): Controle de Mudanças em </w:t>
      </w:r>
      <w:r w:rsidR="00CF79C3" w:rsidRPr="004826DC">
        <w:rPr>
          <w:rFonts w:ascii="Calibri" w:hAnsi="Calibri" w:cs="Helvetica-Bold"/>
          <w:b/>
          <w:bCs/>
          <w:sz w:val="19"/>
          <w:szCs w:val="19"/>
        </w:rPr>
        <w:t xml:space="preserve">OS </w:t>
      </w:r>
      <w:r w:rsidR="0061608D" w:rsidRPr="004826DC">
        <w:rPr>
          <w:rFonts w:ascii="Calibri" w:hAnsi="Calibri"/>
          <w:noProof/>
        </w:rPr>
        <w:drawing>
          <wp:inline distT="0" distB="0" distL="0" distR="0">
            <wp:extent cx="8070850" cy="5589905"/>
            <wp:effectExtent l="19050" t="0" r="6350" b="0"/>
            <wp:docPr id="40" name="Imagem 12" descr="\\_sarq_prod\Unidades\SEINF\DISOL-1\Projeto Fábrica Software\Produtos\Contrataçao_FSW_TR_ANEXOIIv1_ajustes_assig\ANEXO II-B-Fluxo da OS de Manutenção Evolutiva_adaptativa\ANEXO II-B-Fluxo da OS de Manutenção Evolutiva_adaptativa (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 descr="\\_sarq_prod\Unidades\SEINF\DISOL-1\Projeto Fábrica Software\Produtos\Contrataçao_FSW_TR_ANEXOIIv1_ajustes_assig\ANEXO II-B-Fluxo da OS de Manutenção Evolutiva_adaptativa\ANEXO II-B-Fluxo da OS de Manutenção Evolutiva_adaptativa (12).png"/>
                    <pic:cNvPicPr>
                      <a:picLocks noChangeAspect="1" noChangeArrowheads="1"/>
                    </pic:cNvPicPr>
                  </pic:nvPicPr>
                  <pic:blipFill>
                    <a:blip r:embed="rId46" cstate="print"/>
                    <a:srcRect/>
                    <a:stretch>
                      <a:fillRect/>
                    </a:stretch>
                  </pic:blipFill>
                  <pic:spPr bwMode="auto">
                    <a:xfrm>
                      <a:off x="0" y="0"/>
                      <a:ext cx="8070850" cy="5589905"/>
                    </a:xfrm>
                    <a:prstGeom prst="rect">
                      <a:avLst/>
                    </a:prstGeom>
                    <a:noFill/>
                    <a:ln w="9525">
                      <a:noFill/>
                      <a:miter lim="800000"/>
                      <a:headEnd/>
                      <a:tailEnd/>
                    </a:ln>
                  </pic:spPr>
                </pic:pic>
              </a:graphicData>
            </a:graphic>
          </wp:inline>
        </w:drawing>
      </w:r>
    </w:p>
    <w:p w:rsidR="0076629D" w:rsidRPr="004826DC" w:rsidRDefault="0076629D" w:rsidP="0076629D">
      <w:pPr>
        <w:rPr>
          <w:rFonts w:ascii="Calibri" w:hAnsi="Calibri"/>
        </w:rPr>
      </w:pPr>
      <w:r w:rsidRPr="004826DC">
        <w:rPr>
          <w:rFonts w:ascii="Calibri" w:hAnsi="Calibri" w:cs="Helvetica-Bold"/>
          <w:b/>
          <w:bCs/>
          <w:sz w:val="19"/>
          <w:szCs w:val="19"/>
        </w:rPr>
        <w:lastRenderedPageBreak/>
        <w:t xml:space="preserve">EPC (exibição de linha): Processo de Encerramento de OS de </w:t>
      </w:r>
      <w:r w:rsidR="00CF79C3" w:rsidRPr="004826DC">
        <w:rPr>
          <w:rFonts w:ascii="Calibri" w:hAnsi="Calibri" w:cs="Helvetica-Bold"/>
          <w:b/>
          <w:bCs/>
          <w:sz w:val="19"/>
          <w:szCs w:val="19"/>
        </w:rPr>
        <w:t>Manutenção</w:t>
      </w:r>
      <w:r w:rsidR="00CF79C3" w:rsidRPr="004826DC">
        <w:rPr>
          <w:rFonts w:ascii="Calibri" w:hAnsi="Calibri"/>
          <w:noProof/>
        </w:rPr>
        <w:t xml:space="preserve"> </w:t>
      </w:r>
      <w:r w:rsidR="0061608D" w:rsidRPr="004826DC">
        <w:rPr>
          <w:rFonts w:ascii="Calibri" w:hAnsi="Calibri"/>
          <w:noProof/>
        </w:rPr>
        <w:drawing>
          <wp:inline distT="0" distB="0" distL="0" distR="0">
            <wp:extent cx="9239250" cy="5096510"/>
            <wp:effectExtent l="19050" t="0" r="0" b="0"/>
            <wp:docPr id="41" name="Imagem 13" descr="\\_sarq_prod\Unidades\SEINF\DISOL-1\Projeto Fábrica Software\Produtos\Contrataçao_FSW_TR_ANEXOIIv1_ajustes_assig\ANEXO II-B-Fluxo da OS de Manutenção Evolutiva_adaptativa\ANEXO II-B-Fluxo da OS de Manutenção Evolutiva_adaptativa (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descr="\\_sarq_prod\Unidades\SEINF\DISOL-1\Projeto Fábrica Software\Produtos\Contrataçao_FSW_TR_ANEXOIIv1_ajustes_assig\ANEXO II-B-Fluxo da OS de Manutenção Evolutiva_adaptativa\ANEXO II-B-Fluxo da OS de Manutenção Evolutiva_adaptativa (13).png"/>
                    <pic:cNvPicPr>
                      <a:picLocks noChangeAspect="1" noChangeArrowheads="1"/>
                    </pic:cNvPicPr>
                  </pic:nvPicPr>
                  <pic:blipFill>
                    <a:blip r:embed="rId47" cstate="print"/>
                    <a:srcRect/>
                    <a:stretch>
                      <a:fillRect/>
                    </a:stretch>
                  </pic:blipFill>
                  <pic:spPr bwMode="auto">
                    <a:xfrm>
                      <a:off x="0" y="0"/>
                      <a:ext cx="9239250" cy="5096510"/>
                    </a:xfrm>
                    <a:prstGeom prst="rect">
                      <a:avLst/>
                    </a:prstGeom>
                    <a:noFill/>
                    <a:ln w="9525">
                      <a:noFill/>
                      <a:miter lim="800000"/>
                      <a:headEnd/>
                      <a:tailEnd/>
                    </a:ln>
                  </pic:spPr>
                </pic:pic>
              </a:graphicData>
            </a:graphic>
          </wp:inline>
        </w:drawing>
      </w:r>
    </w:p>
    <w:p w:rsidR="0076629D" w:rsidRPr="004826DC" w:rsidRDefault="0076629D" w:rsidP="0076629D">
      <w:pPr>
        <w:rPr>
          <w:rFonts w:ascii="Calibri" w:hAnsi="Calibri"/>
        </w:rPr>
        <w:sectPr w:rsidR="0076629D" w:rsidRPr="004826DC" w:rsidSect="0076629D">
          <w:headerReference w:type="default" r:id="rId48"/>
          <w:pgSz w:w="16838" w:h="11906" w:orient="landscape"/>
          <w:pgMar w:top="1128" w:right="1418" w:bottom="991" w:left="851" w:header="709" w:footer="709" w:gutter="0"/>
          <w:cols w:space="708"/>
          <w:docGrid w:linePitch="360"/>
        </w:sectPr>
      </w:pPr>
    </w:p>
    <w:p w:rsidR="00B55153" w:rsidRPr="004826DC" w:rsidRDefault="00B55153" w:rsidP="00B55153">
      <w:pPr>
        <w:jc w:val="center"/>
        <w:rPr>
          <w:rFonts w:ascii="Calibri" w:hAnsi="Calibri" w:cs="Helvetica-Bold"/>
          <w:b/>
          <w:bCs/>
          <w:sz w:val="24"/>
          <w:szCs w:val="24"/>
        </w:rPr>
      </w:pPr>
      <w:r w:rsidRPr="004826DC">
        <w:rPr>
          <w:rFonts w:ascii="Calibri" w:hAnsi="Calibri" w:cs="Helvetica-Bold"/>
          <w:b/>
          <w:bCs/>
          <w:sz w:val="24"/>
          <w:szCs w:val="24"/>
        </w:rPr>
        <w:lastRenderedPageBreak/>
        <w:t>ANEXO II-C – FLUXO DA OS DE DOCUMENTAÇÃO DE SISTEMAS</w:t>
      </w:r>
    </w:p>
    <w:p w:rsidR="00B55153" w:rsidRPr="004826DC" w:rsidRDefault="00B55153" w:rsidP="0076629D">
      <w:pPr>
        <w:rPr>
          <w:rFonts w:ascii="Calibri" w:hAnsi="Calibri" w:cs="Helvetica-Bold"/>
          <w:b/>
          <w:bCs/>
          <w:sz w:val="19"/>
          <w:szCs w:val="19"/>
        </w:rPr>
      </w:pPr>
    </w:p>
    <w:p w:rsidR="0076629D" w:rsidRPr="004826DC" w:rsidRDefault="0076629D" w:rsidP="0076629D">
      <w:pPr>
        <w:rPr>
          <w:rFonts w:ascii="Calibri" w:hAnsi="Calibri"/>
        </w:rPr>
      </w:pPr>
      <w:r w:rsidRPr="004826DC">
        <w:rPr>
          <w:rFonts w:ascii="Calibri" w:hAnsi="Calibri" w:cs="Helvetica-Bold"/>
          <w:b/>
          <w:bCs/>
          <w:sz w:val="19"/>
          <w:szCs w:val="19"/>
        </w:rPr>
        <w:t>Diagrama de cadeia de valores agregados: Cadeia de Valor Agregado - Documentação de Sistemas</w:t>
      </w:r>
      <w:r w:rsidR="0061608D" w:rsidRPr="004826DC">
        <w:rPr>
          <w:rFonts w:ascii="Calibri" w:hAnsi="Calibri"/>
          <w:noProof/>
        </w:rPr>
        <w:drawing>
          <wp:inline distT="0" distB="0" distL="0" distR="0">
            <wp:extent cx="9247505" cy="4492625"/>
            <wp:effectExtent l="19050" t="0" r="0" b="0"/>
            <wp:docPr id="42" name="Imagem 14" descr="\\_sarq_prod\Unidades\SEINF\DISOL-1\Projeto Fábrica Software\Produtos\Contrataçao_FSW_TR_ANEXOIIv1_ajustes_assig\ANEXO II-C- Fluxo da OS de Documentos de Sistemas\ANEXO II-C-Fluxo da OS de Documentos de Sistem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4" descr="\\_sarq_prod\Unidades\SEINF\DISOL-1\Projeto Fábrica Software\Produtos\Contrataçao_FSW_TR_ANEXOIIv1_ajustes_assig\ANEXO II-C- Fluxo da OS de Documentos de Sistemas\ANEXO II-C-Fluxo da OS de Documentos de Sistemas.png"/>
                    <pic:cNvPicPr>
                      <a:picLocks noChangeAspect="1" noChangeArrowheads="1"/>
                    </pic:cNvPicPr>
                  </pic:nvPicPr>
                  <pic:blipFill>
                    <a:blip r:embed="rId49" cstate="print"/>
                    <a:srcRect/>
                    <a:stretch>
                      <a:fillRect/>
                    </a:stretch>
                  </pic:blipFill>
                  <pic:spPr bwMode="auto">
                    <a:xfrm>
                      <a:off x="0" y="0"/>
                      <a:ext cx="9247505" cy="4492625"/>
                    </a:xfrm>
                    <a:prstGeom prst="rect">
                      <a:avLst/>
                    </a:prstGeom>
                    <a:noFill/>
                    <a:ln w="9525">
                      <a:noFill/>
                      <a:miter lim="800000"/>
                      <a:headEnd/>
                      <a:tailEnd/>
                    </a:ln>
                  </pic:spPr>
                </pic:pic>
              </a:graphicData>
            </a:graphic>
          </wp:inline>
        </w:drawing>
      </w:r>
    </w:p>
    <w:p w:rsidR="0076629D" w:rsidRPr="004826DC" w:rsidRDefault="0076629D" w:rsidP="0076629D">
      <w:pPr>
        <w:rPr>
          <w:rFonts w:ascii="Calibri" w:hAnsi="Calibri"/>
        </w:rPr>
      </w:pPr>
      <w:r w:rsidRPr="004826DC">
        <w:rPr>
          <w:rFonts w:ascii="Calibri" w:hAnsi="Calibri"/>
        </w:rPr>
        <w:br w:type="page"/>
      </w:r>
    </w:p>
    <w:p w:rsidR="0076629D" w:rsidRPr="004826DC" w:rsidRDefault="0076629D" w:rsidP="0076629D">
      <w:pPr>
        <w:rPr>
          <w:rFonts w:ascii="Calibri" w:hAnsi="Calibri"/>
        </w:rPr>
      </w:pPr>
      <w:r w:rsidRPr="004826DC">
        <w:rPr>
          <w:rFonts w:ascii="Calibri" w:hAnsi="Calibri" w:cs="Helvetica-Bold"/>
          <w:b/>
          <w:bCs/>
          <w:sz w:val="19"/>
          <w:szCs w:val="19"/>
        </w:rPr>
        <w:lastRenderedPageBreak/>
        <w:t xml:space="preserve">EPC (exibição de linha): Processo de Iniciação de OS de </w:t>
      </w:r>
      <w:r w:rsidR="00B55153" w:rsidRPr="004826DC">
        <w:rPr>
          <w:rFonts w:ascii="Calibri" w:hAnsi="Calibri" w:cs="Helvetica-Bold"/>
          <w:b/>
          <w:bCs/>
          <w:sz w:val="19"/>
          <w:szCs w:val="19"/>
        </w:rPr>
        <w:t>Documentação</w:t>
      </w:r>
      <w:r w:rsidR="00B55153" w:rsidRPr="004826DC">
        <w:rPr>
          <w:rFonts w:ascii="Calibri" w:hAnsi="Calibri"/>
          <w:noProof/>
        </w:rPr>
        <w:t xml:space="preserve"> </w:t>
      </w:r>
      <w:r w:rsidR="0061608D" w:rsidRPr="004826DC">
        <w:rPr>
          <w:rFonts w:ascii="Calibri" w:hAnsi="Calibri"/>
          <w:noProof/>
        </w:rPr>
        <w:drawing>
          <wp:inline distT="0" distB="0" distL="0" distR="0">
            <wp:extent cx="9239250" cy="4166235"/>
            <wp:effectExtent l="19050" t="0" r="0" b="0"/>
            <wp:docPr id="43" name="Imagem 15" descr="\\_sarq_prod\Unidades\SEINF\DISOL-1\Projeto Fábrica Software\Produtos\Contrataçao_FSW_TR_ANEXOIIv1_ajustes_assig\ANEXO II-C- Fluxo da OS de Documentos de Sistemas\ANEXO II-C-Fluxo da OS de Documentos de Sistemas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5" descr="\\_sarq_prod\Unidades\SEINF\DISOL-1\Projeto Fábrica Software\Produtos\Contrataçao_FSW_TR_ANEXOIIv1_ajustes_assig\ANEXO II-C- Fluxo da OS de Documentos de Sistemas\ANEXO II-C-Fluxo da OS de Documentos de Sistemas (2).png"/>
                    <pic:cNvPicPr>
                      <a:picLocks noChangeAspect="1" noChangeArrowheads="1"/>
                    </pic:cNvPicPr>
                  </pic:nvPicPr>
                  <pic:blipFill>
                    <a:blip r:embed="rId50" cstate="print"/>
                    <a:srcRect/>
                    <a:stretch>
                      <a:fillRect/>
                    </a:stretch>
                  </pic:blipFill>
                  <pic:spPr bwMode="auto">
                    <a:xfrm>
                      <a:off x="0" y="0"/>
                      <a:ext cx="9239250" cy="4166235"/>
                    </a:xfrm>
                    <a:prstGeom prst="rect">
                      <a:avLst/>
                    </a:prstGeom>
                    <a:noFill/>
                    <a:ln w="9525">
                      <a:noFill/>
                      <a:miter lim="800000"/>
                      <a:headEnd/>
                      <a:tailEnd/>
                    </a:ln>
                  </pic:spPr>
                </pic:pic>
              </a:graphicData>
            </a:graphic>
          </wp:inline>
        </w:drawing>
      </w:r>
    </w:p>
    <w:p w:rsidR="0076629D" w:rsidRPr="004826DC" w:rsidRDefault="0076629D" w:rsidP="0076629D">
      <w:pPr>
        <w:rPr>
          <w:rFonts w:ascii="Calibri" w:hAnsi="Calibri"/>
        </w:rPr>
      </w:pPr>
      <w:r w:rsidRPr="004826DC">
        <w:rPr>
          <w:rFonts w:ascii="Calibri" w:hAnsi="Calibri"/>
        </w:rPr>
        <w:br w:type="page"/>
      </w:r>
    </w:p>
    <w:p w:rsidR="0076629D" w:rsidRPr="004826DC" w:rsidRDefault="0076629D" w:rsidP="0076629D">
      <w:pPr>
        <w:rPr>
          <w:rFonts w:ascii="Calibri" w:hAnsi="Calibri"/>
        </w:rPr>
      </w:pPr>
      <w:r w:rsidRPr="004826DC">
        <w:rPr>
          <w:rFonts w:ascii="Calibri" w:hAnsi="Calibri" w:cs="Helvetica-Bold"/>
          <w:b/>
          <w:bCs/>
          <w:sz w:val="19"/>
          <w:szCs w:val="19"/>
        </w:rPr>
        <w:lastRenderedPageBreak/>
        <w:t xml:space="preserve">EPC (exibição de linha): Processo de Planejamento de </w:t>
      </w:r>
      <w:r w:rsidR="00B55153" w:rsidRPr="004826DC">
        <w:rPr>
          <w:rFonts w:ascii="Calibri" w:hAnsi="Calibri" w:cs="Helvetica-Bold"/>
          <w:b/>
          <w:bCs/>
          <w:sz w:val="19"/>
          <w:szCs w:val="19"/>
        </w:rPr>
        <w:t>OS</w:t>
      </w:r>
      <w:r w:rsidR="00B55153" w:rsidRPr="004826DC">
        <w:rPr>
          <w:rFonts w:ascii="Calibri" w:hAnsi="Calibri"/>
          <w:noProof/>
        </w:rPr>
        <w:t xml:space="preserve"> </w:t>
      </w:r>
      <w:r w:rsidR="0061608D" w:rsidRPr="004826DC">
        <w:rPr>
          <w:rFonts w:ascii="Calibri" w:hAnsi="Calibri"/>
          <w:noProof/>
        </w:rPr>
        <w:drawing>
          <wp:inline distT="0" distB="0" distL="0" distR="0">
            <wp:extent cx="9239250" cy="4182110"/>
            <wp:effectExtent l="19050" t="0" r="0" b="0"/>
            <wp:docPr id="44" name="Imagem 16" descr="\\_sarq_prod\Unidades\SEINF\DISOL-1\Projeto Fábrica Software\Produtos\Contrataçao_FSW_TR_ANEXOIIv1_ajustes_assig\ANEXO II-C- Fluxo da OS de Documentos de Sistemas\ANEXO II-C-Fluxo da OS de Documentos de Sistemas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6" descr="\\_sarq_prod\Unidades\SEINF\DISOL-1\Projeto Fábrica Software\Produtos\Contrataçao_FSW_TR_ANEXOIIv1_ajustes_assig\ANEXO II-C- Fluxo da OS de Documentos de Sistemas\ANEXO II-C-Fluxo da OS de Documentos de Sistemas (3).png"/>
                    <pic:cNvPicPr>
                      <a:picLocks noChangeAspect="1" noChangeArrowheads="1"/>
                    </pic:cNvPicPr>
                  </pic:nvPicPr>
                  <pic:blipFill>
                    <a:blip r:embed="rId51" cstate="print"/>
                    <a:srcRect/>
                    <a:stretch>
                      <a:fillRect/>
                    </a:stretch>
                  </pic:blipFill>
                  <pic:spPr bwMode="auto">
                    <a:xfrm>
                      <a:off x="0" y="0"/>
                      <a:ext cx="9239250" cy="4182110"/>
                    </a:xfrm>
                    <a:prstGeom prst="rect">
                      <a:avLst/>
                    </a:prstGeom>
                    <a:noFill/>
                    <a:ln w="9525">
                      <a:noFill/>
                      <a:miter lim="800000"/>
                      <a:headEnd/>
                      <a:tailEnd/>
                    </a:ln>
                  </pic:spPr>
                </pic:pic>
              </a:graphicData>
            </a:graphic>
          </wp:inline>
        </w:drawing>
      </w:r>
    </w:p>
    <w:p w:rsidR="0076629D" w:rsidRPr="004826DC" w:rsidRDefault="0076629D" w:rsidP="0076629D">
      <w:pPr>
        <w:rPr>
          <w:rFonts w:ascii="Calibri" w:hAnsi="Calibri"/>
        </w:rPr>
      </w:pPr>
      <w:r w:rsidRPr="004826DC">
        <w:rPr>
          <w:rFonts w:ascii="Calibri" w:hAnsi="Calibri"/>
        </w:rPr>
        <w:br w:type="page"/>
      </w:r>
    </w:p>
    <w:p w:rsidR="0076629D" w:rsidRPr="004826DC" w:rsidRDefault="0076629D" w:rsidP="0076629D">
      <w:pPr>
        <w:rPr>
          <w:rFonts w:ascii="Calibri" w:hAnsi="Calibri"/>
        </w:rPr>
      </w:pPr>
      <w:r w:rsidRPr="004826DC">
        <w:rPr>
          <w:rFonts w:ascii="Calibri" w:hAnsi="Calibri" w:cs="Helvetica-Bold"/>
          <w:b/>
          <w:bCs/>
          <w:sz w:val="19"/>
          <w:szCs w:val="19"/>
        </w:rPr>
        <w:lastRenderedPageBreak/>
        <w:t xml:space="preserve">EPC (exibição de linha): Processo de Execução de OS de </w:t>
      </w:r>
      <w:r w:rsidR="00B55153" w:rsidRPr="004826DC">
        <w:rPr>
          <w:rFonts w:ascii="Calibri" w:hAnsi="Calibri" w:cs="Helvetica-Bold"/>
          <w:b/>
          <w:bCs/>
          <w:sz w:val="19"/>
          <w:szCs w:val="19"/>
        </w:rPr>
        <w:t>Documentação</w:t>
      </w:r>
      <w:r w:rsidR="00B55153" w:rsidRPr="004826DC">
        <w:rPr>
          <w:rFonts w:ascii="Calibri" w:hAnsi="Calibri"/>
          <w:noProof/>
        </w:rPr>
        <w:t xml:space="preserve"> </w:t>
      </w:r>
      <w:r w:rsidR="0061608D" w:rsidRPr="004826DC">
        <w:rPr>
          <w:rFonts w:ascii="Calibri" w:hAnsi="Calibri"/>
          <w:noProof/>
        </w:rPr>
        <w:drawing>
          <wp:inline distT="0" distB="0" distL="0" distR="0">
            <wp:extent cx="9247505" cy="4587875"/>
            <wp:effectExtent l="19050" t="0" r="0" b="0"/>
            <wp:docPr id="45" name="Imagem 17" descr="\\_sarq_prod\Unidades\SEINF\DISOL-1\Projeto Fábrica Software\Produtos\Contrataçao_FSW_TR_ANEXOIIv1_ajustes_assig\ANEXO II-C- Fluxo da OS de Documentos de Sistemas\ANEXO II-C-Fluxo da OS de Documentos de Sistemas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7" descr="\\_sarq_prod\Unidades\SEINF\DISOL-1\Projeto Fábrica Software\Produtos\Contrataçao_FSW_TR_ANEXOIIv1_ajustes_assig\ANEXO II-C- Fluxo da OS de Documentos de Sistemas\ANEXO II-C-Fluxo da OS de Documentos de Sistemas (4).png"/>
                    <pic:cNvPicPr>
                      <a:picLocks noChangeAspect="1" noChangeArrowheads="1"/>
                    </pic:cNvPicPr>
                  </pic:nvPicPr>
                  <pic:blipFill>
                    <a:blip r:embed="rId52" cstate="print"/>
                    <a:srcRect/>
                    <a:stretch>
                      <a:fillRect/>
                    </a:stretch>
                  </pic:blipFill>
                  <pic:spPr bwMode="auto">
                    <a:xfrm>
                      <a:off x="0" y="0"/>
                      <a:ext cx="9247505" cy="4587875"/>
                    </a:xfrm>
                    <a:prstGeom prst="rect">
                      <a:avLst/>
                    </a:prstGeom>
                    <a:noFill/>
                    <a:ln w="9525">
                      <a:noFill/>
                      <a:miter lim="800000"/>
                      <a:headEnd/>
                      <a:tailEnd/>
                    </a:ln>
                  </pic:spPr>
                </pic:pic>
              </a:graphicData>
            </a:graphic>
          </wp:inline>
        </w:drawing>
      </w:r>
    </w:p>
    <w:p w:rsidR="0076629D" w:rsidRPr="004826DC" w:rsidRDefault="0076629D" w:rsidP="0076629D">
      <w:pPr>
        <w:rPr>
          <w:rFonts w:ascii="Calibri" w:hAnsi="Calibri"/>
        </w:rPr>
      </w:pPr>
      <w:r w:rsidRPr="004826DC">
        <w:rPr>
          <w:rFonts w:ascii="Calibri" w:hAnsi="Calibri"/>
        </w:rPr>
        <w:br w:type="page"/>
      </w:r>
      <w:r w:rsidRPr="004826DC">
        <w:rPr>
          <w:rFonts w:ascii="Calibri" w:hAnsi="Calibri" w:cs="Helvetica-Bold"/>
          <w:b/>
          <w:bCs/>
          <w:sz w:val="19"/>
          <w:szCs w:val="19"/>
        </w:rPr>
        <w:lastRenderedPageBreak/>
        <w:t xml:space="preserve">EPC (exibição de linha): Controle de Mudanças em </w:t>
      </w:r>
      <w:r w:rsidR="00B55153" w:rsidRPr="004826DC">
        <w:rPr>
          <w:rFonts w:ascii="Calibri" w:hAnsi="Calibri" w:cs="Helvetica-Bold"/>
          <w:b/>
          <w:bCs/>
          <w:sz w:val="19"/>
          <w:szCs w:val="19"/>
        </w:rPr>
        <w:t xml:space="preserve">OS     </w:t>
      </w:r>
      <w:r w:rsidR="0061608D" w:rsidRPr="004826DC">
        <w:rPr>
          <w:rFonts w:ascii="Calibri" w:hAnsi="Calibri"/>
          <w:noProof/>
        </w:rPr>
        <w:drawing>
          <wp:inline distT="0" distB="0" distL="0" distR="0">
            <wp:extent cx="7927340" cy="5558155"/>
            <wp:effectExtent l="19050" t="0" r="0" b="0"/>
            <wp:docPr id="46" name="Imagem 18" descr="\\_sarq_prod\Unidades\SEINF\DISOL-1\Projeto Fábrica Software\Produtos\Contrataçao_FSW_TR_ANEXOIIv1_ajustes_assig\ANEXO II-C- Fluxo da OS de Documentos de Sistemas\ANEXO II-C-Fluxo da OS de Documentos de Sistemas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8" descr="\\_sarq_prod\Unidades\SEINF\DISOL-1\Projeto Fábrica Software\Produtos\Contrataçao_FSW_TR_ANEXOIIv1_ajustes_assig\ANEXO II-C- Fluxo da OS de Documentos de Sistemas\ANEXO II-C-Fluxo da OS de Documentos de Sistemas (5).png"/>
                    <pic:cNvPicPr>
                      <a:picLocks noChangeAspect="1" noChangeArrowheads="1"/>
                    </pic:cNvPicPr>
                  </pic:nvPicPr>
                  <pic:blipFill>
                    <a:blip r:embed="rId53" cstate="print"/>
                    <a:srcRect/>
                    <a:stretch>
                      <a:fillRect/>
                    </a:stretch>
                  </pic:blipFill>
                  <pic:spPr bwMode="auto">
                    <a:xfrm>
                      <a:off x="0" y="0"/>
                      <a:ext cx="7927340" cy="5558155"/>
                    </a:xfrm>
                    <a:prstGeom prst="rect">
                      <a:avLst/>
                    </a:prstGeom>
                    <a:noFill/>
                    <a:ln w="9525">
                      <a:noFill/>
                      <a:miter lim="800000"/>
                      <a:headEnd/>
                      <a:tailEnd/>
                    </a:ln>
                  </pic:spPr>
                </pic:pic>
              </a:graphicData>
            </a:graphic>
          </wp:inline>
        </w:drawing>
      </w:r>
    </w:p>
    <w:p w:rsidR="0076629D" w:rsidRPr="004826DC" w:rsidRDefault="0076629D" w:rsidP="0076629D">
      <w:pPr>
        <w:rPr>
          <w:rFonts w:ascii="Calibri" w:hAnsi="Calibri"/>
        </w:rPr>
      </w:pPr>
      <w:r w:rsidRPr="004826DC">
        <w:rPr>
          <w:rFonts w:ascii="Calibri" w:hAnsi="Calibri" w:cs="Helvetica-Bold"/>
          <w:b/>
          <w:bCs/>
          <w:sz w:val="19"/>
          <w:szCs w:val="19"/>
        </w:rPr>
        <w:lastRenderedPageBreak/>
        <w:t xml:space="preserve">EPC (exibição de linha): Processo de Encerramento de </w:t>
      </w:r>
      <w:r w:rsidR="00B55153" w:rsidRPr="004826DC">
        <w:rPr>
          <w:rFonts w:ascii="Calibri" w:hAnsi="Calibri" w:cs="Helvetica-Bold"/>
          <w:b/>
          <w:bCs/>
          <w:sz w:val="19"/>
          <w:szCs w:val="19"/>
        </w:rPr>
        <w:t>OS</w:t>
      </w:r>
      <w:r w:rsidR="00B55153" w:rsidRPr="004826DC">
        <w:rPr>
          <w:rFonts w:ascii="Calibri" w:hAnsi="Calibri"/>
          <w:noProof/>
        </w:rPr>
        <w:t xml:space="preserve"> </w:t>
      </w:r>
      <w:r w:rsidR="0061608D" w:rsidRPr="004826DC">
        <w:rPr>
          <w:rFonts w:ascii="Calibri" w:hAnsi="Calibri"/>
          <w:noProof/>
        </w:rPr>
        <w:drawing>
          <wp:inline distT="0" distB="0" distL="0" distR="0">
            <wp:extent cx="9247505" cy="3474720"/>
            <wp:effectExtent l="19050" t="0" r="0" b="0"/>
            <wp:docPr id="47" name="Imagem 19" descr="\\_sarq_prod\Unidades\SEINF\DISOL-1\Projeto Fábrica Software\Produtos\Contrataçao_FSW_TR_ANEXOIIv1_ajustes_assig\ANEXO II-C- Fluxo da OS de Documentos de Sistemas\ANEXO II-C-Fluxo da OS de Documentos de Sistemas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9" descr="\\_sarq_prod\Unidades\SEINF\DISOL-1\Projeto Fábrica Software\Produtos\Contrataçao_FSW_TR_ANEXOIIv1_ajustes_assig\ANEXO II-C- Fluxo da OS de Documentos de Sistemas\ANEXO II-C-Fluxo da OS de Documentos de Sistemas (6).png"/>
                    <pic:cNvPicPr>
                      <a:picLocks noChangeAspect="1" noChangeArrowheads="1"/>
                    </pic:cNvPicPr>
                  </pic:nvPicPr>
                  <pic:blipFill>
                    <a:blip r:embed="rId54" cstate="print"/>
                    <a:srcRect/>
                    <a:stretch>
                      <a:fillRect/>
                    </a:stretch>
                  </pic:blipFill>
                  <pic:spPr bwMode="auto">
                    <a:xfrm>
                      <a:off x="0" y="0"/>
                      <a:ext cx="9247505" cy="3474720"/>
                    </a:xfrm>
                    <a:prstGeom prst="rect">
                      <a:avLst/>
                    </a:prstGeom>
                    <a:noFill/>
                    <a:ln w="9525">
                      <a:noFill/>
                      <a:miter lim="800000"/>
                      <a:headEnd/>
                      <a:tailEnd/>
                    </a:ln>
                  </pic:spPr>
                </pic:pic>
              </a:graphicData>
            </a:graphic>
          </wp:inline>
        </w:drawing>
      </w:r>
    </w:p>
    <w:p w:rsidR="0076629D" w:rsidRPr="004826DC" w:rsidRDefault="0076629D" w:rsidP="0076629D">
      <w:pPr>
        <w:rPr>
          <w:rFonts w:ascii="Calibri" w:hAnsi="Calibri"/>
        </w:rPr>
        <w:sectPr w:rsidR="0076629D" w:rsidRPr="004826DC" w:rsidSect="0076629D">
          <w:headerReference w:type="default" r:id="rId55"/>
          <w:pgSz w:w="16838" w:h="11906" w:orient="landscape"/>
          <w:pgMar w:top="1128" w:right="1418" w:bottom="991" w:left="851" w:header="709" w:footer="709" w:gutter="0"/>
          <w:cols w:space="708"/>
          <w:docGrid w:linePitch="360"/>
        </w:sectPr>
      </w:pPr>
    </w:p>
    <w:p w:rsidR="00B55153" w:rsidRPr="004826DC" w:rsidRDefault="00B55153" w:rsidP="00B55153">
      <w:pPr>
        <w:jc w:val="center"/>
        <w:rPr>
          <w:rFonts w:ascii="Calibri" w:hAnsi="Calibri"/>
          <w:noProof/>
          <w:sz w:val="24"/>
          <w:szCs w:val="24"/>
        </w:rPr>
      </w:pPr>
      <w:r w:rsidRPr="004826DC">
        <w:rPr>
          <w:rFonts w:ascii="Calibri" w:hAnsi="Calibri" w:cs="Helvetica-Bold"/>
          <w:b/>
          <w:bCs/>
          <w:sz w:val="24"/>
          <w:szCs w:val="24"/>
        </w:rPr>
        <w:lastRenderedPageBreak/>
        <w:t>ANEXO II-D - FLUXO DA OS DE TESTES</w:t>
      </w:r>
      <w:r w:rsidRPr="004826DC">
        <w:rPr>
          <w:rFonts w:ascii="Calibri" w:hAnsi="Calibri"/>
          <w:noProof/>
          <w:sz w:val="24"/>
          <w:szCs w:val="24"/>
        </w:rPr>
        <w:t xml:space="preserve"> </w:t>
      </w:r>
    </w:p>
    <w:p w:rsidR="00B55153" w:rsidRPr="004826DC" w:rsidRDefault="00B55153" w:rsidP="00B55153">
      <w:pPr>
        <w:jc w:val="center"/>
        <w:rPr>
          <w:rFonts w:ascii="Calibri" w:hAnsi="Calibri"/>
          <w:noProof/>
        </w:rPr>
      </w:pPr>
    </w:p>
    <w:p w:rsidR="00B55153" w:rsidRPr="004826DC" w:rsidRDefault="00B55153" w:rsidP="00B55153">
      <w:pPr>
        <w:jc w:val="center"/>
        <w:rPr>
          <w:rFonts w:ascii="Calibri" w:hAnsi="Calibri"/>
          <w:noProof/>
        </w:rPr>
      </w:pPr>
    </w:p>
    <w:p w:rsidR="00B55153" w:rsidRPr="004826DC" w:rsidRDefault="00B55153" w:rsidP="00B55153">
      <w:pPr>
        <w:jc w:val="center"/>
        <w:rPr>
          <w:rFonts w:ascii="Calibri" w:hAnsi="Calibri"/>
          <w:noProof/>
        </w:rPr>
      </w:pPr>
    </w:p>
    <w:p w:rsidR="0076629D" w:rsidRPr="004826DC" w:rsidRDefault="0061608D" w:rsidP="00B55153">
      <w:pPr>
        <w:jc w:val="center"/>
        <w:rPr>
          <w:rFonts w:ascii="Calibri" w:hAnsi="Calibri"/>
        </w:rPr>
      </w:pPr>
      <w:r w:rsidRPr="004826DC">
        <w:rPr>
          <w:rFonts w:ascii="Calibri" w:hAnsi="Calibri"/>
          <w:noProof/>
        </w:rPr>
        <w:drawing>
          <wp:inline distT="0" distB="0" distL="0" distR="0">
            <wp:extent cx="9247505" cy="4452620"/>
            <wp:effectExtent l="19050" t="0" r="0" b="0"/>
            <wp:docPr id="48" name="Imagem 20" descr="\\_sarq_prod\Unidades\SEINF\DISOL-1\Projeto Fábrica Software\Produtos\Contrataçao_FSW_TR_ANEXOIIv1_ajustes_assig\ANEXO II-D-Fluxo da OS de Testes\ANEXO II-D-Fluxo da OS de Tes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0" descr="\\_sarq_prod\Unidades\SEINF\DISOL-1\Projeto Fábrica Software\Produtos\Contrataçao_FSW_TR_ANEXOIIv1_ajustes_assig\ANEXO II-D-Fluxo da OS de Testes\ANEXO II-D-Fluxo da OS de Testes.png"/>
                    <pic:cNvPicPr>
                      <a:picLocks noChangeAspect="1" noChangeArrowheads="1"/>
                    </pic:cNvPicPr>
                  </pic:nvPicPr>
                  <pic:blipFill>
                    <a:blip r:embed="rId56" cstate="print"/>
                    <a:srcRect/>
                    <a:stretch>
                      <a:fillRect/>
                    </a:stretch>
                  </pic:blipFill>
                  <pic:spPr bwMode="auto">
                    <a:xfrm>
                      <a:off x="0" y="0"/>
                      <a:ext cx="9247505" cy="4452620"/>
                    </a:xfrm>
                    <a:prstGeom prst="rect">
                      <a:avLst/>
                    </a:prstGeom>
                    <a:noFill/>
                    <a:ln w="9525">
                      <a:noFill/>
                      <a:miter lim="800000"/>
                      <a:headEnd/>
                      <a:tailEnd/>
                    </a:ln>
                  </pic:spPr>
                </pic:pic>
              </a:graphicData>
            </a:graphic>
          </wp:inline>
        </w:drawing>
      </w:r>
    </w:p>
    <w:p w:rsidR="0076629D" w:rsidRPr="004826DC" w:rsidRDefault="0076629D" w:rsidP="0076629D">
      <w:pPr>
        <w:rPr>
          <w:rFonts w:ascii="Calibri" w:hAnsi="Calibri"/>
        </w:rPr>
      </w:pPr>
      <w:r w:rsidRPr="004826DC">
        <w:rPr>
          <w:rFonts w:ascii="Calibri" w:hAnsi="Calibri"/>
        </w:rPr>
        <w:br w:type="page"/>
      </w:r>
    </w:p>
    <w:p w:rsidR="0076629D" w:rsidRPr="004826DC" w:rsidRDefault="0076629D" w:rsidP="0076629D">
      <w:pPr>
        <w:rPr>
          <w:rFonts w:ascii="Calibri" w:hAnsi="Calibri"/>
        </w:rPr>
      </w:pPr>
      <w:r w:rsidRPr="004826DC">
        <w:rPr>
          <w:rFonts w:ascii="Calibri" w:hAnsi="Calibri" w:cs="Helvetica-Bold"/>
          <w:b/>
          <w:bCs/>
          <w:sz w:val="19"/>
          <w:szCs w:val="19"/>
        </w:rPr>
        <w:lastRenderedPageBreak/>
        <w:t xml:space="preserve">EPC (exibição de linha): Processo de Iniciação da OS de </w:t>
      </w:r>
      <w:r w:rsidR="00B55153" w:rsidRPr="004826DC">
        <w:rPr>
          <w:rFonts w:ascii="Calibri" w:hAnsi="Calibri" w:cs="Helvetica-Bold"/>
          <w:b/>
          <w:bCs/>
          <w:sz w:val="19"/>
          <w:szCs w:val="19"/>
        </w:rPr>
        <w:t>Teste</w:t>
      </w:r>
      <w:r w:rsidR="00B55153" w:rsidRPr="004826DC">
        <w:rPr>
          <w:rFonts w:ascii="Calibri" w:hAnsi="Calibri"/>
          <w:noProof/>
        </w:rPr>
        <w:t xml:space="preserve"> </w:t>
      </w:r>
      <w:r w:rsidR="0061608D" w:rsidRPr="004826DC">
        <w:rPr>
          <w:rFonts w:ascii="Calibri" w:hAnsi="Calibri"/>
          <w:noProof/>
        </w:rPr>
        <w:drawing>
          <wp:inline distT="0" distB="0" distL="0" distR="0">
            <wp:extent cx="9239250" cy="4707255"/>
            <wp:effectExtent l="19050" t="0" r="0" b="0"/>
            <wp:docPr id="49" name="Imagem 21" descr="\\_sarq_prod\Unidades\SEINF\DISOL-1\Projeto Fábrica Software\Produtos\Contrataçao_FSW_TR_ANEXOIIv1_ajustes_assig\ANEXO II-D-Fluxo da OS de Testes\ANEXO II-D-Fluxo da OS de Testes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1" descr="\\_sarq_prod\Unidades\SEINF\DISOL-1\Projeto Fábrica Software\Produtos\Contrataçao_FSW_TR_ANEXOIIv1_ajustes_assig\ANEXO II-D-Fluxo da OS de Testes\ANEXO II-D-Fluxo da OS de Testes (2).png"/>
                    <pic:cNvPicPr>
                      <a:picLocks noChangeAspect="1" noChangeArrowheads="1"/>
                    </pic:cNvPicPr>
                  </pic:nvPicPr>
                  <pic:blipFill>
                    <a:blip r:embed="rId57" cstate="print"/>
                    <a:srcRect/>
                    <a:stretch>
                      <a:fillRect/>
                    </a:stretch>
                  </pic:blipFill>
                  <pic:spPr bwMode="auto">
                    <a:xfrm>
                      <a:off x="0" y="0"/>
                      <a:ext cx="9239250" cy="4707255"/>
                    </a:xfrm>
                    <a:prstGeom prst="rect">
                      <a:avLst/>
                    </a:prstGeom>
                    <a:noFill/>
                    <a:ln w="9525">
                      <a:noFill/>
                      <a:miter lim="800000"/>
                      <a:headEnd/>
                      <a:tailEnd/>
                    </a:ln>
                  </pic:spPr>
                </pic:pic>
              </a:graphicData>
            </a:graphic>
          </wp:inline>
        </w:drawing>
      </w:r>
    </w:p>
    <w:p w:rsidR="0076629D" w:rsidRPr="004826DC" w:rsidRDefault="0076629D" w:rsidP="0076629D">
      <w:pPr>
        <w:rPr>
          <w:rFonts w:ascii="Calibri" w:hAnsi="Calibri"/>
        </w:rPr>
      </w:pPr>
      <w:r w:rsidRPr="004826DC">
        <w:rPr>
          <w:rFonts w:ascii="Calibri" w:hAnsi="Calibri"/>
        </w:rPr>
        <w:br w:type="page"/>
      </w:r>
    </w:p>
    <w:p w:rsidR="0076629D" w:rsidRPr="004826DC" w:rsidRDefault="0076629D" w:rsidP="0076629D">
      <w:pPr>
        <w:rPr>
          <w:rFonts w:ascii="Calibri" w:hAnsi="Calibri"/>
        </w:rPr>
      </w:pPr>
      <w:r w:rsidRPr="004826DC">
        <w:rPr>
          <w:rFonts w:ascii="Calibri" w:hAnsi="Calibri" w:cs="Helvetica-Bold"/>
          <w:b/>
          <w:bCs/>
          <w:sz w:val="19"/>
          <w:szCs w:val="19"/>
        </w:rPr>
        <w:lastRenderedPageBreak/>
        <w:t xml:space="preserve">EPC (exibição de linha): Processo de Planejamento de </w:t>
      </w:r>
      <w:r w:rsidR="004F7A4B" w:rsidRPr="004826DC">
        <w:rPr>
          <w:rFonts w:ascii="Calibri" w:hAnsi="Calibri" w:cs="Helvetica-Bold"/>
          <w:b/>
          <w:bCs/>
          <w:sz w:val="19"/>
          <w:szCs w:val="19"/>
        </w:rPr>
        <w:t>OS</w:t>
      </w:r>
      <w:r w:rsidR="004F7A4B" w:rsidRPr="004826DC">
        <w:rPr>
          <w:rFonts w:ascii="Calibri" w:hAnsi="Calibri"/>
          <w:noProof/>
        </w:rPr>
        <w:t xml:space="preserve"> </w:t>
      </w:r>
      <w:r w:rsidR="0061608D" w:rsidRPr="004826DC">
        <w:rPr>
          <w:rFonts w:ascii="Calibri" w:hAnsi="Calibri"/>
          <w:noProof/>
        </w:rPr>
        <w:drawing>
          <wp:inline distT="0" distB="0" distL="0" distR="0">
            <wp:extent cx="9247505" cy="3752850"/>
            <wp:effectExtent l="19050" t="0" r="0" b="0"/>
            <wp:docPr id="50" name="Imagem 22" descr="\\_sarq_prod\Unidades\SEINF\DISOL-1\Projeto Fábrica Software\Produtos\Contrataçao_FSW_TR_ANEXOIIv1_ajustes_assig\ANEXO II-D-Fluxo da OS de Testes\ANEXO II-D-Fluxo da OS de Testes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2" descr="\\_sarq_prod\Unidades\SEINF\DISOL-1\Projeto Fábrica Software\Produtos\Contrataçao_FSW_TR_ANEXOIIv1_ajustes_assig\ANEXO II-D-Fluxo da OS de Testes\ANEXO II-D-Fluxo da OS de Testes (3).png"/>
                    <pic:cNvPicPr>
                      <a:picLocks noChangeAspect="1" noChangeArrowheads="1"/>
                    </pic:cNvPicPr>
                  </pic:nvPicPr>
                  <pic:blipFill>
                    <a:blip r:embed="rId58" cstate="print"/>
                    <a:srcRect/>
                    <a:stretch>
                      <a:fillRect/>
                    </a:stretch>
                  </pic:blipFill>
                  <pic:spPr bwMode="auto">
                    <a:xfrm>
                      <a:off x="0" y="0"/>
                      <a:ext cx="9247505" cy="3752850"/>
                    </a:xfrm>
                    <a:prstGeom prst="rect">
                      <a:avLst/>
                    </a:prstGeom>
                    <a:noFill/>
                    <a:ln w="9525">
                      <a:noFill/>
                      <a:miter lim="800000"/>
                      <a:headEnd/>
                      <a:tailEnd/>
                    </a:ln>
                  </pic:spPr>
                </pic:pic>
              </a:graphicData>
            </a:graphic>
          </wp:inline>
        </w:drawing>
      </w:r>
    </w:p>
    <w:p w:rsidR="0076629D" w:rsidRPr="004826DC" w:rsidRDefault="0076629D" w:rsidP="0076629D">
      <w:pPr>
        <w:rPr>
          <w:rFonts w:ascii="Calibri" w:hAnsi="Calibri"/>
        </w:rPr>
      </w:pPr>
      <w:r w:rsidRPr="004826DC">
        <w:rPr>
          <w:rFonts w:ascii="Calibri" w:hAnsi="Calibri"/>
        </w:rPr>
        <w:br w:type="page"/>
      </w:r>
    </w:p>
    <w:p w:rsidR="0076629D" w:rsidRPr="004826DC" w:rsidRDefault="0076629D" w:rsidP="0076629D">
      <w:pPr>
        <w:rPr>
          <w:rFonts w:ascii="Calibri" w:hAnsi="Calibri"/>
        </w:rPr>
      </w:pPr>
      <w:r w:rsidRPr="004826DC">
        <w:rPr>
          <w:rFonts w:ascii="Calibri" w:hAnsi="Calibri" w:cs="Helvetica-Bold"/>
          <w:b/>
          <w:bCs/>
          <w:sz w:val="19"/>
          <w:szCs w:val="19"/>
        </w:rPr>
        <w:lastRenderedPageBreak/>
        <w:t xml:space="preserve">EPC (exibição de linha): Processo de Execução da OS de </w:t>
      </w:r>
      <w:r w:rsidR="004F7A4B" w:rsidRPr="004826DC">
        <w:rPr>
          <w:rFonts w:ascii="Calibri" w:hAnsi="Calibri" w:cs="Helvetica-Bold"/>
          <w:b/>
          <w:bCs/>
          <w:sz w:val="19"/>
          <w:szCs w:val="19"/>
        </w:rPr>
        <w:t>Teste</w:t>
      </w:r>
      <w:r w:rsidR="004F7A4B" w:rsidRPr="004826DC">
        <w:rPr>
          <w:rFonts w:ascii="Calibri" w:hAnsi="Calibri"/>
          <w:noProof/>
        </w:rPr>
        <w:t xml:space="preserve"> </w:t>
      </w:r>
      <w:r w:rsidR="0061608D" w:rsidRPr="004826DC">
        <w:rPr>
          <w:rFonts w:ascii="Calibri" w:hAnsi="Calibri"/>
          <w:noProof/>
        </w:rPr>
        <w:drawing>
          <wp:inline distT="0" distB="0" distL="0" distR="0">
            <wp:extent cx="9247505" cy="4301490"/>
            <wp:effectExtent l="19050" t="0" r="0" b="0"/>
            <wp:docPr id="51" name="Imagem 23" descr="\\_sarq_prod\Unidades\SEINF\DISOL-1\Projeto Fábrica Software\Produtos\Contrataçao_FSW_TR_ANEXOIIv1_ajustes_assig\ANEXO II-D-Fluxo da OS de Testes\ANEXO II-D-Fluxo da OS de Testes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3" descr="\\_sarq_prod\Unidades\SEINF\DISOL-1\Projeto Fábrica Software\Produtos\Contrataçao_FSW_TR_ANEXOIIv1_ajustes_assig\ANEXO II-D-Fluxo da OS de Testes\ANEXO II-D-Fluxo da OS de Testes (4).png"/>
                    <pic:cNvPicPr>
                      <a:picLocks noChangeAspect="1" noChangeArrowheads="1"/>
                    </pic:cNvPicPr>
                  </pic:nvPicPr>
                  <pic:blipFill>
                    <a:blip r:embed="rId59" cstate="print"/>
                    <a:srcRect/>
                    <a:stretch>
                      <a:fillRect/>
                    </a:stretch>
                  </pic:blipFill>
                  <pic:spPr bwMode="auto">
                    <a:xfrm>
                      <a:off x="0" y="0"/>
                      <a:ext cx="9247505" cy="4301490"/>
                    </a:xfrm>
                    <a:prstGeom prst="rect">
                      <a:avLst/>
                    </a:prstGeom>
                    <a:noFill/>
                    <a:ln w="9525">
                      <a:noFill/>
                      <a:miter lim="800000"/>
                      <a:headEnd/>
                      <a:tailEnd/>
                    </a:ln>
                  </pic:spPr>
                </pic:pic>
              </a:graphicData>
            </a:graphic>
          </wp:inline>
        </w:drawing>
      </w:r>
    </w:p>
    <w:p w:rsidR="0076629D" w:rsidRPr="004826DC" w:rsidRDefault="0076629D" w:rsidP="0076629D">
      <w:pPr>
        <w:rPr>
          <w:rFonts w:ascii="Calibri" w:hAnsi="Calibri"/>
        </w:rPr>
      </w:pPr>
      <w:r w:rsidRPr="004826DC">
        <w:rPr>
          <w:rFonts w:ascii="Calibri" w:hAnsi="Calibri"/>
        </w:rPr>
        <w:br w:type="page"/>
      </w:r>
    </w:p>
    <w:p w:rsidR="0076629D" w:rsidRPr="004826DC" w:rsidRDefault="0076629D" w:rsidP="0076629D">
      <w:pPr>
        <w:rPr>
          <w:rFonts w:ascii="Calibri" w:hAnsi="Calibri"/>
        </w:rPr>
      </w:pPr>
      <w:r w:rsidRPr="004826DC">
        <w:rPr>
          <w:rFonts w:ascii="Calibri" w:hAnsi="Calibri" w:cs="Helvetica-Bold"/>
          <w:b/>
          <w:bCs/>
          <w:sz w:val="19"/>
          <w:szCs w:val="19"/>
        </w:rPr>
        <w:lastRenderedPageBreak/>
        <w:t xml:space="preserve">EPC (exibição de linha): Planejar Testes Funcionais da Release de </w:t>
      </w:r>
      <w:r w:rsidR="004F7A4B" w:rsidRPr="004826DC">
        <w:rPr>
          <w:rFonts w:ascii="Calibri" w:hAnsi="Calibri" w:cs="Helvetica-Bold"/>
          <w:b/>
          <w:bCs/>
          <w:sz w:val="19"/>
          <w:szCs w:val="19"/>
        </w:rPr>
        <w:t>Homologação</w:t>
      </w:r>
      <w:r w:rsidR="004F7A4B" w:rsidRPr="004826DC">
        <w:rPr>
          <w:rFonts w:ascii="Calibri" w:hAnsi="Calibri"/>
          <w:noProof/>
        </w:rPr>
        <w:t xml:space="preserve"> </w:t>
      </w:r>
      <w:r w:rsidR="0061608D" w:rsidRPr="004826DC">
        <w:rPr>
          <w:rFonts w:ascii="Calibri" w:hAnsi="Calibri"/>
          <w:noProof/>
        </w:rPr>
        <w:drawing>
          <wp:inline distT="0" distB="0" distL="0" distR="0">
            <wp:extent cx="9247505" cy="4946015"/>
            <wp:effectExtent l="19050" t="0" r="0" b="0"/>
            <wp:docPr id="52" name="Imagem 24" descr="\\_sarq_prod\Unidades\SEINF\DISOL-1\Projeto Fábrica Software\Produtos\Contrataçao_FSW_TR_ANEXOIIv1_ajustes_assig\ANEXO II-D-Fluxo da OS de Testes\ANEXO II-D-Fluxo da OS de Testes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4" descr="\\_sarq_prod\Unidades\SEINF\DISOL-1\Projeto Fábrica Software\Produtos\Contrataçao_FSW_TR_ANEXOIIv1_ajustes_assig\ANEXO II-D-Fluxo da OS de Testes\ANEXO II-D-Fluxo da OS de Testes (5).png"/>
                    <pic:cNvPicPr>
                      <a:picLocks noChangeAspect="1" noChangeArrowheads="1"/>
                    </pic:cNvPicPr>
                  </pic:nvPicPr>
                  <pic:blipFill>
                    <a:blip r:embed="rId60" cstate="print"/>
                    <a:srcRect/>
                    <a:stretch>
                      <a:fillRect/>
                    </a:stretch>
                  </pic:blipFill>
                  <pic:spPr bwMode="auto">
                    <a:xfrm>
                      <a:off x="0" y="0"/>
                      <a:ext cx="9247505" cy="4946015"/>
                    </a:xfrm>
                    <a:prstGeom prst="rect">
                      <a:avLst/>
                    </a:prstGeom>
                    <a:noFill/>
                    <a:ln w="9525">
                      <a:noFill/>
                      <a:miter lim="800000"/>
                      <a:headEnd/>
                      <a:tailEnd/>
                    </a:ln>
                  </pic:spPr>
                </pic:pic>
              </a:graphicData>
            </a:graphic>
          </wp:inline>
        </w:drawing>
      </w:r>
    </w:p>
    <w:p w:rsidR="0076629D" w:rsidRPr="004826DC" w:rsidRDefault="0076629D" w:rsidP="0076629D">
      <w:pPr>
        <w:rPr>
          <w:rFonts w:ascii="Calibri" w:hAnsi="Calibri"/>
        </w:rPr>
      </w:pPr>
      <w:r w:rsidRPr="004826DC">
        <w:rPr>
          <w:rFonts w:ascii="Calibri" w:hAnsi="Calibri"/>
        </w:rPr>
        <w:br w:type="page"/>
      </w:r>
    </w:p>
    <w:p w:rsidR="0076629D" w:rsidRPr="004826DC" w:rsidRDefault="0076629D" w:rsidP="0076629D">
      <w:pPr>
        <w:rPr>
          <w:rFonts w:ascii="Calibri" w:hAnsi="Calibri"/>
        </w:rPr>
      </w:pPr>
      <w:r w:rsidRPr="004826DC">
        <w:rPr>
          <w:rFonts w:ascii="Calibri" w:hAnsi="Calibri" w:cs="Helvetica-Bold"/>
          <w:b/>
          <w:bCs/>
          <w:sz w:val="19"/>
          <w:szCs w:val="19"/>
        </w:rPr>
        <w:lastRenderedPageBreak/>
        <w:t xml:space="preserve">EPC (exibição de linha): Realizar </w:t>
      </w:r>
      <w:r w:rsidR="004F7A4B" w:rsidRPr="004826DC">
        <w:rPr>
          <w:rFonts w:ascii="Calibri" w:hAnsi="Calibri" w:cs="Helvetica-Bold"/>
          <w:b/>
          <w:bCs/>
          <w:sz w:val="19"/>
          <w:szCs w:val="19"/>
        </w:rPr>
        <w:t>Testes</w:t>
      </w:r>
      <w:r w:rsidR="004F7A4B" w:rsidRPr="004826DC">
        <w:rPr>
          <w:rFonts w:ascii="Calibri" w:hAnsi="Calibri"/>
          <w:noProof/>
        </w:rPr>
        <w:t xml:space="preserve"> </w:t>
      </w:r>
      <w:r w:rsidR="0061608D" w:rsidRPr="004826DC">
        <w:rPr>
          <w:rFonts w:ascii="Calibri" w:hAnsi="Calibri"/>
          <w:noProof/>
        </w:rPr>
        <w:drawing>
          <wp:inline distT="0" distB="0" distL="0" distR="0">
            <wp:extent cx="9247505" cy="4587875"/>
            <wp:effectExtent l="19050" t="0" r="0" b="0"/>
            <wp:docPr id="53" name="Imagem 25" descr="\\_sarq_prod\Unidades\SEINF\DISOL-1\Projeto Fábrica Software\Produtos\Contrataçao_FSW_TR_ANEXOIIv1_ajustes_assig\ANEXO II-D-Fluxo da OS de Testes\ANEXO II-D-Fluxo da OS de Testes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5" descr="\\_sarq_prod\Unidades\SEINF\DISOL-1\Projeto Fábrica Software\Produtos\Contrataçao_FSW_TR_ANEXOIIv1_ajustes_assig\ANEXO II-D-Fluxo da OS de Testes\ANEXO II-D-Fluxo da OS de Testes (6).png"/>
                    <pic:cNvPicPr>
                      <a:picLocks noChangeAspect="1" noChangeArrowheads="1"/>
                    </pic:cNvPicPr>
                  </pic:nvPicPr>
                  <pic:blipFill>
                    <a:blip r:embed="rId61" cstate="print"/>
                    <a:srcRect/>
                    <a:stretch>
                      <a:fillRect/>
                    </a:stretch>
                  </pic:blipFill>
                  <pic:spPr bwMode="auto">
                    <a:xfrm>
                      <a:off x="0" y="0"/>
                      <a:ext cx="9247505" cy="4587875"/>
                    </a:xfrm>
                    <a:prstGeom prst="rect">
                      <a:avLst/>
                    </a:prstGeom>
                    <a:noFill/>
                    <a:ln w="9525">
                      <a:noFill/>
                      <a:miter lim="800000"/>
                      <a:headEnd/>
                      <a:tailEnd/>
                    </a:ln>
                  </pic:spPr>
                </pic:pic>
              </a:graphicData>
            </a:graphic>
          </wp:inline>
        </w:drawing>
      </w:r>
    </w:p>
    <w:p w:rsidR="0076629D" w:rsidRPr="004826DC" w:rsidRDefault="0076629D" w:rsidP="0076629D">
      <w:pPr>
        <w:rPr>
          <w:rFonts w:ascii="Calibri" w:hAnsi="Calibri"/>
        </w:rPr>
      </w:pPr>
      <w:r w:rsidRPr="004826DC">
        <w:rPr>
          <w:rFonts w:ascii="Calibri" w:hAnsi="Calibri"/>
        </w:rPr>
        <w:br w:type="page"/>
      </w:r>
      <w:r w:rsidRPr="004826DC">
        <w:rPr>
          <w:rFonts w:ascii="Calibri" w:hAnsi="Calibri" w:cs="Helvetica-Bold"/>
          <w:b/>
          <w:bCs/>
          <w:sz w:val="19"/>
          <w:szCs w:val="19"/>
        </w:rPr>
        <w:lastRenderedPageBreak/>
        <w:t xml:space="preserve">EPC (exibição de linha): Controle de Mudanças em </w:t>
      </w:r>
      <w:r w:rsidR="004F7A4B" w:rsidRPr="004826DC">
        <w:rPr>
          <w:rFonts w:ascii="Calibri" w:hAnsi="Calibri" w:cs="Helvetica-Bold"/>
          <w:b/>
          <w:bCs/>
          <w:sz w:val="19"/>
          <w:szCs w:val="19"/>
        </w:rPr>
        <w:t>OS</w:t>
      </w:r>
      <w:r w:rsidR="004F7A4B" w:rsidRPr="004826DC">
        <w:rPr>
          <w:rFonts w:ascii="Calibri" w:hAnsi="Calibri"/>
          <w:noProof/>
        </w:rPr>
        <w:t xml:space="preserve"> </w:t>
      </w:r>
      <w:r w:rsidR="0061608D" w:rsidRPr="004826DC">
        <w:rPr>
          <w:rFonts w:ascii="Calibri" w:hAnsi="Calibri"/>
          <w:noProof/>
        </w:rPr>
        <w:drawing>
          <wp:inline distT="0" distB="0" distL="0" distR="0">
            <wp:extent cx="7983220" cy="5542280"/>
            <wp:effectExtent l="19050" t="0" r="0" b="0"/>
            <wp:docPr id="54" name="Imagem 26" descr="\\_sarq_prod\Unidades\SEINF\DISOL-1\Projeto Fábrica Software\Produtos\Contrataçao_FSW_TR_ANEXOIIv1_ajustes_assig\ANEXO II-D-Fluxo da OS de Testes\ANEXO II-D-Fluxo da OS de Testes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6" descr="\\_sarq_prod\Unidades\SEINF\DISOL-1\Projeto Fábrica Software\Produtos\Contrataçao_FSW_TR_ANEXOIIv1_ajustes_assig\ANEXO II-D-Fluxo da OS de Testes\ANEXO II-D-Fluxo da OS de Testes (7).png"/>
                    <pic:cNvPicPr>
                      <a:picLocks noChangeAspect="1" noChangeArrowheads="1"/>
                    </pic:cNvPicPr>
                  </pic:nvPicPr>
                  <pic:blipFill>
                    <a:blip r:embed="rId62" cstate="print"/>
                    <a:srcRect/>
                    <a:stretch>
                      <a:fillRect/>
                    </a:stretch>
                  </pic:blipFill>
                  <pic:spPr bwMode="auto">
                    <a:xfrm>
                      <a:off x="0" y="0"/>
                      <a:ext cx="7983220" cy="5542280"/>
                    </a:xfrm>
                    <a:prstGeom prst="rect">
                      <a:avLst/>
                    </a:prstGeom>
                    <a:noFill/>
                    <a:ln w="9525">
                      <a:noFill/>
                      <a:miter lim="800000"/>
                      <a:headEnd/>
                      <a:tailEnd/>
                    </a:ln>
                  </pic:spPr>
                </pic:pic>
              </a:graphicData>
            </a:graphic>
          </wp:inline>
        </w:drawing>
      </w:r>
    </w:p>
    <w:p w:rsidR="004647ED" w:rsidRPr="004826DC" w:rsidRDefault="0076629D" w:rsidP="0076629D">
      <w:pPr>
        <w:rPr>
          <w:rFonts w:ascii="Calibri" w:hAnsi="Calibri"/>
          <w:noProof/>
        </w:rPr>
      </w:pPr>
      <w:r w:rsidRPr="004826DC">
        <w:rPr>
          <w:rFonts w:ascii="Calibri" w:hAnsi="Calibri" w:cs="Helvetica-Bold"/>
          <w:b/>
          <w:bCs/>
          <w:sz w:val="19"/>
          <w:szCs w:val="19"/>
        </w:rPr>
        <w:lastRenderedPageBreak/>
        <w:t xml:space="preserve">EPC (exibição de linha): Processo de Encerramento de </w:t>
      </w:r>
      <w:r w:rsidR="004F7A4B" w:rsidRPr="004826DC">
        <w:rPr>
          <w:rFonts w:ascii="Calibri" w:hAnsi="Calibri" w:cs="Helvetica-Bold"/>
          <w:b/>
          <w:bCs/>
          <w:sz w:val="19"/>
          <w:szCs w:val="19"/>
        </w:rPr>
        <w:t>OS</w:t>
      </w:r>
      <w:r w:rsidR="004F7A4B" w:rsidRPr="004826DC">
        <w:rPr>
          <w:rFonts w:ascii="Calibri" w:hAnsi="Calibri"/>
          <w:noProof/>
        </w:rPr>
        <w:t xml:space="preserve"> </w:t>
      </w:r>
    </w:p>
    <w:p w:rsidR="0076629D" w:rsidRPr="004826DC" w:rsidRDefault="0061608D" w:rsidP="0076629D">
      <w:pPr>
        <w:rPr>
          <w:rFonts w:ascii="Calibri" w:hAnsi="Calibri"/>
        </w:rPr>
      </w:pPr>
      <w:r w:rsidRPr="004826DC">
        <w:rPr>
          <w:rFonts w:ascii="Calibri" w:hAnsi="Calibri"/>
          <w:noProof/>
        </w:rPr>
        <w:drawing>
          <wp:inline distT="0" distB="0" distL="0" distR="0">
            <wp:extent cx="9239250" cy="1621790"/>
            <wp:effectExtent l="19050" t="0" r="0" b="0"/>
            <wp:docPr id="55" name="Imagem 28" descr="\\_sarq_prod\Unidades\SEINF\DISOL-1\Projeto Fábrica Software\Produtos\Contrataçao_FSW_TR_ANEXOIIv1_ajustes_assig\ANEXO II-D-Fluxo da OS de Testes\ANEXO II-D-Fluxo da OS de Testes (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8" descr="\\_sarq_prod\Unidades\SEINF\DISOL-1\Projeto Fábrica Software\Produtos\Contrataçao_FSW_TR_ANEXOIIv1_ajustes_assig\ANEXO II-D-Fluxo da OS de Testes\ANEXO II-D-Fluxo da OS de Testes (8).png"/>
                    <pic:cNvPicPr>
                      <a:picLocks noChangeAspect="1" noChangeArrowheads="1"/>
                    </pic:cNvPicPr>
                  </pic:nvPicPr>
                  <pic:blipFill>
                    <a:blip r:embed="rId63" cstate="print"/>
                    <a:srcRect/>
                    <a:stretch>
                      <a:fillRect/>
                    </a:stretch>
                  </pic:blipFill>
                  <pic:spPr bwMode="auto">
                    <a:xfrm>
                      <a:off x="0" y="0"/>
                      <a:ext cx="9239250" cy="1621790"/>
                    </a:xfrm>
                    <a:prstGeom prst="rect">
                      <a:avLst/>
                    </a:prstGeom>
                    <a:noFill/>
                    <a:ln w="9525">
                      <a:noFill/>
                      <a:miter lim="800000"/>
                      <a:headEnd/>
                      <a:tailEnd/>
                    </a:ln>
                  </pic:spPr>
                </pic:pic>
              </a:graphicData>
            </a:graphic>
          </wp:inline>
        </w:drawing>
      </w:r>
    </w:p>
    <w:p w:rsidR="0076629D" w:rsidRPr="004826DC" w:rsidRDefault="0076629D" w:rsidP="0076629D">
      <w:pPr>
        <w:rPr>
          <w:rFonts w:ascii="Calibri" w:hAnsi="Calibri"/>
        </w:rPr>
      </w:pPr>
    </w:p>
    <w:p w:rsidR="0076629D" w:rsidRPr="004826DC" w:rsidRDefault="0076629D" w:rsidP="0076629D">
      <w:pPr>
        <w:rPr>
          <w:rFonts w:ascii="Calibri" w:hAnsi="Calibri"/>
        </w:rPr>
        <w:sectPr w:rsidR="0076629D" w:rsidRPr="004826DC" w:rsidSect="0076629D">
          <w:headerReference w:type="default" r:id="rId64"/>
          <w:pgSz w:w="16838" w:h="11906" w:orient="landscape"/>
          <w:pgMar w:top="1128" w:right="1418" w:bottom="991" w:left="851" w:header="709" w:footer="709" w:gutter="0"/>
          <w:cols w:space="708"/>
          <w:docGrid w:linePitch="360"/>
        </w:sectPr>
      </w:pPr>
    </w:p>
    <w:p w:rsidR="004F7A4B" w:rsidRPr="004826DC" w:rsidRDefault="004F7A4B" w:rsidP="004F7A4B">
      <w:pPr>
        <w:jc w:val="center"/>
        <w:rPr>
          <w:rFonts w:ascii="Calibri" w:hAnsi="Calibri" w:cs="Helvetica-Bold"/>
          <w:b/>
          <w:bCs/>
          <w:sz w:val="24"/>
          <w:szCs w:val="24"/>
        </w:rPr>
      </w:pPr>
      <w:r w:rsidRPr="004826DC">
        <w:rPr>
          <w:rFonts w:ascii="Calibri" w:hAnsi="Calibri" w:cs="Helvetica-Bold"/>
          <w:b/>
          <w:bCs/>
          <w:sz w:val="24"/>
          <w:szCs w:val="24"/>
        </w:rPr>
        <w:lastRenderedPageBreak/>
        <w:t xml:space="preserve">ANEXO II-E- </w:t>
      </w:r>
      <w:r w:rsidR="00DA0665" w:rsidRPr="004826DC">
        <w:rPr>
          <w:rFonts w:ascii="Calibri" w:hAnsi="Calibri" w:cs="Helvetica-Bold"/>
          <w:b/>
          <w:bCs/>
          <w:sz w:val="24"/>
          <w:szCs w:val="24"/>
        </w:rPr>
        <w:t>FLUXO DA OS DE PREPARAÇÃO DE AMBIENTE DE TREINAMENTO</w:t>
      </w:r>
    </w:p>
    <w:p w:rsidR="004F7A4B" w:rsidRPr="004826DC" w:rsidRDefault="004F7A4B" w:rsidP="0076629D">
      <w:pPr>
        <w:rPr>
          <w:rFonts w:ascii="Calibri" w:hAnsi="Calibri" w:cs="Helvetica-Bold"/>
          <w:b/>
          <w:bCs/>
          <w:sz w:val="19"/>
          <w:szCs w:val="19"/>
        </w:rPr>
      </w:pPr>
    </w:p>
    <w:p w:rsidR="0076629D" w:rsidRPr="004826DC" w:rsidRDefault="0076629D" w:rsidP="0076629D">
      <w:pPr>
        <w:rPr>
          <w:rFonts w:ascii="Calibri" w:hAnsi="Calibri"/>
        </w:rPr>
      </w:pPr>
      <w:r w:rsidRPr="004826DC">
        <w:rPr>
          <w:rFonts w:ascii="Calibri" w:hAnsi="Calibri" w:cs="Helvetica-Bold"/>
          <w:b/>
          <w:bCs/>
          <w:sz w:val="19"/>
          <w:szCs w:val="19"/>
        </w:rPr>
        <w:t>Diagrama de cadeia de valores agregados: Preparação de Ambiente de</w:t>
      </w:r>
      <w:r w:rsidR="004647ED" w:rsidRPr="004826DC">
        <w:rPr>
          <w:rFonts w:ascii="Calibri" w:hAnsi="Calibri" w:cs="Helvetica-Bold"/>
          <w:b/>
          <w:bCs/>
          <w:sz w:val="19"/>
          <w:szCs w:val="19"/>
        </w:rPr>
        <w:t xml:space="preserve"> Treinamento</w:t>
      </w:r>
      <w:r w:rsidRPr="004826DC">
        <w:rPr>
          <w:rFonts w:ascii="Calibri" w:hAnsi="Calibri" w:cs="Helvetica-Bold"/>
          <w:b/>
          <w:bCs/>
          <w:sz w:val="19"/>
          <w:szCs w:val="19"/>
        </w:rPr>
        <w:t xml:space="preserve"> </w:t>
      </w:r>
      <w:r w:rsidR="0061608D" w:rsidRPr="004826DC">
        <w:rPr>
          <w:rFonts w:ascii="Calibri" w:hAnsi="Calibri"/>
          <w:noProof/>
        </w:rPr>
        <w:drawing>
          <wp:inline distT="0" distB="0" distL="0" distR="0">
            <wp:extent cx="9239250" cy="4563745"/>
            <wp:effectExtent l="19050" t="0" r="0" b="0"/>
            <wp:docPr id="56" name="Imagem 29" descr="\\_sarq_prod\Unidades\SEINF\DISOL-1\Projeto Fábrica Software\Produtos\Contrataçao_FSW_TR_ANEXOIIv1_ajustes_assig\ANEXO II-E-Fluxo da OS de Preparação de Ambiente de Treinamento\ANEXO II-E-fluxo da OS de Preparação de Ambiente de Treinamen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9" descr="\\_sarq_prod\Unidades\SEINF\DISOL-1\Projeto Fábrica Software\Produtos\Contrataçao_FSW_TR_ANEXOIIv1_ajustes_assig\ANEXO II-E-Fluxo da OS de Preparação de Ambiente de Treinamento\ANEXO II-E-fluxo da OS de Preparação de Ambiente de Treinamento.png"/>
                    <pic:cNvPicPr>
                      <a:picLocks noChangeAspect="1" noChangeArrowheads="1"/>
                    </pic:cNvPicPr>
                  </pic:nvPicPr>
                  <pic:blipFill>
                    <a:blip r:embed="rId65" cstate="print"/>
                    <a:srcRect/>
                    <a:stretch>
                      <a:fillRect/>
                    </a:stretch>
                  </pic:blipFill>
                  <pic:spPr bwMode="auto">
                    <a:xfrm>
                      <a:off x="0" y="0"/>
                      <a:ext cx="9239250" cy="4563745"/>
                    </a:xfrm>
                    <a:prstGeom prst="rect">
                      <a:avLst/>
                    </a:prstGeom>
                    <a:noFill/>
                    <a:ln w="9525">
                      <a:noFill/>
                      <a:miter lim="800000"/>
                      <a:headEnd/>
                      <a:tailEnd/>
                    </a:ln>
                  </pic:spPr>
                </pic:pic>
              </a:graphicData>
            </a:graphic>
          </wp:inline>
        </w:drawing>
      </w:r>
    </w:p>
    <w:p w:rsidR="0076629D" w:rsidRPr="004826DC" w:rsidRDefault="0076629D" w:rsidP="0076629D">
      <w:pPr>
        <w:rPr>
          <w:rFonts w:ascii="Calibri" w:hAnsi="Calibri"/>
        </w:rPr>
      </w:pPr>
      <w:r w:rsidRPr="004826DC">
        <w:rPr>
          <w:rFonts w:ascii="Calibri" w:hAnsi="Calibri"/>
        </w:rPr>
        <w:br w:type="page"/>
      </w:r>
    </w:p>
    <w:p w:rsidR="0076629D" w:rsidRPr="004826DC" w:rsidRDefault="0076629D" w:rsidP="0076629D">
      <w:pPr>
        <w:rPr>
          <w:rFonts w:ascii="Calibri" w:hAnsi="Calibri"/>
        </w:rPr>
      </w:pPr>
      <w:r w:rsidRPr="004826DC">
        <w:rPr>
          <w:rFonts w:ascii="Calibri" w:hAnsi="Calibri" w:cs="Helvetica-Bold"/>
          <w:b/>
          <w:bCs/>
          <w:sz w:val="19"/>
          <w:szCs w:val="19"/>
        </w:rPr>
        <w:lastRenderedPageBreak/>
        <w:t xml:space="preserve">EPC (exibição de linha): </w:t>
      </w:r>
      <w:r w:rsidR="004F7A4B" w:rsidRPr="004826DC">
        <w:rPr>
          <w:rFonts w:ascii="Calibri" w:hAnsi="Calibri" w:cs="Helvetica-Bold"/>
          <w:b/>
          <w:bCs/>
          <w:sz w:val="19"/>
          <w:szCs w:val="19"/>
        </w:rPr>
        <w:t>Iniciação</w:t>
      </w:r>
      <w:r w:rsidR="004F7A4B" w:rsidRPr="004826DC">
        <w:rPr>
          <w:rFonts w:ascii="Calibri" w:hAnsi="Calibri"/>
          <w:noProof/>
        </w:rPr>
        <w:t xml:space="preserve"> </w:t>
      </w:r>
      <w:r w:rsidR="0061608D" w:rsidRPr="004826DC">
        <w:rPr>
          <w:rFonts w:ascii="Calibri" w:hAnsi="Calibri"/>
          <w:noProof/>
        </w:rPr>
        <w:drawing>
          <wp:inline distT="0" distB="0" distL="0" distR="0">
            <wp:extent cx="9239250" cy="4460875"/>
            <wp:effectExtent l="19050" t="0" r="0" b="0"/>
            <wp:docPr id="57" name="Imagem 30" descr="\\_sarq_prod\Unidades\SEINF\DISOL-1\Projeto Fábrica Software\Produtos\Contrataçao_FSW_TR_ANEXOIIv1_ajustes_assig\ANEXO II-E-Fluxo da OS de Preparação de Ambiente de Treinamento\ANEXO II-E-fluxo da OS de Preparação de Ambiente de Treinamento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0" descr="\\_sarq_prod\Unidades\SEINF\DISOL-1\Projeto Fábrica Software\Produtos\Contrataçao_FSW_TR_ANEXOIIv1_ajustes_assig\ANEXO II-E-Fluxo da OS de Preparação de Ambiente de Treinamento\ANEXO II-E-fluxo da OS de Preparação de Ambiente de Treinamento (2).png"/>
                    <pic:cNvPicPr>
                      <a:picLocks noChangeAspect="1" noChangeArrowheads="1"/>
                    </pic:cNvPicPr>
                  </pic:nvPicPr>
                  <pic:blipFill>
                    <a:blip r:embed="rId66" cstate="print"/>
                    <a:srcRect/>
                    <a:stretch>
                      <a:fillRect/>
                    </a:stretch>
                  </pic:blipFill>
                  <pic:spPr bwMode="auto">
                    <a:xfrm>
                      <a:off x="0" y="0"/>
                      <a:ext cx="9239250" cy="4460875"/>
                    </a:xfrm>
                    <a:prstGeom prst="rect">
                      <a:avLst/>
                    </a:prstGeom>
                    <a:noFill/>
                    <a:ln w="9525">
                      <a:noFill/>
                      <a:miter lim="800000"/>
                      <a:headEnd/>
                      <a:tailEnd/>
                    </a:ln>
                  </pic:spPr>
                </pic:pic>
              </a:graphicData>
            </a:graphic>
          </wp:inline>
        </w:drawing>
      </w:r>
    </w:p>
    <w:p w:rsidR="0076629D" w:rsidRPr="004826DC" w:rsidRDefault="0076629D" w:rsidP="0076629D">
      <w:pPr>
        <w:rPr>
          <w:rFonts w:ascii="Calibri" w:hAnsi="Calibri"/>
        </w:rPr>
      </w:pPr>
      <w:r w:rsidRPr="004826DC">
        <w:rPr>
          <w:rFonts w:ascii="Calibri" w:hAnsi="Calibri"/>
        </w:rPr>
        <w:br w:type="page"/>
      </w:r>
    </w:p>
    <w:p w:rsidR="0076629D" w:rsidRPr="004826DC" w:rsidRDefault="0076629D" w:rsidP="0076629D">
      <w:pPr>
        <w:rPr>
          <w:rFonts w:ascii="Calibri" w:hAnsi="Calibri"/>
        </w:rPr>
      </w:pPr>
      <w:r w:rsidRPr="004826DC">
        <w:rPr>
          <w:rFonts w:ascii="Calibri" w:hAnsi="Calibri" w:cs="Helvetica-Bold"/>
          <w:b/>
          <w:bCs/>
          <w:sz w:val="19"/>
          <w:szCs w:val="19"/>
        </w:rPr>
        <w:lastRenderedPageBreak/>
        <w:t xml:space="preserve">EPC (exibição de linha): Processo de Planejamento de </w:t>
      </w:r>
      <w:r w:rsidR="004F7A4B" w:rsidRPr="004826DC">
        <w:rPr>
          <w:rFonts w:ascii="Calibri" w:hAnsi="Calibri" w:cs="Helvetica-Bold"/>
          <w:b/>
          <w:bCs/>
          <w:sz w:val="19"/>
          <w:szCs w:val="19"/>
        </w:rPr>
        <w:t>OS</w:t>
      </w:r>
      <w:r w:rsidR="004F7A4B" w:rsidRPr="004826DC">
        <w:rPr>
          <w:rFonts w:ascii="Calibri" w:hAnsi="Calibri"/>
          <w:noProof/>
        </w:rPr>
        <w:t xml:space="preserve"> </w:t>
      </w:r>
      <w:r w:rsidR="0061608D" w:rsidRPr="004826DC">
        <w:rPr>
          <w:rFonts w:ascii="Calibri" w:hAnsi="Calibri"/>
          <w:noProof/>
        </w:rPr>
        <w:drawing>
          <wp:inline distT="0" distB="0" distL="0" distR="0">
            <wp:extent cx="9247505" cy="4134485"/>
            <wp:effectExtent l="19050" t="0" r="0" b="0"/>
            <wp:docPr id="58" name="Imagem 31" descr="\\_sarq_prod\Unidades\SEINF\DISOL-1\Projeto Fábrica Software\Produtos\Contrataçao_FSW_TR_ANEXOIIv1_ajustes_assig\ANEXO II-E-Fluxo da OS de Preparação de Ambiente de Treinamento\ANEXO II-E-fluxo da OS de Preparação de Ambiente de Treinamento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1" descr="\\_sarq_prod\Unidades\SEINF\DISOL-1\Projeto Fábrica Software\Produtos\Contrataçao_FSW_TR_ANEXOIIv1_ajustes_assig\ANEXO II-E-Fluxo da OS de Preparação de Ambiente de Treinamento\ANEXO II-E-fluxo da OS de Preparação de Ambiente de Treinamento (3).png"/>
                    <pic:cNvPicPr>
                      <a:picLocks noChangeAspect="1" noChangeArrowheads="1"/>
                    </pic:cNvPicPr>
                  </pic:nvPicPr>
                  <pic:blipFill>
                    <a:blip r:embed="rId67" cstate="print"/>
                    <a:srcRect/>
                    <a:stretch>
                      <a:fillRect/>
                    </a:stretch>
                  </pic:blipFill>
                  <pic:spPr bwMode="auto">
                    <a:xfrm>
                      <a:off x="0" y="0"/>
                      <a:ext cx="9247505" cy="4134485"/>
                    </a:xfrm>
                    <a:prstGeom prst="rect">
                      <a:avLst/>
                    </a:prstGeom>
                    <a:noFill/>
                    <a:ln w="9525">
                      <a:noFill/>
                      <a:miter lim="800000"/>
                      <a:headEnd/>
                      <a:tailEnd/>
                    </a:ln>
                  </pic:spPr>
                </pic:pic>
              </a:graphicData>
            </a:graphic>
          </wp:inline>
        </w:drawing>
      </w:r>
    </w:p>
    <w:p w:rsidR="0076629D" w:rsidRPr="004826DC" w:rsidRDefault="0076629D" w:rsidP="0076629D">
      <w:pPr>
        <w:rPr>
          <w:rFonts w:ascii="Calibri" w:hAnsi="Calibri"/>
        </w:rPr>
      </w:pPr>
      <w:r w:rsidRPr="004826DC">
        <w:rPr>
          <w:rFonts w:ascii="Calibri" w:hAnsi="Calibri"/>
        </w:rPr>
        <w:br w:type="page"/>
      </w:r>
    </w:p>
    <w:p w:rsidR="0076629D" w:rsidRPr="004826DC" w:rsidRDefault="0076629D" w:rsidP="0076629D">
      <w:pPr>
        <w:rPr>
          <w:rFonts w:ascii="Calibri" w:hAnsi="Calibri"/>
        </w:rPr>
      </w:pPr>
      <w:r w:rsidRPr="004826DC">
        <w:rPr>
          <w:rFonts w:ascii="Calibri" w:hAnsi="Calibri" w:cs="Helvetica-Bold"/>
          <w:b/>
          <w:bCs/>
          <w:sz w:val="19"/>
          <w:szCs w:val="19"/>
        </w:rPr>
        <w:lastRenderedPageBreak/>
        <w:t xml:space="preserve">EPC (exibição de linha): </w:t>
      </w:r>
      <w:r w:rsidR="004F7A4B" w:rsidRPr="004826DC">
        <w:rPr>
          <w:rFonts w:ascii="Calibri" w:hAnsi="Calibri" w:cs="Helvetica-Bold"/>
          <w:b/>
          <w:bCs/>
          <w:sz w:val="19"/>
          <w:szCs w:val="19"/>
        </w:rPr>
        <w:t>Execução</w:t>
      </w:r>
      <w:r w:rsidR="004F7A4B" w:rsidRPr="004826DC">
        <w:rPr>
          <w:rFonts w:ascii="Calibri" w:hAnsi="Calibri"/>
          <w:noProof/>
        </w:rPr>
        <w:t xml:space="preserve"> </w:t>
      </w:r>
      <w:r w:rsidR="0061608D" w:rsidRPr="004826DC">
        <w:rPr>
          <w:rFonts w:ascii="Calibri" w:hAnsi="Calibri"/>
          <w:noProof/>
        </w:rPr>
        <w:drawing>
          <wp:inline distT="0" distB="0" distL="0" distR="0">
            <wp:extent cx="9247505" cy="4603750"/>
            <wp:effectExtent l="19050" t="0" r="0" b="0"/>
            <wp:docPr id="59" name="Imagem 32" descr="\\_sarq_prod\Unidades\SEINF\DISOL-1\Projeto Fábrica Software\Produtos\Contrataçao_FSW_TR_ANEXOIIv1_ajustes_assig\ANEXO II-E-Fluxo da OS de Preparação de Ambiente de Treinamento\ANEXO II-E-fluxo da OS de Preparação de Ambiente de Treinamento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2" descr="\\_sarq_prod\Unidades\SEINF\DISOL-1\Projeto Fábrica Software\Produtos\Contrataçao_FSW_TR_ANEXOIIv1_ajustes_assig\ANEXO II-E-Fluxo da OS de Preparação de Ambiente de Treinamento\ANEXO II-E-fluxo da OS de Preparação de Ambiente de Treinamento (4).png"/>
                    <pic:cNvPicPr>
                      <a:picLocks noChangeAspect="1" noChangeArrowheads="1"/>
                    </pic:cNvPicPr>
                  </pic:nvPicPr>
                  <pic:blipFill>
                    <a:blip r:embed="rId68" cstate="print"/>
                    <a:srcRect/>
                    <a:stretch>
                      <a:fillRect/>
                    </a:stretch>
                  </pic:blipFill>
                  <pic:spPr bwMode="auto">
                    <a:xfrm>
                      <a:off x="0" y="0"/>
                      <a:ext cx="9247505" cy="4603750"/>
                    </a:xfrm>
                    <a:prstGeom prst="rect">
                      <a:avLst/>
                    </a:prstGeom>
                    <a:noFill/>
                    <a:ln w="9525">
                      <a:noFill/>
                      <a:miter lim="800000"/>
                      <a:headEnd/>
                      <a:tailEnd/>
                    </a:ln>
                  </pic:spPr>
                </pic:pic>
              </a:graphicData>
            </a:graphic>
          </wp:inline>
        </w:drawing>
      </w:r>
    </w:p>
    <w:p w:rsidR="0076629D" w:rsidRPr="004826DC" w:rsidRDefault="0076629D" w:rsidP="0076629D">
      <w:pPr>
        <w:rPr>
          <w:rFonts w:ascii="Calibri" w:hAnsi="Calibri"/>
        </w:rPr>
      </w:pPr>
    </w:p>
    <w:p w:rsidR="0076629D" w:rsidRPr="004826DC" w:rsidRDefault="0076629D" w:rsidP="0076629D">
      <w:pPr>
        <w:rPr>
          <w:rFonts w:ascii="Calibri" w:hAnsi="Calibri" w:cs="Helvetica-Bold"/>
          <w:b/>
          <w:bCs/>
          <w:sz w:val="19"/>
          <w:szCs w:val="19"/>
        </w:rPr>
      </w:pPr>
      <w:r w:rsidRPr="004826DC">
        <w:rPr>
          <w:rFonts w:ascii="Calibri" w:hAnsi="Calibri"/>
        </w:rPr>
        <w:br w:type="page"/>
      </w:r>
      <w:r w:rsidRPr="004826DC">
        <w:rPr>
          <w:rFonts w:ascii="Calibri" w:hAnsi="Calibri" w:cs="Helvetica-Bold"/>
          <w:b/>
          <w:bCs/>
          <w:sz w:val="19"/>
          <w:szCs w:val="19"/>
        </w:rPr>
        <w:lastRenderedPageBreak/>
        <w:t xml:space="preserve">EPC (exibição de linha): Controle de Mudanças em </w:t>
      </w:r>
      <w:r w:rsidR="004F7A4B" w:rsidRPr="004826DC">
        <w:rPr>
          <w:rFonts w:ascii="Calibri" w:hAnsi="Calibri" w:cs="Helvetica-Bold"/>
          <w:b/>
          <w:bCs/>
          <w:sz w:val="19"/>
          <w:szCs w:val="19"/>
        </w:rPr>
        <w:t>OS</w:t>
      </w:r>
      <w:r w:rsidR="004F7A4B" w:rsidRPr="004826DC">
        <w:rPr>
          <w:rFonts w:ascii="Calibri" w:hAnsi="Calibri"/>
          <w:noProof/>
        </w:rPr>
        <w:t xml:space="preserve"> </w:t>
      </w:r>
      <w:r w:rsidR="0061608D" w:rsidRPr="004826DC">
        <w:rPr>
          <w:rFonts w:ascii="Calibri" w:hAnsi="Calibri"/>
          <w:noProof/>
        </w:rPr>
        <w:drawing>
          <wp:inline distT="0" distB="0" distL="0" distR="0">
            <wp:extent cx="8046720" cy="5549900"/>
            <wp:effectExtent l="19050" t="0" r="0" b="0"/>
            <wp:docPr id="60" name="Imagem 33" descr="\\_sarq_prod\Unidades\SEINF\DISOL-1\Projeto Fábrica Software\Produtos\Contrataçao_FSW_TR_ANEXOIIv1_ajustes_assig\ANEXO II-E-Fluxo da OS de Preparação de Ambiente de Treinamento\ANEXO II-E-fluxo da OS de Preparação de Ambiente de Treinamento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3" descr="\\_sarq_prod\Unidades\SEINF\DISOL-1\Projeto Fábrica Software\Produtos\Contrataçao_FSW_TR_ANEXOIIv1_ajustes_assig\ANEXO II-E-Fluxo da OS de Preparação de Ambiente de Treinamento\ANEXO II-E-fluxo da OS de Preparação de Ambiente de Treinamento (5).png"/>
                    <pic:cNvPicPr>
                      <a:picLocks noChangeAspect="1" noChangeArrowheads="1"/>
                    </pic:cNvPicPr>
                  </pic:nvPicPr>
                  <pic:blipFill>
                    <a:blip r:embed="rId69" cstate="print"/>
                    <a:srcRect/>
                    <a:stretch>
                      <a:fillRect/>
                    </a:stretch>
                  </pic:blipFill>
                  <pic:spPr bwMode="auto">
                    <a:xfrm>
                      <a:off x="0" y="0"/>
                      <a:ext cx="8046720" cy="5549900"/>
                    </a:xfrm>
                    <a:prstGeom prst="rect">
                      <a:avLst/>
                    </a:prstGeom>
                    <a:noFill/>
                    <a:ln w="9525">
                      <a:noFill/>
                      <a:miter lim="800000"/>
                      <a:headEnd/>
                      <a:tailEnd/>
                    </a:ln>
                  </pic:spPr>
                </pic:pic>
              </a:graphicData>
            </a:graphic>
          </wp:inline>
        </w:drawing>
      </w:r>
    </w:p>
    <w:p w:rsidR="0076629D" w:rsidRPr="004826DC" w:rsidRDefault="0076629D" w:rsidP="0076629D">
      <w:pPr>
        <w:rPr>
          <w:rFonts w:ascii="Calibri" w:hAnsi="Calibri"/>
        </w:rPr>
      </w:pPr>
      <w:r w:rsidRPr="004826DC">
        <w:rPr>
          <w:rFonts w:ascii="Calibri" w:hAnsi="Calibri" w:cs="Helvetica-Bold"/>
          <w:b/>
          <w:bCs/>
          <w:sz w:val="19"/>
          <w:szCs w:val="19"/>
        </w:rPr>
        <w:lastRenderedPageBreak/>
        <w:t xml:space="preserve">EPC (exibição de linha): Processo de Encerramento de </w:t>
      </w:r>
      <w:r w:rsidR="004F7A4B" w:rsidRPr="004826DC">
        <w:rPr>
          <w:rFonts w:ascii="Calibri" w:hAnsi="Calibri" w:cs="Helvetica-Bold"/>
          <w:b/>
          <w:bCs/>
          <w:sz w:val="19"/>
          <w:szCs w:val="19"/>
        </w:rPr>
        <w:t>OS</w:t>
      </w:r>
      <w:r w:rsidR="004F7A4B" w:rsidRPr="004826DC">
        <w:rPr>
          <w:rFonts w:ascii="Calibri" w:hAnsi="Calibri"/>
          <w:noProof/>
        </w:rPr>
        <w:t xml:space="preserve"> </w:t>
      </w:r>
      <w:r w:rsidR="0061608D" w:rsidRPr="004826DC">
        <w:rPr>
          <w:rFonts w:ascii="Calibri" w:hAnsi="Calibri"/>
          <w:noProof/>
        </w:rPr>
        <w:drawing>
          <wp:inline distT="0" distB="0" distL="0" distR="0">
            <wp:extent cx="9239250" cy="3474720"/>
            <wp:effectExtent l="19050" t="0" r="0" b="0"/>
            <wp:docPr id="61" name="Imagem 34" descr="\\_sarq_prod\Unidades\SEINF\DISOL-1\Projeto Fábrica Software\Produtos\Contrataçao_FSW_TR_ANEXOIIv1_ajustes_assig\ANEXO II-E-Fluxo da OS de Preparação de Ambiente de Treinamento\ANEXO II-E-fluxo da OS de Preparação de Ambiente de Treinamento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4" descr="\\_sarq_prod\Unidades\SEINF\DISOL-1\Projeto Fábrica Software\Produtos\Contrataçao_FSW_TR_ANEXOIIv1_ajustes_assig\ANEXO II-E-Fluxo da OS de Preparação de Ambiente de Treinamento\ANEXO II-E-fluxo da OS de Preparação de Ambiente de Treinamento (6).png"/>
                    <pic:cNvPicPr>
                      <a:picLocks noChangeAspect="1" noChangeArrowheads="1"/>
                    </pic:cNvPicPr>
                  </pic:nvPicPr>
                  <pic:blipFill>
                    <a:blip r:embed="rId70" cstate="print"/>
                    <a:srcRect/>
                    <a:stretch>
                      <a:fillRect/>
                    </a:stretch>
                  </pic:blipFill>
                  <pic:spPr bwMode="auto">
                    <a:xfrm>
                      <a:off x="0" y="0"/>
                      <a:ext cx="9239250" cy="3474720"/>
                    </a:xfrm>
                    <a:prstGeom prst="rect">
                      <a:avLst/>
                    </a:prstGeom>
                    <a:noFill/>
                    <a:ln w="9525">
                      <a:noFill/>
                      <a:miter lim="800000"/>
                      <a:headEnd/>
                      <a:tailEnd/>
                    </a:ln>
                  </pic:spPr>
                </pic:pic>
              </a:graphicData>
            </a:graphic>
          </wp:inline>
        </w:drawing>
      </w:r>
    </w:p>
    <w:p w:rsidR="0076629D" w:rsidRPr="004826DC" w:rsidRDefault="0076629D" w:rsidP="0076629D">
      <w:pPr>
        <w:rPr>
          <w:rFonts w:ascii="Calibri" w:hAnsi="Calibri"/>
        </w:rPr>
        <w:sectPr w:rsidR="0076629D" w:rsidRPr="004826DC" w:rsidSect="0076629D">
          <w:headerReference w:type="default" r:id="rId71"/>
          <w:pgSz w:w="16838" w:h="11906" w:orient="landscape"/>
          <w:pgMar w:top="1128" w:right="1418" w:bottom="991" w:left="851" w:header="709" w:footer="709" w:gutter="0"/>
          <w:cols w:space="708"/>
          <w:docGrid w:linePitch="360"/>
        </w:sectPr>
      </w:pPr>
    </w:p>
    <w:p w:rsidR="004647ED" w:rsidRPr="004826DC" w:rsidRDefault="004647ED" w:rsidP="004647ED">
      <w:pPr>
        <w:jc w:val="center"/>
        <w:rPr>
          <w:rFonts w:ascii="Calibri" w:hAnsi="Calibri" w:cs="Helvetica-Bold"/>
          <w:b/>
          <w:bCs/>
          <w:sz w:val="24"/>
          <w:szCs w:val="24"/>
        </w:rPr>
      </w:pPr>
      <w:r w:rsidRPr="004826DC">
        <w:rPr>
          <w:rFonts w:ascii="Calibri" w:hAnsi="Calibri" w:cs="Helvetica-Bold"/>
          <w:b/>
          <w:bCs/>
          <w:sz w:val="24"/>
          <w:szCs w:val="24"/>
        </w:rPr>
        <w:lastRenderedPageBreak/>
        <w:t xml:space="preserve">ANEXO II-F- </w:t>
      </w:r>
      <w:r w:rsidR="00DA0665" w:rsidRPr="004826DC">
        <w:rPr>
          <w:rFonts w:ascii="Calibri" w:hAnsi="Calibri" w:cs="Helvetica-Bold"/>
          <w:b/>
          <w:bCs/>
          <w:sz w:val="24"/>
          <w:szCs w:val="24"/>
        </w:rPr>
        <w:t>ACOMPANHAMENTO E GERENCIAMENTO DOS SERVIÇOS</w:t>
      </w:r>
    </w:p>
    <w:p w:rsidR="004647ED" w:rsidRPr="004826DC" w:rsidRDefault="004647ED" w:rsidP="004647ED">
      <w:pPr>
        <w:jc w:val="center"/>
        <w:rPr>
          <w:rFonts w:ascii="Calibri" w:hAnsi="Calibri" w:cs="Helvetica-Bold"/>
          <w:b/>
          <w:bCs/>
          <w:sz w:val="19"/>
          <w:szCs w:val="19"/>
        </w:rPr>
      </w:pPr>
    </w:p>
    <w:p w:rsidR="004647ED" w:rsidRPr="004826DC" w:rsidRDefault="0076629D" w:rsidP="0076629D">
      <w:pPr>
        <w:rPr>
          <w:rFonts w:ascii="Calibri" w:hAnsi="Calibri"/>
          <w:noProof/>
        </w:rPr>
      </w:pPr>
      <w:r w:rsidRPr="004826DC">
        <w:rPr>
          <w:rFonts w:ascii="Calibri" w:hAnsi="Calibri" w:cs="Helvetica-Bold"/>
          <w:b/>
          <w:bCs/>
          <w:sz w:val="19"/>
          <w:szCs w:val="19"/>
        </w:rPr>
        <w:t xml:space="preserve">Diagrama de cadeia de valores agregados: Acompanhamento e Gerenciamento dos </w:t>
      </w:r>
      <w:r w:rsidR="004647ED" w:rsidRPr="004826DC">
        <w:rPr>
          <w:rFonts w:ascii="Calibri" w:hAnsi="Calibri" w:cs="Helvetica-Bold"/>
          <w:b/>
          <w:bCs/>
          <w:sz w:val="19"/>
          <w:szCs w:val="19"/>
        </w:rPr>
        <w:t>Serviços</w:t>
      </w:r>
      <w:r w:rsidR="004647ED" w:rsidRPr="004826DC">
        <w:rPr>
          <w:rFonts w:ascii="Calibri" w:hAnsi="Calibri"/>
          <w:noProof/>
        </w:rPr>
        <w:t xml:space="preserve"> </w:t>
      </w:r>
    </w:p>
    <w:p w:rsidR="0076629D" w:rsidRPr="004826DC" w:rsidRDefault="0061608D" w:rsidP="0076629D">
      <w:pPr>
        <w:rPr>
          <w:rFonts w:ascii="Calibri" w:hAnsi="Calibri"/>
        </w:rPr>
      </w:pPr>
      <w:r w:rsidRPr="004826DC">
        <w:rPr>
          <w:rFonts w:ascii="Calibri" w:hAnsi="Calibri"/>
          <w:noProof/>
        </w:rPr>
        <w:drawing>
          <wp:inline distT="0" distB="0" distL="0" distR="0">
            <wp:extent cx="9247505" cy="4484370"/>
            <wp:effectExtent l="19050" t="0" r="0" b="0"/>
            <wp:docPr id="62" name="Imagem 35" descr="\\_sarq_prod\Unidades\SEINF\DISOL-1\Projeto Fábrica Software\Produtos\Contrataçao_FSW_TR_ANEXOIIv1_ajustes_assig\ANEXO II-F-Acompanhamento e Gerenciamento dos Serviços\ANEXO II-F-Acompanhamento e Gerenciamento dos Serviç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5" descr="\\_sarq_prod\Unidades\SEINF\DISOL-1\Projeto Fábrica Software\Produtos\Contrataçao_FSW_TR_ANEXOIIv1_ajustes_assig\ANEXO II-F-Acompanhamento e Gerenciamento dos Serviços\ANEXO II-F-Acompanhamento e Gerenciamento dos Serviços.png"/>
                    <pic:cNvPicPr>
                      <a:picLocks noChangeAspect="1" noChangeArrowheads="1"/>
                    </pic:cNvPicPr>
                  </pic:nvPicPr>
                  <pic:blipFill>
                    <a:blip r:embed="rId72" cstate="print"/>
                    <a:srcRect/>
                    <a:stretch>
                      <a:fillRect/>
                    </a:stretch>
                  </pic:blipFill>
                  <pic:spPr bwMode="auto">
                    <a:xfrm>
                      <a:off x="0" y="0"/>
                      <a:ext cx="9247505" cy="4484370"/>
                    </a:xfrm>
                    <a:prstGeom prst="rect">
                      <a:avLst/>
                    </a:prstGeom>
                    <a:noFill/>
                    <a:ln w="9525">
                      <a:noFill/>
                      <a:miter lim="800000"/>
                      <a:headEnd/>
                      <a:tailEnd/>
                    </a:ln>
                  </pic:spPr>
                </pic:pic>
              </a:graphicData>
            </a:graphic>
          </wp:inline>
        </w:drawing>
      </w:r>
    </w:p>
    <w:p w:rsidR="0076629D" w:rsidRPr="004826DC" w:rsidRDefault="0076629D" w:rsidP="0076629D">
      <w:pPr>
        <w:rPr>
          <w:rFonts w:ascii="Calibri" w:hAnsi="Calibri"/>
        </w:rPr>
      </w:pPr>
      <w:r w:rsidRPr="004826DC">
        <w:rPr>
          <w:rFonts w:ascii="Calibri" w:hAnsi="Calibri"/>
        </w:rPr>
        <w:br w:type="page"/>
      </w:r>
    </w:p>
    <w:p w:rsidR="0076629D" w:rsidRPr="004826DC" w:rsidRDefault="0076629D" w:rsidP="0076629D">
      <w:pPr>
        <w:rPr>
          <w:rFonts w:ascii="Calibri" w:hAnsi="Calibri"/>
        </w:rPr>
      </w:pPr>
      <w:r w:rsidRPr="004826DC">
        <w:rPr>
          <w:rFonts w:ascii="Calibri" w:hAnsi="Calibri" w:cs="Helvetica-Bold"/>
          <w:b/>
          <w:bCs/>
          <w:sz w:val="19"/>
          <w:szCs w:val="19"/>
        </w:rPr>
        <w:lastRenderedPageBreak/>
        <w:t>EPC (exibição de linha): Entrega de</w:t>
      </w:r>
      <w:r w:rsidR="004647ED" w:rsidRPr="004826DC">
        <w:rPr>
          <w:rFonts w:ascii="Calibri" w:hAnsi="Calibri" w:cs="Helvetica-Bold"/>
          <w:b/>
          <w:bCs/>
          <w:sz w:val="19"/>
          <w:szCs w:val="19"/>
        </w:rPr>
        <w:t xml:space="preserve"> Artefatos</w:t>
      </w:r>
      <w:r w:rsidRPr="004826DC">
        <w:rPr>
          <w:rFonts w:ascii="Calibri" w:hAnsi="Calibri" w:cs="Helvetica-Bold"/>
          <w:b/>
          <w:bCs/>
          <w:sz w:val="19"/>
          <w:szCs w:val="19"/>
        </w:rPr>
        <w:t xml:space="preserve"> </w:t>
      </w:r>
      <w:r w:rsidR="0061608D" w:rsidRPr="004826DC">
        <w:rPr>
          <w:rFonts w:ascii="Calibri" w:hAnsi="Calibri"/>
          <w:noProof/>
        </w:rPr>
        <w:drawing>
          <wp:inline distT="0" distB="0" distL="0" distR="0">
            <wp:extent cx="9247505" cy="4023360"/>
            <wp:effectExtent l="19050" t="0" r="0" b="0"/>
            <wp:docPr id="63" name="Imagem 36" descr="\\_sarq_prod\Unidades\SEINF\DISOL-1\Projeto Fábrica Software\Produtos\Contrataçao_FSW_TR_ANEXOIIv1_ajustes_assig\ANEXO II-F-Acompanhamento e Gerenciamento dos Serviços\ANEXO II-F-Acompanhamento e Gerenciamento dos Serviços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6" descr="\\_sarq_prod\Unidades\SEINF\DISOL-1\Projeto Fábrica Software\Produtos\Contrataçao_FSW_TR_ANEXOIIv1_ajustes_assig\ANEXO II-F-Acompanhamento e Gerenciamento dos Serviços\ANEXO II-F-Acompanhamento e Gerenciamento dos Serviços (2).png"/>
                    <pic:cNvPicPr>
                      <a:picLocks noChangeAspect="1" noChangeArrowheads="1"/>
                    </pic:cNvPicPr>
                  </pic:nvPicPr>
                  <pic:blipFill>
                    <a:blip r:embed="rId73" cstate="print"/>
                    <a:srcRect/>
                    <a:stretch>
                      <a:fillRect/>
                    </a:stretch>
                  </pic:blipFill>
                  <pic:spPr bwMode="auto">
                    <a:xfrm>
                      <a:off x="0" y="0"/>
                      <a:ext cx="9247505" cy="4023360"/>
                    </a:xfrm>
                    <a:prstGeom prst="rect">
                      <a:avLst/>
                    </a:prstGeom>
                    <a:noFill/>
                    <a:ln w="9525">
                      <a:noFill/>
                      <a:miter lim="800000"/>
                      <a:headEnd/>
                      <a:tailEnd/>
                    </a:ln>
                  </pic:spPr>
                </pic:pic>
              </a:graphicData>
            </a:graphic>
          </wp:inline>
        </w:drawing>
      </w:r>
    </w:p>
    <w:p w:rsidR="0076629D" w:rsidRPr="004826DC" w:rsidRDefault="0076629D" w:rsidP="0076629D">
      <w:pPr>
        <w:rPr>
          <w:rFonts w:ascii="Calibri" w:hAnsi="Calibri"/>
        </w:rPr>
      </w:pPr>
      <w:r w:rsidRPr="004826DC">
        <w:rPr>
          <w:rFonts w:ascii="Calibri" w:hAnsi="Calibri"/>
        </w:rPr>
        <w:br w:type="page"/>
      </w:r>
      <w:r w:rsidRPr="004826DC">
        <w:rPr>
          <w:rFonts w:ascii="Calibri" w:hAnsi="Calibri" w:cs="Helvetica-Bold"/>
          <w:b/>
          <w:bCs/>
          <w:sz w:val="19"/>
          <w:szCs w:val="19"/>
        </w:rPr>
        <w:lastRenderedPageBreak/>
        <w:t xml:space="preserve">EPC (exibição de linha): Recebimento Definitivo de </w:t>
      </w:r>
      <w:r w:rsidR="004647ED" w:rsidRPr="004826DC">
        <w:rPr>
          <w:rFonts w:ascii="Calibri" w:hAnsi="Calibri" w:cs="Helvetica-Bold"/>
          <w:b/>
          <w:bCs/>
          <w:sz w:val="19"/>
          <w:szCs w:val="19"/>
        </w:rPr>
        <w:t>Serviços</w:t>
      </w:r>
      <w:r w:rsidR="004647ED" w:rsidRPr="004826DC">
        <w:rPr>
          <w:rFonts w:ascii="Calibri" w:hAnsi="Calibri"/>
          <w:noProof/>
        </w:rPr>
        <w:t xml:space="preserve"> </w:t>
      </w:r>
      <w:r w:rsidR="0061608D" w:rsidRPr="004826DC">
        <w:rPr>
          <w:rFonts w:ascii="Calibri" w:hAnsi="Calibri"/>
          <w:noProof/>
        </w:rPr>
        <w:drawing>
          <wp:inline distT="0" distB="0" distL="0" distR="0">
            <wp:extent cx="8825865" cy="5375275"/>
            <wp:effectExtent l="19050" t="0" r="0" b="0"/>
            <wp:docPr id="64" name="Imagem 37" descr="\\_sarq_prod\Unidades\SEINF\DISOL-1\Projeto Fábrica Software\Produtos\Contrataçao_FSW_TR_ANEXOIIv1_ajustes_assig\ANEXO II-F-Acompanhamento e Gerenciamento dos Serviços\ANEXO II-F-Acompanhamento e Gerenciamento dos Serviços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7" descr="\\_sarq_prod\Unidades\SEINF\DISOL-1\Projeto Fábrica Software\Produtos\Contrataçao_FSW_TR_ANEXOIIv1_ajustes_assig\ANEXO II-F-Acompanhamento e Gerenciamento dos Serviços\ANEXO II-F-Acompanhamento e Gerenciamento dos Serviços (3).png"/>
                    <pic:cNvPicPr>
                      <a:picLocks noChangeAspect="1" noChangeArrowheads="1"/>
                    </pic:cNvPicPr>
                  </pic:nvPicPr>
                  <pic:blipFill>
                    <a:blip r:embed="rId74" cstate="print"/>
                    <a:srcRect/>
                    <a:stretch>
                      <a:fillRect/>
                    </a:stretch>
                  </pic:blipFill>
                  <pic:spPr bwMode="auto">
                    <a:xfrm>
                      <a:off x="0" y="0"/>
                      <a:ext cx="8825865" cy="5375275"/>
                    </a:xfrm>
                    <a:prstGeom prst="rect">
                      <a:avLst/>
                    </a:prstGeom>
                    <a:noFill/>
                    <a:ln w="9525">
                      <a:noFill/>
                      <a:miter lim="800000"/>
                      <a:headEnd/>
                      <a:tailEnd/>
                    </a:ln>
                  </pic:spPr>
                </pic:pic>
              </a:graphicData>
            </a:graphic>
          </wp:inline>
        </w:drawing>
      </w:r>
    </w:p>
    <w:p w:rsidR="0076629D" w:rsidRPr="004826DC" w:rsidRDefault="0076629D" w:rsidP="0076629D">
      <w:pPr>
        <w:rPr>
          <w:rFonts w:ascii="Calibri" w:hAnsi="Calibri"/>
        </w:rPr>
      </w:pPr>
      <w:r w:rsidRPr="004826DC">
        <w:rPr>
          <w:rFonts w:ascii="Calibri" w:hAnsi="Calibri"/>
        </w:rPr>
        <w:br w:type="page"/>
      </w:r>
    </w:p>
    <w:p w:rsidR="0076629D" w:rsidRPr="004826DC" w:rsidRDefault="0076629D" w:rsidP="0076629D">
      <w:pPr>
        <w:rPr>
          <w:rFonts w:ascii="Calibri" w:hAnsi="Calibri"/>
        </w:rPr>
      </w:pPr>
      <w:r w:rsidRPr="004826DC">
        <w:rPr>
          <w:rFonts w:ascii="Calibri" w:hAnsi="Calibri" w:cs="Helvetica-Bold"/>
          <w:b/>
          <w:bCs/>
          <w:sz w:val="19"/>
          <w:szCs w:val="19"/>
        </w:rPr>
        <w:lastRenderedPageBreak/>
        <w:t xml:space="preserve">EPC (exibição de linha): Faturamento </w:t>
      </w:r>
      <w:r w:rsidR="004647ED" w:rsidRPr="004826DC">
        <w:rPr>
          <w:rFonts w:ascii="Calibri" w:hAnsi="Calibri" w:cs="Helvetica-Bold"/>
          <w:b/>
          <w:bCs/>
          <w:sz w:val="19"/>
          <w:szCs w:val="19"/>
        </w:rPr>
        <w:t>Mensal</w:t>
      </w:r>
      <w:r w:rsidR="004647ED" w:rsidRPr="004826DC">
        <w:rPr>
          <w:rFonts w:ascii="Calibri" w:hAnsi="Calibri"/>
          <w:noProof/>
        </w:rPr>
        <w:t xml:space="preserve"> </w:t>
      </w:r>
      <w:r w:rsidR="0061608D" w:rsidRPr="004826DC">
        <w:rPr>
          <w:rFonts w:ascii="Calibri" w:hAnsi="Calibri"/>
          <w:noProof/>
        </w:rPr>
        <w:drawing>
          <wp:inline distT="0" distB="0" distL="0" distR="0">
            <wp:extent cx="9247505" cy="2488565"/>
            <wp:effectExtent l="19050" t="0" r="0" b="0"/>
            <wp:docPr id="65" name="Imagem 38" descr="\\_sarq_prod\Unidades\SEINF\DISOL-1\Projeto Fábrica Software\Produtos\Contrataçao_FSW_TR_ANEXOIIv1_ajustes_assig\ANEXO II-F-Acompanhamento e Gerenciamento dos Serviços\ANEXO II-F-Acompanhamento e Gerenciamento dos Serviços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8" descr="\\_sarq_prod\Unidades\SEINF\DISOL-1\Projeto Fábrica Software\Produtos\Contrataçao_FSW_TR_ANEXOIIv1_ajustes_assig\ANEXO II-F-Acompanhamento e Gerenciamento dos Serviços\ANEXO II-F-Acompanhamento e Gerenciamento dos Serviços (4).png"/>
                    <pic:cNvPicPr>
                      <a:picLocks noChangeAspect="1" noChangeArrowheads="1"/>
                    </pic:cNvPicPr>
                  </pic:nvPicPr>
                  <pic:blipFill>
                    <a:blip r:embed="rId75" cstate="print"/>
                    <a:srcRect/>
                    <a:stretch>
                      <a:fillRect/>
                    </a:stretch>
                  </pic:blipFill>
                  <pic:spPr bwMode="auto">
                    <a:xfrm>
                      <a:off x="0" y="0"/>
                      <a:ext cx="9247505" cy="2488565"/>
                    </a:xfrm>
                    <a:prstGeom prst="rect">
                      <a:avLst/>
                    </a:prstGeom>
                    <a:noFill/>
                    <a:ln w="9525">
                      <a:noFill/>
                      <a:miter lim="800000"/>
                      <a:headEnd/>
                      <a:tailEnd/>
                    </a:ln>
                  </pic:spPr>
                </pic:pic>
              </a:graphicData>
            </a:graphic>
          </wp:inline>
        </w:drawing>
      </w:r>
    </w:p>
    <w:p w:rsidR="0076629D" w:rsidRPr="004826DC" w:rsidRDefault="0076629D" w:rsidP="0076629D">
      <w:pPr>
        <w:rPr>
          <w:rFonts w:ascii="Calibri" w:hAnsi="Calibri"/>
        </w:rPr>
      </w:pPr>
      <w:r w:rsidRPr="004826DC">
        <w:rPr>
          <w:rFonts w:ascii="Calibri" w:hAnsi="Calibri"/>
        </w:rPr>
        <w:br w:type="page"/>
      </w:r>
    </w:p>
    <w:p w:rsidR="0076629D" w:rsidRPr="004826DC" w:rsidRDefault="0076629D" w:rsidP="0076629D">
      <w:pPr>
        <w:rPr>
          <w:rFonts w:ascii="Calibri" w:hAnsi="Calibri"/>
        </w:rPr>
      </w:pPr>
      <w:r w:rsidRPr="004826DC">
        <w:rPr>
          <w:rFonts w:ascii="Calibri" w:hAnsi="Calibri" w:cs="Helvetica-Bold"/>
          <w:b/>
          <w:bCs/>
          <w:sz w:val="19"/>
          <w:szCs w:val="19"/>
        </w:rPr>
        <w:lastRenderedPageBreak/>
        <w:t xml:space="preserve">EPC (exibição de linha): Acompanhamento dos </w:t>
      </w:r>
      <w:r w:rsidR="004647ED" w:rsidRPr="004826DC">
        <w:rPr>
          <w:rFonts w:ascii="Calibri" w:hAnsi="Calibri" w:cs="Helvetica-Bold"/>
          <w:b/>
          <w:bCs/>
          <w:sz w:val="19"/>
          <w:szCs w:val="19"/>
        </w:rPr>
        <w:t>Serviços</w:t>
      </w:r>
      <w:r w:rsidR="004647ED" w:rsidRPr="004826DC">
        <w:rPr>
          <w:rFonts w:ascii="Calibri" w:hAnsi="Calibri"/>
          <w:noProof/>
        </w:rPr>
        <w:t xml:space="preserve"> </w:t>
      </w:r>
      <w:r w:rsidR="0061608D" w:rsidRPr="004826DC">
        <w:rPr>
          <w:rFonts w:ascii="Calibri" w:hAnsi="Calibri"/>
          <w:noProof/>
        </w:rPr>
        <w:drawing>
          <wp:inline distT="0" distB="0" distL="0" distR="0">
            <wp:extent cx="9247505" cy="4516120"/>
            <wp:effectExtent l="19050" t="0" r="0" b="0"/>
            <wp:docPr id="66" name="Imagem 39" descr="\\_sarq_prod\Unidades\SEINF\DISOL-1\Projeto Fábrica Software\Produtos\Contrataçao_FSW_TR_ANEXOIIv1_ajustes_assig\ANEXO II-F-Acompanhamento e Gerenciamento dos Serviços\ANEXO II-F-Acompanhamento e Gerenciamento dos Serviços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9" descr="\\_sarq_prod\Unidades\SEINF\DISOL-1\Projeto Fábrica Software\Produtos\Contrataçao_FSW_TR_ANEXOIIv1_ajustes_assig\ANEXO II-F-Acompanhamento e Gerenciamento dos Serviços\ANEXO II-F-Acompanhamento e Gerenciamento dos Serviços (5).png"/>
                    <pic:cNvPicPr>
                      <a:picLocks noChangeAspect="1" noChangeArrowheads="1"/>
                    </pic:cNvPicPr>
                  </pic:nvPicPr>
                  <pic:blipFill>
                    <a:blip r:embed="rId76" cstate="print"/>
                    <a:srcRect/>
                    <a:stretch>
                      <a:fillRect/>
                    </a:stretch>
                  </pic:blipFill>
                  <pic:spPr bwMode="auto">
                    <a:xfrm>
                      <a:off x="0" y="0"/>
                      <a:ext cx="9247505" cy="4516120"/>
                    </a:xfrm>
                    <a:prstGeom prst="rect">
                      <a:avLst/>
                    </a:prstGeom>
                    <a:noFill/>
                    <a:ln w="9525">
                      <a:noFill/>
                      <a:miter lim="800000"/>
                      <a:headEnd/>
                      <a:tailEnd/>
                    </a:ln>
                  </pic:spPr>
                </pic:pic>
              </a:graphicData>
            </a:graphic>
          </wp:inline>
        </w:drawing>
      </w:r>
    </w:p>
    <w:p w:rsidR="0076629D" w:rsidRPr="004826DC" w:rsidRDefault="0076629D" w:rsidP="0076629D">
      <w:pPr>
        <w:rPr>
          <w:rFonts w:ascii="Calibri" w:hAnsi="Calibri"/>
        </w:rPr>
      </w:pPr>
    </w:p>
    <w:p w:rsidR="0076629D" w:rsidRPr="004826DC" w:rsidRDefault="0076629D" w:rsidP="0076629D">
      <w:pPr>
        <w:rPr>
          <w:rFonts w:ascii="Calibri" w:hAnsi="Calibri"/>
        </w:rPr>
      </w:pPr>
    </w:p>
    <w:p w:rsidR="0076629D" w:rsidRPr="004826DC" w:rsidRDefault="0076629D" w:rsidP="0076629D">
      <w:pPr>
        <w:rPr>
          <w:rFonts w:ascii="Calibri" w:hAnsi="Calibri"/>
        </w:rPr>
        <w:sectPr w:rsidR="0076629D" w:rsidRPr="004826DC" w:rsidSect="0076629D">
          <w:headerReference w:type="default" r:id="rId77"/>
          <w:pgSz w:w="16838" w:h="11906" w:orient="landscape"/>
          <w:pgMar w:top="1128" w:right="1418" w:bottom="991" w:left="851" w:header="709" w:footer="709" w:gutter="0"/>
          <w:cols w:space="708"/>
          <w:docGrid w:linePitch="360"/>
        </w:sectPr>
      </w:pPr>
    </w:p>
    <w:p w:rsidR="0076629D" w:rsidRPr="004826DC" w:rsidRDefault="0076629D" w:rsidP="0076629D">
      <w:pPr>
        <w:rPr>
          <w:rFonts w:ascii="Calibri" w:hAnsi="Calibri"/>
          <w:b/>
          <w:sz w:val="24"/>
          <w:szCs w:val="24"/>
        </w:rPr>
      </w:pPr>
    </w:p>
    <w:p w:rsidR="0076629D" w:rsidRPr="004826DC" w:rsidRDefault="0076629D" w:rsidP="0076629D">
      <w:pPr>
        <w:jc w:val="center"/>
        <w:rPr>
          <w:rFonts w:ascii="Calibri" w:hAnsi="Calibri"/>
          <w:b/>
          <w:sz w:val="24"/>
          <w:szCs w:val="24"/>
        </w:rPr>
      </w:pPr>
      <w:r w:rsidRPr="004826DC">
        <w:rPr>
          <w:rFonts w:ascii="Calibri" w:hAnsi="Calibri"/>
          <w:b/>
          <w:sz w:val="24"/>
          <w:szCs w:val="24"/>
        </w:rPr>
        <w:t xml:space="preserve">ANEXO III – </w:t>
      </w:r>
      <w:r w:rsidR="00DA0665" w:rsidRPr="004826DC">
        <w:rPr>
          <w:rFonts w:ascii="Calibri" w:hAnsi="Calibri"/>
          <w:b/>
          <w:sz w:val="24"/>
          <w:szCs w:val="24"/>
        </w:rPr>
        <w:t>GRUPOS DE ATIVIDADE POR TIPO DE OS</w:t>
      </w:r>
    </w:p>
    <w:p w:rsidR="0076629D" w:rsidRPr="004826DC" w:rsidRDefault="0076629D" w:rsidP="0076629D">
      <w:pPr>
        <w:rPr>
          <w:rFonts w:ascii="Calibri" w:hAnsi="Calibri"/>
          <w:b/>
          <w:sz w:val="24"/>
          <w:szCs w:val="24"/>
        </w:rPr>
      </w:pPr>
    </w:p>
    <w:tbl>
      <w:tblPr>
        <w:tblW w:w="14920" w:type="dxa"/>
        <w:tblInd w:w="55" w:type="dxa"/>
        <w:tblCellMar>
          <w:left w:w="70" w:type="dxa"/>
          <w:right w:w="70" w:type="dxa"/>
        </w:tblCellMar>
        <w:tblLook w:val="04A0" w:firstRow="1" w:lastRow="0" w:firstColumn="1" w:lastColumn="0" w:noHBand="0" w:noVBand="1"/>
      </w:tblPr>
      <w:tblGrid>
        <w:gridCol w:w="520"/>
        <w:gridCol w:w="2560"/>
        <w:gridCol w:w="1640"/>
        <w:gridCol w:w="1080"/>
        <w:gridCol w:w="1480"/>
        <w:gridCol w:w="1140"/>
        <w:gridCol w:w="1640"/>
        <w:gridCol w:w="1240"/>
        <w:gridCol w:w="1880"/>
        <w:gridCol w:w="1740"/>
      </w:tblGrid>
      <w:tr w:rsidR="0076629D" w:rsidRPr="004826DC" w:rsidTr="0076629D">
        <w:trPr>
          <w:trHeight w:val="600"/>
        </w:trPr>
        <w:tc>
          <w:tcPr>
            <w:tcW w:w="520" w:type="dxa"/>
            <w:tcBorders>
              <w:top w:val="nil"/>
              <w:left w:val="nil"/>
              <w:bottom w:val="nil"/>
              <w:right w:val="nil"/>
            </w:tcBorders>
            <w:shd w:val="clear" w:color="auto" w:fill="auto"/>
            <w:noWrap/>
            <w:vAlign w:val="bottom"/>
            <w:hideMark/>
          </w:tcPr>
          <w:p w:rsidR="0076629D" w:rsidRPr="004826DC" w:rsidRDefault="0076629D" w:rsidP="0076629D">
            <w:pPr>
              <w:rPr>
                <w:rFonts w:ascii="Calibri" w:hAnsi="Calibri"/>
              </w:rPr>
            </w:pPr>
          </w:p>
        </w:tc>
        <w:tc>
          <w:tcPr>
            <w:tcW w:w="2560" w:type="dxa"/>
            <w:tcBorders>
              <w:top w:val="nil"/>
              <w:left w:val="nil"/>
              <w:bottom w:val="nil"/>
              <w:right w:val="nil"/>
            </w:tcBorders>
            <w:shd w:val="clear" w:color="auto" w:fill="auto"/>
            <w:noWrap/>
            <w:vAlign w:val="bottom"/>
            <w:hideMark/>
          </w:tcPr>
          <w:p w:rsidR="0076629D" w:rsidRPr="004826DC" w:rsidRDefault="0076629D" w:rsidP="0076629D">
            <w:pPr>
              <w:rPr>
                <w:rFonts w:ascii="Calibri" w:hAnsi="Calibri"/>
              </w:rPr>
            </w:pPr>
          </w:p>
        </w:tc>
        <w:tc>
          <w:tcPr>
            <w:tcW w:w="11840" w:type="dxa"/>
            <w:gridSpan w:val="8"/>
            <w:tcBorders>
              <w:top w:val="single" w:sz="8" w:space="0" w:color="auto"/>
              <w:left w:val="single" w:sz="8" w:space="0" w:color="auto"/>
              <w:bottom w:val="single" w:sz="8" w:space="0" w:color="auto"/>
              <w:right w:val="single" w:sz="8" w:space="0" w:color="000000"/>
            </w:tcBorders>
            <w:shd w:val="clear" w:color="000000" w:fill="F2F2F2"/>
            <w:noWrap/>
            <w:vAlign w:val="center"/>
            <w:hideMark/>
          </w:tcPr>
          <w:p w:rsidR="0076629D" w:rsidRPr="004826DC" w:rsidRDefault="0076629D" w:rsidP="0076629D">
            <w:pPr>
              <w:jc w:val="center"/>
              <w:rPr>
                <w:rFonts w:ascii="Calibri" w:hAnsi="Calibri"/>
                <w:b/>
                <w:bCs/>
                <w:sz w:val="28"/>
                <w:szCs w:val="28"/>
              </w:rPr>
            </w:pPr>
            <w:r w:rsidRPr="004826DC">
              <w:rPr>
                <w:rFonts w:ascii="Calibri" w:hAnsi="Calibri"/>
                <w:b/>
                <w:bCs/>
                <w:sz w:val="28"/>
                <w:szCs w:val="28"/>
              </w:rPr>
              <w:t>Grupos de Atividade</w:t>
            </w:r>
          </w:p>
        </w:tc>
      </w:tr>
      <w:tr w:rsidR="0076629D" w:rsidRPr="004826DC" w:rsidTr="0076629D">
        <w:trPr>
          <w:trHeight w:val="1125"/>
        </w:trPr>
        <w:tc>
          <w:tcPr>
            <w:tcW w:w="520" w:type="dxa"/>
            <w:tcBorders>
              <w:top w:val="nil"/>
              <w:left w:val="nil"/>
              <w:bottom w:val="nil"/>
              <w:right w:val="nil"/>
            </w:tcBorders>
            <w:shd w:val="clear" w:color="auto" w:fill="auto"/>
            <w:noWrap/>
            <w:vAlign w:val="bottom"/>
            <w:hideMark/>
          </w:tcPr>
          <w:p w:rsidR="0076629D" w:rsidRPr="004826DC" w:rsidRDefault="0076629D" w:rsidP="0076629D">
            <w:pPr>
              <w:rPr>
                <w:rFonts w:ascii="Calibri" w:hAnsi="Calibri"/>
              </w:rPr>
            </w:pPr>
          </w:p>
        </w:tc>
        <w:tc>
          <w:tcPr>
            <w:tcW w:w="2560" w:type="dxa"/>
            <w:tcBorders>
              <w:top w:val="nil"/>
              <w:left w:val="nil"/>
              <w:bottom w:val="nil"/>
              <w:right w:val="nil"/>
            </w:tcBorders>
            <w:shd w:val="clear" w:color="auto" w:fill="auto"/>
            <w:noWrap/>
            <w:vAlign w:val="bottom"/>
            <w:hideMark/>
          </w:tcPr>
          <w:p w:rsidR="0076629D" w:rsidRPr="004826DC" w:rsidRDefault="0076629D" w:rsidP="0076629D">
            <w:pPr>
              <w:rPr>
                <w:rFonts w:ascii="Calibri" w:hAnsi="Calibri"/>
              </w:rPr>
            </w:pPr>
          </w:p>
        </w:tc>
        <w:tc>
          <w:tcPr>
            <w:tcW w:w="1640" w:type="dxa"/>
            <w:tcBorders>
              <w:top w:val="nil"/>
              <w:left w:val="single" w:sz="8" w:space="0" w:color="auto"/>
              <w:bottom w:val="single" w:sz="8" w:space="0" w:color="auto"/>
              <w:right w:val="single" w:sz="4" w:space="0" w:color="auto"/>
            </w:tcBorders>
            <w:shd w:val="clear" w:color="000000" w:fill="F2F2F2"/>
            <w:vAlign w:val="center"/>
            <w:hideMark/>
          </w:tcPr>
          <w:p w:rsidR="0076629D" w:rsidRPr="004826DC" w:rsidRDefault="0076629D" w:rsidP="0076629D">
            <w:pPr>
              <w:jc w:val="center"/>
              <w:rPr>
                <w:rFonts w:ascii="Calibri" w:hAnsi="Calibri"/>
                <w:b/>
                <w:bCs/>
              </w:rPr>
            </w:pPr>
            <w:r w:rsidRPr="004826DC">
              <w:rPr>
                <w:rFonts w:ascii="Calibri" w:hAnsi="Calibri"/>
                <w:b/>
                <w:bCs/>
              </w:rPr>
              <w:t>I-Levantamento de Requisitos</w:t>
            </w:r>
            <w:r w:rsidRPr="004826DC">
              <w:rPr>
                <w:rFonts w:ascii="Calibri" w:hAnsi="Calibri"/>
                <w:b/>
                <w:bCs/>
                <w:sz w:val="24"/>
                <w:szCs w:val="24"/>
              </w:rPr>
              <w:t xml:space="preserve"> </w:t>
            </w:r>
          </w:p>
        </w:tc>
        <w:tc>
          <w:tcPr>
            <w:tcW w:w="1080" w:type="dxa"/>
            <w:tcBorders>
              <w:top w:val="nil"/>
              <w:left w:val="nil"/>
              <w:bottom w:val="single" w:sz="8" w:space="0" w:color="auto"/>
              <w:right w:val="single" w:sz="4" w:space="0" w:color="auto"/>
            </w:tcBorders>
            <w:shd w:val="clear" w:color="000000" w:fill="F2F2F2"/>
            <w:vAlign w:val="center"/>
            <w:hideMark/>
          </w:tcPr>
          <w:p w:rsidR="0076629D" w:rsidRPr="004826DC" w:rsidRDefault="0076629D" w:rsidP="0076629D">
            <w:pPr>
              <w:jc w:val="center"/>
              <w:rPr>
                <w:rFonts w:ascii="Calibri" w:hAnsi="Calibri"/>
                <w:b/>
                <w:bCs/>
              </w:rPr>
            </w:pPr>
            <w:r w:rsidRPr="004826DC">
              <w:rPr>
                <w:rFonts w:ascii="Calibri" w:hAnsi="Calibri"/>
                <w:b/>
                <w:bCs/>
              </w:rPr>
              <w:t>II-Análise e Projeto</w:t>
            </w:r>
          </w:p>
        </w:tc>
        <w:tc>
          <w:tcPr>
            <w:tcW w:w="1480" w:type="dxa"/>
            <w:tcBorders>
              <w:top w:val="nil"/>
              <w:left w:val="nil"/>
              <w:bottom w:val="single" w:sz="8" w:space="0" w:color="auto"/>
              <w:right w:val="single" w:sz="4" w:space="0" w:color="auto"/>
            </w:tcBorders>
            <w:shd w:val="clear" w:color="000000" w:fill="F2F2F2"/>
            <w:vAlign w:val="center"/>
            <w:hideMark/>
          </w:tcPr>
          <w:p w:rsidR="0076629D" w:rsidRPr="004826DC" w:rsidRDefault="0076629D" w:rsidP="0076629D">
            <w:pPr>
              <w:jc w:val="center"/>
              <w:rPr>
                <w:rFonts w:ascii="Calibri" w:hAnsi="Calibri"/>
                <w:b/>
                <w:bCs/>
              </w:rPr>
            </w:pPr>
            <w:r w:rsidRPr="004826DC">
              <w:rPr>
                <w:rFonts w:ascii="Calibri" w:hAnsi="Calibri"/>
                <w:b/>
                <w:bCs/>
              </w:rPr>
              <w:t>III-Construção</w:t>
            </w:r>
          </w:p>
        </w:tc>
        <w:tc>
          <w:tcPr>
            <w:tcW w:w="1140" w:type="dxa"/>
            <w:tcBorders>
              <w:top w:val="nil"/>
              <w:left w:val="nil"/>
              <w:bottom w:val="single" w:sz="8" w:space="0" w:color="auto"/>
              <w:right w:val="single" w:sz="4" w:space="0" w:color="auto"/>
            </w:tcBorders>
            <w:shd w:val="clear" w:color="000000" w:fill="F2F2F2"/>
            <w:vAlign w:val="center"/>
            <w:hideMark/>
          </w:tcPr>
          <w:p w:rsidR="0076629D" w:rsidRPr="004826DC" w:rsidRDefault="0076629D" w:rsidP="0076629D">
            <w:pPr>
              <w:jc w:val="center"/>
              <w:rPr>
                <w:rFonts w:ascii="Calibri" w:hAnsi="Calibri"/>
                <w:b/>
                <w:bCs/>
              </w:rPr>
            </w:pPr>
            <w:r w:rsidRPr="004826DC">
              <w:rPr>
                <w:rFonts w:ascii="Calibri" w:hAnsi="Calibri"/>
                <w:b/>
                <w:bCs/>
              </w:rPr>
              <w:t>IV-Testes</w:t>
            </w:r>
          </w:p>
        </w:tc>
        <w:tc>
          <w:tcPr>
            <w:tcW w:w="1640" w:type="dxa"/>
            <w:tcBorders>
              <w:top w:val="nil"/>
              <w:left w:val="nil"/>
              <w:bottom w:val="single" w:sz="8" w:space="0" w:color="auto"/>
              <w:right w:val="single" w:sz="4" w:space="0" w:color="auto"/>
            </w:tcBorders>
            <w:shd w:val="clear" w:color="000000" w:fill="F2F2F2"/>
            <w:vAlign w:val="center"/>
            <w:hideMark/>
          </w:tcPr>
          <w:p w:rsidR="0076629D" w:rsidRPr="004826DC" w:rsidRDefault="0076629D" w:rsidP="0076629D">
            <w:pPr>
              <w:jc w:val="center"/>
              <w:rPr>
                <w:rFonts w:ascii="Calibri" w:hAnsi="Calibri"/>
                <w:b/>
                <w:bCs/>
              </w:rPr>
            </w:pPr>
            <w:r w:rsidRPr="004826DC">
              <w:rPr>
                <w:rFonts w:ascii="Calibri" w:hAnsi="Calibri"/>
                <w:b/>
                <w:bCs/>
              </w:rPr>
              <w:t>V-Homologação</w:t>
            </w:r>
          </w:p>
        </w:tc>
        <w:tc>
          <w:tcPr>
            <w:tcW w:w="1240" w:type="dxa"/>
            <w:tcBorders>
              <w:top w:val="nil"/>
              <w:left w:val="nil"/>
              <w:bottom w:val="single" w:sz="8" w:space="0" w:color="auto"/>
              <w:right w:val="single" w:sz="4" w:space="0" w:color="auto"/>
            </w:tcBorders>
            <w:shd w:val="clear" w:color="000000" w:fill="F2F2F2"/>
            <w:vAlign w:val="center"/>
            <w:hideMark/>
          </w:tcPr>
          <w:p w:rsidR="0076629D" w:rsidRPr="004826DC" w:rsidRDefault="0076629D" w:rsidP="0076629D">
            <w:pPr>
              <w:jc w:val="center"/>
              <w:rPr>
                <w:rFonts w:ascii="Calibri" w:hAnsi="Calibri"/>
                <w:b/>
                <w:bCs/>
              </w:rPr>
            </w:pPr>
            <w:r w:rsidRPr="004826DC">
              <w:rPr>
                <w:rFonts w:ascii="Calibri" w:hAnsi="Calibri"/>
                <w:b/>
                <w:bCs/>
              </w:rPr>
              <w:t>VI-Tarefas Específicas do TCU</w:t>
            </w:r>
          </w:p>
        </w:tc>
        <w:tc>
          <w:tcPr>
            <w:tcW w:w="1880" w:type="dxa"/>
            <w:tcBorders>
              <w:top w:val="nil"/>
              <w:left w:val="nil"/>
              <w:bottom w:val="single" w:sz="8" w:space="0" w:color="auto"/>
              <w:right w:val="single" w:sz="8" w:space="0" w:color="auto"/>
            </w:tcBorders>
            <w:shd w:val="clear" w:color="000000" w:fill="F2F2F2"/>
            <w:vAlign w:val="center"/>
            <w:hideMark/>
          </w:tcPr>
          <w:p w:rsidR="0076629D" w:rsidRPr="004826DC" w:rsidRDefault="0076629D" w:rsidP="0076629D">
            <w:pPr>
              <w:jc w:val="center"/>
              <w:rPr>
                <w:rFonts w:ascii="Calibri" w:hAnsi="Calibri"/>
                <w:b/>
                <w:bCs/>
              </w:rPr>
            </w:pPr>
            <w:r w:rsidRPr="004826DC">
              <w:rPr>
                <w:rFonts w:ascii="Calibri" w:hAnsi="Calibri"/>
                <w:b/>
                <w:bCs/>
              </w:rPr>
              <w:t>VII-Gerenciamento de Projeto</w:t>
            </w:r>
          </w:p>
        </w:tc>
        <w:tc>
          <w:tcPr>
            <w:tcW w:w="1740" w:type="dxa"/>
            <w:tcBorders>
              <w:top w:val="nil"/>
              <w:left w:val="single" w:sz="4" w:space="0" w:color="auto"/>
              <w:bottom w:val="single" w:sz="8" w:space="0" w:color="auto"/>
              <w:right w:val="single" w:sz="8" w:space="0" w:color="auto"/>
            </w:tcBorders>
            <w:shd w:val="clear" w:color="000000" w:fill="F2F2F2"/>
            <w:vAlign w:val="center"/>
            <w:hideMark/>
          </w:tcPr>
          <w:p w:rsidR="0076629D" w:rsidRPr="004826DC" w:rsidRDefault="0076629D" w:rsidP="0076629D">
            <w:pPr>
              <w:jc w:val="center"/>
              <w:rPr>
                <w:rFonts w:ascii="Calibri" w:hAnsi="Calibri"/>
                <w:b/>
                <w:bCs/>
              </w:rPr>
            </w:pPr>
            <w:r w:rsidRPr="004826DC">
              <w:rPr>
                <w:rFonts w:ascii="Calibri" w:hAnsi="Calibri"/>
                <w:b/>
                <w:bCs/>
              </w:rPr>
              <w:t>VIII-Preparação de Ambiente para Treinamento</w:t>
            </w:r>
          </w:p>
        </w:tc>
      </w:tr>
      <w:tr w:rsidR="0076629D" w:rsidRPr="004826DC" w:rsidTr="0076629D">
        <w:trPr>
          <w:trHeight w:val="600"/>
        </w:trPr>
        <w:tc>
          <w:tcPr>
            <w:tcW w:w="520" w:type="dxa"/>
            <w:vMerge w:val="restart"/>
            <w:tcBorders>
              <w:top w:val="single" w:sz="8" w:space="0" w:color="auto"/>
              <w:left w:val="single" w:sz="8" w:space="0" w:color="auto"/>
              <w:bottom w:val="single" w:sz="8" w:space="0" w:color="000000"/>
              <w:right w:val="nil"/>
            </w:tcBorders>
            <w:shd w:val="clear" w:color="000000" w:fill="F2F2F2"/>
            <w:noWrap/>
            <w:textDirection w:val="btLr"/>
            <w:vAlign w:val="center"/>
            <w:hideMark/>
          </w:tcPr>
          <w:p w:rsidR="0076629D" w:rsidRPr="004826DC" w:rsidRDefault="0076629D" w:rsidP="0076629D">
            <w:pPr>
              <w:jc w:val="center"/>
              <w:rPr>
                <w:rFonts w:ascii="Calibri" w:hAnsi="Calibri"/>
                <w:b/>
                <w:bCs/>
                <w:sz w:val="28"/>
                <w:szCs w:val="28"/>
              </w:rPr>
            </w:pPr>
            <w:r w:rsidRPr="004826DC">
              <w:rPr>
                <w:rFonts w:ascii="Calibri" w:hAnsi="Calibri"/>
                <w:b/>
                <w:bCs/>
                <w:sz w:val="28"/>
                <w:szCs w:val="28"/>
              </w:rPr>
              <w:t>Tipos de OS</w:t>
            </w:r>
          </w:p>
        </w:tc>
        <w:tc>
          <w:tcPr>
            <w:tcW w:w="2560" w:type="dxa"/>
            <w:tcBorders>
              <w:top w:val="single" w:sz="8" w:space="0" w:color="auto"/>
              <w:left w:val="single" w:sz="8" w:space="0" w:color="auto"/>
              <w:bottom w:val="single" w:sz="4" w:space="0" w:color="auto"/>
              <w:right w:val="single" w:sz="8" w:space="0" w:color="auto"/>
            </w:tcBorders>
            <w:shd w:val="clear" w:color="000000" w:fill="F2F2F2"/>
            <w:vAlign w:val="center"/>
            <w:hideMark/>
          </w:tcPr>
          <w:p w:rsidR="0076629D" w:rsidRPr="004826DC" w:rsidRDefault="0076629D" w:rsidP="0076629D">
            <w:pPr>
              <w:jc w:val="center"/>
              <w:rPr>
                <w:rFonts w:ascii="Calibri" w:hAnsi="Calibri"/>
                <w:b/>
                <w:bCs/>
              </w:rPr>
            </w:pPr>
            <w:r w:rsidRPr="004826DC">
              <w:rPr>
                <w:rFonts w:ascii="Calibri" w:hAnsi="Calibri"/>
                <w:b/>
                <w:bCs/>
              </w:rPr>
              <w:t xml:space="preserve">Projeto </w:t>
            </w:r>
          </w:p>
        </w:tc>
        <w:tc>
          <w:tcPr>
            <w:tcW w:w="1640" w:type="dxa"/>
            <w:tcBorders>
              <w:top w:val="nil"/>
              <w:left w:val="nil"/>
              <w:bottom w:val="single" w:sz="4" w:space="0" w:color="auto"/>
              <w:right w:val="single" w:sz="4" w:space="0" w:color="auto"/>
            </w:tcBorders>
            <w:shd w:val="clear" w:color="auto" w:fill="auto"/>
            <w:vAlign w:val="center"/>
            <w:hideMark/>
          </w:tcPr>
          <w:p w:rsidR="0076629D" w:rsidRPr="004826DC" w:rsidRDefault="0076629D" w:rsidP="0076629D">
            <w:pPr>
              <w:jc w:val="center"/>
              <w:rPr>
                <w:rFonts w:ascii="Calibri" w:hAnsi="Calibri"/>
                <w:sz w:val="24"/>
                <w:szCs w:val="24"/>
              </w:rPr>
            </w:pPr>
            <w:r w:rsidRPr="004826DC">
              <w:rPr>
                <w:rFonts w:ascii="Calibri" w:hAnsi="Calibri"/>
                <w:sz w:val="24"/>
                <w:szCs w:val="24"/>
              </w:rPr>
              <w:t xml:space="preserve">Opc </w:t>
            </w:r>
          </w:p>
        </w:tc>
        <w:tc>
          <w:tcPr>
            <w:tcW w:w="1080" w:type="dxa"/>
            <w:tcBorders>
              <w:top w:val="nil"/>
              <w:left w:val="nil"/>
              <w:bottom w:val="single" w:sz="4" w:space="0" w:color="auto"/>
              <w:right w:val="single" w:sz="4" w:space="0" w:color="auto"/>
            </w:tcBorders>
            <w:shd w:val="clear" w:color="auto" w:fill="auto"/>
            <w:vAlign w:val="center"/>
            <w:hideMark/>
          </w:tcPr>
          <w:p w:rsidR="0076629D" w:rsidRPr="004826DC" w:rsidRDefault="0076629D" w:rsidP="0076629D">
            <w:pPr>
              <w:jc w:val="center"/>
              <w:rPr>
                <w:rFonts w:ascii="Calibri" w:hAnsi="Calibri"/>
                <w:sz w:val="24"/>
                <w:szCs w:val="24"/>
              </w:rPr>
            </w:pPr>
            <w:r w:rsidRPr="004826DC">
              <w:rPr>
                <w:rFonts w:ascii="Calibri" w:hAnsi="Calibri"/>
                <w:sz w:val="24"/>
                <w:szCs w:val="24"/>
              </w:rPr>
              <w:t xml:space="preserve">Opc </w:t>
            </w:r>
          </w:p>
        </w:tc>
        <w:tc>
          <w:tcPr>
            <w:tcW w:w="1480" w:type="dxa"/>
            <w:tcBorders>
              <w:top w:val="nil"/>
              <w:left w:val="nil"/>
              <w:bottom w:val="single" w:sz="4" w:space="0" w:color="auto"/>
              <w:right w:val="single" w:sz="4" w:space="0" w:color="auto"/>
            </w:tcBorders>
            <w:shd w:val="clear" w:color="auto" w:fill="auto"/>
            <w:vAlign w:val="center"/>
            <w:hideMark/>
          </w:tcPr>
          <w:p w:rsidR="0076629D" w:rsidRPr="004826DC" w:rsidRDefault="0076629D" w:rsidP="0076629D">
            <w:pPr>
              <w:jc w:val="center"/>
              <w:rPr>
                <w:rFonts w:ascii="Calibri" w:hAnsi="Calibri"/>
                <w:sz w:val="24"/>
                <w:szCs w:val="24"/>
              </w:rPr>
            </w:pPr>
            <w:r w:rsidRPr="004826DC">
              <w:rPr>
                <w:rFonts w:ascii="Calibri" w:hAnsi="Calibri"/>
                <w:sz w:val="24"/>
                <w:szCs w:val="24"/>
              </w:rPr>
              <w:t xml:space="preserve">Opc </w:t>
            </w:r>
          </w:p>
        </w:tc>
        <w:tc>
          <w:tcPr>
            <w:tcW w:w="1140" w:type="dxa"/>
            <w:tcBorders>
              <w:top w:val="nil"/>
              <w:left w:val="nil"/>
              <w:bottom w:val="single" w:sz="4" w:space="0" w:color="auto"/>
              <w:right w:val="single" w:sz="4" w:space="0" w:color="auto"/>
            </w:tcBorders>
            <w:shd w:val="clear" w:color="auto" w:fill="auto"/>
            <w:vAlign w:val="center"/>
            <w:hideMark/>
          </w:tcPr>
          <w:p w:rsidR="0076629D" w:rsidRPr="004826DC" w:rsidRDefault="0076629D" w:rsidP="0076629D">
            <w:pPr>
              <w:jc w:val="center"/>
              <w:rPr>
                <w:rFonts w:ascii="Calibri" w:hAnsi="Calibri"/>
                <w:sz w:val="24"/>
                <w:szCs w:val="24"/>
              </w:rPr>
            </w:pPr>
            <w:r w:rsidRPr="004826DC">
              <w:rPr>
                <w:rFonts w:ascii="Calibri" w:hAnsi="Calibri"/>
                <w:sz w:val="24"/>
                <w:szCs w:val="24"/>
              </w:rPr>
              <w:t xml:space="preserve">Opc </w:t>
            </w:r>
          </w:p>
        </w:tc>
        <w:tc>
          <w:tcPr>
            <w:tcW w:w="1640" w:type="dxa"/>
            <w:tcBorders>
              <w:top w:val="nil"/>
              <w:left w:val="nil"/>
              <w:bottom w:val="single" w:sz="4" w:space="0" w:color="auto"/>
              <w:right w:val="single" w:sz="4" w:space="0" w:color="auto"/>
            </w:tcBorders>
            <w:shd w:val="clear" w:color="auto" w:fill="auto"/>
            <w:vAlign w:val="center"/>
            <w:hideMark/>
          </w:tcPr>
          <w:p w:rsidR="0076629D" w:rsidRPr="004826DC" w:rsidRDefault="0076629D" w:rsidP="0076629D">
            <w:pPr>
              <w:jc w:val="center"/>
              <w:rPr>
                <w:rFonts w:ascii="Calibri" w:hAnsi="Calibri"/>
                <w:sz w:val="24"/>
                <w:szCs w:val="24"/>
              </w:rPr>
            </w:pPr>
            <w:r w:rsidRPr="004826DC">
              <w:rPr>
                <w:rFonts w:ascii="Calibri" w:hAnsi="Calibri"/>
                <w:sz w:val="24"/>
                <w:szCs w:val="24"/>
              </w:rPr>
              <w:t xml:space="preserve">Opc </w:t>
            </w:r>
          </w:p>
        </w:tc>
        <w:tc>
          <w:tcPr>
            <w:tcW w:w="1240" w:type="dxa"/>
            <w:tcBorders>
              <w:top w:val="nil"/>
              <w:left w:val="nil"/>
              <w:bottom w:val="single" w:sz="4" w:space="0" w:color="auto"/>
              <w:right w:val="single" w:sz="4" w:space="0" w:color="auto"/>
            </w:tcBorders>
            <w:shd w:val="clear" w:color="auto" w:fill="auto"/>
            <w:vAlign w:val="center"/>
            <w:hideMark/>
          </w:tcPr>
          <w:p w:rsidR="0076629D" w:rsidRPr="004826DC" w:rsidRDefault="0076629D" w:rsidP="0076629D">
            <w:pPr>
              <w:jc w:val="center"/>
              <w:rPr>
                <w:rFonts w:ascii="Calibri" w:hAnsi="Calibri"/>
                <w:sz w:val="24"/>
                <w:szCs w:val="24"/>
              </w:rPr>
            </w:pPr>
            <w:r w:rsidRPr="004826DC">
              <w:rPr>
                <w:rFonts w:ascii="Calibri" w:hAnsi="Calibri"/>
                <w:sz w:val="24"/>
                <w:szCs w:val="24"/>
              </w:rPr>
              <w:t>-</w:t>
            </w:r>
          </w:p>
        </w:tc>
        <w:tc>
          <w:tcPr>
            <w:tcW w:w="1880" w:type="dxa"/>
            <w:tcBorders>
              <w:top w:val="nil"/>
              <w:left w:val="nil"/>
              <w:bottom w:val="single" w:sz="4" w:space="0" w:color="auto"/>
              <w:right w:val="single" w:sz="8" w:space="0" w:color="auto"/>
            </w:tcBorders>
            <w:shd w:val="clear" w:color="auto" w:fill="auto"/>
            <w:vAlign w:val="center"/>
            <w:hideMark/>
          </w:tcPr>
          <w:p w:rsidR="0076629D" w:rsidRPr="004826DC" w:rsidRDefault="0076629D" w:rsidP="0076629D">
            <w:pPr>
              <w:jc w:val="center"/>
              <w:rPr>
                <w:rFonts w:ascii="Calibri" w:hAnsi="Calibri"/>
                <w:sz w:val="24"/>
                <w:szCs w:val="24"/>
              </w:rPr>
            </w:pPr>
            <w:r w:rsidRPr="004826DC">
              <w:rPr>
                <w:rFonts w:ascii="Calibri" w:hAnsi="Calibri"/>
                <w:sz w:val="24"/>
                <w:szCs w:val="24"/>
              </w:rPr>
              <w:t xml:space="preserve">Obrig </w:t>
            </w:r>
          </w:p>
        </w:tc>
        <w:tc>
          <w:tcPr>
            <w:tcW w:w="1740" w:type="dxa"/>
            <w:tcBorders>
              <w:top w:val="nil"/>
              <w:left w:val="single" w:sz="4" w:space="0" w:color="auto"/>
              <w:bottom w:val="single" w:sz="4" w:space="0" w:color="auto"/>
              <w:right w:val="single" w:sz="8" w:space="0" w:color="auto"/>
            </w:tcBorders>
            <w:shd w:val="clear" w:color="auto" w:fill="auto"/>
            <w:vAlign w:val="center"/>
            <w:hideMark/>
          </w:tcPr>
          <w:p w:rsidR="0076629D" w:rsidRPr="004826DC" w:rsidRDefault="0076629D" w:rsidP="0076629D">
            <w:pPr>
              <w:jc w:val="center"/>
              <w:rPr>
                <w:rFonts w:ascii="Calibri" w:hAnsi="Calibri"/>
                <w:sz w:val="24"/>
                <w:szCs w:val="24"/>
              </w:rPr>
            </w:pPr>
            <w:r w:rsidRPr="004826DC">
              <w:rPr>
                <w:rFonts w:ascii="Calibri" w:hAnsi="Calibri"/>
                <w:sz w:val="24"/>
                <w:szCs w:val="24"/>
              </w:rPr>
              <w:t>Opc</w:t>
            </w:r>
          </w:p>
        </w:tc>
      </w:tr>
      <w:tr w:rsidR="0076629D" w:rsidRPr="004826DC" w:rsidTr="0076629D">
        <w:trPr>
          <w:trHeight w:val="600"/>
        </w:trPr>
        <w:tc>
          <w:tcPr>
            <w:tcW w:w="520" w:type="dxa"/>
            <w:vMerge/>
            <w:tcBorders>
              <w:top w:val="single" w:sz="8" w:space="0" w:color="auto"/>
              <w:left w:val="single" w:sz="8" w:space="0" w:color="auto"/>
              <w:bottom w:val="single" w:sz="8" w:space="0" w:color="000000"/>
              <w:right w:val="nil"/>
            </w:tcBorders>
            <w:vAlign w:val="center"/>
            <w:hideMark/>
          </w:tcPr>
          <w:p w:rsidR="0076629D" w:rsidRPr="004826DC" w:rsidRDefault="0076629D" w:rsidP="0076629D">
            <w:pPr>
              <w:rPr>
                <w:rFonts w:ascii="Calibri" w:hAnsi="Calibri"/>
                <w:b/>
                <w:bCs/>
                <w:sz w:val="28"/>
                <w:szCs w:val="28"/>
              </w:rPr>
            </w:pPr>
          </w:p>
        </w:tc>
        <w:tc>
          <w:tcPr>
            <w:tcW w:w="2560" w:type="dxa"/>
            <w:tcBorders>
              <w:top w:val="nil"/>
              <w:left w:val="single" w:sz="8" w:space="0" w:color="auto"/>
              <w:bottom w:val="single" w:sz="4" w:space="0" w:color="auto"/>
              <w:right w:val="single" w:sz="8" w:space="0" w:color="auto"/>
            </w:tcBorders>
            <w:shd w:val="clear" w:color="000000" w:fill="F2F2F2"/>
            <w:vAlign w:val="center"/>
            <w:hideMark/>
          </w:tcPr>
          <w:p w:rsidR="0076629D" w:rsidRPr="004826DC" w:rsidRDefault="0076629D" w:rsidP="0076629D">
            <w:pPr>
              <w:jc w:val="center"/>
              <w:rPr>
                <w:rFonts w:ascii="Calibri" w:hAnsi="Calibri"/>
                <w:b/>
                <w:bCs/>
              </w:rPr>
            </w:pPr>
            <w:r w:rsidRPr="004826DC">
              <w:rPr>
                <w:rFonts w:ascii="Calibri" w:hAnsi="Calibri"/>
                <w:b/>
                <w:bCs/>
              </w:rPr>
              <w:t xml:space="preserve"> Manutenção Evolutiva/Adaptativa </w:t>
            </w:r>
          </w:p>
        </w:tc>
        <w:tc>
          <w:tcPr>
            <w:tcW w:w="1640" w:type="dxa"/>
            <w:tcBorders>
              <w:top w:val="nil"/>
              <w:left w:val="nil"/>
              <w:bottom w:val="single" w:sz="4" w:space="0" w:color="auto"/>
              <w:right w:val="single" w:sz="4" w:space="0" w:color="auto"/>
            </w:tcBorders>
            <w:shd w:val="clear" w:color="auto" w:fill="auto"/>
            <w:vAlign w:val="center"/>
            <w:hideMark/>
          </w:tcPr>
          <w:p w:rsidR="0076629D" w:rsidRPr="004826DC" w:rsidRDefault="0076629D" w:rsidP="0076629D">
            <w:pPr>
              <w:jc w:val="center"/>
              <w:rPr>
                <w:rFonts w:ascii="Calibri" w:hAnsi="Calibri"/>
                <w:sz w:val="24"/>
                <w:szCs w:val="24"/>
              </w:rPr>
            </w:pPr>
            <w:r w:rsidRPr="004826DC">
              <w:rPr>
                <w:rFonts w:ascii="Calibri" w:hAnsi="Calibri"/>
                <w:sz w:val="24"/>
                <w:szCs w:val="24"/>
              </w:rPr>
              <w:t xml:space="preserve">Opc </w:t>
            </w:r>
          </w:p>
        </w:tc>
        <w:tc>
          <w:tcPr>
            <w:tcW w:w="1080" w:type="dxa"/>
            <w:tcBorders>
              <w:top w:val="nil"/>
              <w:left w:val="nil"/>
              <w:bottom w:val="single" w:sz="4" w:space="0" w:color="auto"/>
              <w:right w:val="single" w:sz="4" w:space="0" w:color="auto"/>
            </w:tcBorders>
            <w:shd w:val="clear" w:color="auto" w:fill="auto"/>
            <w:vAlign w:val="center"/>
            <w:hideMark/>
          </w:tcPr>
          <w:p w:rsidR="0076629D" w:rsidRPr="004826DC" w:rsidRDefault="0076629D" w:rsidP="0076629D">
            <w:pPr>
              <w:jc w:val="center"/>
              <w:rPr>
                <w:rFonts w:ascii="Calibri" w:hAnsi="Calibri"/>
                <w:sz w:val="24"/>
                <w:szCs w:val="24"/>
              </w:rPr>
            </w:pPr>
            <w:r w:rsidRPr="004826DC">
              <w:rPr>
                <w:rFonts w:ascii="Calibri" w:hAnsi="Calibri"/>
                <w:sz w:val="24"/>
                <w:szCs w:val="24"/>
              </w:rPr>
              <w:t xml:space="preserve">Opc </w:t>
            </w:r>
          </w:p>
        </w:tc>
        <w:tc>
          <w:tcPr>
            <w:tcW w:w="1480" w:type="dxa"/>
            <w:tcBorders>
              <w:top w:val="nil"/>
              <w:left w:val="nil"/>
              <w:bottom w:val="single" w:sz="4" w:space="0" w:color="auto"/>
              <w:right w:val="single" w:sz="4" w:space="0" w:color="auto"/>
            </w:tcBorders>
            <w:shd w:val="clear" w:color="auto" w:fill="auto"/>
            <w:vAlign w:val="center"/>
            <w:hideMark/>
          </w:tcPr>
          <w:p w:rsidR="0076629D" w:rsidRPr="004826DC" w:rsidRDefault="0076629D" w:rsidP="0076629D">
            <w:pPr>
              <w:jc w:val="center"/>
              <w:rPr>
                <w:rFonts w:ascii="Calibri" w:hAnsi="Calibri"/>
                <w:sz w:val="24"/>
                <w:szCs w:val="24"/>
              </w:rPr>
            </w:pPr>
            <w:r w:rsidRPr="004826DC">
              <w:rPr>
                <w:rFonts w:ascii="Calibri" w:hAnsi="Calibri"/>
                <w:sz w:val="24"/>
                <w:szCs w:val="24"/>
              </w:rPr>
              <w:t xml:space="preserve">Opc </w:t>
            </w:r>
          </w:p>
        </w:tc>
        <w:tc>
          <w:tcPr>
            <w:tcW w:w="1140" w:type="dxa"/>
            <w:tcBorders>
              <w:top w:val="nil"/>
              <w:left w:val="nil"/>
              <w:bottom w:val="single" w:sz="4" w:space="0" w:color="auto"/>
              <w:right w:val="single" w:sz="4" w:space="0" w:color="auto"/>
            </w:tcBorders>
            <w:shd w:val="clear" w:color="auto" w:fill="auto"/>
            <w:vAlign w:val="center"/>
            <w:hideMark/>
          </w:tcPr>
          <w:p w:rsidR="0076629D" w:rsidRPr="004826DC" w:rsidRDefault="0076629D" w:rsidP="0076629D">
            <w:pPr>
              <w:jc w:val="center"/>
              <w:rPr>
                <w:rFonts w:ascii="Calibri" w:hAnsi="Calibri"/>
                <w:sz w:val="24"/>
                <w:szCs w:val="24"/>
              </w:rPr>
            </w:pPr>
            <w:r w:rsidRPr="004826DC">
              <w:rPr>
                <w:rFonts w:ascii="Calibri" w:hAnsi="Calibri"/>
                <w:sz w:val="24"/>
                <w:szCs w:val="24"/>
              </w:rPr>
              <w:t xml:space="preserve">Opc </w:t>
            </w:r>
          </w:p>
        </w:tc>
        <w:tc>
          <w:tcPr>
            <w:tcW w:w="1640" w:type="dxa"/>
            <w:tcBorders>
              <w:top w:val="nil"/>
              <w:left w:val="nil"/>
              <w:bottom w:val="single" w:sz="4" w:space="0" w:color="auto"/>
              <w:right w:val="single" w:sz="4" w:space="0" w:color="auto"/>
            </w:tcBorders>
            <w:shd w:val="clear" w:color="auto" w:fill="auto"/>
            <w:vAlign w:val="center"/>
            <w:hideMark/>
          </w:tcPr>
          <w:p w:rsidR="0076629D" w:rsidRPr="004826DC" w:rsidRDefault="0076629D" w:rsidP="0076629D">
            <w:pPr>
              <w:jc w:val="center"/>
              <w:rPr>
                <w:rFonts w:ascii="Calibri" w:hAnsi="Calibri"/>
                <w:sz w:val="24"/>
                <w:szCs w:val="24"/>
              </w:rPr>
            </w:pPr>
            <w:r w:rsidRPr="004826DC">
              <w:rPr>
                <w:rFonts w:ascii="Calibri" w:hAnsi="Calibri"/>
                <w:sz w:val="24"/>
                <w:szCs w:val="24"/>
              </w:rPr>
              <w:t xml:space="preserve">Opc </w:t>
            </w:r>
          </w:p>
        </w:tc>
        <w:tc>
          <w:tcPr>
            <w:tcW w:w="1240" w:type="dxa"/>
            <w:tcBorders>
              <w:top w:val="nil"/>
              <w:left w:val="nil"/>
              <w:bottom w:val="single" w:sz="4" w:space="0" w:color="auto"/>
              <w:right w:val="single" w:sz="4" w:space="0" w:color="auto"/>
            </w:tcBorders>
            <w:shd w:val="clear" w:color="auto" w:fill="auto"/>
            <w:vAlign w:val="center"/>
            <w:hideMark/>
          </w:tcPr>
          <w:p w:rsidR="0076629D" w:rsidRPr="004826DC" w:rsidRDefault="0076629D" w:rsidP="0076629D">
            <w:pPr>
              <w:jc w:val="center"/>
              <w:rPr>
                <w:rFonts w:ascii="Calibri" w:hAnsi="Calibri"/>
                <w:sz w:val="24"/>
                <w:szCs w:val="24"/>
              </w:rPr>
            </w:pPr>
            <w:r w:rsidRPr="004826DC">
              <w:rPr>
                <w:rFonts w:ascii="Calibri" w:hAnsi="Calibri"/>
                <w:sz w:val="24"/>
                <w:szCs w:val="24"/>
              </w:rPr>
              <w:t>-</w:t>
            </w:r>
          </w:p>
        </w:tc>
        <w:tc>
          <w:tcPr>
            <w:tcW w:w="1880" w:type="dxa"/>
            <w:tcBorders>
              <w:top w:val="nil"/>
              <w:left w:val="nil"/>
              <w:bottom w:val="single" w:sz="4" w:space="0" w:color="auto"/>
              <w:right w:val="single" w:sz="8" w:space="0" w:color="auto"/>
            </w:tcBorders>
            <w:shd w:val="clear" w:color="auto" w:fill="auto"/>
            <w:vAlign w:val="center"/>
            <w:hideMark/>
          </w:tcPr>
          <w:p w:rsidR="0076629D" w:rsidRPr="004826DC" w:rsidRDefault="0076629D" w:rsidP="0076629D">
            <w:pPr>
              <w:jc w:val="center"/>
              <w:rPr>
                <w:rFonts w:ascii="Calibri" w:hAnsi="Calibri"/>
                <w:sz w:val="24"/>
                <w:szCs w:val="24"/>
              </w:rPr>
            </w:pPr>
            <w:r w:rsidRPr="004826DC">
              <w:rPr>
                <w:rFonts w:ascii="Calibri" w:hAnsi="Calibri"/>
                <w:sz w:val="24"/>
                <w:szCs w:val="24"/>
              </w:rPr>
              <w:t xml:space="preserve">- </w:t>
            </w:r>
          </w:p>
        </w:tc>
        <w:tc>
          <w:tcPr>
            <w:tcW w:w="1740" w:type="dxa"/>
            <w:tcBorders>
              <w:top w:val="nil"/>
              <w:left w:val="single" w:sz="4" w:space="0" w:color="auto"/>
              <w:bottom w:val="single" w:sz="4" w:space="0" w:color="auto"/>
              <w:right w:val="single" w:sz="8" w:space="0" w:color="auto"/>
            </w:tcBorders>
            <w:shd w:val="clear" w:color="auto" w:fill="auto"/>
            <w:vAlign w:val="center"/>
            <w:hideMark/>
          </w:tcPr>
          <w:p w:rsidR="0076629D" w:rsidRPr="004826DC" w:rsidRDefault="0076629D" w:rsidP="0076629D">
            <w:pPr>
              <w:jc w:val="center"/>
              <w:rPr>
                <w:rFonts w:ascii="Calibri" w:hAnsi="Calibri"/>
                <w:sz w:val="24"/>
                <w:szCs w:val="24"/>
              </w:rPr>
            </w:pPr>
            <w:r w:rsidRPr="004826DC">
              <w:rPr>
                <w:rFonts w:ascii="Calibri" w:hAnsi="Calibri"/>
                <w:sz w:val="24"/>
                <w:szCs w:val="24"/>
              </w:rPr>
              <w:t>Opc</w:t>
            </w:r>
          </w:p>
        </w:tc>
      </w:tr>
      <w:tr w:rsidR="0076629D" w:rsidRPr="004826DC" w:rsidTr="0076629D">
        <w:trPr>
          <w:trHeight w:val="600"/>
        </w:trPr>
        <w:tc>
          <w:tcPr>
            <w:tcW w:w="520" w:type="dxa"/>
            <w:vMerge/>
            <w:tcBorders>
              <w:top w:val="single" w:sz="8" w:space="0" w:color="auto"/>
              <w:left w:val="single" w:sz="8" w:space="0" w:color="auto"/>
              <w:bottom w:val="single" w:sz="8" w:space="0" w:color="000000"/>
              <w:right w:val="nil"/>
            </w:tcBorders>
            <w:vAlign w:val="center"/>
            <w:hideMark/>
          </w:tcPr>
          <w:p w:rsidR="0076629D" w:rsidRPr="004826DC" w:rsidRDefault="0076629D" w:rsidP="0076629D">
            <w:pPr>
              <w:rPr>
                <w:rFonts w:ascii="Calibri" w:hAnsi="Calibri"/>
                <w:b/>
                <w:bCs/>
                <w:sz w:val="28"/>
                <w:szCs w:val="28"/>
              </w:rPr>
            </w:pPr>
          </w:p>
        </w:tc>
        <w:tc>
          <w:tcPr>
            <w:tcW w:w="2560" w:type="dxa"/>
            <w:tcBorders>
              <w:top w:val="nil"/>
              <w:left w:val="single" w:sz="8" w:space="0" w:color="auto"/>
              <w:bottom w:val="single" w:sz="4" w:space="0" w:color="auto"/>
              <w:right w:val="single" w:sz="8" w:space="0" w:color="auto"/>
            </w:tcBorders>
            <w:shd w:val="clear" w:color="000000" w:fill="F2F2F2"/>
            <w:vAlign w:val="center"/>
            <w:hideMark/>
          </w:tcPr>
          <w:p w:rsidR="0076629D" w:rsidRPr="004826DC" w:rsidRDefault="0076629D" w:rsidP="0076629D">
            <w:pPr>
              <w:jc w:val="center"/>
              <w:rPr>
                <w:rFonts w:ascii="Calibri" w:hAnsi="Calibri"/>
                <w:b/>
                <w:bCs/>
              </w:rPr>
            </w:pPr>
            <w:r w:rsidRPr="004826DC">
              <w:rPr>
                <w:rFonts w:ascii="Calibri" w:hAnsi="Calibri"/>
                <w:b/>
                <w:bCs/>
              </w:rPr>
              <w:t xml:space="preserve">Teste </w:t>
            </w:r>
          </w:p>
        </w:tc>
        <w:tc>
          <w:tcPr>
            <w:tcW w:w="1640" w:type="dxa"/>
            <w:tcBorders>
              <w:top w:val="nil"/>
              <w:left w:val="nil"/>
              <w:bottom w:val="single" w:sz="4" w:space="0" w:color="auto"/>
              <w:right w:val="single" w:sz="4" w:space="0" w:color="auto"/>
            </w:tcBorders>
            <w:shd w:val="clear" w:color="auto" w:fill="auto"/>
            <w:vAlign w:val="center"/>
            <w:hideMark/>
          </w:tcPr>
          <w:p w:rsidR="0076629D" w:rsidRPr="004826DC" w:rsidRDefault="0076629D" w:rsidP="0076629D">
            <w:pPr>
              <w:jc w:val="center"/>
              <w:rPr>
                <w:rFonts w:ascii="Calibri" w:hAnsi="Calibri"/>
                <w:sz w:val="24"/>
                <w:szCs w:val="24"/>
              </w:rPr>
            </w:pPr>
            <w:r w:rsidRPr="004826DC">
              <w:rPr>
                <w:rFonts w:ascii="Calibri" w:hAnsi="Calibri"/>
                <w:sz w:val="24"/>
                <w:szCs w:val="24"/>
              </w:rPr>
              <w:t xml:space="preserve">- </w:t>
            </w:r>
          </w:p>
        </w:tc>
        <w:tc>
          <w:tcPr>
            <w:tcW w:w="1080" w:type="dxa"/>
            <w:tcBorders>
              <w:top w:val="nil"/>
              <w:left w:val="nil"/>
              <w:bottom w:val="single" w:sz="4" w:space="0" w:color="auto"/>
              <w:right w:val="single" w:sz="4" w:space="0" w:color="auto"/>
            </w:tcBorders>
            <w:shd w:val="clear" w:color="auto" w:fill="auto"/>
            <w:vAlign w:val="center"/>
            <w:hideMark/>
          </w:tcPr>
          <w:p w:rsidR="0076629D" w:rsidRPr="004826DC" w:rsidRDefault="0076629D" w:rsidP="0076629D">
            <w:pPr>
              <w:jc w:val="center"/>
              <w:rPr>
                <w:rFonts w:ascii="Calibri" w:hAnsi="Calibri"/>
                <w:sz w:val="24"/>
                <w:szCs w:val="24"/>
              </w:rPr>
            </w:pPr>
            <w:r w:rsidRPr="004826DC">
              <w:rPr>
                <w:rFonts w:ascii="Calibri" w:hAnsi="Calibri"/>
                <w:sz w:val="24"/>
                <w:szCs w:val="24"/>
              </w:rPr>
              <w:t xml:space="preserve">- </w:t>
            </w:r>
          </w:p>
        </w:tc>
        <w:tc>
          <w:tcPr>
            <w:tcW w:w="1480" w:type="dxa"/>
            <w:tcBorders>
              <w:top w:val="nil"/>
              <w:left w:val="nil"/>
              <w:bottom w:val="single" w:sz="4" w:space="0" w:color="auto"/>
              <w:right w:val="single" w:sz="4" w:space="0" w:color="auto"/>
            </w:tcBorders>
            <w:shd w:val="clear" w:color="auto" w:fill="auto"/>
            <w:vAlign w:val="center"/>
            <w:hideMark/>
          </w:tcPr>
          <w:p w:rsidR="0076629D" w:rsidRPr="004826DC" w:rsidRDefault="0076629D" w:rsidP="0076629D">
            <w:pPr>
              <w:jc w:val="center"/>
              <w:rPr>
                <w:rFonts w:ascii="Calibri" w:hAnsi="Calibri"/>
                <w:sz w:val="24"/>
                <w:szCs w:val="24"/>
              </w:rPr>
            </w:pPr>
            <w:r w:rsidRPr="004826DC">
              <w:rPr>
                <w:rFonts w:ascii="Calibri" w:hAnsi="Calibri"/>
                <w:sz w:val="24"/>
                <w:szCs w:val="24"/>
              </w:rPr>
              <w:t xml:space="preserve">- </w:t>
            </w:r>
          </w:p>
        </w:tc>
        <w:tc>
          <w:tcPr>
            <w:tcW w:w="1140" w:type="dxa"/>
            <w:tcBorders>
              <w:top w:val="nil"/>
              <w:left w:val="nil"/>
              <w:bottom w:val="single" w:sz="4" w:space="0" w:color="auto"/>
              <w:right w:val="single" w:sz="4" w:space="0" w:color="auto"/>
            </w:tcBorders>
            <w:shd w:val="clear" w:color="auto" w:fill="auto"/>
            <w:vAlign w:val="center"/>
            <w:hideMark/>
          </w:tcPr>
          <w:p w:rsidR="0076629D" w:rsidRPr="004826DC" w:rsidRDefault="0076629D" w:rsidP="0076629D">
            <w:pPr>
              <w:jc w:val="center"/>
              <w:rPr>
                <w:rFonts w:ascii="Calibri" w:hAnsi="Calibri"/>
                <w:sz w:val="24"/>
                <w:szCs w:val="24"/>
              </w:rPr>
            </w:pPr>
            <w:r w:rsidRPr="004826DC">
              <w:rPr>
                <w:rFonts w:ascii="Calibri" w:hAnsi="Calibri"/>
                <w:sz w:val="24"/>
                <w:szCs w:val="24"/>
              </w:rPr>
              <w:t xml:space="preserve">Obrig </w:t>
            </w:r>
          </w:p>
        </w:tc>
        <w:tc>
          <w:tcPr>
            <w:tcW w:w="1640" w:type="dxa"/>
            <w:tcBorders>
              <w:top w:val="nil"/>
              <w:left w:val="nil"/>
              <w:bottom w:val="single" w:sz="4" w:space="0" w:color="auto"/>
              <w:right w:val="single" w:sz="4" w:space="0" w:color="auto"/>
            </w:tcBorders>
            <w:shd w:val="clear" w:color="auto" w:fill="auto"/>
            <w:vAlign w:val="center"/>
            <w:hideMark/>
          </w:tcPr>
          <w:p w:rsidR="0076629D" w:rsidRPr="004826DC" w:rsidRDefault="0076629D" w:rsidP="0076629D">
            <w:pPr>
              <w:jc w:val="center"/>
              <w:rPr>
                <w:rFonts w:ascii="Calibri" w:hAnsi="Calibri"/>
                <w:sz w:val="24"/>
                <w:szCs w:val="24"/>
              </w:rPr>
            </w:pPr>
            <w:r w:rsidRPr="004826DC">
              <w:rPr>
                <w:rFonts w:ascii="Calibri" w:hAnsi="Calibri"/>
                <w:sz w:val="24"/>
                <w:szCs w:val="24"/>
              </w:rPr>
              <w:t>-</w:t>
            </w:r>
          </w:p>
        </w:tc>
        <w:tc>
          <w:tcPr>
            <w:tcW w:w="1240" w:type="dxa"/>
            <w:tcBorders>
              <w:top w:val="nil"/>
              <w:left w:val="nil"/>
              <w:bottom w:val="single" w:sz="4" w:space="0" w:color="auto"/>
              <w:right w:val="single" w:sz="4" w:space="0" w:color="auto"/>
            </w:tcBorders>
            <w:shd w:val="clear" w:color="auto" w:fill="auto"/>
            <w:vAlign w:val="center"/>
            <w:hideMark/>
          </w:tcPr>
          <w:p w:rsidR="0076629D" w:rsidRPr="004826DC" w:rsidRDefault="0076629D" w:rsidP="0076629D">
            <w:pPr>
              <w:jc w:val="center"/>
              <w:rPr>
                <w:rFonts w:ascii="Calibri" w:hAnsi="Calibri"/>
                <w:sz w:val="24"/>
                <w:szCs w:val="24"/>
              </w:rPr>
            </w:pPr>
            <w:r w:rsidRPr="004826DC">
              <w:rPr>
                <w:rFonts w:ascii="Calibri" w:hAnsi="Calibri"/>
                <w:sz w:val="24"/>
                <w:szCs w:val="24"/>
              </w:rPr>
              <w:t>-</w:t>
            </w:r>
          </w:p>
        </w:tc>
        <w:tc>
          <w:tcPr>
            <w:tcW w:w="1880" w:type="dxa"/>
            <w:tcBorders>
              <w:top w:val="nil"/>
              <w:left w:val="nil"/>
              <w:bottom w:val="single" w:sz="4" w:space="0" w:color="auto"/>
              <w:right w:val="single" w:sz="8" w:space="0" w:color="auto"/>
            </w:tcBorders>
            <w:shd w:val="clear" w:color="auto" w:fill="auto"/>
            <w:vAlign w:val="center"/>
            <w:hideMark/>
          </w:tcPr>
          <w:p w:rsidR="0076629D" w:rsidRPr="004826DC" w:rsidRDefault="0076629D" w:rsidP="0076629D">
            <w:pPr>
              <w:jc w:val="center"/>
              <w:rPr>
                <w:rFonts w:ascii="Calibri" w:hAnsi="Calibri"/>
                <w:sz w:val="24"/>
                <w:szCs w:val="24"/>
              </w:rPr>
            </w:pPr>
            <w:r w:rsidRPr="004826DC">
              <w:rPr>
                <w:rFonts w:ascii="Calibri" w:hAnsi="Calibri"/>
                <w:sz w:val="24"/>
                <w:szCs w:val="24"/>
              </w:rPr>
              <w:t xml:space="preserve">- </w:t>
            </w:r>
          </w:p>
        </w:tc>
        <w:tc>
          <w:tcPr>
            <w:tcW w:w="1740" w:type="dxa"/>
            <w:tcBorders>
              <w:top w:val="nil"/>
              <w:left w:val="single" w:sz="4" w:space="0" w:color="auto"/>
              <w:bottom w:val="single" w:sz="4" w:space="0" w:color="auto"/>
              <w:right w:val="single" w:sz="8" w:space="0" w:color="auto"/>
            </w:tcBorders>
            <w:shd w:val="clear" w:color="auto" w:fill="auto"/>
            <w:vAlign w:val="center"/>
            <w:hideMark/>
          </w:tcPr>
          <w:p w:rsidR="0076629D" w:rsidRPr="004826DC" w:rsidRDefault="0076629D" w:rsidP="0076629D">
            <w:pPr>
              <w:jc w:val="center"/>
              <w:rPr>
                <w:rFonts w:ascii="Calibri" w:hAnsi="Calibri"/>
                <w:sz w:val="24"/>
                <w:szCs w:val="24"/>
              </w:rPr>
            </w:pPr>
            <w:r w:rsidRPr="004826DC">
              <w:rPr>
                <w:rFonts w:ascii="Calibri" w:hAnsi="Calibri"/>
                <w:sz w:val="24"/>
                <w:szCs w:val="24"/>
              </w:rPr>
              <w:t xml:space="preserve">- </w:t>
            </w:r>
          </w:p>
        </w:tc>
      </w:tr>
      <w:tr w:rsidR="0076629D" w:rsidRPr="004826DC" w:rsidTr="0076629D">
        <w:trPr>
          <w:trHeight w:val="600"/>
        </w:trPr>
        <w:tc>
          <w:tcPr>
            <w:tcW w:w="520" w:type="dxa"/>
            <w:vMerge/>
            <w:tcBorders>
              <w:top w:val="single" w:sz="8" w:space="0" w:color="auto"/>
              <w:left w:val="single" w:sz="8" w:space="0" w:color="auto"/>
              <w:bottom w:val="single" w:sz="8" w:space="0" w:color="000000"/>
              <w:right w:val="nil"/>
            </w:tcBorders>
            <w:vAlign w:val="center"/>
            <w:hideMark/>
          </w:tcPr>
          <w:p w:rsidR="0076629D" w:rsidRPr="004826DC" w:rsidRDefault="0076629D" w:rsidP="0076629D">
            <w:pPr>
              <w:rPr>
                <w:rFonts w:ascii="Calibri" w:hAnsi="Calibri"/>
                <w:b/>
                <w:bCs/>
                <w:sz w:val="28"/>
                <w:szCs w:val="28"/>
              </w:rPr>
            </w:pPr>
          </w:p>
        </w:tc>
        <w:tc>
          <w:tcPr>
            <w:tcW w:w="2560" w:type="dxa"/>
            <w:tcBorders>
              <w:top w:val="nil"/>
              <w:left w:val="single" w:sz="8" w:space="0" w:color="auto"/>
              <w:bottom w:val="single" w:sz="4" w:space="0" w:color="auto"/>
              <w:right w:val="single" w:sz="8" w:space="0" w:color="auto"/>
            </w:tcBorders>
            <w:shd w:val="clear" w:color="000000" w:fill="F2F2F2"/>
            <w:vAlign w:val="center"/>
            <w:hideMark/>
          </w:tcPr>
          <w:p w:rsidR="0076629D" w:rsidRPr="004826DC" w:rsidRDefault="0076629D" w:rsidP="0076629D">
            <w:pPr>
              <w:jc w:val="center"/>
              <w:rPr>
                <w:rFonts w:ascii="Calibri" w:hAnsi="Calibri"/>
                <w:b/>
                <w:bCs/>
              </w:rPr>
            </w:pPr>
            <w:r w:rsidRPr="004826DC">
              <w:rPr>
                <w:rFonts w:ascii="Calibri" w:hAnsi="Calibri"/>
                <w:b/>
                <w:bCs/>
              </w:rPr>
              <w:t>Documentação</w:t>
            </w:r>
          </w:p>
        </w:tc>
        <w:tc>
          <w:tcPr>
            <w:tcW w:w="1640" w:type="dxa"/>
            <w:tcBorders>
              <w:top w:val="nil"/>
              <w:left w:val="nil"/>
              <w:bottom w:val="single" w:sz="4" w:space="0" w:color="auto"/>
              <w:right w:val="single" w:sz="4" w:space="0" w:color="auto"/>
            </w:tcBorders>
            <w:shd w:val="clear" w:color="auto" w:fill="auto"/>
            <w:vAlign w:val="center"/>
            <w:hideMark/>
          </w:tcPr>
          <w:p w:rsidR="0076629D" w:rsidRPr="004826DC" w:rsidRDefault="0076629D" w:rsidP="0076629D">
            <w:pPr>
              <w:jc w:val="center"/>
              <w:rPr>
                <w:rFonts w:ascii="Calibri" w:hAnsi="Calibri"/>
                <w:sz w:val="24"/>
                <w:szCs w:val="24"/>
              </w:rPr>
            </w:pPr>
            <w:r w:rsidRPr="004826DC">
              <w:rPr>
                <w:rFonts w:ascii="Calibri" w:hAnsi="Calibri"/>
                <w:sz w:val="24"/>
                <w:szCs w:val="24"/>
              </w:rPr>
              <w:t xml:space="preserve">Opc </w:t>
            </w:r>
          </w:p>
        </w:tc>
        <w:tc>
          <w:tcPr>
            <w:tcW w:w="1080" w:type="dxa"/>
            <w:tcBorders>
              <w:top w:val="nil"/>
              <w:left w:val="nil"/>
              <w:bottom w:val="single" w:sz="4" w:space="0" w:color="auto"/>
              <w:right w:val="single" w:sz="4" w:space="0" w:color="auto"/>
            </w:tcBorders>
            <w:shd w:val="clear" w:color="auto" w:fill="auto"/>
            <w:vAlign w:val="center"/>
            <w:hideMark/>
          </w:tcPr>
          <w:p w:rsidR="0076629D" w:rsidRPr="004826DC" w:rsidRDefault="0076629D" w:rsidP="0076629D">
            <w:pPr>
              <w:jc w:val="center"/>
              <w:rPr>
                <w:rFonts w:ascii="Calibri" w:hAnsi="Calibri"/>
                <w:sz w:val="24"/>
                <w:szCs w:val="24"/>
              </w:rPr>
            </w:pPr>
            <w:r w:rsidRPr="004826DC">
              <w:rPr>
                <w:rFonts w:ascii="Calibri" w:hAnsi="Calibri"/>
                <w:sz w:val="24"/>
                <w:szCs w:val="24"/>
              </w:rPr>
              <w:t xml:space="preserve">Opc </w:t>
            </w:r>
          </w:p>
        </w:tc>
        <w:tc>
          <w:tcPr>
            <w:tcW w:w="1480" w:type="dxa"/>
            <w:tcBorders>
              <w:top w:val="nil"/>
              <w:left w:val="nil"/>
              <w:bottom w:val="single" w:sz="4" w:space="0" w:color="auto"/>
              <w:right w:val="single" w:sz="4" w:space="0" w:color="auto"/>
            </w:tcBorders>
            <w:shd w:val="clear" w:color="auto" w:fill="auto"/>
            <w:vAlign w:val="center"/>
            <w:hideMark/>
          </w:tcPr>
          <w:p w:rsidR="0076629D" w:rsidRPr="004826DC" w:rsidRDefault="0076629D" w:rsidP="0076629D">
            <w:pPr>
              <w:jc w:val="center"/>
              <w:rPr>
                <w:rFonts w:ascii="Calibri" w:hAnsi="Calibri"/>
                <w:sz w:val="24"/>
                <w:szCs w:val="24"/>
              </w:rPr>
            </w:pPr>
            <w:r w:rsidRPr="004826DC">
              <w:rPr>
                <w:rFonts w:ascii="Calibri" w:hAnsi="Calibri"/>
                <w:sz w:val="24"/>
                <w:szCs w:val="24"/>
              </w:rPr>
              <w:t xml:space="preserve">- </w:t>
            </w:r>
          </w:p>
        </w:tc>
        <w:tc>
          <w:tcPr>
            <w:tcW w:w="1140" w:type="dxa"/>
            <w:tcBorders>
              <w:top w:val="nil"/>
              <w:left w:val="nil"/>
              <w:bottom w:val="single" w:sz="4" w:space="0" w:color="auto"/>
              <w:right w:val="single" w:sz="4" w:space="0" w:color="auto"/>
            </w:tcBorders>
            <w:shd w:val="clear" w:color="auto" w:fill="auto"/>
            <w:vAlign w:val="center"/>
            <w:hideMark/>
          </w:tcPr>
          <w:p w:rsidR="0076629D" w:rsidRPr="004826DC" w:rsidRDefault="0076629D" w:rsidP="0076629D">
            <w:pPr>
              <w:jc w:val="center"/>
              <w:rPr>
                <w:rFonts w:ascii="Calibri" w:hAnsi="Calibri"/>
                <w:sz w:val="24"/>
                <w:szCs w:val="24"/>
              </w:rPr>
            </w:pPr>
            <w:r w:rsidRPr="004826DC">
              <w:rPr>
                <w:rFonts w:ascii="Calibri" w:hAnsi="Calibri"/>
                <w:sz w:val="24"/>
                <w:szCs w:val="24"/>
              </w:rPr>
              <w:t xml:space="preserve">- </w:t>
            </w:r>
          </w:p>
        </w:tc>
        <w:tc>
          <w:tcPr>
            <w:tcW w:w="1640" w:type="dxa"/>
            <w:tcBorders>
              <w:top w:val="nil"/>
              <w:left w:val="nil"/>
              <w:bottom w:val="single" w:sz="4" w:space="0" w:color="auto"/>
              <w:right w:val="single" w:sz="4" w:space="0" w:color="auto"/>
            </w:tcBorders>
            <w:shd w:val="clear" w:color="auto" w:fill="auto"/>
            <w:vAlign w:val="center"/>
            <w:hideMark/>
          </w:tcPr>
          <w:p w:rsidR="0076629D" w:rsidRPr="004826DC" w:rsidRDefault="0076629D" w:rsidP="0076629D">
            <w:pPr>
              <w:jc w:val="center"/>
              <w:rPr>
                <w:rFonts w:ascii="Calibri" w:hAnsi="Calibri"/>
                <w:sz w:val="24"/>
                <w:szCs w:val="24"/>
              </w:rPr>
            </w:pPr>
            <w:r w:rsidRPr="004826DC">
              <w:rPr>
                <w:rFonts w:ascii="Calibri" w:hAnsi="Calibri"/>
                <w:sz w:val="24"/>
                <w:szCs w:val="24"/>
              </w:rPr>
              <w:t>-</w:t>
            </w:r>
          </w:p>
        </w:tc>
        <w:tc>
          <w:tcPr>
            <w:tcW w:w="1240" w:type="dxa"/>
            <w:tcBorders>
              <w:top w:val="nil"/>
              <w:left w:val="nil"/>
              <w:bottom w:val="single" w:sz="4" w:space="0" w:color="auto"/>
              <w:right w:val="single" w:sz="4" w:space="0" w:color="auto"/>
            </w:tcBorders>
            <w:shd w:val="clear" w:color="auto" w:fill="auto"/>
            <w:vAlign w:val="center"/>
            <w:hideMark/>
          </w:tcPr>
          <w:p w:rsidR="0076629D" w:rsidRPr="004826DC" w:rsidRDefault="0076629D" w:rsidP="0076629D">
            <w:pPr>
              <w:jc w:val="center"/>
              <w:rPr>
                <w:rFonts w:ascii="Calibri" w:hAnsi="Calibri"/>
                <w:sz w:val="24"/>
                <w:szCs w:val="24"/>
              </w:rPr>
            </w:pPr>
            <w:r w:rsidRPr="004826DC">
              <w:rPr>
                <w:rFonts w:ascii="Calibri" w:hAnsi="Calibri"/>
                <w:sz w:val="24"/>
                <w:szCs w:val="24"/>
              </w:rPr>
              <w:t>-</w:t>
            </w:r>
          </w:p>
        </w:tc>
        <w:tc>
          <w:tcPr>
            <w:tcW w:w="1880" w:type="dxa"/>
            <w:tcBorders>
              <w:top w:val="nil"/>
              <w:left w:val="nil"/>
              <w:bottom w:val="single" w:sz="4" w:space="0" w:color="auto"/>
              <w:right w:val="single" w:sz="8" w:space="0" w:color="auto"/>
            </w:tcBorders>
            <w:shd w:val="clear" w:color="auto" w:fill="auto"/>
            <w:vAlign w:val="center"/>
            <w:hideMark/>
          </w:tcPr>
          <w:p w:rsidR="0076629D" w:rsidRPr="004826DC" w:rsidRDefault="0076629D" w:rsidP="0076629D">
            <w:pPr>
              <w:jc w:val="center"/>
              <w:rPr>
                <w:rFonts w:ascii="Calibri" w:hAnsi="Calibri"/>
                <w:sz w:val="24"/>
                <w:szCs w:val="24"/>
              </w:rPr>
            </w:pPr>
            <w:r w:rsidRPr="004826DC">
              <w:rPr>
                <w:rFonts w:ascii="Calibri" w:hAnsi="Calibri"/>
                <w:sz w:val="24"/>
                <w:szCs w:val="24"/>
              </w:rPr>
              <w:t xml:space="preserve">- </w:t>
            </w:r>
          </w:p>
        </w:tc>
        <w:tc>
          <w:tcPr>
            <w:tcW w:w="1740" w:type="dxa"/>
            <w:tcBorders>
              <w:top w:val="nil"/>
              <w:left w:val="single" w:sz="4" w:space="0" w:color="auto"/>
              <w:bottom w:val="single" w:sz="4" w:space="0" w:color="auto"/>
              <w:right w:val="single" w:sz="8" w:space="0" w:color="auto"/>
            </w:tcBorders>
            <w:shd w:val="clear" w:color="auto" w:fill="auto"/>
            <w:vAlign w:val="center"/>
            <w:hideMark/>
          </w:tcPr>
          <w:p w:rsidR="0076629D" w:rsidRPr="004826DC" w:rsidRDefault="0076629D" w:rsidP="0076629D">
            <w:pPr>
              <w:jc w:val="center"/>
              <w:rPr>
                <w:rFonts w:ascii="Calibri" w:hAnsi="Calibri"/>
                <w:sz w:val="24"/>
                <w:szCs w:val="24"/>
              </w:rPr>
            </w:pPr>
            <w:r w:rsidRPr="004826DC">
              <w:rPr>
                <w:rFonts w:ascii="Calibri" w:hAnsi="Calibri"/>
                <w:sz w:val="24"/>
                <w:szCs w:val="24"/>
              </w:rPr>
              <w:t xml:space="preserve">- </w:t>
            </w:r>
          </w:p>
        </w:tc>
      </w:tr>
      <w:tr w:rsidR="0076629D" w:rsidRPr="004826DC" w:rsidTr="0076629D">
        <w:trPr>
          <w:trHeight w:val="600"/>
        </w:trPr>
        <w:tc>
          <w:tcPr>
            <w:tcW w:w="520" w:type="dxa"/>
            <w:vMerge/>
            <w:tcBorders>
              <w:top w:val="single" w:sz="8" w:space="0" w:color="auto"/>
              <w:left w:val="single" w:sz="8" w:space="0" w:color="auto"/>
              <w:bottom w:val="single" w:sz="8" w:space="0" w:color="000000"/>
              <w:right w:val="nil"/>
            </w:tcBorders>
            <w:vAlign w:val="center"/>
            <w:hideMark/>
          </w:tcPr>
          <w:p w:rsidR="0076629D" w:rsidRPr="004826DC" w:rsidRDefault="0076629D" w:rsidP="0076629D">
            <w:pPr>
              <w:rPr>
                <w:rFonts w:ascii="Calibri" w:hAnsi="Calibri"/>
                <w:b/>
                <w:bCs/>
                <w:sz w:val="28"/>
                <w:szCs w:val="28"/>
              </w:rPr>
            </w:pPr>
          </w:p>
        </w:tc>
        <w:tc>
          <w:tcPr>
            <w:tcW w:w="2560" w:type="dxa"/>
            <w:tcBorders>
              <w:top w:val="nil"/>
              <w:left w:val="single" w:sz="8" w:space="0" w:color="auto"/>
              <w:bottom w:val="nil"/>
              <w:right w:val="single" w:sz="8" w:space="0" w:color="auto"/>
            </w:tcBorders>
            <w:shd w:val="clear" w:color="000000" w:fill="F2F2F2"/>
            <w:vAlign w:val="center"/>
            <w:hideMark/>
          </w:tcPr>
          <w:p w:rsidR="0076629D" w:rsidRPr="004826DC" w:rsidRDefault="0076629D" w:rsidP="0076629D">
            <w:pPr>
              <w:jc w:val="center"/>
              <w:rPr>
                <w:rFonts w:ascii="Calibri" w:hAnsi="Calibri"/>
                <w:b/>
                <w:bCs/>
              </w:rPr>
            </w:pPr>
            <w:r w:rsidRPr="004826DC">
              <w:rPr>
                <w:rFonts w:ascii="Calibri" w:hAnsi="Calibri"/>
                <w:b/>
                <w:bCs/>
              </w:rPr>
              <w:t>Preparação de Ambiente para Treinamento</w:t>
            </w:r>
          </w:p>
        </w:tc>
        <w:tc>
          <w:tcPr>
            <w:tcW w:w="1640" w:type="dxa"/>
            <w:tcBorders>
              <w:top w:val="nil"/>
              <w:left w:val="nil"/>
              <w:bottom w:val="nil"/>
              <w:right w:val="single" w:sz="4" w:space="0" w:color="auto"/>
            </w:tcBorders>
            <w:shd w:val="clear" w:color="auto" w:fill="auto"/>
            <w:vAlign w:val="center"/>
            <w:hideMark/>
          </w:tcPr>
          <w:p w:rsidR="0076629D" w:rsidRPr="004826DC" w:rsidRDefault="0076629D" w:rsidP="0076629D">
            <w:pPr>
              <w:jc w:val="center"/>
              <w:rPr>
                <w:rFonts w:ascii="Calibri" w:hAnsi="Calibri"/>
                <w:sz w:val="24"/>
                <w:szCs w:val="24"/>
              </w:rPr>
            </w:pPr>
            <w:r w:rsidRPr="004826DC">
              <w:rPr>
                <w:rFonts w:ascii="Calibri" w:hAnsi="Calibri"/>
                <w:sz w:val="24"/>
                <w:szCs w:val="24"/>
              </w:rPr>
              <w:t>- </w:t>
            </w:r>
          </w:p>
        </w:tc>
        <w:tc>
          <w:tcPr>
            <w:tcW w:w="1080" w:type="dxa"/>
            <w:tcBorders>
              <w:top w:val="nil"/>
              <w:left w:val="nil"/>
              <w:bottom w:val="nil"/>
              <w:right w:val="single" w:sz="4" w:space="0" w:color="auto"/>
            </w:tcBorders>
            <w:shd w:val="clear" w:color="auto" w:fill="auto"/>
            <w:vAlign w:val="center"/>
            <w:hideMark/>
          </w:tcPr>
          <w:p w:rsidR="0076629D" w:rsidRPr="004826DC" w:rsidRDefault="0076629D" w:rsidP="0076629D">
            <w:pPr>
              <w:jc w:val="center"/>
              <w:rPr>
                <w:rFonts w:ascii="Calibri" w:hAnsi="Calibri"/>
                <w:sz w:val="24"/>
                <w:szCs w:val="24"/>
              </w:rPr>
            </w:pPr>
            <w:r w:rsidRPr="004826DC">
              <w:rPr>
                <w:rFonts w:ascii="Calibri" w:hAnsi="Calibri"/>
                <w:sz w:val="24"/>
                <w:szCs w:val="24"/>
              </w:rPr>
              <w:t>- </w:t>
            </w:r>
          </w:p>
        </w:tc>
        <w:tc>
          <w:tcPr>
            <w:tcW w:w="1480" w:type="dxa"/>
            <w:tcBorders>
              <w:top w:val="nil"/>
              <w:left w:val="nil"/>
              <w:bottom w:val="nil"/>
              <w:right w:val="single" w:sz="4" w:space="0" w:color="auto"/>
            </w:tcBorders>
            <w:shd w:val="clear" w:color="auto" w:fill="auto"/>
            <w:vAlign w:val="center"/>
            <w:hideMark/>
          </w:tcPr>
          <w:p w:rsidR="0076629D" w:rsidRPr="004826DC" w:rsidRDefault="0076629D" w:rsidP="0076629D">
            <w:pPr>
              <w:jc w:val="center"/>
              <w:rPr>
                <w:rFonts w:ascii="Calibri" w:hAnsi="Calibri"/>
                <w:sz w:val="24"/>
                <w:szCs w:val="24"/>
              </w:rPr>
            </w:pPr>
            <w:r w:rsidRPr="004826DC">
              <w:rPr>
                <w:rFonts w:ascii="Calibri" w:hAnsi="Calibri"/>
                <w:sz w:val="24"/>
                <w:szCs w:val="24"/>
              </w:rPr>
              <w:t>- </w:t>
            </w:r>
          </w:p>
        </w:tc>
        <w:tc>
          <w:tcPr>
            <w:tcW w:w="1140" w:type="dxa"/>
            <w:tcBorders>
              <w:top w:val="nil"/>
              <w:left w:val="nil"/>
              <w:bottom w:val="nil"/>
              <w:right w:val="single" w:sz="4" w:space="0" w:color="auto"/>
            </w:tcBorders>
            <w:shd w:val="clear" w:color="auto" w:fill="auto"/>
            <w:vAlign w:val="center"/>
            <w:hideMark/>
          </w:tcPr>
          <w:p w:rsidR="0076629D" w:rsidRPr="004826DC" w:rsidRDefault="0076629D" w:rsidP="0076629D">
            <w:pPr>
              <w:jc w:val="center"/>
              <w:rPr>
                <w:rFonts w:ascii="Calibri" w:hAnsi="Calibri"/>
                <w:sz w:val="24"/>
                <w:szCs w:val="24"/>
              </w:rPr>
            </w:pPr>
            <w:r w:rsidRPr="004826DC">
              <w:rPr>
                <w:rFonts w:ascii="Calibri" w:hAnsi="Calibri"/>
                <w:sz w:val="24"/>
                <w:szCs w:val="24"/>
              </w:rPr>
              <w:t>- </w:t>
            </w:r>
          </w:p>
        </w:tc>
        <w:tc>
          <w:tcPr>
            <w:tcW w:w="1640" w:type="dxa"/>
            <w:tcBorders>
              <w:top w:val="nil"/>
              <w:left w:val="nil"/>
              <w:bottom w:val="nil"/>
              <w:right w:val="single" w:sz="4" w:space="0" w:color="auto"/>
            </w:tcBorders>
            <w:shd w:val="clear" w:color="auto" w:fill="auto"/>
            <w:vAlign w:val="center"/>
            <w:hideMark/>
          </w:tcPr>
          <w:p w:rsidR="0076629D" w:rsidRPr="004826DC" w:rsidRDefault="0076629D" w:rsidP="0076629D">
            <w:pPr>
              <w:jc w:val="center"/>
              <w:rPr>
                <w:rFonts w:ascii="Calibri" w:hAnsi="Calibri"/>
                <w:sz w:val="24"/>
                <w:szCs w:val="24"/>
              </w:rPr>
            </w:pPr>
            <w:r w:rsidRPr="004826DC">
              <w:rPr>
                <w:rFonts w:ascii="Calibri" w:hAnsi="Calibri"/>
                <w:sz w:val="24"/>
                <w:szCs w:val="24"/>
              </w:rPr>
              <w:t>- </w:t>
            </w:r>
          </w:p>
        </w:tc>
        <w:tc>
          <w:tcPr>
            <w:tcW w:w="1240" w:type="dxa"/>
            <w:tcBorders>
              <w:top w:val="nil"/>
              <w:left w:val="nil"/>
              <w:bottom w:val="nil"/>
              <w:right w:val="single" w:sz="4" w:space="0" w:color="auto"/>
            </w:tcBorders>
            <w:shd w:val="clear" w:color="auto" w:fill="auto"/>
            <w:vAlign w:val="center"/>
            <w:hideMark/>
          </w:tcPr>
          <w:p w:rsidR="0076629D" w:rsidRPr="004826DC" w:rsidRDefault="0076629D" w:rsidP="0076629D">
            <w:pPr>
              <w:jc w:val="center"/>
              <w:rPr>
                <w:rFonts w:ascii="Calibri" w:hAnsi="Calibri"/>
                <w:sz w:val="24"/>
                <w:szCs w:val="24"/>
              </w:rPr>
            </w:pPr>
            <w:r w:rsidRPr="004826DC">
              <w:rPr>
                <w:rFonts w:ascii="Calibri" w:hAnsi="Calibri"/>
                <w:sz w:val="24"/>
                <w:szCs w:val="24"/>
              </w:rPr>
              <w:t>- </w:t>
            </w:r>
          </w:p>
        </w:tc>
        <w:tc>
          <w:tcPr>
            <w:tcW w:w="1880" w:type="dxa"/>
            <w:tcBorders>
              <w:top w:val="nil"/>
              <w:left w:val="nil"/>
              <w:bottom w:val="nil"/>
              <w:right w:val="single" w:sz="8" w:space="0" w:color="auto"/>
            </w:tcBorders>
            <w:shd w:val="clear" w:color="auto" w:fill="auto"/>
            <w:vAlign w:val="center"/>
            <w:hideMark/>
          </w:tcPr>
          <w:p w:rsidR="0076629D" w:rsidRPr="004826DC" w:rsidRDefault="0076629D" w:rsidP="0076629D">
            <w:pPr>
              <w:jc w:val="center"/>
              <w:rPr>
                <w:rFonts w:ascii="Calibri" w:hAnsi="Calibri"/>
                <w:sz w:val="24"/>
                <w:szCs w:val="24"/>
              </w:rPr>
            </w:pPr>
            <w:r w:rsidRPr="004826DC">
              <w:rPr>
                <w:rFonts w:ascii="Calibri" w:hAnsi="Calibri"/>
                <w:sz w:val="24"/>
                <w:szCs w:val="24"/>
              </w:rPr>
              <w:t>- </w:t>
            </w:r>
          </w:p>
        </w:tc>
        <w:tc>
          <w:tcPr>
            <w:tcW w:w="1740" w:type="dxa"/>
            <w:tcBorders>
              <w:top w:val="nil"/>
              <w:left w:val="single" w:sz="4" w:space="0" w:color="auto"/>
              <w:bottom w:val="nil"/>
              <w:right w:val="single" w:sz="8" w:space="0" w:color="auto"/>
            </w:tcBorders>
            <w:shd w:val="clear" w:color="auto" w:fill="auto"/>
            <w:vAlign w:val="center"/>
            <w:hideMark/>
          </w:tcPr>
          <w:p w:rsidR="0076629D" w:rsidRPr="004826DC" w:rsidRDefault="0076629D" w:rsidP="0076629D">
            <w:pPr>
              <w:jc w:val="center"/>
              <w:rPr>
                <w:rFonts w:ascii="Calibri" w:hAnsi="Calibri"/>
                <w:sz w:val="24"/>
                <w:szCs w:val="24"/>
              </w:rPr>
            </w:pPr>
            <w:r w:rsidRPr="004826DC">
              <w:rPr>
                <w:rFonts w:ascii="Calibri" w:hAnsi="Calibri"/>
                <w:sz w:val="24"/>
                <w:szCs w:val="24"/>
              </w:rPr>
              <w:t>Obrig</w:t>
            </w:r>
          </w:p>
        </w:tc>
      </w:tr>
      <w:tr w:rsidR="0076629D" w:rsidRPr="004826DC" w:rsidTr="0076629D">
        <w:trPr>
          <w:trHeight w:val="600"/>
        </w:trPr>
        <w:tc>
          <w:tcPr>
            <w:tcW w:w="520" w:type="dxa"/>
            <w:vMerge/>
            <w:tcBorders>
              <w:top w:val="single" w:sz="8" w:space="0" w:color="auto"/>
              <w:left w:val="single" w:sz="8" w:space="0" w:color="auto"/>
              <w:bottom w:val="single" w:sz="8" w:space="0" w:color="000000"/>
              <w:right w:val="nil"/>
            </w:tcBorders>
            <w:vAlign w:val="center"/>
            <w:hideMark/>
          </w:tcPr>
          <w:p w:rsidR="0076629D" w:rsidRPr="004826DC" w:rsidRDefault="0076629D" w:rsidP="0076629D">
            <w:pPr>
              <w:rPr>
                <w:rFonts w:ascii="Calibri" w:hAnsi="Calibri"/>
                <w:b/>
                <w:bCs/>
                <w:sz w:val="28"/>
                <w:szCs w:val="28"/>
              </w:rPr>
            </w:pPr>
          </w:p>
        </w:tc>
        <w:tc>
          <w:tcPr>
            <w:tcW w:w="2560" w:type="dxa"/>
            <w:tcBorders>
              <w:top w:val="single" w:sz="4" w:space="0" w:color="auto"/>
              <w:left w:val="single" w:sz="8" w:space="0" w:color="auto"/>
              <w:bottom w:val="single" w:sz="8" w:space="0" w:color="auto"/>
              <w:right w:val="single" w:sz="8" w:space="0" w:color="auto"/>
            </w:tcBorders>
            <w:shd w:val="clear" w:color="000000" w:fill="F2F2F2"/>
            <w:vAlign w:val="center"/>
            <w:hideMark/>
          </w:tcPr>
          <w:p w:rsidR="0076629D" w:rsidRPr="004826DC" w:rsidRDefault="0076629D" w:rsidP="0076629D">
            <w:pPr>
              <w:jc w:val="center"/>
              <w:rPr>
                <w:rFonts w:ascii="Calibri" w:hAnsi="Calibri"/>
                <w:b/>
                <w:bCs/>
              </w:rPr>
            </w:pPr>
            <w:r w:rsidRPr="004826DC">
              <w:rPr>
                <w:rFonts w:ascii="Calibri" w:hAnsi="Calibri"/>
                <w:b/>
                <w:bCs/>
              </w:rPr>
              <w:t xml:space="preserve">Sustentação </w:t>
            </w:r>
          </w:p>
        </w:tc>
        <w:tc>
          <w:tcPr>
            <w:tcW w:w="1640" w:type="dxa"/>
            <w:tcBorders>
              <w:top w:val="single" w:sz="4" w:space="0" w:color="auto"/>
              <w:left w:val="nil"/>
              <w:bottom w:val="single" w:sz="8" w:space="0" w:color="auto"/>
              <w:right w:val="single" w:sz="4" w:space="0" w:color="auto"/>
            </w:tcBorders>
            <w:shd w:val="clear" w:color="auto" w:fill="auto"/>
            <w:vAlign w:val="center"/>
            <w:hideMark/>
          </w:tcPr>
          <w:p w:rsidR="0076629D" w:rsidRPr="004826DC" w:rsidRDefault="0076629D" w:rsidP="0076629D">
            <w:pPr>
              <w:jc w:val="center"/>
              <w:rPr>
                <w:rFonts w:ascii="Calibri" w:hAnsi="Calibri"/>
                <w:sz w:val="24"/>
                <w:szCs w:val="24"/>
              </w:rPr>
            </w:pPr>
            <w:r w:rsidRPr="004826DC">
              <w:rPr>
                <w:rFonts w:ascii="Calibri" w:hAnsi="Calibri"/>
                <w:sz w:val="24"/>
                <w:szCs w:val="24"/>
              </w:rPr>
              <w:t xml:space="preserve">NA </w:t>
            </w:r>
          </w:p>
        </w:tc>
        <w:tc>
          <w:tcPr>
            <w:tcW w:w="1080" w:type="dxa"/>
            <w:tcBorders>
              <w:top w:val="single" w:sz="4" w:space="0" w:color="auto"/>
              <w:left w:val="nil"/>
              <w:bottom w:val="single" w:sz="8" w:space="0" w:color="auto"/>
              <w:right w:val="single" w:sz="4" w:space="0" w:color="auto"/>
            </w:tcBorders>
            <w:shd w:val="clear" w:color="auto" w:fill="auto"/>
            <w:vAlign w:val="center"/>
            <w:hideMark/>
          </w:tcPr>
          <w:p w:rsidR="0076629D" w:rsidRPr="004826DC" w:rsidRDefault="0076629D" w:rsidP="0076629D">
            <w:pPr>
              <w:jc w:val="center"/>
              <w:rPr>
                <w:rFonts w:ascii="Calibri" w:hAnsi="Calibri"/>
                <w:sz w:val="24"/>
                <w:szCs w:val="24"/>
              </w:rPr>
            </w:pPr>
            <w:r w:rsidRPr="004826DC">
              <w:rPr>
                <w:rFonts w:ascii="Calibri" w:hAnsi="Calibri"/>
                <w:sz w:val="24"/>
                <w:szCs w:val="24"/>
              </w:rPr>
              <w:t xml:space="preserve">NA </w:t>
            </w:r>
          </w:p>
        </w:tc>
        <w:tc>
          <w:tcPr>
            <w:tcW w:w="1480" w:type="dxa"/>
            <w:tcBorders>
              <w:top w:val="single" w:sz="4" w:space="0" w:color="auto"/>
              <w:left w:val="nil"/>
              <w:bottom w:val="single" w:sz="8" w:space="0" w:color="auto"/>
              <w:right w:val="single" w:sz="4" w:space="0" w:color="auto"/>
            </w:tcBorders>
            <w:shd w:val="clear" w:color="auto" w:fill="auto"/>
            <w:vAlign w:val="center"/>
            <w:hideMark/>
          </w:tcPr>
          <w:p w:rsidR="0076629D" w:rsidRPr="004826DC" w:rsidRDefault="0076629D" w:rsidP="0076629D">
            <w:pPr>
              <w:jc w:val="center"/>
              <w:rPr>
                <w:rFonts w:ascii="Calibri" w:hAnsi="Calibri"/>
                <w:sz w:val="24"/>
                <w:szCs w:val="24"/>
              </w:rPr>
            </w:pPr>
            <w:r w:rsidRPr="004826DC">
              <w:rPr>
                <w:rFonts w:ascii="Calibri" w:hAnsi="Calibri"/>
                <w:sz w:val="24"/>
                <w:szCs w:val="24"/>
              </w:rPr>
              <w:t xml:space="preserve">NA </w:t>
            </w:r>
          </w:p>
        </w:tc>
        <w:tc>
          <w:tcPr>
            <w:tcW w:w="1140" w:type="dxa"/>
            <w:tcBorders>
              <w:top w:val="single" w:sz="4" w:space="0" w:color="auto"/>
              <w:left w:val="nil"/>
              <w:bottom w:val="single" w:sz="8" w:space="0" w:color="auto"/>
              <w:right w:val="single" w:sz="4" w:space="0" w:color="auto"/>
            </w:tcBorders>
            <w:shd w:val="clear" w:color="auto" w:fill="auto"/>
            <w:vAlign w:val="center"/>
            <w:hideMark/>
          </w:tcPr>
          <w:p w:rsidR="0076629D" w:rsidRPr="004826DC" w:rsidRDefault="0076629D" w:rsidP="0076629D">
            <w:pPr>
              <w:jc w:val="center"/>
              <w:rPr>
                <w:rFonts w:ascii="Calibri" w:hAnsi="Calibri"/>
                <w:sz w:val="24"/>
                <w:szCs w:val="24"/>
              </w:rPr>
            </w:pPr>
            <w:r w:rsidRPr="004826DC">
              <w:rPr>
                <w:rFonts w:ascii="Calibri" w:hAnsi="Calibri"/>
                <w:sz w:val="24"/>
                <w:szCs w:val="24"/>
              </w:rPr>
              <w:t xml:space="preserve">NA </w:t>
            </w:r>
          </w:p>
        </w:tc>
        <w:tc>
          <w:tcPr>
            <w:tcW w:w="1640" w:type="dxa"/>
            <w:tcBorders>
              <w:top w:val="single" w:sz="4" w:space="0" w:color="auto"/>
              <w:left w:val="nil"/>
              <w:bottom w:val="single" w:sz="8" w:space="0" w:color="auto"/>
              <w:right w:val="single" w:sz="4" w:space="0" w:color="auto"/>
            </w:tcBorders>
            <w:shd w:val="clear" w:color="auto" w:fill="auto"/>
            <w:vAlign w:val="center"/>
            <w:hideMark/>
          </w:tcPr>
          <w:p w:rsidR="0076629D" w:rsidRPr="004826DC" w:rsidRDefault="0076629D" w:rsidP="0076629D">
            <w:pPr>
              <w:jc w:val="center"/>
              <w:rPr>
                <w:rFonts w:ascii="Calibri" w:hAnsi="Calibri"/>
                <w:sz w:val="24"/>
                <w:szCs w:val="24"/>
              </w:rPr>
            </w:pPr>
            <w:r w:rsidRPr="004826DC">
              <w:rPr>
                <w:rFonts w:ascii="Calibri" w:hAnsi="Calibri"/>
                <w:sz w:val="24"/>
                <w:szCs w:val="24"/>
              </w:rPr>
              <w:t>NA</w:t>
            </w:r>
          </w:p>
        </w:tc>
        <w:tc>
          <w:tcPr>
            <w:tcW w:w="1240" w:type="dxa"/>
            <w:tcBorders>
              <w:top w:val="single" w:sz="4" w:space="0" w:color="auto"/>
              <w:left w:val="nil"/>
              <w:bottom w:val="single" w:sz="8" w:space="0" w:color="auto"/>
              <w:right w:val="single" w:sz="4" w:space="0" w:color="auto"/>
            </w:tcBorders>
            <w:shd w:val="clear" w:color="auto" w:fill="auto"/>
            <w:vAlign w:val="center"/>
            <w:hideMark/>
          </w:tcPr>
          <w:p w:rsidR="0076629D" w:rsidRPr="004826DC" w:rsidRDefault="0076629D" w:rsidP="0076629D">
            <w:pPr>
              <w:jc w:val="center"/>
              <w:rPr>
                <w:rFonts w:ascii="Calibri" w:hAnsi="Calibri"/>
                <w:sz w:val="24"/>
                <w:szCs w:val="24"/>
              </w:rPr>
            </w:pPr>
            <w:r w:rsidRPr="004826DC">
              <w:rPr>
                <w:rFonts w:ascii="Calibri" w:hAnsi="Calibri"/>
                <w:sz w:val="24"/>
                <w:szCs w:val="24"/>
              </w:rPr>
              <w:t>NA</w:t>
            </w:r>
          </w:p>
        </w:tc>
        <w:tc>
          <w:tcPr>
            <w:tcW w:w="1880" w:type="dxa"/>
            <w:tcBorders>
              <w:top w:val="single" w:sz="4" w:space="0" w:color="auto"/>
              <w:left w:val="nil"/>
              <w:bottom w:val="single" w:sz="8" w:space="0" w:color="auto"/>
              <w:right w:val="single" w:sz="8" w:space="0" w:color="auto"/>
            </w:tcBorders>
            <w:shd w:val="clear" w:color="auto" w:fill="auto"/>
            <w:vAlign w:val="center"/>
            <w:hideMark/>
          </w:tcPr>
          <w:p w:rsidR="0076629D" w:rsidRPr="004826DC" w:rsidRDefault="0076629D" w:rsidP="0076629D">
            <w:pPr>
              <w:jc w:val="center"/>
              <w:rPr>
                <w:rFonts w:ascii="Calibri" w:hAnsi="Calibri"/>
                <w:sz w:val="24"/>
                <w:szCs w:val="24"/>
              </w:rPr>
            </w:pPr>
            <w:r w:rsidRPr="004826DC">
              <w:rPr>
                <w:rFonts w:ascii="Calibri" w:hAnsi="Calibri"/>
                <w:sz w:val="24"/>
                <w:szCs w:val="24"/>
              </w:rPr>
              <w:t xml:space="preserve">NA </w:t>
            </w:r>
          </w:p>
        </w:tc>
        <w:tc>
          <w:tcPr>
            <w:tcW w:w="1740" w:type="dxa"/>
            <w:tcBorders>
              <w:top w:val="single" w:sz="4" w:space="0" w:color="auto"/>
              <w:left w:val="single" w:sz="4" w:space="0" w:color="auto"/>
              <w:bottom w:val="single" w:sz="8" w:space="0" w:color="auto"/>
              <w:right w:val="single" w:sz="8" w:space="0" w:color="auto"/>
            </w:tcBorders>
            <w:shd w:val="clear" w:color="auto" w:fill="auto"/>
            <w:vAlign w:val="center"/>
            <w:hideMark/>
          </w:tcPr>
          <w:p w:rsidR="0076629D" w:rsidRPr="004826DC" w:rsidRDefault="0076629D" w:rsidP="0076629D">
            <w:pPr>
              <w:jc w:val="center"/>
              <w:rPr>
                <w:rFonts w:ascii="Calibri" w:hAnsi="Calibri"/>
                <w:sz w:val="24"/>
                <w:szCs w:val="24"/>
              </w:rPr>
            </w:pPr>
            <w:r w:rsidRPr="004826DC">
              <w:rPr>
                <w:rFonts w:ascii="Calibri" w:hAnsi="Calibri"/>
                <w:sz w:val="24"/>
                <w:szCs w:val="24"/>
              </w:rPr>
              <w:t xml:space="preserve">NA </w:t>
            </w:r>
          </w:p>
        </w:tc>
      </w:tr>
      <w:tr w:rsidR="0076629D" w:rsidRPr="004826DC" w:rsidTr="0076629D">
        <w:trPr>
          <w:trHeight w:val="300"/>
        </w:trPr>
        <w:tc>
          <w:tcPr>
            <w:tcW w:w="520" w:type="dxa"/>
            <w:tcBorders>
              <w:top w:val="nil"/>
              <w:left w:val="nil"/>
              <w:bottom w:val="nil"/>
              <w:right w:val="nil"/>
            </w:tcBorders>
            <w:shd w:val="clear" w:color="auto" w:fill="auto"/>
            <w:noWrap/>
            <w:vAlign w:val="bottom"/>
            <w:hideMark/>
          </w:tcPr>
          <w:p w:rsidR="0076629D" w:rsidRPr="004826DC" w:rsidRDefault="0076629D" w:rsidP="0076629D">
            <w:pPr>
              <w:rPr>
                <w:rFonts w:ascii="Calibri" w:hAnsi="Calibri"/>
              </w:rPr>
            </w:pPr>
          </w:p>
        </w:tc>
        <w:tc>
          <w:tcPr>
            <w:tcW w:w="2560" w:type="dxa"/>
            <w:tcBorders>
              <w:top w:val="nil"/>
              <w:left w:val="nil"/>
              <w:bottom w:val="nil"/>
              <w:right w:val="nil"/>
            </w:tcBorders>
            <w:shd w:val="clear" w:color="auto" w:fill="auto"/>
            <w:noWrap/>
            <w:vAlign w:val="bottom"/>
            <w:hideMark/>
          </w:tcPr>
          <w:p w:rsidR="0076629D" w:rsidRPr="004826DC" w:rsidRDefault="0076629D" w:rsidP="0076629D">
            <w:pPr>
              <w:rPr>
                <w:rFonts w:ascii="Calibri" w:hAnsi="Calibri"/>
              </w:rPr>
            </w:pPr>
          </w:p>
        </w:tc>
        <w:tc>
          <w:tcPr>
            <w:tcW w:w="1640" w:type="dxa"/>
            <w:tcBorders>
              <w:top w:val="nil"/>
              <w:left w:val="nil"/>
              <w:bottom w:val="nil"/>
              <w:right w:val="nil"/>
            </w:tcBorders>
            <w:shd w:val="clear" w:color="auto" w:fill="auto"/>
            <w:noWrap/>
            <w:vAlign w:val="bottom"/>
            <w:hideMark/>
          </w:tcPr>
          <w:p w:rsidR="0076629D" w:rsidRPr="004826DC" w:rsidRDefault="0076629D" w:rsidP="0076629D">
            <w:pPr>
              <w:rPr>
                <w:rFonts w:ascii="Calibri" w:hAnsi="Calibri"/>
              </w:rPr>
            </w:pPr>
          </w:p>
        </w:tc>
        <w:tc>
          <w:tcPr>
            <w:tcW w:w="1080" w:type="dxa"/>
            <w:tcBorders>
              <w:top w:val="nil"/>
              <w:left w:val="nil"/>
              <w:bottom w:val="nil"/>
              <w:right w:val="nil"/>
            </w:tcBorders>
            <w:shd w:val="clear" w:color="auto" w:fill="auto"/>
            <w:noWrap/>
            <w:vAlign w:val="bottom"/>
            <w:hideMark/>
          </w:tcPr>
          <w:p w:rsidR="0076629D" w:rsidRPr="004826DC" w:rsidRDefault="0076629D" w:rsidP="0076629D">
            <w:pPr>
              <w:rPr>
                <w:rFonts w:ascii="Calibri" w:hAnsi="Calibri"/>
              </w:rPr>
            </w:pPr>
          </w:p>
        </w:tc>
        <w:tc>
          <w:tcPr>
            <w:tcW w:w="1480" w:type="dxa"/>
            <w:tcBorders>
              <w:top w:val="nil"/>
              <w:left w:val="nil"/>
              <w:bottom w:val="nil"/>
              <w:right w:val="nil"/>
            </w:tcBorders>
            <w:shd w:val="clear" w:color="auto" w:fill="auto"/>
            <w:noWrap/>
            <w:vAlign w:val="bottom"/>
            <w:hideMark/>
          </w:tcPr>
          <w:p w:rsidR="0076629D" w:rsidRPr="004826DC" w:rsidRDefault="0076629D" w:rsidP="0076629D">
            <w:pPr>
              <w:rPr>
                <w:rFonts w:ascii="Calibri" w:hAnsi="Calibri"/>
              </w:rPr>
            </w:pPr>
          </w:p>
        </w:tc>
        <w:tc>
          <w:tcPr>
            <w:tcW w:w="1140" w:type="dxa"/>
            <w:tcBorders>
              <w:top w:val="nil"/>
              <w:left w:val="nil"/>
              <w:bottom w:val="nil"/>
              <w:right w:val="nil"/>
            </w:tcBorders>
            <w:shd w:val="clear" w:color="auto" w:fill="auto"/>
            <w:noWrap/>
            <w:vAlign w:val="bottom"/>
            <w:hideMark/>
          </w:tcPr>
          <w:p w:rsidR="0076629D" w:rsidRPr="004826DC" w:rsidRDefault="0076629D" w:rsidP="0076629D">
            <w:pPr>
              <w:rPr>
                <w:rFonts w:ascii="Calibri" w:hAnsi="Calibri"/>
              </w:rPr>
            </w:pPr>
          </w:p>
        </w:tc>
        <w:tc>
          <w:tcPr>
            <w:tcW w:w="1640" w:type="dxa"/>
            <w:tcBorders>
              <w:top w:val="nil"/>
              <w:left w:val="nil"/>
              <w:bottom w:val="nil"/>
              <w:right w:val="nil"/>
            </w:tcBorders>
            <w:shd w:val="clear" w:color="auto" w:fill="auto"/>
            <w:noWrap/>
            <w:vAlign w:val="bottom"/>
            <w:hideMark/>
          </w:tcPr>
          <w:p w:rsidR="0076629D" w:rsidRPr="004826DC" w:rsidRDefault="0076629D" w:rsidP="0076629D">
            <w:pPr>
              <w:rPr>
                <w:rFonts w:ascii="Calibri" w:hAnsi="Calibri"/>
              </w:rPr>
            </w:pPr>
          </w:p>
        </w:tc>
        <w:tc>
          <w:tcPr>
            <w:tcW w:w="1240" w:type="dxa"/>
            <w:tcBorders>
              <w:top w:val="nil"/>
              <w:left w:val="nil"/>
              <w:bottom w:val="nil"/>
              <w:right w:val="nil"/>
            </w:tcBorders>
            <w:shd w:val="clear" w:color="auto" w:fill="auto"/>
            <w:noWrap/>
            <w:vAlign w:val="bottom"/>
            <w:hideMark/>
          </w:tcPr>
          <w:p w:rsidR="0076629D" w:rsidRPr="004826DC" w:rsidRDefault="0076629D" w:rsidP="0076629D">
            <w:pPr>
              <w:rPr>
                <w:rFonts w:ascii="Calibri" w:hAnsi="Calibri"/>
              </w:rPr>
            </w:pPr>
          </w:p>
        </w:tc>
        <w:tc>
          <w:tcPr>
            <w:tcW w:w="1880" w:type="dxa"/>
            <w:tcBorders>
              <w:top w:val="nil"/>
              <w:left w:val="nil"/>
              <w:bottom w:val="nil"/>
              <w:right w:val="nil"/>
            </w:tcBorders>
            <w:shd w:val="clear" w:color="auto" w:fill="auto"/>
            <w:noWrap/>
            <w:vAlign w:val="bottom"/>
            <w:hideMark/>
          </w:tcPr>
          <w:p w:rsidR="0076629D" w:rsidRPr="004826DC" w:rsidRDefault="0076629D" w:rsidP="0076629D">
            <w:pPr>
              <w:rPr>
                <w:rFonts w:ascii="Calibri" w:hAnsi="Calibri"/>
              </w:rPr>
            </w:pPr>
          </w:p>
        </w:tc>
        <w:tc>
          <w:tcPr>
            <w:tcW w:w="1740" w:type="dxa"/>
            <w:tcBorders>
              <w:top w:val="nil"/>
              <w:left w:val="nil"/>
              <w:bottom w:val="nil"/>
              <w:right w:val="nil"/>
            </w:tcBorders>
            <w:shd w:val="clear" w:color="auto" w:fill="auto"/>
            <w:noWrap/>
            <w:vAlign w:val="bottom"/>
            <w:hideMark/>
          </w:tcPr>
          <w:p w:rsidR="0076629D" w:rsidRPr="004826DC" w:rsidRDefault="0076629D" w:rsidP="0076629D">
            <w:pPr>
              <w:rPr>
                <w:rFonts w:ascii="Calibri" w:hAnsi="Calibri"/>
              </w:rPr>
            </w:pPr>
          </w:p>
        </w:tc>
      </w:tr>
      <w:tr w:rsidR="0076629D" w:rsidRPr="004826DC" w:rsidTr="0076629D">
        <w:trPr>
          <w:trHeight w:val="450"/>
        </w:trPr>
        <w:tc>
          <w:tcPr>
            <w:tcW w:w="3080" w:type="dxa"/>
            <w:gridSpan w:val="2"/>
            <w:vMerge w:val="restart"/>
            <w:tcBorders>
              <w:top w:val="single" w:sz="8" w:space="0" w:color="auto"/>
              <w:left w:val="single" w:sz="8" w:space="0" w:color="auto"/>
              <w:bottom w:val="single" w:sz="8" w:space="0" w:color="000000"/>
              <w:right w:val="nil"/>
            </w:tcBorders>
            <w:shd w:val="clear" w:color="000000" w:fill="F2F2F2"/>
            <w:vAlign w:val="center"/>
            <w:hideMark/>
          </w:tcPr>
          <w:p w:rsidR="0076629D" w:rsidRPr="004826DC" w:rsidRDefault="0076629D" w:rsidP="0076629D">
            <w:pPr>
              <w:jc w:val="center"/>
              <w:rPr>
                <w:rFonts w:ascii="Calibri" w:hAnsi="Calibri"/>
                <w:b/>
                <w:bCs/>
                <w:sz w:val="24"/>
                <w:szCs w:val="24"/>
              </w:rPr>
            </w:pPr>
            <w:r w:rsidRPr="004826DC">
              <w:rPr>
                <w:rFonts w:ascii="Calibri" w:hAnsi="Calibri"/>
                <w:b/>
                <w:bCs/>
                <w:sz w:val="24"/>
                <w:szCs w:val="24"/>
              </w:rPr>
              <w:t>Legenda</w:t>
            </w:r>
          </w:p>
        </w:tc>
        <w:tc>
          <w:tcPr>
            <w:tcW w:w="1640" w:type="dxa"/>
            <w:tcBorders>
              <w:top w:val="single" w:sz="8" w:space="0" w:color="auto"/>
              <w:left w:val="single" w:sz="8" w:space="0" w:color="auto"/>
              <w:bottom w:val="single" w:sz="4" w:space="0" w:color="auto"/>
              <w:right w:val="nil"/>
            </w:tcBorders>
            <w:shd w:val="clear" w:color="000000" w:fill="F2F2F2"/>
            <w:vAlign w:val="center"/>
            <w:hideMark/>
          </w:tcPr>
          <w:p w:rsidR="0076629D" w:rsidRPr="004826DC" w:rsidRDefault="0076629D" w:rsidP="0076629D">
            <w:pPr>
              <w:jc w:val="center"/>
              <w:rPr>
                <w:rFonts w:ascii="Calibri" w:hAnsi="Calibri"/>
                <w:b/>
                <w:bCs/>
                <w:sz w:val="24"/>
                <w:szCs w:val="24"/>
              </w:rPr>
            </w:pPr>
            <w:r w:rsidRPr="004826DC">
              <w:rPr>
                <w:rFonts w:ascii="Calibri" w:hAnsi="Calibri"/>
                <w:b/>
                <w:bCs/>
                <w:sz w:val="24"/>
                <w:szCs w:val="24"/>
              </w:rPr>
              <w:t>Opc</w:t>
            </w:r>
          </w:p>
        </w:tc>
        <w:tc>
          <w:tcPr>
            <w:tcW w:w="10200" w:type="dxa"/>
            <w:gridSpan w:val="7"/>
            <w:tcBorders>
              <w:top w:val="single" w:sz="8" w:space="0" w:color="auto"/>
              <w:left w:val="single" w:sz="8" w:space="0" w:color="auto"/>
              <w:bottom w:val="single" w:sz="4" w:space="0" w:color="auto"/>
              <w:right w:val="single" w:sz="8" w:space="0" w:color="000000"/>
            </w:tcBorders>
            <w:shd w:val="clear" w:color="auto" w:fill="auto"/>
            <w:noWrap/>
            <w:vAlign w:val="center"/>
            <w:hideMark/>
          </w:tcPr>
          <w:p w:rsidR="0076629D" w:rsidRPr="004826DC" w:rsidRDefault="0076629D" w:rsidP="0076629D">
            <w:pPr>
              <w:rPr>
                <w:rFonts w:ascii="Calibri" w:hAnsi="Calibri"/>
              </w:rPr>
            </w:pPr>
            <w:r w:rsidRPr="004826DC">
              <w:rPr>
                <w:rFonts w:ascii="Calibri" w:hAnsi="Calibri"/>
              </w:rPr>
              <w:t>O grupo de atividade pode ou não ser incluído na OS a critério do TCU</w:t>
            </w:r>
          </w:p>
        </w:tc>
      </w:tr>
      <w:tr w:rsidR="0076629D" w:rsidRPr="004826DC" w:rsidTr="0076629D">
        <w:trPr>
          <w:trHeight w:val="450"/>
        </w:trPr>
        <w:tc>
          <w:tcPr>
            <w:tcW w:w="3080" w:type="dxa"/>
            <w:gridSpan w:val="2"/>
            <w:vMerge/>
            <w:tcBorders>
              <w:top w:val="single" w:sz="8" w:space="0" w:color="auto"/>
              <w:left w:val="single" w:sz="8" w:space="0" w:color="auto"/>
              <w:bottom w:val="single" w:sz="8" w:space="0" w:color="000000"/>
              <w:right w:val="nil"/>
            </w:tcBorders>
            <w:vAlign w:val="center"/>
            <w:hideMark/>
          </w:tcPr>
          <w:p w:rsidR="0076629D" w:rsidRPr="004826DC" w:rsidRDefault="0076629D" w:rsidP="0076629D">
            <w:pPr>
              <w:rPr>
                <w:rFonts w:ascii="Calibri" w:hAnsi="Calibri"/>
                <w:b/>
                <w:bCs/>
                <w:sz w:val="24"/>
                <w:szCs w:val="24"/>
              </w:rPr>
            </w:pPr>
          </w:p>
        </w:tc>
        <w:tc>
          <w:tcPr>
            <w:tcW w:w="1640" w:type="dxa"/>
            <w:tcBorders>
              <w:top w:val="nil"/>
              <w:left w:val="single" w:sz="8" w:space="0" w:color="auto"/>
              <w:bottom w:val="single" w:sz="4" w:space="0" w:color="auto"/>
              <w:right w:val="nil"/>
            </w:tcBorders>
            <w:shd w:val="clear" w:color="000000" w:fill="F2F2F2"/>
            <w:vAlign w:val="center"/>
            <w:hideMark/>
          </w:tcPr>
          <w:p w:rsidR="0076629D" w:rsidRPr="004826DC" w:rsidRDefault="0076629D" w:rsidP="0076629D">
            <w:pPr>
              <w:jc w:val="center"/>
              <w:rPr>
                <w:rFonts w:ascii="Calibri" w:hAnsi="Calibri"/>
                <w:b/>
                <w:bCs/>
                <w:sz w:val="24"/>
                <w:szCs w:val="24"/>
              </w:rPr>
            </w:pPr>
            <w:r w:rsidRPr="004826DC">
              <w:rPr>
                <w:rFonts w:ascii="Calibri" w:hAnsi="Calibri"/>
                <w:b/>
                <w:bCs/>
                <w:sz w:val="24"/>
                <w:szCs w:val="24"/>
              </w:rPr>
              <w:t>Obrig</w:t>
            </w:r>
          </w:p>
        </w:tc>
        <w:tc>
          <w:tcPr>
            <w:tcW w:w="10200" w:type="dxa"/>
            <w:gridSpan w:val="7"/>
            <w:tcBorders>
              <w:top w:val="single" w:sz="4" w:space="0" w:color="auto"/>
              <w:left w:val="single" w:sz="8" w:space="0" w:color="auto"/>
              <w:bottom w:val="single" w:sz="4" w:space="0" w:color="auto"/>
              <w:right w:val="single" w:sz="8" w:space="0" w:color="000000"/>
            </w:tcBorders>
            <w:shd w:val="clear" w:color="auto" w:fill="auto"/>
            <w:noWrap/>
            <w:vAlign w:val="center"/>
            <w:hideMark/>
          </w:tcPr>
          <w:p w:rsidR="0076629D" w:rsidRPr="004826DC" w:rsidRDefault="0076629D" w:rsidP="0076629D">
            <w:pPr>
              <w:rPr>
                <w:rFonts w:ascii="Calibri" w:hAnsi="Calibri"/>
              </w:rPr>
            </w:pPr>
            <w:r w:rsidRPr="004826DC">
              <w:rPr>
                <w:rFonts w:ascii="Calibri" w:hAnsi="Calibri"/>
              </w:rPr>
              <w:t>O grupo de atividades sempre será incluído na OS</w:t>
            </w:r>
          </w:p>
        </w:tc>
      </w:tr>
      <w:tr w:rsidR="0076629D" w:rsidRPr="004826DC" w:rsidTr="0076629D">
        <w:trPr>
          <w:trHeight w:val="450"/>
        </w:trPr>
        <w:tc>
          <w:tcPr>
            <w:tcW w:w="3080" w:type="dxa"/>
            <w:gridSpan w:val="2"/>
            <w:vMerge/>
            <w:tcBorders>
              <w:top w:val="single" w:sz="8" w:space="0" w:color="auto"/>
              <w:left w:val="single" w:sz="8" w:space="0" w:color="auto"/>
              <w:bottom w:val="single" w:sz="8" w:space="0" w:color="000000"/>
              <w:right w:val="nil"/>
            </w:tcBorders>
            <w:vAlign w:val="center"/>
            <w:hideMark/>
          </w:tcPr>
          <w:p w:rsidR="0076629D" w:rsidRPr="004826DC" w:rsidRDefault="0076629D" w:rsidP="0076629D">
            <w:pPr>
              <w:rPr>
                <w:rFonts w:ascii="Calibri" w:hAnsi="Calibri"/>
                <w:b/>
                <w:bCs/>
                <w:sz w:val="24"/>
                <w:szCs w:val="24"/>
              </w:rPr>
            </w:pPr>
          </w:p>
        </w:tc>
        <w:tc>
          <w:tcPr>
            <w:tcW w:w="1640" w:type="dxa"/>
            <w:tcBorders>
              <w:top w:val="nil"/>
              <w:left w:val="single" w:sz="8" w:space="0" w:color="auto"/>
              <w:bottom w:val="single" w:sz="4" w:space="0" w:color="auto"/>
              <w:right w:val="nil"/>
            </w:tcBorders>
            <w:shd w:val="clear" w:color="000000" w:fill="F2F2F2"/>
            <w:vAlign w:val="center"/>
            <w:hideMark/>
          </w:tcPr>
          <w:p w:rsidR="0076629D" w:rsidRPr="004826DC" w:rsidRDefault="0076629D" w:rsidP="0076629D">
            <w:pPr>
              <w:jc w:val="center"/>
              <w:rPr>
                <w:rFonts w:ascii="Calibri" w:hAnsi="Calibri"/>
                <w:b/>
                <w:bCs/>
                <w:sz w:val="24"/>
                <w:szCs w:val="24"/>
              </w:rPr>
            </w:pPr>
            <w:r w:rsidRPr="004826DC">
              <w:rPr>
                <w:rFonts w:ascii="Calibri" w:hAnsi="Calibri"/>
                <w:b/>
                <w:bCs/>
                <w:sz w:val="24"/>
                <w:szCs w:val="24"/>
              </w:rPr>
              <w:t>-</w:t>
            </w:r>
          </w:p>
        </w:tc>
        <w:tc>
          <w:tcPr>
            <w:tcW w:w="10200" w:type="dxa"/>
            <w:gridSpan w:val="7"/>
            <w:tcBorders>
              <w:top w:val="single" w:sz="4" w:space="0" w:color="auto"/>
              <w:left w:val="single" w:sz="8" w:space="0" w:color="auto"/>
              <w:bottom w:val="single" w:sz="4" w:space="0" w:color="auto"/>
              <w:right w:val="single" w:sz="8" w:space="0" w:color="000000"/>
            </w:tcBorders>
            <w:shd w:val="clear" w:color="auto" w:fill="auto"/>
            <w:noWrap/>
            <w:vAlign w:val="center"/>
            <w:hideMark/>
          </w:tcPr>
          <w:p w:rsidR="0076629D" w:rsidRPr="004826DC" w:rsidRDefault="0076629D" w:rsidP="0076629D">
            <w:pPr>
              <w:rPr>
                <w:rFonts w:ascii="Calibri" w:hAnsi="Calibri"/>
              </w:rPr>
            </w:pPr>
            <w:r w:rsidRPr="004826DC">
              <w:rPr>
                <w:rFonts w:ascii="Calibri" w:hAnsi="Calibri"/>
              </w:rPr>
              <w:t>O grupo de atividades não pode ser incluído na OS</w:t>
            </w:r>
          </w:p>
        </w:tc>
      </w:tr>
      <w:tr w:rsidR="0076629D" w:rsidRPr="004826DC" w:rsidTr="0076629D">
        <w:trPr>
          <w:trHeight w:val="450"/>
        </w:trPr>
        <w:tc>
          <w:tcPr>
            <w:tcW w:w="3080" w:type="dxa"/>
            <w:gridSpan w:val="2"/>
            <w:vMerge/>
            <w:tcBorders>
              <w:top w:val="single" w:sz="8" w:space="0" w:color="auto"/>
              <w:left w:val="single" w:sz="8" w:space="0" w:color="auto"/>
              <w:bottom w:val="single" w:sz="8" w:space="0" w:color="000000"/>
              <w:right w:val="nil"/>
            </w:tcBorders>
            <w:vAlign w:val="center"/>
            <w:hideMark/>
          </w:tcPr>
          <w:p w:rsidR="0076629D" w:rsidRPr="004826DC" w:rsidRDefault="0076629D" w:rsidP="0076629D">
            <w:pPr>
              <w:rPr>
                <w:rFonts w:ascii="Calibri" w:hAnsi="Calibri"/>
                <w:b/>
                <w:bCs/>
                <w:sz w:val="24"/>
                <w:szCs w:val="24"/>
              </w:rPr>
            </w:pPr>
          </w:p>
        </w:tc>
        <w:tc>
          <w:tcPr>
            <w:tcW w:w="1640" w:type="dxa"/>
            <w:tcBorders>
              <w:top w:val="nil"/>
              <w:left w:val="single" w:sz="8" w:space="0" w:color="auto"/>
              <w:bottom w:val="single" w:sz="8" w:space="0" w:color="auto"/>
              <w:right w:val="nil"/>
            </w:tcBorders>
            <w:shd w:val="clear" w:color="000000" w:fill="F2F2F2"/>
            <w:vAlign w:val="center"/>
            <w:hideMark/>
          </w:tcPr>
          <w:p w:rsidR="0076629D" w:rsidRPr="004826DC" w:rsidRDefault="0076629D" w:rsidP="0076629D">
            <w:pPr>
              <w:jc w:val="center"/>
              <w:rPr>
                <w:rFonts w:ascii="Calibri" w:hAnsi="Calibri"/>
                <w:b/>
                <w:bCs/>
                <w:sz w:val="24"/>
                <w:szCs w:val="24"/>
              </w:rPr>
            </w:pPr>
            <w:r w:rsidRPr="004826DC">
              <w:rPr>
                <w:rFonts w:ascii="Calibri" w:hAnsi="Calibri"/>
                <w:b/>
                <w:bCs/>
                <w:sz w:val="24"/>
                <w:szCs w:val="24"/>
              </w:rPr>
              <w:t>NA</w:t>
            </w:r>
          </w:p>
        </w:tc>
        <w:tc>
          <w:tcPr>
            <w:tcW w:w="10200" w:type="dxa"/>
            <w:gridSpan w:val="7"/>
            <w:tcBorders>
              <w:top w:val="single" w:sz="4" w:space="0" w:color="auto"/>
              <w:left w:val="single" w:sz="8" w:space="0" w:color="auto"/>
              <w:bottom w:val="single" w:sz="8" w:space="0" w:color="auto"/>
              <w:right w:val="single" w:sz="8" w:space="0" w:color="000000"/>
            </w:tcBorders>
            <w:shd w:val="clear" w:color="auto" w:fill="auto"/>
            <w:noWrap/>
            <w:vAlign w:val="center"/>
            <w:hideMark/>
          </w:tcPr>
          <w:p w:rsidR="0076629D" w:rsidRPr="004826DC" w:rsidRDefault="0076629D" w:rsidP="0076629D">
            <w:pPr>
              <w:rPr>
                <w:rFonts w:ascii="Calibri" w:hAnsi="Calibri"/>
              </w:rPr>
            </w:pPr>
            <w:r w:rsidRPr="004826DC">
              <w:rPr>
                <w:rFonts w:ascii="Calibri" w:hAnsi="Calibri"/>
              </w:rPr>
              <w:t>O grupo de atividades não se aplica ao tipo de OS</w:t>
            </w:r>
          </w:p>
        </w:tc>
      </w:tr>
    </w:tbl>
    <w:p w:rsidR="0076629D" w:rsidRPr="004826DC" w:rsidRDefault="0076629D" w:rsidP="0076629D">
      <w:pPr>
        <w:rPr>
          <w:rFonts w:ascii="Calibri" w:hAnsi="Calibri"/>
          <w:b/>
          <w:sz w:val="24"/>
          <w:szCs w:val="24"/>
        </w:rPr>
      </w:pPr>
    </w:p>
    <w:p w:rsidR="0076629D" w:rsidRPr="004826DC" w:rsidRDefault="0076629D" w:rsidP="0076629D">
      <w:pPr>
        <w:rPr>
          <w:rFonts w:ascii="Calibri" w:hAnsi="Calibri"/>
          <w:b/>
          <w:sz w:val="24"/>
          <w:szCs w:val="24"/>
        </w:rPr>
        <w:sectPr w:rsidR="0076629D" w:rsidRPr="004826DC" w:rsidSect="0076629D">
          <w:headerReference w:type="even" r:id="rId78"/>
          <w:headerReference w:type="default" r:id="rId79"/>
          <w:footerReference w:type="even" r:id="rId80"/>
          <w:footerReference w:type="default" r:id="rId81"/>
          <w:headerReference w:type="first" r:id="rId82"/>
          <w:footerReference w:type="first" r:id="rId83"/>
          <w:pgSz w:w="16838" w:h="11906" w:orient="landscape" w:code="9"/>
          <w:pgMar w:top="567" w:right="1418" w:bottom="397" w:left="851" w:header="284" w:footer="0" w:gutter="0"/>
          <w:pgNumType w:start="1"/>
          <w:cols w:space="708"/>
          <w:docGrid w:linePitch="360"/>
        </w:sectPr>
      </w:pPr>
    </w:p>
    <w:p w:rsidR="0076629D" w:rsidRPr="004826DC" w:rsidRDefault="0076629D" w:rsidP="0076629D">
      <w:pPr>
        <w:rPr>
          <w:rFonts w:ascii="Calibri" w:hAnsi="Calibri"/>
          <w:b/>
          <w:sz w:val="24"/>
          <w:szCs w:val="24"/>
        </w:rPr>
      </w:pPr>
    </w:p>
    <w:p w:rsidR="0076629D" w:rsidRPr="004826DC" w:rsidRDefault="0076629D" w:rsidP="0076629D">
      <w:pPr>
        <w:jc w:val="center"/>
        <w:rPr>
          <w:rFonts w:ascii="Calibri" w:hAnsi="Calibri"/>
          <w:b/>
          <w:sz w:val="24"/>
          <w:szCs w:val="24"/>
        </w:rPr>
      </w:pPr>
      <w:r w:rsidRPr="004826DC">
        <w:rPr>
          <w:rFonts w:ascii="Calibri" w:hAnsi="Calibri"/>
          <w:b/>
          <w:sz w:val="24"/>
          <w:szCs w:val="24"/>
        </w:rPr>
        <w:t xml:space="preserve">ANEXO IV – </w:t>
      </w:r>
      <w:r w:rsidR="00DA0665" w:rsidRPr="004826DC">
        <w:rPr>
          <w:rFonts w:ascii="Calibri" w:hAnsi="Calibri"/>
          <w:b/>
          <w:sz w:val="24"/>
          <w:szCs w:val="24"/>
        </w:rPr>
        <w:t>ARTEFATOS POR TIPO DE OS</w:t>
      </w:r>
    </w:p>
    <w:p w:rsidR="0076629D" w:rsidRPr="004826DC" w:rsidRDefault="00D12BCA" w:rsidP="0076629D">
      <w:pPr>
        <w:pStyle w:val="Ttulo1"/>
        <w:keepNext w:val="0"/>
        <w:spacing w:before="240" w:line="276" w:lineRule="auto"/>
        <w:ind w:left="431" w:hanging="431"/>
        <w:contextualSpacing/>
        <w:jc w:val="both"/>
        <w:rPr>
          <w:rFonts w:ascii="Calibri" w:hAnsi="Calibri"/>
          <w:sz w:val="24"/>
          <w:szCs w:val="24"/>
        </w:rPr>
      </w:pPr>
      <w:r w:rsidRPr="004826DC">
        <w:rPr>
          <w:rFonts w:ascii="Calibri" w:hAnsi="Calibri"/>
          <w:sz w:val="24"/>
          <w:szCs w:val="24"/>
        </w:rPr>
        <w:t xml:space="preserve">11 </w:t>
      </w:r>
      <w:r w:rsidR="0076629D" w:rsidRPr="004826DC">
        <w:rPr>
          <w:rFonts w:ascii="Calibri" w:hAnsi="Calibri"/>
          <w:sz w:val="24"/>
          <w:szCs w:val="24"/>
        </w:rPr>
        <w:t>OS do Tipo Projeto</w:t>
      </w:r>
    </w:p>
    <w:tbl>
      <w:tblPr>
        <w:tblW w:w="14899" w:type="dxa"/>
        <w:tblInd w:w="55" w:type="dxa"/>
        <w:tblCellMar>
          <w:left w:w="70" w:type="dxa"/>
          <w:right w:w="70" w:type="dxa"/>
        </w:tblCellMar>
        <w:tblLook w:val="04A0" w:firstRow="1" w:lastRow="0" w:firstColumn="1" w:lastColumn="0" w:noHBand="0" w:noVBand="1"/>
      </w:tblPr>
      <w:tblGrid>
        <w:gridCol w:w="2120"/>
        <w:gridCol w:w="3140"/>
        <w:gridCol w:w="4253"/>
        <w:gridCol w:w="3685"/>
        <w:gridCol w:w="567"/>
        <w:gridCol w:w="1134"/>
      </w:tblGrid>
      <w:tr w:rsidR="0076629D" w:rsidRPr="004826DC" w:rsidTr="0076629D">
        <w:trPr>
          <w:trHeight w:val="270"/>
        </w:trPr>
        <w:tc>
          <w:tcPr>
            <w:tcW w:w="2120" w:type="dxa"/>
            <w:tcBorders>
              <w:top w:val="single" w:sz="8" w:space="0" w:color="auto"/>
              <w:left w:val="single" w:sz="8" w:space="0" w:color="auto"/>
              <w:bottom w:val="single" w:sz="8" w:space="0" w:color="auto"/>
              <w:right w:val="single" w:sz="8" w:space="0" w:color="auto"/>
            </w:tcBorders>
            <w:shd w:val="clear" w:color="000000" w:fill="F2F2F2"/>
            <w:hideMark/>
          </w:tcPr>
          <w:p w:rsidR="0076629D" w:rsidRPr="004826DC" w:rsidRDefault="0076629D" w:rsidP="0076629D">
            <w:pPr>
              <w:jc w:val="center"/>
              <w:rPr>
                <w:rFonts w:ascii="Calibri" w:hAnsi="Calibri"/>
                <w:b/>
                <w:bCs/>
                <w:sz w:val="18"/>
                <w:szCs w:val="18"/>
              </w:rPr>
            </w:pPr>
            <w:r w:rsidRPr="004826DC">
              <w:rPr>
                <w:rFonts w:ascii="Calibri" w:hAnsi="Calibri"/>
                <w:b/>
                <w:bCs/>
                <w:sz w:val="18"/>
                <w:szCs w:val="18"/>
              </w:rPr>
              <w:t xml:space="preserve">Grupo de Atividades </w:t>
            </w:r>
          </w:p>
        </w:tc>
        <w:tc>
          <w:tcPr>
            <w:tcW w:w="3140" w:type="dxa"/>
            <w:tcBorders>
              <w:top w:val="single" w:sz="8" w:space="0" w:color="auto"/>
              <w:left w:val="nil"/>
              <w:bottom w:val="single" w:sz="8" w:space="0" w:color="auto"/>
              <w:right w:val="single" w:sz="4" w:space="0" w:color="auto"/>
            </w:tcBorders>
            <w:shd w:val="clear" w:color="000000" w:fill="F2F2F2"/>
            <w:hideMark/>
          </w:tcPr>
          <w:p w:rsidR="0076629D" w:rsidRPr="004826DC" w:rsidRDefault="0076629D" w:rsidP="0076629D">
            <w:pPr>
              <w:jc w:val="center"/>
              <w:rPr>
                <w:rFonts w:ascii="Calibri" w:hAnsi="Calibri"/>
                <w:b/>
                <w:bCs/>
                <w:sz w:val="18"/>
                <w:szCs w:val="18"/>
              </w:rPr>
            </w:pPr>
            <w:r w:rsidRPr="004826DC">
              <w:rPr>
                <w:rFonts w:ascii="Calibri" w:hAnsi="Calibri"/>
                <w:b/>
                <w:bCs/>
                <w:sz w:val="18"/>
                <w:szCs w:val="18"/>
              </w:rPr>
              <w:t>Atividade</w:t>
            </w:r>
          </w:p>
        </w:tc>
        <w:tc>
          <w:tcPr>
            <w:tcW w:w="4253" w:type="dxa"/>
            <w:tcBorders>
              <w:top w:val="single" w:sz="8" w:space="0" w:color="auto"/>
              <w:left w:val="nil"/>
              <w:bottom w:val="single" w:sz="8" w:space="0" w:color="auto"/>
              <w:right w:val="single" w:sz="4" w:space="0" w:color="auto"/>
            </w:tcBorders>
            <w:shd w:val="clear" w:color="000000" w:fill="F2F2F2"/>
            <w:hideMark/>
          </w:tcPr>
          <w:p w:rsidR="0076629D" w:rsidRPr="004826DC" w:rsidRDefault="0076629D" w:rsidP="0076629D">
            <w:pPr>
              <w:jc w:val="center"/>
              <w:rPr>
                <w:rFonts w:ascii="Calibri" w:hAnsi="Calibri"/>
                <w:b/>
                <w:bCs/>
                <w:sz w:val="18"/>
                <w:szCs w:val="18"/>
              </w:rPr>
            </w:pPr>
            <w:r w:rsidRPr="004826DC">
              <w:rPr>
                <w:rFonts w:ascii="Calibri" w:hAnsi="Calibri"/>
                <w:b/>
                <w:bCs/>
                <w:sz w:val="18"/>
                <w:szCs w:val="18"/>
              </w:rPr>
              <w:t>Insumos</w:t>
            </w:r>
          </w:p>
        </w:tc>
        <w:tc>
          <w:tcPr>
            <w:tcW w:w="3685" w:type="dxa"/>
            <w:tcBorders>
              <w:top w:val="single" w:sz="8" w:space="0" w:color="auto"/>
              <w:left w:val="nil"/>
              <w:bottom w:val="single" w:sz="8" w:space="0" w:color="auto"/>
              <w:right w:val="nil"/>
            </w:tcBorders>
            <w:shd w:val="clear" w:color="000000" w:fill="F2F2F2"/>
            <w:hideMark/>
          </w:tcPr>
          <w:p w:rsidR="0076629D" w:rsidRPr="004826DC" w:rsidRDefault="0076629D" w:rsidP="0076629D">
            <w:pPr>
              <w:jc w:val="center"/>
              <w:rPr>
                <w:rFonts w:ascii="Calibri" w:hAnsi="Calibri"/>
                <w:b/>
                <w:bCs/>
                <w:sz w:val="18"/>
                <w:szCs w:val="18"/>
              </w:rPr>
            </w:pPr>
            <w:r w:rsidRPr="004826DC">
              <w:rPr>
                <w:rFonts w:ascii="Calibri" w:hAnsi="Calibri"/>
                <w:b/>
                <w:bCs/>
                <w:sz w:val="18"/>
                <w:szCs w:val="18"/>
              </w:rPr>
              <w:t>Produtos</w:t>
            </w:r>
          </w:p>
        </w:tc>
        <w:tc>
          <w:tcPr>
            <w:tcW w:w="567" w:type="dxa"/>
            <w:tcBorders>
              <w:top w:val="single" w:sz="8" w:space="0" w:color="auto"/>
              <w:left w:val="single" w:sz="4" w:space="0" w:color="auto"/>
              <w:bottom w:val="single" w:sz="8" w:space="0" w:color="auto"/>
              <w:right w:val="nil"/>
            </w:tcBorders>
            <w:shd w:val="clear" w:color="000000" w:fill="F2F2F2"/>
            <w:hideMark/>
          </w:tcPr>
          <w:p w:rsidR="0076629D" w:rsidRPr="004826DC" w:rsidRDefault="0076629D" w:rsidP="0076629D">
            <w:pPr>
              <w:jc w:val="center"/>
              <w:rPr>
                <w:rFonts w:ascii="Calibri" w:hAnsi="Calibri"/>
                <w:b/>
                <w:bCs/>
                <w:sz w:val="18"/>
                <w:szCs w:val="18"/>
              </w:rPr>
            </w:pPr>
            <w:r w:rsidRPr="004826DC">
              <w:rPr>
                <w:rFonts w:ascii="Calibri" w:hAnsi="Calibri"/>
                <w:b/>
                <w:bCs/>
                <w:sz w:val="18"/>
                <w:szCs w:val="18"/>
              </w:rPr>
              <w:t>%</w:t>
            </w:r>
          </w:p>
        </w:tc>
        <w:tc>
          <w:tcPr>
            <w:tcW w:w="1134" w:type="dxa"/>
            <w:tcBorders>
              <w:top w:val="single" w:sz="8" w:space="0" w:color="auto"/>
              <w:left w:val="single" w:sz="4" w:space="0" w:color="auto"/>
              <w:bottom w:val="single" w:sz="8" w:space="0" w:color="auto"/>
              <w:right w:val="single" w:sz="8" w:space="0" w:color="auto"/>
            </w:tcBorders>
            <w:shd w:val="clear" w:color="000000" w:fill="F2F2F2"/>
            <w:vAlign w:val="center"/>
            <w:hideMark/>
          </w:tcPr>
          <w:p w:rsidR="0076629D" w:rsidRPr="004826DC" w:rsidRDefault="0076629D" w:rsidP="0076629D">
            <w:pPr>
              <w:jc w:val="center"/>
              <w:rPr>
                <w:rFonts w:ascii="Calibri" w:hAnsi="Calibri"/>
                <w:b/>
                <w:bCs/>
                <w:sz w:val="18"/>
                <w:szCs w:val="18"/>
              </w:rPr>
            </w:pPr>
            <w:r w:rsidRPr="004826DC">
              <w:rPr>
                <w:rFonts w:ascii="Calibri" w:hAnsi="Calibri"/>
                <w:b/>
                <w:bCs/>
                <w:sz w:val="18"/>
                <w:szCs w:val="18"/>
              </w:rPr>
              <w:t>Prazo de Validação</w:t>
            </w:r>
          </w:p>
        </w:tc>
      </w:tr>
      <w:tr w:rsidR="0076629D" w:rsidRPr="004826DC" w:rsidTr="0076629D">
        <w:trPr>
          <w:trHeight w:val="255"/>
        </w:trPr>
        <w:tc>
          <w:tcPr>
            <w:tcW w:w="2120" w:type="dxa"/>
            <w:vMerge w:val="restart"/>
            <w:tcBorders>
              <w:top w:val="nil"/>
              <w:left w:val="single" w:sz="8" w:space="0" w:color="auto"/>
              <w:bottom w:val="single" w:sz="8" w:space="0" w:color="000000"/>
              <w:right w:val="single" w:sz="8" w:space="0" w:color="auto"/>
            </w:tcBorders>
            <w:shd w:val="clear" w:color="000000" w:fill="F2F2F2"/>
            <w:vAlign w:val="center"/>
            <w:hideMark/>
          </w:tcPr>
          <w:p w:rsidR="0076629D" w:rsidRPr="004826DC" w:rsidRDefault="0076629D" w:rsidP="0076629D">
            <w:pPr>
              <w:jc w:val="center"/>
              <w:rPr>
                <w:rFonts w:ascii="Calibri" w:hAnsi="Calibri"/>
                <w:b/>
                <w:bCs/>
                <w:sz w:val="18"/>
                <w:szCs w:val="18"/>
              </w:rPr>
            </w:pPr>
            <w:r w:rsidRPr="004826DC">
              <w:rPr>
                <w:rFonts w:ascii="Calibri" w:hAnsi="Calibri"/>
                <w:b/>
                <w:bCs/>
                <w:sz w:val="18"/>
                <w:szCs w:val="18"/>
              </w:rPr>
              <w:t>Levantamento de Requisitos</w:t>
            </w:r>
          </w:p>
        </w:tc>
        <w:tc>
          <w:tcPr>
            <w:tcW w:w="3140" w:type="dxa"/>
            <w:vMerge w:val="restart"/>
            <w:tcBorders>
              <w:top w:val="nil"/>
              <w:left w:val="single" w:sz="8" w:space="0" w:color="auto"/>
              <w:bottom w:val="single" w:sz="4" w:space="0" w:color="000000"/>
              <w:right w:val="single" w:sz="4" w:space="0" w:color="auto"/>
            </w:tcBorders>
            <w:shd w:val="clear" w:color="auto" w:fill="auto"/>
            <w:vAlign w:val="center"/>
            <w:hideMark/>
          </w:tcPr>
          <w:p w:rsidR="0076629D" w:rsidRPr="004826DC" w:rsidRDefault="0076629D" w:rsidP="0076629D">
            <w:pPr>
              <w:rPr>
                <w:rFonts w:ascii="Calibri" w:hAnsi="Calibri"/>
                <w:sz w:val="18"/>
                <w:szCs w:val="18"/>
              </w:rPr>
            </w:pPr>
            <w:r w:rsidRPr="004826DC">
              <w:rPr>
                <w:rFonts w:ascii="Calibri" w:hAnsi="Calibri"/>
                <w:sz w:val="18"/>
                <w:szCs w:val="18"/>
              </w:rPr>
              <w:t>Realizar Análise de Domínio</w:t>
            </w:r>
          </w:p>
        </w:tc>
        <w:tc>
          <w:tcPr>
            <w:tcW w:w="4253" w:type="dxa"/>
            <w:vMerge w:val="restart"/>
            <w:tcBorders>
              <w:top w:val="nil"/>
              <w:left w:val="single" w:sz="4" w:space="0" w:color="auto"/>
              <w:bottom w:val="single" w:sz="4" w:space="0" w:color="000000"/>
              <w:right w:val="single" w:sz="4" w:space="0" w:color="auto"/>
            </w:tcBorders>
            <w:shd w:val="clear" w:color="auto" w:fill="auto"/>
            <w:vAlign w:val="center"/>
            <w:hideMark/>
          </w:tcPr>
          <w:p w:rsidR="0076629D" w:rsidRPr="004826DC" w:rsidRDefault="0076629D" w:rsidP="0076629D">
            <w:pPr>
              <w:rPr>
                <w:rFonts w:ascii="Calibri" w:hAnsi="Calibri"/>
                <w:sz w:val="18"/>
                <w:szCs w:val="18"/>
              </w:rPr>
            </w:pPr>
            <w:r w:rsidRPr="004826DC">
              <w:rPr>
                <w:rFonts w:ascii="Calibri" w:hAnsi="Calibri"/>
                <w:sz w:val="18"/>
                <w:szCs w:val="18"/>
              </w:rPr>
              <w:t>Documento de Visão de Sistema,</w:t>
            </w:r>
            <w:r w:rsidRPr="004826DC">
              <w:rPr>
                <w:rFonts w:ascii="Calibri" w:hAnsi="Calibri"/>
                <w:sz w:val="18"/>
                <w:szCs w:val="18"/>
              </w:rPr>
              <w:br/>
              <w:t>Template de Modelo Conceitual</w:t>
            </w:r>
          </w:p>
        </w:tc>
        <w:tc>
          <w:tcPr>
            <w:tcW w:w="3685" w:type="dxa"/>
            <w:tcBorders>
              <w:top w:val="nil"/>
              <w:left w:val="nil"/>
              <w:bottom w:val="single" w:sz="4" w:space="0" w:color="auto"/>
              <w:right w:val="single" w:sz="4" w:space="0" w:color="auto"/>
            </w:tcBorders>
            <w:shd w:val="clear" w:color="auto" w:fill="auto"/>
            <w:vAlign w:val="center"/>
            <w:hideMark/>
          </w:tcPr>
          <w:p w:rsidR="0076629D" w:rsidRPr="004826DC" w:rsidRDefault="0076629D" w:rsidP="0076629D">
            <w:pPr>
              <w:rPr>
                <w:rFonts w:ascii="Calibri" w:hAnsi="Calibri"/>
                <w:sz w:val="18"/>
                <w:szCs w:val="18"/>
              </w:rPr>
            </w:pPr>
            <w:r w:rsidRPr="004826DC">
              <w:rPr>
                <w:rFonts w:ascii="Calibri" w:hAnsi="Calibri"/>
                <w:sz w:val="18"/>
                <w:szCs w:val="18"/>
              </w:rPr>
              <w:t>Documento de Visão de Sistema (atualizado)</w:t>
            </w:r>
          </w:p>
        </w:tc>
        <w:tc>
          <w:tcPr>
            <w:tcW w:w="567" w:type="dxa"/>
            <w:tcBorders>
              <w:top w:val="nil"/>
              <w:left w:val="nil"/>
              <w:bottom w:val="single" w:sz="4" w:space="0" w:color="auto"/>
              <w:right w:val="nil"/>
            </w:tcBorders>
            <w:shd w:val="clear" w:color="auto" w:fill="auto"/>
            <w:vAlign w:val="center"/>
            <w:hideMark/>
          </w:tcPr>
          <w:p w:rsidR="0076629D" w:rsidRPr="004826DC" w:rsidRDefault="0076629D" w:rsidP="0076629D">
            <w:pPr>
              <w:jc w:val="right"/>
              <w:rPr>
                <w:rFonts w:ascii="Calibri" w:hAnsi="Calibri"/>
                <w:sz w:val="18"/>
                <w:szCs w:val="18"/>
              </w:rPr>
            </w:pPr>
            <w:r w:rsidRPr="004826DC">
              <w:rPr>
                <w:rFonts w:ascii="Calibri" w:hAnsi="Calibri"/>
                <w:sz w:val="18"/>
                <w:szCs w:val="18"/>
              </w:rPr>
              <w:t>10%</w:t>
            </w:r>
          </w:p>
        </w:tc>
        <w:tc>
          <w:tcPr>
            <w:tcW w:w="1134" w:type="dxa"/>
            <w:tcBorders>
              <w:top w:val="nil"/>
              <w:left w:val="single" w:sz="4" w:space="0" w:color="auto"/>
              <w:bottom w:val="single" w:sz="4" w:space="0" w:color="auto"/>
              <w:right w:val="single" w:sz="8" w:space="0" w:color="auto"/>
            </w:tcBorders>
            <w:shd w:val="clear" w:color="auto" w:fill="auto"/>
            <w:vAlign w:val="center"/>
            <w:hideMark/>
          </w:tcPr>
          <w:p w:rsidR="0076629D" w:rsidRPr="004826DC" w:rsidRDefault="0076629D" w:rsidP="0076629D">
            <w:pPr>
              <w:jc w:val="center"/>
              <w:rPr>
                <w:rFonts w:ascii="Calibri" w:hAnsi="Calibri"/>
                <w:sz w:val="18"/>
                <w:szCs w:val="18"/>
              </w:rPr>
            </w:pPr>
            <w:r w:rsidRPr="004826DC">
              <w:rPr>
                <w:rFonts w:ascii="Calibri" w:hAnsi="Calibri"/>
                <w:sz w:val="18"/>
                <w:szCs w:val="18"/>
              </w:rPr>
              <w:t>3d</w:t>
            </w:r>
          </w:p>
        </w:tc>
      </w:tr>
      <w:tr w:rsidR="0076629D" w:rsidRPr="004826DC" w:rsidTr="0076629D">
        <w:trPr>
          <w:trHeight w:val="255"/>
        </w:trPr>
        <w:tc>
          <w:tcPr>
            <w:tcW w:w="2120" w:type="dxa"/>
            <w:vMerge/>
            <w:tcBorders>
              <w:top w:val="nil"/>
              <w:left w:val="single" w:sz="8" w:space="0" w:color="auto"/>
              <w:bottom w:val="single" w:sz="8" w:space="0" w:color="000000"/>
              <w:right w:val="single" w:sz="8" w:space="0" w:color="auto"/>
            </w:tcBorders>
            <w:vAlign w:val="center"/>
            <w:hideMark/>
          </w:tcPr>
          <w:p w:rsidR="0076629D" w:rsidRPr="004826DC" w:rsidRDefault="0076629D" w:rsidP="0076629D">
            <w:pPr>
              <w:rPr>
                <w:rFonts w:ascii="Calibri" w:hAnsi="Calibri"/>
                <w:b/>
                <w:bCs/>
                <w:sz w:val="18"/>
                <w:szCs w:val="18"/>
              </w:rPr>
            </w:pPr>
          </w:p>
        </w:tc>
        <w:tc>
          <w:tcPr>
            <w:tcW w:w="3140" w:type="dxa"/>
            <w:vMerge/>
            <w:tcBorders>
              <w:top w:val="nil"/>
              <w:left w:val="single" w:sz="8" w:space="0" w:color="auto"/>
              <w:bottom w:val="single" w:sz="4" w:space="0" w:color="000000"/>
              <w:right w:val="single" w:sz="4" w:space="0" w:color="auto"/>
            </w:tcBorders>
            <w:vAlign w:val="center"/>
            <w:hideMark/>
          </w:tcPr>
          <w:p w:rsidR="0076629D" w:rsidRPr="004826DC" w:rsidRDefault="0076629D" w:rsidP="0076629D">
            <w:pPr>
              <w:rPr>
                <w:rFonts w:ascii="Calibri" w:hAnsi="Calibri"/>
                <w:sz w:val="18"/>
                <w:szCs w:val="18"/>
              </w:rPr>
            </w:pPr>
          </w:p>
        </w:tc>
        <w:tc>
          <w:tcPr>
            <w:tcW w:w="4253" w:type="dxa"/>
            <w:vMerge/>
            <w:tcBorders>
              <w:top w:val="nil"/>
              <w:left w:val="single" w:sz="4" w:space="0" w:color="auto"/>
              <w:bottom w:val="single" w:sz="4" w:space="0" w:color="000000"/>
              <w:right w:val="single" w:sz="4" w:space="0" w:color="auto"/>
            </w:tcBorders>
            <w:vAlign w:val="center"/>
            <w:hideMark/>
          </w:tcPr>
          <w:p w:rsidR="0076629D" w:rsidRPr="004826DC" w:rsidRDefault="0076629D" w:rsidP="0076629D">
            <w:pPr>
              <w:rPr>
                <w:rFonts w:ascii="Calibri" w:hAnsi="Calibri"/>
                <w:sz w:val="18"/>
                <w:szCs w:val="18"/>
              </w:rPr>
            </w:pPr>
          </w:p>
        </w:tc>
        <w:tc>
          <w:tcPr>
            <w:tcW w:w="3685" w:type="dxa"/>
            <w:tcBorders>
              <w:top w:val="nil"/>
              <w:left w:val="nil"/>
              <w:bottom w:val="single" w:sz="4" w:space="0" w:color="auto"/>
              <w:right w:val="single" w:sz="4" w:space="0" w:color="auto"/>
            </w:tcBorders>
            <w:shd w:val="clear" w:color="auto" w:fill="auto"/>
            <w:vAlign w:val="center"/>
            <w:hideMark/>
          </w:tcPr>
          <w:p w:rsidR="0076629D" w:rsidRPr="004826DC" w:rsidRDefault="0076629D" w:rsidP="0076629D">
            <w:pPr>
              <w:rPr>
                <w:rFonts w:ascii="Calibri" w:hAnsi="Calibri"/>
                <w:sz w:val="18"/>
                <w:szCs w:val="18"/>
              </w:rPr>
            </w:pPr>
            <w:r w:rsidRPr="004826DC">
              <w:rPr>
                <w:rFonts w:ascii="Calibri" w:hAnsi="Calibri"/>
                <w:sz w:val="18"/>
                <w:szCs w:val="18"/>
              </w:rPr>
              <w:t>Modelo Conceitual</w:t>
            </w:r>
          </w:p>
        </w:tc>
        <w:tc>
          <w:tcPr>
            <w:tcW w:w="567" w:type="dxa"/>
            <w:tcBorders>
              <w:top w:val="nil"/>
              <w:left w:val="nil"/>
              <w:bottom w:val="single" w:sz="4" w:space="0" w:color="auto"/>
              <w:right w:val="nil"/>
            </w:tcBorders>
            <w:shd w:val="clear" w:color="auto" w:fill="auto"/>
            <w:vAlign w:val="center"/>
            <w:hideMark/>
          </w:tcPr>
          <w:p w:rsidR="0076629D" w:rsidRPr="004826DC" w:rsidRDefault="0076629D" w:rsidP="0076629D">
            <w:pPr>
              <w:jc w:val="right"/>
              <w:rPr>
                <w:rFonts w:ascii="Calibri" w:hAnsi="Calibri"/>
                <w:sz w:val="18"/>
                <w:szCs w:val="18"/>
              </w:rPr>
            </w:pPr>
            <w:r w:rsidRPr="004826DC">
              <w:rPr>
                <w:rFonts w:ascii="Calibri" w:hAnsi="Calibri"/>
                <w:sz w:val="18"/>
                <w:szCs w:val="18"/>
              </w:rPr>
              <w:t>5%</w:t>
            </w:r>
          </w:p>
        </w:tc>
        <w:tc>
          <w:tcPr>
            <w:tcW w:w="1134" w:type="dxa"/>
            <w:tcBorders>
              <w:top w:val="nil"/>
              <w:left w:val="single" w:sz="4" w:space="0" w:color="auto"/>
              <w:bottom w:val="single" w:sz="4" w:space="0" w:color="auto"/>
              <w:right w:val="single" w:sz="8" w:space="0" w:color="auto"/>
            </w:tcBorders>
            <w:shd w:val="clear" w:color="auto" w:fill="auto"/>
            <w:vAlign w:val="center"/>
            <w:hideMark/>
          </w:tcPr>
          <w:p w:rsidR="0076629D" w:rsidRPr="004826DC" w:rsidRDefault="0076629D" w:rsidP="0076629D">
            <w:pPr>
              <w:jc w:val="center"/>
              <w:rPr>
                <w:rFonts w:ascii="Calibri" w:hAnsi="Calibri"/>
                <w:sz w:val="18"/>
                <w:szCs w:val="18"/>
              </w:rPr>
            </w:pPr>
            <w:r w:rsidRPr="004826DC">
              <w:rPr>
                <w:rFonts w:ascii="Calibri" w:hAnsi="Calibri"/>
                <w:sz w:val="18"/>
                <w:szCs w:val="18"/>
              </w:rPr>
              <w:t>3d</w:t>
            </w:r>
          </w:p>
        </w:tc>
      </w:tr>
      <w:tr w:rsidR="0076629D" w:rsidRPr="004826DC" w:rsidTr="0076629D">
        <w:trPr>
          <w:trHeight w:val="255"/>
        </w:trPr>
        <w:tc>
          <w:tcPr>
            <w:tcW w:w="2120" w:type="dxa"/>
            <w:vMerge/>
            <w:tcBorders>
              <w:top w:val="nil"/>
              <w:left w:val="single" w:sz="8" w:space="0" w:color="auto"/>
              <w:bottom w:val="single" w:sz="8" w:space="0" w:color="000000"/>
              <w:right w:val="single" w:sz="8" w:space="0" w:color="auto"/>
            </w:tcBorders>
            <w:vAlign w:val="center"/>
            <w:hideMark/>
          </w:tcPr>
          <w:p w:rsidR="0076629D" w:rsidRPr="004826DC" w:rsidRDefault="0076629D" w:rsidP="0076629D">
            <w:pPr>
              <w:rPr>
                <w:rFonts w:ascii="Calibri" w:hAnsi="Calibri"/>
                <w:b/>
                <w:bCs/>
                <w:sz w:val="18"/>
                <w:szCs w:val="18"/>
              </w:rPr>
            </w:pPr>
          </w:p>
        </w:tc>
        <w:tc>
          <w:tcPr>
            <w:tcW w:w="3140" w:type="dxa"/>
            <w:vMerge/>
            <w:tcBorders>
              <w:top w:val="nil"/>
              <w:left w:val="single" w:sz="8" w:space="0" w:color="auto"/>
              <w:bottom w:val="single" w:sz="4" w:space="0" w:color="000000"/>
              <w:right w:val="single" w:sz="4" w:space="0" w:color="auto"/>
            </w:tcBorders>
            <w:vAlign w:val="center"/>
            <w:hideMark/>
          </w:tcPr>
          <w:p w:rsidR="0076629D" w:rsidRPr="004826DC" w:rsidRDefault="0076629D" w:rsidP="0076629D">
            <w:pPr>
              <w:rPr>
                <w:rFonts w:ascii="Calibri" w:hAnsi="Calibri"/>
                <w:sz w:val="18"/>
                <w:szCs w:val="18"/>
              </w:rPr>
            </w:pPr>
          </w:p>
        </w:tc>
        <w:tc>
          <w:tcPr>
            <w:tcW w:w="4253" w:type="dxa"/>
            <w:vMerge/>
            <w:tcBorders>
              <w:top w:val="nil"/>
              <w:left w:val="single" w:sz="4" w:space="0" w:color="auto"/>
              <w:bottom w:val="single" w:sz="4" w:space="0" w:color="000000"/>
              <w:right w:val="single" w:sz="4" w:space="0" w:color="auto"/>
            </w:tcBorders>
            <w:vAlign w:val="center"/>
            <w:hideMark/>
          </w:tcPr>
          <w:p w:rsidR="0076629D" w:rsidRPr="004826DC" w:rsidRDefault="0076629D" w:rsidP="0076629D">
            <w:pPr>
              <w:rPr>
                <w:rFonts w:ascii="Calibri" w:hAnsi="Calibri"/>
                <w:sz w:val="18"/>
                <w:szCs w:val="18"/>
              </w:rPr>
            </w:pPr>
          </w:p>
        </w:tc>
        <w:tc>
          <w:tcPr>
            <w:tcW w:w="3685" w:type="dxa"/>
            <w:tcBorders>
              <w:top w:val="nil"/>
              <w:left w:val="nil"/>
              <w:bottom w:val="single" w:sz="4" w:space="0" w:color="auto"/>
              <w:right w:val="single" w:sz="4" w:space="0" w:color="auto"/>
            </w:tcBorders>
            <w:shd w:val="clear" w:color="auto" w:fill="auto"/>
            <w:vAlign w:val="center"/>
            <w:hideMark/>
          </w:tcPr>
          <w:p w:rsidR="0076629D" w:rsidRPr="004826DC" w:rsidRDefault="0076629D" w:rsidP="0076629D">
            <w:pPr>
              <w:rPr>
                <w:rFonts w:ascii="Calibri" w:hAnsi="Calibri"/>
                <w:sz w:val="18"/>
                <w:szCs w:val="18"/>
              </w:rPr>
            </w:pPr>
            <w:r w:rsidRPr="004826DC">
              <w:rPr>
                <w:rFonts w:ascii="Calibri" w:hAnsi="Calibri"/>
                <w:sz w:val="18"/>
                <w:szCs w:val="18"/>
              </w:rPr>
              <w:t>Protótipo Não Funcional Preliminar</w:t>
            </w:r>
          </w:p>
        </w:tc>
        <w:tc>
          <w:tcPr>
            <w:tcW w:w="567" w:type="dxa"/>
            <w:tcBorders>
              <w:top w:val="nil"/>
              <w:left w:val="nil"/>
              <w:bottom w:val="single" w:sz="4" w:space="0" w:color="auto"/>
              <w:right w:val="nil"/>
            </w:tcBorders>
            <w:shd w:val="clear" w:color="auto" w:fill="auto"/>
            <w:vAlign w:val="center"/>
            <w:hideMark/>
          </w:tcPr>
          <w:p w:rsidR="0076629D" w:rsidRPr="004826DC" w:rsidRDefault="0076629D" w:rsidP="0076629D">
            <w:pPr>
              <w:jc w:val="right"/>
              <w:rPr>
                <w:rFonts w:ascii="Calibri" w:hAnsi="Calibri"/>
                <w:sz w:val="18"/>
                <w:szCs w:val="18"/>
              </w:rPr>
            </w:pPr>
            <w:r w:rsidRPr="004826DC">
              <w:rPr>
                <w:rFonts w:ascii="Calibri" w:hAnsi="Calibri"/>
                <w:sz w:val="18"/>
                <w:szCs w:val="18"/>
              </w:rPr>
              <w:t>5%</w:t>
            </w:r>
          </w:p>
        </w:tc>
        <w:tc>
          <w:tcPr>
            <w:tcW w:w="1134" w:type="dxa"/>
            <w:tcBorders>
              <w:top w:val="nil"/>
              <w:left w:val="single" w:sz="4" w:space="0" w:color="auto"/>
              <w:bottom w:val="single" w:sz="4" w:space="0" w:color="auto"/>
              <w:right w:val="single" w:sz="8" w:space="0" w:color="auto"/>
            </w:tcBorders>
            <w:shd w:val="clear" w:color="auto" w:fill="auto"/>
            <w:vAlign w:val="center"/>
            <w:hideMark/>
          </w:tcPr>
          <w:p w:rsidR="0076629D" w:rsidRPr="004826DC" w:rsidRDefault="0076629D" w:rsidP="0076629D">
            <w:pPr>
              <w:jc w:val="center"/>
              <w:rPr>
                <w:rFonts w:ascii="Calibri" w:hAnsi="Calibri"/>
                <w:sz w:val="18"/>
                <w:szCs w:val="18"/>
              </w:rPr>
            </w:pPr>
            <w:r w:rsidRPr="004826DC">
              <w:rPr>
                <w:rFonts w:ascii="Calibri" w:hAnsi="Calibri"/>
                <w:sz w:val="18"/>
                <w:szCs w:val="18"/>
              </w:rPr>
              <w:t>3d</w:t>
            </w:r>
          </w:p>
        </w:tc>
      </w:tr>
      <w:tr w:rsidR="0076629D" w:rsidRPr="004826DC" w:rsidTr="0076629D">
        <w:trPr>
          <w:trHeight w:val="423"/>
        </w:trPr>
        <w:tc>
          <w:tcPr>
            <w:tcW w:w="2120" w:type="dxa"/>
            <w:vMerge/>
            <w:tcBorders>
              <w:top w:val="nil"/>
              <w:left w:val="single" w:sz="8" w:space="0" w:color="auto"/>
              <w:bottom w:val="single" w:sz="8" w:space="0" w:color="000000"/>
              <w:right w:val="single" w:sz="8" w:space="0" w:color="auto"/>
            </w:tcBorders>
            <w:vAlign w:val="center"/>
            <w:hideMark/>
          </w:tcPr>
          <w:p w:rsidR="0076629D" w:rsidRPr="004826DC" w:rsidRDefault="0076629D" w:rsidP="0076629D">
            <w:pPr>
              <w:rPr>
                <w:rFonts w:ascii="Calibri" w:hAnsi="Calibri"/>
                <w:b/>
                <w:bCs/>
                <w:sz w:val="18"/>
                <w:szCs w:val="18"/>
              </w:rPr>
            </w:pPr>
          </w:p>
        </w:tc>
        <w:tc>
          <w:tcPr>
            <w:tcW w:w="3140" w:type="dxa"/>
            <w:tcBorders>
              <w:top w:val="nil"/>
              <w:left w:val="nil"/>
              <w:bottom w:val="single" w:sz="4" w:space="0" w:color="auto"/>
              <w:right w:val="single" w:sz="4" w:space="0" w:color="auto"/>
            </w:tcBorders>
            <w:shd w:val="clear" w:color="auto" w:fill="auto"/>
            <w:vAlign w:val="center"/>
            <w:hideMark/>
          </w:tcPr>
          <w:p w:rsidR="0076629D" w:rsidRPr="004826DC" w:rsidRDefault="0076629D" w:rsidP="0076629D">
            <w:pPr>
              <w:rPr>
                <w:rFonts w:ascii="Calibri" w:hAnsi="Calibri"/>
                <w:sz w:val="18"/>
                <w:szCs w:val="18"/>
              </w:rPr>
            </w:pPr>
            <w:r w:rsidRPr="004826DC">
              <w:rPr>
                <w:rFonts w:ascii="Calibri" w:hAnsi="Calibri"/>
                <w:sz w:val="18"/>
                <w:szCs w:val="18"/>
              </w:rPr>
              <w:t>Elaborar Casos de Uso</w:t>
            </w:r>
          </w:p>
        </w:tc>
        <w:tc>
          <w:tcPr>
            <w:tcW w:w="4253" w:type="dxa"/>
            <w:tcBorders>
              <w:top w:val="nil"/>
              <w:left w:val="nil"/>
              <w:bottom w:val="single" w:sz="4" w:space="0" w:color="auto"/>
              <w:right w:val="single" w:sz="4" w:space="0" w:color="auto"/>
            </w:tcBorders>
            <w:shd w:val="clear" w:color="auto" w:fill="auto"/>
            <w:vAlign w:val="center"/>
            <w:hideMark/>
          </w:tcPr>
          <w:p w:rsidR="0076629D" w:rsidRPr="004826DC" w:rsidRDefault="0076629D" w:rsidP="0076629D">
            <w:pPr>
              <w:rPr>
                <w:rFonts w:ascii="Calibri" w:hAnsi="Calibri"/>
                <w:sz w:val="18"/>
                <w:szCs w:val="18"/>
              </w:rPr>
            </w:pPr>
            <w:r w:rsidRPr="004826DC">
              <w:rPr>
                <w:rFonts w:ascii="Calibri" w:hAnsi="Calibri"/>
                <w:sz w:val="18"/>
                <w:szCs w:val="18"/>
              </w:rPr>
              <w:t>Template de Interface</w:t>
            </w:r>
            <w:r w:rsidRPr="004826DC">
              <w:rPr>
                <w:rFonts w:ascii="Calibri" w:hAnsi="Calibri"/>
                <w:sz w:val="18"/>
                <w:szCs w:val="18"/>
              </w:rPr>
              <w:br/>
              <w:t>Registros de Reunião de Levantamento de Requisitos</w:t>
            </w:r>
          </w:p>
        </w:tc>
        <w:tc>
          <w:tcPr>
            <w:tcW w:w="3685" w:type="dxa"/>
            <w:tcBorders>
              <w:top w:val="nil"/>
              <w:left w:val="nil"/>
              <w:bottom w:val="single" w:sz="4" w:space="0" w:color="auto"/>
              <w:right w:val="single" w:sz="4" w:space="0" w:color="auto"/>
            </w:tcBorders>
            <w:shd w:val="clear" w:color="auto" w:fill="auto"/>
            <w:vAlign w:val="center"/>
            <w:hideMark/>
          </w:tcPr>
          <w:p w:rsidR="0076629D" w:rsidRPr="004826DC" w:rsidRDefault="0076629D" w:rsidP="0076629D">
            <w:pPr>
              <w:rPr>
                <w:rFonts w:ascii="Calibri" w:hAnsi="Calibri"/>
                <w:sz w:val="18"/>
                <w:szCs w:val="18"/>
              </w:rPr>
            </w:pPr>
            <w:r w:rsidRPr="004826DC">
              <w:rPr>
                <w:rFonts w:ascii="Calibri" w:hAnsi="Calibri"/>
                <w:sz w:val="18"/>
                <w:szCs w:val="18"/>
              </w:rPr>
              <w:t>Documento de Casos de Uso</w:t>
            </w:r>
          </w:p>
        </w:tc>
        <w:tc>
          <w:tcPr>
            <w:tcW w:w="567" w:type="dxa"/>
            <w:tcBorders>
              <w:top w:val="nil"/>
              <w:left w:val="nil"/>
              <w:bottom w:val="single" w:sz="4" w:space="0" w:color="auto"/>
              <w:right w:val="nil"/>
            </w:tcBorders>
            <w:shd w:val="clear" w:color="auto" w:fill="auto"/>
            <w:vAlign w:val="center"/>
            <w:hideMark/>
          </w:tcPr>
          <w:p w:rsidR="0076629D" w:rsidRPr="004826DC" w:rsidRDefault="0076629D" w:rsidP="0076629D">
            <w:pPr>
              <w:jc w:val="right"/>
              <w:rPr>
                <w:rFonts w:ascii="Calibri" w:hAnsi="Calibri"/>
                <w:sz w:val="18"/>
                <w:szCs w:val="18"/>
              </w:rPr>
            </w:pPr>
            <w:r w:rsidRPr="004826DC">
              <w:rPr>
                <w:rFonts w:ascii="Calibri" w:hAnsi="Calibri"/>
                <w:sz w:val="18"/>
                <w:szCs w:val="18"/>
              </w:rPr>
              <w:t>60%</w:t>
            </w:r>
          </w:p>
        </w:tc>
        <w:tc>
          <w:tcPr>
            <w:tcW w:w="1134" w:type="dxa"/>
            <w:tcBorders>
              <w:top w:val="nil"/>
              <w:left w:val="single" w:sz="4" w:space="0" w:color="auto"/>
              <w:bottom w:val="single" w:sz="4" w:space="0" w:color="auto"/>
              <w:right w:val="single" w:sz="8" w:space="0" w:color="auto"/>
            </w:tcBorders>
            <w:shd w:val="clear" w:color="auto" w:fill="auto"/>
            <w:vAlign w:val="center"/>
            <w:hideMark/>
          </w:tcPr>
          <w:p w:rsidR="0076629D" w:rsidRPr="004826DC" w:rsidRDefault="0076629D" w:rsidP="0076629D">
            <w:pPr>
              <w:jc w:val="center"/>
              <w:rPr>
                <w:rFonts w:ascii="Calibri" w:hAnsi="Calibri"/>
                <w:sz w:val="18"/>
                <w:szCs w:val="18"/>
              </w:rPr>
            </w:pPr>
            <w:r w:rsidRPr="004826DC">
              <w:rPr>
                <w:rFonts w:ascii="Calibri" w:hAnsi="Calibri"/>
                <w:sz w:val="18"/>
                <w:szCs w:val="18"/>
              </w:rPr>
              <w:t>5d</w:t>
            </w:r>
          </w:p>
        </w:tc>
      </w:tr>
      <w:tr w:rsidR="0076629D" w:rsidRPr="004826DC" w:rsidTr="0076629D">
        <w:trPr>
          <w:trHeight w:val="373"/>
        </w:trPr>
        <w:tc>
          <w:tcPr>
            <w:tcW w:w="2120" w:type="dxa"/>
            <w:vMerge/>
            <w:tcBorders>
              <w:top w:val="nil"/>
              <w:left w:val="single" w:sz="8" w:space="0" w:color="auto"/>
              <w:bottom w:val="single" w:sz="8" w:space="0" w:color="000000"/>
              <w:right w:val="single" w:sz="8" w:space="0" w:color="auto"/>
            </w:tcBorders>
            <w:vAlign w:val="center"/>
            <w:hideMark/>
          </w:tcPr>
          <w:p w:rsidR="0076629D" w:rsidRPr="004826DC" w:rsidRDefault="0076629D" w:rsidP="0076629D">
            <w:pPr>
              <w:rPr>
                <w:rFonts w:ascii="Calibri" w:hAnsi="Calibri"/>
                <w:b/>
                <w:bCs/>
                <w:sz w:val="18"/>
                <w:szCs w:val="18"/>
              </w:rPr>
            </w:pPr>
          </w:p>
        </w:tc>
        <w:tc>
          <w:tcPr>
            <w:tcW w:w="3140" w:type="dxa"/>
            <w:tcBorders>
              <w:top w:val="nil"/>
              <w:left w:val="nil"/>
              <w:bottom w:val="single" w:sz="4" w:space="0" w:color="auto"/>
              <w:right w:val="single" w:sz="4" w:space="0" w:color="auto"/>
            </w:tcBorders>
            <w:shd w:val="clear" w:color="auto" w:fill="auto"/>
            <w:vAlign w:val="center"/>
            <w:hideMark/>
          </w:tcPr>
          <w:p w:rsidR="0076629D" w:rsidRPr="004826DC" w:rsidRDefault="0076629D" w:rsidP="0076629D">
            <w:pPr>
              <w:rPr>
                <w:rFonts w:ascii="Calibri" w:hAnsi="Calibri"/>
                <w:sz w:val="18"/>
                <w:szCs w:val="18"/>
              </w:rPr>
            </w:pPr>
            <w:r w:rsidRPr="004826DC">
              <w:rPr>
                <w:rFonts w:ascii="Calibri" w:hAnsi="Calibri"/>
                <w:sz w:val="18"/>
                <w:szCs w:val="18"/>
              </w:rPr>
              <w:t>Elaborar Protótipo de Interface</w:t>
            </w:r>
          </w:p>
        </w:tc>
        <w:tc>
          <w:tcPr>
            <w:tcW w:w="4253" w:type="dxa"/>
            <w:tcBorders>
              <w:top w:val="nil"/>
              <w:left w:val="nil"/>
              <w:bottom w:val="single" w:sz="4" w:space="0" w:color="auto"/>
              <w:right w:val="single" w:sz="4" w:space="0" w:color="auto"/>
            </w:tcBorders>
            <w:shd w:val="clear" w:color="auto" w:fill="auto"/>
            <w:vAlign w:val="center"/>
            <w:hideMark/>
          </w:tcPr>
          <w:p w:rsidR="0076629D" w:rsidRPr="004826DC" w:rsidRDefault="0076629D" w:rsidP="0076629D">
            <w:pPr>
              <w:rPr>
                <w:rFonts w:ascii="Calibri" w:hAnsi="Calibri"/>
                <w:sz w:val="18"/>
                <w:szCs w:val="18"/>
              </w:rPr>
            </w:pPr>
            <w:r w:rsidRPr="004826DC">
              <w:rPr>
                <w:rFonts w:ascii="Calibri" w:hAnsi="Calibri"/>
                <w:sz w:val="18"/>
                <w:szCs w:val="18"/>
              </w:rPr>
              <w:t>Registros de Reunião de Levantamento de Requisitos,</w:t>
            </w:r>
            <w:r w:rsidRPr="004826DC">
              <w:rPr>
                <w:rFonts w:ascii="Calibri" w:hAnsi="Calibri"/>
                <w:sz w:val="18"/>
                <w:szCs w:val="18"/>
              </w:rPr>
              <w:br/>
              <w:t>Template de Interface</w:t>
            </w:r>
          </w:p>
        </w:tc>
        <w:tc>
          <w:tcPr>
            <w:tcW w:w="3685" w:type="dxa"/>
            <w:tcBorders>
              <w:top w:val="nil"/>
              <w:left w:val="nil"/>
              <w:bottom w:val="single" w:sz="4" w:space="0" w:color="auto"/>
              <w:right w:val="single" w:sz="4" w:space="0" w:color="auto"/>
            </w:tcBorders>
            <w:shd w:val="clear" w:color="auto" w:fill="auto"/>
            <w:vAlign w:val="center"/>
            <w:hideMark/>
          </w:tcPr>
          <w:p w:rsidR="0076629D" w:rsidRPr="004826DC" w:rsidRDefault="0076629D" w:rsidP="0076629D">
            <w:pPr>
              <w:rPr>
                <w:rFonts w:ascii="Calibri" w:hAnsi="Calibri"/>
                <w:sz w:val="18"/>
                <w:szCs w:val="18"/>
              </w:rPr>
            </w:pPr>
            <w:r w:rsidRPr="004826DC">
              <w:rPr>
                <w:rFonts w:ascii="Calibri" w:hAnsi="Calibri"/>
                <w:sz w:val="18"/>
                <w:szCs w:val="18"/>
              </w:rPr>
              <w:t>Protótipo de Interface</w:t>
            </w:r>
          </w:p>
        </w:tc>
        <w:tc>
          <w:tcPr>
            <w:tcW w:w="567" w:type="dxa"/>
            <w:tcBorders>
              <w:top w:val="nil"/>
              <w:left w:val="nil"/>
              <w:bottom w:val="single" w:sz="4" w:space="0" w:color="auto"/>
              <w:right w:val="nil"/>
            </w:tcBorders>
            <w:shd w:val="clear" w:color="auto" w:fill="auto"/>
            <w:vAlign w:val="center"/>
            <w:hideMark/>
          </w:tcPr>
          <w:p w:rsidR="0076629D" w:rsidRPr="004826DC" w:rsidRDefault="0076629D" w:rsidP="0076629D">
            <w:pPr>
              <w:jc w:val="right"/>
              <w:rPr>
                <w:rFonts w:ascii="Calibri" w:hAnsi="Calibri"/>
                <w:sz w:val="18"/>
                <w:szCs w:val="18"/>
              </w:rPr>
            </w:pPr>
            <w:r w:rsidRPr="004826DC">
              <w:rPr>
                <w:rFonts w:ascii="Calibri" w:hAnsi="Calibri"/>
                <w:sz w:val="18"/>
                <w:szCs w:val="18"/>
              </w:rPr>
              <w:t>10%</w:t>
            </w:r>
          </w:p>
        </w:tc>
        <w:tc>
          <w:tcPr>
            <w:tcW w:w="1134" w:type="dxa"/>
            <w:tcBorders>
              <w:top w:val="nil"/>
              <w:left w:val="single" w:sz="4" w:space="0" w:color="auto"/>
              <w:bottom w:val="single" w:sz="4" w:space="0" w:color="auto"/>
              <w:right w:val="single" w:sz="8" w:space="0" w:color="auto"/>
            </w:tcBorders>
            <w:shd w:val="clear" w:color="auto" w:fill="auto"/>
            <w:vAlign w:val="center"/>
            <w:hideMark/>
          </w:tcPr>
          <w:p w:rsidR="0076629D" w:rsidRPr="004826DC" w:rsidRDefault="0076629D" w:rsidP="0076629D">
            <w:pPr>
              <w:jc w:val="center"/>
              <w:rPr>
                <w:rFonts w:ascii="Calibri" w:hAnsi="Calibri"/>
                <w:sz w:val="18"/>
                <w:szCs w:val="18"/>
              </w:rPr>
            </w:pPr>
            <w:r w:rsidRPr="004826DC">
              <w:rPr>
                <w:rFonts w:ascii="Calibri" w:hAnsi="Calibri"/>
                <w:sz w:val="18"/>
                <w:szCs w:val="18"/>
              </w:rPr>
              <w:t>5d</w:t>
            </w:r>
          </w:p>
        </w:tc>
      </w:tr>
      <w:tr w:rsidR="0076629D" w:rsidRPr="004826DC" w:rsidTr="0076629D">
        <w:trPr>
          <w:trHeight w:val="1060"/>
        </w:trPr>
        <w:tc>
          <w:tcPr>
            <w:tcW w:w="2120" w:type="dxa"/>
            <w:vMerge/>
            <w:tcBorders>
              <w:top w:val="nil"/>
              <w:left w:val="single" w:sz="8" w:space="0" w:color="auto"/>
              <w:bottom w:val="single" w:sz="8" w:space="0" w:color="000000"/>
              <w:right w:val="single" w:sz="8" w:space="0" w:color="auto"/>
            </w:tcBorders>
            <w:vAlign w:val="center"/>
            <w:hideMark/>
          </w:tcPr>
          <w:p w:rsidR="0076629D" w:rsidRPr="004826DC" w:rsidRDefault="0076629D" w:rsidP="0076629D">
            <w:pPr>
              <w:rPr>
                <w:rFonts w:ascii="Calibri" w:hAnsi="Calibri"/>
                <w:b/>
                <w:bCs/>
                <w:sz w:val="18"/>
                <w:szCs w:val="18"/>
              </w:rPr>
            </w:pPr>
          </w:p>
        </w:tc>
        <w:tc>
          <w:tcPr>
            <w:tcW w:w="3140" w:type="dxa"/>
            <w:tcBorders>
              <w:top w:val="nil"/>
              <w:left w:val="nil"/>
              <w:bottom w:val="single" w:sz="8" w:space="0" w:color="auto"/>
              <w:right w:val="single" w:sz="4" w:space="0" w:color="auto"/>
            </w:tcBorders>
            <w:shd w:val="clear" w:color="auto" w:fill="auto"/>
            <w:vAlign w:val="center"/>
            <w:hideMark/>
          </w:tcPr>
          <w:p w:rsidR="0076629D" w:rsidRPr="004826DC" w:rsidRDefault="0076629D" w:rsidP="0076629D">
            <w:pPr>
              <w:rPr>
                <w:rFonts w:ascii="Calibri" w:hAnsi="Calibri"/>
                <w:sz w:val="18"/>
                <w:szCs w:val="18"/>
              </w:rPr>
            </w:pPr>
            <w:r w:rsidRPr="004826DC">
              <w:rPr>
                <w:rFonts w:ascii="Calibri" w:hAnsi="Calibri"/>
                <w:sz w:val="18"/>
                <w:szCs w:val="18"/>
              </w:rPr>
              <w:t>Levantar e Documentar Requisitos Não Funcionais</w:t>
            </w:r>
          </w:p>
        </w:tc>
        <w:tc>
          <w:tcPr>
            <w:tcW w:w="4253" w:type="dxa"/>
            <w:tcBorders>
              <w:top w:val="nil"/>
              <w:left w:val="nil"/>
              <w:bottom w:val="single" w:sz="8" w:space="0" w:color="auto"/>
              <w:right w:val="single" w:sz="4" w:space="0" w:color="auto"/>
            </w:tcBorders>
            <w:shd w:val="clear" w:color="auto" w:fill="auto"/>
            <w:vAlign w:val="center"/>
            <w:hideMark/>
          </w:tcPr>
          <w:p w:rsidR="0076629D" w:rsidRPr="004826DC" w:rsidRDefault="0076629D" w:rsidP="0076629D">
            <w:pPr>
              <w:rPr>
                <w:rFonts w:ascii="Calibri" w:hAnsi="Calibri"/>
                <w:sz w:val="18"/>
                <w:szCs w:val="18"/>
              </w:rPr>
            </w:pPr>
            <w:r w:rsidRPr="004826DC">
              <w:rPr>
                <w:rFonts w:ascii="Calibri" w:hAnsi="Calibri"/>
                <w:sz w:val="18"/>
                <w:szCs w:val="18"/>
              </w:rPr>
              <w:t>Documento de Visão de Sistema,</w:t>
            </w:r>
            <w:r w:rsidRPr="004826DC">
              <w:rPr>
                <w:rFonts w:ascii="Calibri" w:hAnsi="Calibri"/>
                <w:sz w:val="18"/>
                <w:szCs w:val="18"/>
              </w:rPr>
              <w:br/>
              <w:t>Modelo Conceitual,</w:t>
            </w:r>
            <w:r w:rsidRPr="004826DC">
              <w:rPr>
                <w:rFonts w:ascii="Calibri" w:hAnsi="Calibri"/>
                <w:sz w:val="18"/>
                <w:szCs w:val="18"/>
              </w:rPr>
              <w:br/>
              <w:t>Registros de Reunião de Levantamento de Requisitos,</w:t>
            </w:r>
            <w:r w:rsidRPr="004826DC">
              <w:rPr>
                <w:rFonts w:ascii="Calibri" w:hAnsi="Calibri"/>
                <w:sz w:val="18"/>
                <w:szCs w:val="18"/>
              </w:rPr>
              <w:br/>
              <w:t>Protótipo Não Funcional Preliminar,</w:t>
            </w:r>
            <w:r w:rsidRPr="004826DC">
              <w:rPr>
                <w:rFonts w:ascii="Calibri" w:hAnsi="Calibri"/>
                <w:sz w:val="18"/>
                <w:szCs w:val="18"/>
              </w:rPr>
              <w:br/>
              <w:t xml:space="preserve">Template de Documento de Requisitos não Funcionais </w:t>
            </w:r>
          </w:p>
        </w:tc>
        <w:tc>
          <w:tcPr>
            <w:tcW w:w="3685" w:type="dxa"/>
            <w:tcBorders>
              <w:top w:val="nil"/>
              <w:left w:val="nil"/>
              <w:bottom w:val="single" w:sz="8" w:space="0" w:color="auto"/>
              <w:right w:val="single" w:sz="4" w:space="0" w:color="auto"/>
            </w:tcBorders>
            <w:shd w:val="clear" w:color="auto" w:fill="auto"/>
            <w:vAlign w:val="center"/>
            <w:hideMark/>
          </w:tcPr>
          <w:p w:rsidR="0076629D" w:rsidRPr="004826DC" w:rsidRDefault="0076629D" w:rsidP="0076629D">
            <w:pPr>
              <w:rPr>
                <w:rFonts w:ascii="Calibri" w:hAnsi="Calibri"/>
                <w:sz w:val="18"/>
                <w:szCs w:val="18"/>
              </w:rPr>
            </w:pPr>
            <w:r w:rsidRPr="004826DC">
              <w:rPr>
                <w:rFonts w:ascii="Calibri" w:hAnsi="Calibri"/>
                <w:sz w:val="18"/>
                <w:szCs w:val="18"/>
              </w:rPr>
              <w:t>Documento de Requisitos Não Funcionais</w:t>
            </w:r>
          </w:p>
        </w:tc>
        <w:tc>
          <w:tcPr>
            <w:tcW w:w="567" w:type="dxa"/>
            <w:tcBorders>
              <w:top w:val="nil"/>
              <w:left w:val="nil"/>
              <w:bottom w:val="single" w:sz="8" w:space="0" w:color="auto"/>
              <w:right w:val="nil"/>
            </w:tcBorders>
            <w:shd w:val="clear" w:color="auto" w:fill="auto"/>
            <w:vAlign w:val="center"/>
            <w:hideMark/>
          </w:tcPr>
          <w:p w:rsidR="0076629D" w:rsidRPr="004826DC" w:rsidRDefault="0076629D" w:rsidP="0076629D">
            <w:pPr>
              <w:jc w:val="right"/>
              <w:rPr>
                <w:rFonts w:ascii="Calibri" w:hAnsi="Calibri"/>
                <w:sz w:val="18"/>
                <w:szCs w:val="18"/>
              </w:rPr>
            </w:pPr>
            <w:r w:rsidRPr="004826DC">
              <w:rPr>
                <w:rFonts w:ascii="Calibri" w:hAnsi="Calibri"/>
                <w:sz w:val="18"/>
                <w:szCs w:val="18"/>
              </w:rPr>
              <w:t>5%</w:t>
            </w:r>
          </w:p>
        </w:tc>
        <w:tc>
          <w:tcPr>
            <w:tcW w:w="1134" w:type="dxa"/>
            <w:tcBorders>
              <w:top w:val="nil"/>
              <w:left w:val="single" w:sz="4" w:space="0" w:color="auto"/>
              <w:bottom w:val="single" w:sz="8" w:space="0" w:color="auto"/>
              <w:right w:val="single" w:sz="8" w:space="0" w:color="auto"/>
            </w:tcBorders>
            <w:shd w:val="clear" w:color="auto" w:fill="auto"/>
            <w:vAlign w:val="center"/>
            <w:hideMark/>
          </w:tcPr>
          <w:p w:rsidR="0076629D" w:rsidRPr="004826DC" w:rsidRDefault="0076629D" w:rsidP="0076629D">
            <w:pPr>
              <w:jc w:val="center"/>
              <w:rPr>
                <w:rFonts w:ascii="Calibri" w:hAnsi="Calibri"/>
                <w:sz w:val="18"/>
                <w:szCs w:val="18"/>
              </w:rPr>
            </w:pPr>
            <w:r w:rsidRPr="004826DC">
              <w:rPr>
                <w:rFonts w:ascii="Calibri" w:hAnsi="Calibri"/>
                <w:sz w:val="18"/>
                <w:szCs w:val="18"/>
              </w:rPr>
              <w:t>5d</w:t>
            </w:r>
          </w:p>
        </w:tc>
      </w:tr>
      <w:tr w:rsidR="0076629D" w:rsidRPr="004826DC" w:rsidTr="0076629D">
        <w:trPr>
          <w:trHeight w:val="367"/>
        </w:trPr>
        <w:tc>
          <w:tcPr>
            <w:tcW w:w="2120" w:type="dxa"/>
            <w:vMerge w:val="restart"/>
            <w:tcBorders>
              <w:top w:val="nil"/>
              <w:left w:val="single" w:sz="8" w:space="0" w:color="auto"/>
              <w:bottom w:val="single" w:sz="8" w:space="0" w:color="000000"/>
              <w:right w:val="single" w:sz="8" w:space="0" w:color="auto"/>
            </w:tcBorders>
            <w:shd w:val="clear" w:color="000000" w:fill="F2F2F2"/>
            <w:vAlign w:val="center"/>
            <w:hideMark/>
          </w:tcPr>
          <w:p w:rsidR="0076629D" w:rsidRPr="004826DC" w:rsidRDefault="0076629D" w:rsidP="0076629D">
            <w:pPr>
              <w:jc w:val="center"/>
              <w:rPr>
                <w:rFonts w:ascii="Calibri" w:hAnsi="Calibri"/>
                <w:b/>
                <w:bCs/>
                <w:sz w:val="18"/>
                <w:szCs w:val="18"/>
              </w:rPr>
            </w:pPr>
            <w:r w:rsidRPr="004826DC">
              <w:rPr>
                <w:rFonts w:ascii="Calibri" w:hAnsi="Calibri"/>
                <w:b/>
                <w:bCs/>
                <w:sz w:val="18"/>
                <w:szCs w:val="18"/>
              </w:rPr>
              <w:t>Análise e Projeto</w:t>
            </w:r>
          </w:p>
        </w:tc>
        <w:tc>
          <w:tcPr>
            <w:tcW w:w="3140" w:type="dxa"/>
            <w:tcBorders>
              <w:top w:val="nil"/>
              <w:left w:val="nil"/>
              <w:bottom w:val="single" w:sz="4" w:space="0" w:color="auto"/>
              <w:right w:val="single" w:sz="4" w:space="0" w:color="auto"/>
            </w:tcBorders>
            <w:shd w:val="clear" w:color="auto" w:fill="auto"/>
            <w:vAlign w:val="center"/>
            <w:hideMark/>
          </w:tcPr>
          <w:p w:rsidR="0076629D" w:rsidRPr="004826DC" w:rsidRDefault="0076629D" w:rsidP="0076629D">
            <w:pPr>
              <w:rPr>
                <w:rFonts w:ascii="Calibri" w:hAnsi="Calibri"/>
                <w:sz w:val="18"/>
                <w:szCs w:val="18"/>
              </w:rPr>
            </w:pPr>
            <w:r w:rsidRPr="004826DC">
              <w:rPr>
                <w:rFonts w:ascii="Calibri" w:hAnsi="Calibri"/>
                <w:sz w:val="18"/>
                <w:szCs w:val="18"/>
              </w:rPr>
              <w:t>Propor nova solução arquitetural</w:t>
            </w:r>
          </w:p>
        </w:tc>
        <w:tc>
          <w:tcPr>
            <w:tcW w:w="4253" w:type="dxa"/>
            <w:tcBorders>
              <w:top w:val="nil"/>
              <w:left w:val="nil"/>
              <w:bottom w:val="single" w:sz="4" w:space="0" w:color="auto"/>
              <w:right w:val="single" w:sz="4" w:space="0" w:color="auto"/>
            </w:tcBorders>
            <w:shd w:val="clear" w:color="auto" w:fill="auto"/>
            <w:vAlign w:val="center"/>
            <w:hideMark/>
          </w:tcPr>
          <w:p w:rsidR="0076629D" w:rsidRPr="004826DC" w:rsidRDefault="0076629D" w:rsidP="0076629D">
            <w:pPr>
              <w:rPr>
                <w:rFonts w:ascii="Calibri" w:hAnsi="Calibri"/>
                <w:sz w:val="18"/>
                <w:szCs w:val="18"/>
              </w:rPr>
            </w:pPr>
            <w:r w:rsidRPr="004826DC">
              <w:rPr>
                <w:rFonts w:ascii="Calibri" w:hAnsi="Calibri"/>
                <w:sz w:val="18"/>
                <w:szCs w:val="18"/>
              </w:rPr>
              <w:t>Documento de Visão de Sistema</w:t>
            </w:r>
            <w:r w:rsidRPr="004826DC">
              <w:rPr>
                <w:rFonts w:ascii="Calibri" w:hAnsi="Calibri"/>
                <w:sz w:val="18"/>
                <w:szCs w:val="18"/>
              </w:rPr>
              <w:br/>
              <w:t>Protótipo Não Funcional Preliminar</w:t>
            </w:r>
            <w:r w:rsidRPr="004826DC">
              <w:rPr>
                <w:rFonts w:ascii="Calibri" w:hAnsi="Calibri"/>
                <w:sz w:val="18"/>
                <w:szCs w:val="18"/>
              </w:rPr>
              <w:br/>
              <w:t>Modelo Conceitual</w:t>
            </w:r>
          </w:p>
        </w:tc>
        <w:tc>
          <w:tcPr>
            <w:tcW w:w="3685" w:type="dxa"/>
            <w:tcBorders>
              <w:top w:val="nil"/>
              <w:left w:val="nil"/>
              <w:bottom w:val="single" w:sz="4" w:space="0" w:color="auto"/>
              <w:right w:val="single" w:sz="4" w:space="0" w:color="auto"/>
            </w:tcBorders>
            <w:shd w:val="clear" w:color="auto" w:fill="auto"/>
            <w:vAlign w:val="center"/>
            <w:hideMark/>
          </w:tcPr>
          <w:p w:rsidR="0076629D" w:rsidRPr="004826DC" w:rsidRDefault="0076629D" w:rsidP="0076629D">
            <w:pPr>
              <w:rPr>
                <w:rFonts w:ascii="Calibri" w:hAnsi="Calibri"/>
                <w:sz w:val="18"/>
                <w:szCs w:val="18"/>
              </w:rPr>
            </w:pPr>
            <w:r w:rsidRPr="004826DC">
              <w:rPr>
                <w:rFonts w:ascii="Calibri" w:hAnsi="Calibri"/>
                <w:sz w:val="18"/>
                <w:szCs w:val="18"/>
              </w:rPr>
              <w:t>Documentação das Soluções Arquiteturais</w:t>
            </w:r>
          </w:p>
        </w:tc>
        <w:tc>
          <w:tcPr>
            <w:tcW w:w="567" w:type="dxa"/>
            <w:tcBorders>
              <w:top w:val="nil"/>
              <w:left w:val="nil"/>
              <w:bottom w:val="single" w:sz="4" w:space="0" w:color="auto"/>
              <w:right w:val="nil"/>
            </w:tcBorders>
            <w:shd w:val="clear" w:color="auto" w:fill="auto"/>
            <w:vAlign w:val="center"/>
            <w:hideMark/>
          </w:tcPr>
          <w:p w:rsidR="0076629D" w:rsidRPr="004826DC" w:rsidRDefault="0076629D" w:rsidP="0076629D">
            <w:pPr>
              <w:jc w:val="right"/>
              <w:rPr>
                <w:rFonts w:ascii="Calibri" w:hAnsi="Calibri"/>
                <w:sz w:val="18"/>
                <w:szCs w:val="18"/>
              </w:rPr>
            </w:pPr>
            <w:r w:rsidRPr="004826DC">
              <w:rPr>
                <w:rFonts w:ascii="Calibri" w:hAnsi="Calibri"/>
                <w:sz w:val="18"/>
                <w:szCs w:val="18"/>
              </w:rPr>
              <w:t>20%</w:t>
            </w:r>
          </w:p>
        </w:tc>
        <w:tc>
          <w:tcPr>
            <w:tcW w:w="1134" w:type="dxa"/>
            <w:tcBorders>
              <w:top w:val="nil"/>
              <w:left w:val="single" w:sz="4" w:space="0" w:color="auto"/>
              <w:bottom w:val="single" w:sz="4" w:space="0" w:color="auto"/>
              <w:right w:val="single" w:sz="8" w:space="0" w:color="auto"/>
            </w:tcBorders>
            <w:shd w:val="clear" w:color="auto" w:fill="auto"/>
            <w:vAlign w:val="center"/>
            <w:hideMark/>
          </w:tcPr>
          <w:p w:rsidR="0076629D" w:rsidRPr="004826DC" w:rsidRDefault="0076629D" w:rsidP="0076629D">
            <w:pPr>
              <w:jc w:val="center"/>
              <w:rPr>
                <w:rFonts w:ascii="Calibri" w:hAnsi="Calibri"/>
                <w:sz w:val="18"/>
                <w:szCs w:val="18"/>
              </w:rPr>
            </w:pPr>
            <w:r w:rsidRPr="004826DC">
              <w:rPr>
                <w:rFonts w:ascii="Calibri" w:hAnsi="Calibri"/>
                <w:sz w:val="18"/>
                <w:szCs w:val="18"/>
              </w:rPr>
              <w:t>3d</w:t>
            </w:r>
          </w:p>
        </w:tc>
      </w:tr>
      <w:tr w:rsidR="0076629D" w:rsidRPr="004826DC" w:rsidTr="0076629D">
        <w:trPr>
          <w:trHeight w:val="391"/>
        </w:trPr>
        <w:tc>
          <w:tcPr>
            <w:tcW w:w="2120" w:type="dxa"/>
            <w:vMerge/>
            <w:tcBorders>
              <w:top w:val="nil"/>
              <w:left w:val="single" w:sz="8" w:space="0" w:color="auto"/>
              <w:bottom w:val="single" w:sz="8" w:space="0" w:color="000000"/>
              <w:right w:val="single" w:sz="8" w:space="0" w:color="auto"/>
            </w:tcBorders>
            <w:vAlign w:val="center"/>
            <w:hideMark/>
          </w:tcPr>
          <w:p w:rsidR="0076629D" w:rsidRPr="004826DC" w:rsidRDefault="0076629D" w:rsidP="0076629D">
            <w:pPr>
              <w:rPr>
                <w:rFonts w:ascii="Calibri" w:hAnsi="Calibri"/>
                <w:b/>
                <w:bCs/>
                <w:sz w:val="18"/>
                <w:szCs w:val="18"/>
              </w:rPr>
            </w:pPr>
          </w:p>
        </w:tc>
        <w:tc>
          <w:tcPr>
            <w:tcW w:w="3140" w:type="dxa"/>
            <w:tcBorders>
              <w:top w:val="nil"/>
              <w:left w:val="nil"/>
              <w:bottom w:val="single" w:sz="4" w:space="0" w:color="auto"/>
              <w:right w:val="single" w:sz="4" w:space="0" w:color="auto"/>
            </w:tcBorders>
            <w:shd w:val="clear" w:color="auto" w:fill="auto"/>
            <w:vAlign w:val="center"/>
            <w:hideMark/>
          </w:tcPr>
          <w:p w:rsidR="0076629D" w:rsidRPr="004826DC" w:rsidRDefault="0076629D" w:rsidP="0076629D">
            <w:pPr>
              <w:rPr>
                <w:rFonts w:ascii="Calibri" w:hAnsi="Calibri"/>
                <w:sz w:val="18"/>
                <w:szCs w:val="18"/>
              </w:rPr>
            </w:pPr>
            <w:r w:rsidRPr="004826DC">
              <w:rPr>
                <w:rFonts w:ascii="Calibri" w:hAnsi="Calibri"/>
                <w:sz w:val="18"/>
                <w:szCs w:val="18"/>
              </w:rPr>
              <w:t>Modelar Classes de Negócio</w:t>
            </w:r>
          </w:p>
        </w:tc>
        <w:tc>
          <w:tcPr>
            <w:tcW w:w="4253" w:type="dxa"/>
            <w:tcBorders>
              <w:top w:val="nil"/>
              <w:left w:val="nil"/>
              <w:bottom w:val="single" w:sz="4" w:space="0" w:color="auto"/>
              <w:right w:val="single" w:sz="4" w:space="0" w:color="auto"/>
            </w:tcBorders>
            <w:shd w:val="clear" w:color="auto" w:fill="auto"/>
            <w:vAlign w:val="center"/>
            <w:hideMark/>
          </w:tcPr>
          <w:p w:rsidR="0076629D" w:rsidRPr="004826DC" w:rsidRDefault="0076629D" w:rsidP="0076629D">
            <w:pPr>
              <w:rPr>
                <w:rFonts w:ascii="Calibri" w:hAnsi="Calibri"/>
                <w:sz w:val="18"/>
                <w:szCs w:val="18"/>
              </w:rPr>
            </w:pPr>
            <w:r w:rsidRPr="004826DC">
              <w:rPr>
                <w:rFonts w:ascii="Calibri" w:hAnsi="Calibri"/>
                <w:sz w:val="18"/>
                <w:szCs w:val="18"/>
              </w:rPr>
              <w:t>Documento de Visão de Sistema</w:t>
            </w:r>
            <w:r w:rsidRPr="004826DC">
              <w:rPr>
                <w:rFonts w:ascii="Calibri" w:hAnsi="Calibri"/>
                <w:sz w:val="18"/>
                <w:szCs w:val="18"/>
              </w:rPr>
              <w:br/>
              <w:t>Protótipo Não Funcional Preliminar</w:t>
            </w:r>
            <w:r w:rsidRPr="004826DC">
              <w:rPr>
                <w:rFonts w:ascii="Calibri" w:hAnsi="Calibri"/>
                <w:sz w:val="18"/>
                <w:szCs w:val="18"/>
              </w:rPr>
              <w:br/>
              <w:t>Modelo Conceitual</w:t>
            </w:r>
          </w:p>
        </w:tc>
        <w:tc>
          <w:tcPr>
            <w:tcW w:w="3685" w:type="dxa"/>
            <w:tcBorders>
              <w:top w:val="nil"/>
              <w:left w:val="nil"/>
              <w:bottom w:val="single" w:sz="4" w:space="0" w:color="auto"/>
              <w:right w:val="single" w:sz="4" w:space="0" w:color="auto"/>
            </w:tcBorders>
            <w:shd w:val="clear" w:color="auto" w:fill="auto"/>
            <w:vAlign w:val="center"/>
            <w:hideMark/>
          </w:tcPr>
          <w:p w:rsidR="0076629D" w:rsidRPr="004826DC" w:rsidRDefault="0076629D" w:rsidP="0076629D">
            <w:pPr>
              <w:rPr>
                <w:rFonts w:ascii="Calibri" w:hAnsi="Calibri"/>
                <w:sz w:val="18"/>
                <w:szCs w:val="18"/>
              </w:rPr>
            </w:pPr>
            <w:r w:rsidRPr="004826DC">
              <w:rPr>
                <w:rFonts w:ascii="Calibri" w:hAnsi="Calibri"/>
                <w:sz w:val="18"/>
                <w:szCs w:val="18"/>
              </w:rPr>
              <w:t>Modelo de Classes de Negócio</w:t>
            </w:r>
          </w:p>
        </w:tc>
        <w:tc>
          <w:tcPr>
            <w:tcW w:w="567" w:type="dxa"/>
            <w:tcBorders>
              <w:top w:val="nil"/>
              <w:left w:val="nil"/>
              <w:bottom w:val="single" w:sz="4" w:space="0" w:color="auto"/>
              <w:right w:val="nil"/>
            </w:tcBorders>
            <w:shd w:val="clear" w:color="auto" w:fill="auto"/>
            <w:vAlign w:val="center"/>
            <w:hideMark/>
          </w:tcPr>
          <w:p w:rsidR="0076629D" w:rsidRPr="004826DC" w:rsidRDefault="0076629D" w:rsidP="0076629D">
            <w:pPr>
              <w:jc w:val="right"/>
              <w:rPr>
                <w:rFonts w:ascii="Calibri" w:hAnsi="Calibri"/>
                <w:sz w:val="18"/>
                <w:szCs w:val="18"/>
              </w:rPr>
            </w:pPr>
            <w:r w:rsidRPr="004826DC">
              <w:rPr>
                <w:rFonts w:ascii="Calibri" w:hAnsi="Calibri"/>
                <w:sz w:val="18"/>
                <w:szCs w:val="18"/>
              </w:rPr>
              <w:t>20%</w:t>
            </w:r>
          </w:p>
        </w:tc>
        <w:tc>
          <w:tcPr>
            <w:tcW w:w="1134" w:type="dxa"/>
            <w:tcBorders>
              <w:top w:val="nil"/>
              <w:left w:val="single" w:sz="4" w:space="0" w:color="auto"/>
              <w:bottom w:val="single" w:sz="4" w:space="0" w:color="auto"/>
              <w:right w:val="single" w:sz="8" w:space="0" w:color="auto"/>
            </w:tcBorders>
            <w:shd w:val="clear" w:color="auto" w:fill="auto"/>
            <w:vAlign w:val="center"/>
            <w:hideMark/>
          </w:tcPr>
          <w:p w:rsidR="0076629D" w:rsidRPr="004826DC" w:rsidRDefault="0076629D" w:rsidP="0076629D">
            <w:pPr>
              <w:jc w:val="center"/>
              <w:rPr>
                <w:rFonts w:ascii="Calibri" w:hAnsi="Calibri"/>
                <w:sz w:val="18"/>
                <w:szCs w:val="18"/>
              </w:rPr>
            </w:pPr>
            <w:r w:rsidRPr="004826DC">
              <w:rPr>
                <w:rFonts w:ascii="Calibri" w:hAnsi="Calibri"/>
                <w:sz w:val="18"/>
                <w:szCs w:val="18"/>
              </w:rPr>
              <w:t>5d</w:t>
            </w:r>
          </w:p>
        </w:tc>
      </w:tr>
      <w:tr w:rsidR="0076629D" w:rsidRPr="004826DC" w:rsidTr="0076629D">
        <w:trPr>
          <w:trHeight w:val="415"/>
        </w:trPr>
        <w:tc>
          <w:tcPr>
            <w:tcW w:w="2120" w:type="dxa"/>
            <w:vMerge/>
            <w:tcBorders>
              <w:top w:val="nil"/>
              <w:left w:val="single" w:sz="8" w:space="0" w:color="auto"/>
              <w:bottom w:val="single" w:sz="8" w:space="0" w:color="000000"/>
              <w:right w:val="single" w:sz="8" w:space="0" w:color="auto"/>
            </w:tcBorders>
            <w:vAlign w:val="center"/>
            <w:hideMark/>
          </w:tcPr>
          <w:p w:rsidR="0076629D" w:rsidRPr="004826DC" w:rsidRDefault="0076629D" w:rsidP="0076629D">
            <w:pPr>
              <w:rPr>
                <w:rFonts w:ascii="Calibri" w:hAnsi="Calibri"/>
                <w:b/>
                <w:bCs/>
                <w:sz w:val="18"/>
                <w:szCs w:val="18"/>
              </w:rPr>
            </w:pPr>
          </w:p>
        </w:tc>
        <w:tc>
          <w:tcPr>
            <w:tcW w:w="3140" w:type="dxa"/>
            <w:tcBorders>
              <w:top w:val="nil"/>
              <w:left w:val="nil"/>
              <w:bottom w:val="single" w:sz="8" w:space="0" w:color="auto"/>
              <w:right w:val="single" w:sz="4" w:space="0" w:color="auto"/>
            </w:tcBorders>
            <w:shd w:val="clear" w:color="auto" w:fill="auto"/>
            <w:vAlign w:val="center"/>
            <w:hideMark/>
          </w:tcPr>
          <w:p w:rsidR="0076629D" w:rsidRPr="004826DC" w:rsidRDefault="0076629D" w:rsidP="0076629D">
            <w:pPr>
              <w:rPr>
                <w:rFonts w:ascii="Calibri" w:hAnsi="Calibri"/>
                <w:sz w:val="18"/>
                <w:szCs w:val="18"/>
              </w:rPr>
            </w:pPr>
            <w:r w:rsidRPr="004826DC">
              <w:rPr>
                <w:rFonts w:ascii="Calibri" w:hAnsi="Calibri"/>
                <w:sz w:val="18"/>
                <w:szCs w:val="18"/>
              </w:rPr>
              <w:t>Modelar dados</w:t>
            </w:r>
          </w:p>
        </w:tc>
        <w:tc>
          <w:tcPr>
            <w:tcW w:w="4253" w:type="dxa"/>
            <w:tcBorders>
              <w:top w:val="nil"/>
              <w:left w:val="nil"/>
              <w:bottom w:val="single" w:sz="8" w:space="0" w:color="auto"/>
              <w:right w:val="single" w:sz="4" w:space="0" w:color="auto"/>
            </w:tcBorders>
            <w:shd w:val="clear" w:color="auto" w:fill="auto"/>
            <w:vAlign w:val="center"/>
            <w:hideMark/>
          </w:tcPr>
          <w:p w:rsidR="0076629D" w:rsidRPr="004826DC" w:rsidRDefault="0076629D" w:rsidP="0076629D">
            <w:pPr>
              <w:rPr>
                <w:rFonts w:ascii="Calibri" w:hAnsi="Calibri"/>
                <w:sz w:val="18"/>
                <w:szCs w:val="18"/>
              </w:rPr>
            </w:pPr>
            <w:r w:rsidRPr="004826DC">
              <w:rPr>
                <w:rFonts w:ascii="Calibri" w:hAnsi="Calibri"/>
                <w:sz w:val="18"/>
                <w:szCs w:val="18"/>
              </w:rPr>
              <w:t>Documento de Visão de Sistema</w:t>
            </w:r>
            <w:r w:rsidRPr="004826DC">
              <w:rPr>
                <w:rFonts w:ascii="Calibri" w:hAnsi="Calibri"/>
                <w:sz w:val="18"/>
                <w:szCs w:val="18"/>
              </w:rPr>
              <w:br/>
              <w:t>Protótipo Não Funcional Preliminar</w:t>
            </w:r>
            <w:r w:rsidRPr="004826DC">
              <w:rPr>
                <w:rFonts w:ascii="Calibri" w:hAnsi="Calibri"/>
                <w:sz w:val="18"/>
                <w:szCs w:val="18"/>
              </w:rPr>
              <w:br/>
              <w:t>Modelo Conceitual</w:t>
            </w:r>
          </w:p>
        </w:tc>
        <w:tc>
          <w:tcPr>
            <w:tcW w:w="3685" w:type="dxa"/>
            <w:tcBorders>
              <w:top w:val="nil"/>
              <w:left w:val="nil"/>
              <w:bottom w:val="single" w:sz="8" w:space="0" w:color="auto"/>
              <w:right w:val="single" w:sz="4" w:space="0" w:color="auto"/>
            </w:tcBorders>
            <w:shd w:val="clear" w:color="auto" w:fill="auto"/>
            <w:vAlign w:val="center"/>
            <w:hideMark/>
          </w:tcPr>
          <w:p w:rsidR="0076629D" w:rsidRPr="004826DC" w:rsidRDefault="0076629D" w:rsidP="0076629D">
            <w:pPr>
              <w:rPr>
                <w:rFonts w:ascii="Calibri" w:hAnsi="Calibri"/>
                <w:sz w:val="18"/>
                <w:szCs w:val="18"/>
              </w:rPr>
            </w:pPr>
            <w:r w:rsidRPr="004826DC">
              <w:rPr>
                <w:rFonts w:ascii="Calibri" w:hAnsi="Calibri"/>
                <w:sz w:val="18"/>
                <w:szCs w:val="18"/>
              </w:rPr>
              <w:t>Modelo de Dados</w:t>
            </w:r>
          </w:p>
        </w:tc>
        <w:tc>
          <w:tcPr>
            <w:tcW w:w="567" w:type="dxa"/>
            <w:tcBorders>
              <w:top w:val="nil"/>
              <w:left w:val="nil"/>
              <w:bottom w:val="single" w:sz="8" w:space="0" w:color="auto"/>
              <w:right w:val="nil"/>
            </w:tcBorders>
            <w:shd w:val="clear" w:color="auto" w:fill="auto"/>
            <w:vAlign w:val="center"/>
            <w:hideMark/>
          </w:tcPr>
          <w:p w:rsidR="0076629D" w:rsidRPr="004826DC" w:rsidRDefault="0076629D" w:rsidP="0076629D">
            <w:pPr>
              <w:jc w:val="right"/>
              <w:rPr>
                <w:rFonts w:ascii="Calibri" w:hAnsi="Calibri"/>
                <w:sz w:val="18"/>
                <w:szCs w:val="18"/>
              </w:rPr>
            </w:pPr>
            <w:r w:rsidRPr="004826DC">
              <w:rPr>
                <w:rFonts w:ascii="Calibri" w:hAnsi="Calibri"/>
                <w:sz w:val="18"/>
                <w:szCs w:val="18"/>
              </w:rPr>
              <w:t>60%</w:t>
            </w:r>
          </w:p>
        </w:tc>
        <w:tc>
          <w:tcPr>
            <w:tcW w:w="1134" w:type="dxa"/>
            <w:tcBorders>
              <w:top w:val="nil"/>
              <w:left w:val="single" w:sz="4" w:space="0" w:color="auto"/>
              <w:bottom w:val="single" w:sz="8" w:space="0" w:color="auto"/>
              <w:right w:val="single" w:sz="8" w:space="0" w:color="auto"/>
            </w:tcBorders>
            <w:shd w:val="clear" w:color="auto" w:fill="auto"/>
            <w:vAlign w:val="center"/>
            <w:hideMark/>
          </w:tcPr>
          <w:p w:rsidR="0076629D" w:rsidRPr="004826DC" w:rsidRDefault="0076629D" w:rsidP="0076629D">
            <w:pPr>
              <w:jc w:val="center"/>
              <w:rPr>
                <w:rFonts w:ascii="Calibri" w:hAnsi="Calibri"/>
                <w:sz w:val="18"/>
                <w:szCs w:val="18"/>
              </w:rPr>
            </w:pPr>
            <w:r w:rsidRPr="004826DC">
              <w:rPr>
                <w:rFonts w:ascii="Calibri" w:hAnsi="Calibri"/>
                <w:sz w:val="18"/>
                <w:szCs w:val="18"/>
              </w:rPr>
              <w:t>5d</w:t>
            </w:r>
          </w:p>
        </w:tc>
      </w:tr>
      <w:tr w:rsidR="0076629D" w:rsidRPr="004826DC" w:rsidTr="0076629D">
        <w:trPr>
          <w:trHeight w:val="339"/>
        </w:trPr>
        <w:tc>
          <w:tcPr>
            <w:tcW w:w="2120" w:type="dxa"/>
            <w:vMerge w:val="restart"/>
            <w:tcBorders>
              <w:top w:val="nil"/>
              <w:left w:val="single" w:sz="8" w:space="0" w:color="auto"/>
              <w:bottom w:val="single" w:sz="8" w:space="0" w:color="000000"/>
              <w:right w:val="single" w:sz="8" w:space="0" w:color="auto"/>
            </w:tcBorders>
            <w:shd w:val="clear" w:color="000000" w:fill="F2F2F2"/>
            <w:vAlign w:val="center"/>
            <w:hideMark/>
          </w:tcPr>
          <w:p w:rsidR="0076629D" w:rsidRPr="004826DC" w:rsidRDefault="0076629D" w:rsidP="0076629D">
            <w:pPr>
              <w:jc w:val="center"/>
              <w:rPr>
                <w:rFonts w:ascii="Calibri" w:hAnsi="Calibri"/>
                <w:b/>
                <w:bCs/>
                <w:sz w:val="18"/>
                <w:szCs w:val="18"/>
              </w:rPr>
            </w:pPr>
            <w:r w:rsidRPr="004826DC">
              <w:rPr>
                <w:rFonts w:ascii="Calibri" w:hAnsi="Calibri"/>
                <w:b/>
                <w:bCs/>
                <w:sz w:val="18"/>
                <w:szCs w:val="18"/>
              </w:rPr>
              <w:t>Construção</w:t>
            </w:r>
          </w:p>
        </w:tc>
        <w:tc>
          <w:tcPr>
            <w:tcW w:w="3140" w:type="dxa"/>
            <w:vMerge w:val="restart"/>
            <w:tcBorders>
              <w:top w:val="nil"/>
              <w:left w:val="single" w:sz="8" w:space="0" w:color="auto"/>
              <w:bottom w:val="single" w:sz="4" w:space="0" w:color="000000"/>
              <w:right w:val="single" w:sz="4" w:space="0" w:color="auto"/>
            </w:tcBorders>
            <w:shd w:val="clear" w:color="auto" w:fill="auto"/>
            <w:vAlign w:val="center"/>
            <w:hideMark/>
          </w:tcPr>
          <w:p w:rsidR="0076629D" w:rsidRPr="004826DC" w:rsidRDefault="0076629D" w:rsidP="0076629D">
            <w:pPr>
              <w:rPr>
                <w:rFonts w:ascii="Calibri" w:hAnsi="Calibri"/>
                <w:sz w:val="18"/>
                <w:szCs w:val="18"/>
              </w:rPr>
            </w:pPr>
            <w:r w:rsidRPr="004826DC">
              <w:rPr>
                <w:rFonts w:ascii="Calibri" w:hAnsi="Calibri"/>
                <w:sz w:val="18"/>
                <w:szCs w:val="18"/>
              </w:rPr>
              <w:t>Implementar Release de Homologação</w:t>
            </w:r>
          </w:p>
        </w:tc>
        <w:tc>
          <w:tcPr>
            <w:tcW w:w="4253" w:type="dxa"/>
            <w:vMerge w:val="restart"/>
            <w:tcBorders>
              <w:top w:val="nil"/>
              <w:left w:val="single" w:sz="4" w:space="0" w:color="auto"/>
              <w:bottom w:val="single" w:sz="4" w:space="0" w:color="000000"/>
              <w:right w:val="single" w:sz="4" w:space="0" w:color="auto"/>
            </w:tcBorders>
            <w:shd w:val="clear" w:color="auto" w:fill="auto"/>
            <w:vAlign w:val="center"/>
            <w:hideMark/>
          </w:tcPr>
          <w:p w:rsidR="0076629D" w:rsidRPr="004826DC" w:rsidRDefault="0076629D" w:rsidP="0076629D">
            <w:pPr>
              <w:rPr>
                <w:rFonts w:ascii="Calibri" w:hAnsi="Calibri"/>
                <w:sz w:val="18"/>
                <w:szCs w:val="18"/>
              </w:rPr>
            </w:pPr>
            <w:r w:rsidRPr="004826DC">
              <w:rPr>
                <w:rFonts w:ascii="Calibri" w:hAnsi="Calibri"/>
                <w:sz w:val="18"/>
                <w:szCs w:val="18"/>
              </w:rPr>
              <w:t>Modelo de Dados</w:t>
            </w:r>
            <w:r w:rsidRPr="004826DC">
              <w:rPr>
                <w:rFonts w:ascii="Calibri" w:hAnsi="Calibri"/>
                <w:sz w:val="18"/>
                <w:szCs w:val="18"/>
              </w:rPr>
              <w:br/>
              <w:t>Modelo de Classes de Negócio (opcional)</w:t>
            </w:r>
            <w:r w:rsidRPr="004826DC">
              <w:rPr>
                <w:rFonts w:ascii="Calibri" w:hAnsi="Calibri"/>
                <w:sz w:val="18"/>
                <w:szCs w:val="18"/>
              </w:rPr>
              <w:br/>
              <w:t>Documentação das Soluções Arquiteturais</w:t>
            </w:r>
            <w:r w:rsidRPr="004826DC">
              <w:rPr>
                <w:rFonts w:ascii="Calibri" w:hAnsi="Calibri"/>
                <w:sz w:val="18"/>
                <w:szCs w:val="18"/>
              </w:rPr>
              <w:br/>
              <w:t>Documento de Casos de Uso</w:t>
            </w:r>
            <w:r w:rsidRPr="004826DC">
              <w:rPr>
                <w:rFonts w:ascii="Calibri" w:hAnsi="Calibri"/>
                <w:sz w:val="18"/>
                <w:szCs w:val="18"/>
              </w:rPr>
              <w:br/>
              <w:t>Protótipo de Interface</w:t>
            </w:r>
          </w:p>
        </w:tc>
        <w:tc>
          <w:tcPr>
            <w:tcW w:w="3685" w:type="dxa"/>
            <w:tcBorders>
              <w:top w:val="nil"/>
              <w:left w:val="nil"/>
              <w:bottom w:val="single" w:sz="4" w:space="0" w:color="auto"/>
              <w:right w:val="single" w:sz="4" w:space="0" w:color="auto"/>
            </w:tcBorders>
            <w:shd w:val="clear" w:color="auto" w:fill="auto"/>
            <w:vAlign w:val="center"/>
            <w:hideMark/>
          </w:tcPr>
          <w:p w:rsidR="0076629D" w:rsidRPr="004826DC" w:rsidRDefault="0076629D" w:rsidP="0076629D">
            <w:pPr>
              <w:rPr>
                <w:rFonts w:ascii="Calibri" w:hAnsi="Calibri"/>
                <w:sz w:val="18"/>
                <w:szCs w:val="18"/>
              </w:rPr>
            </w:pPr>
            <w:r w:rsidRPr="004826DC">
              <w:rPr>
                <w:rFonts w:ascii="Calibri" w:hAnsi="Calibri"/>
                <w:sz w:val="18"/>
                <w:szCs w:val="18"/>
              </w:rPr>
              <w:t>Código Fonte</w:t>
            </w:r>
          </w:p>
        </w:tc>
        <w:tc>
          <w:tcPr>
            <w:tcW w:w="567" w:type="dxa"/>
            <w:tcBorders>
              <w:top w:val="nil"/>
              <w:left w:val="nil"/>
              <w:bottom w:val="single" w:sz="4" w:space="0" w:color="auto"/>
              <w:right w:val="nil"/>
            </w:tcBorders>
            <w:shd w:val="clear" w:color="auto" w:fill="auto"/>
            <w:vAlign w:val="center"/>
            <w:hideMark/>
          </w:tcPr>
          <w:p w:rsidR="0076629D" w:rsidRPr="004826DC" w:rsidRDefault="0076629D" w:rsidP="0076629D">
            <w:pPr>
              <w:jc w:val="right"/>
              <w:rPr>
                <w:rFonts w:ascii="Calibri" w:hAnsi="Calibri"/>
                <w:sz w:val="18"/>
                <w:szCs w:val="18"/>
              </w:rPr>
            </w:pPr>
            <w:r w:rsidRPr="004826DC">
              <w:rPr>
                <w:rFonts w:ascii="Calibri" w:hAnsi="Calibri"/>
                <w:sz w:val="18"/>
                <w:szCs w:val="18"/>
              </w:rPr>
              <w:t>80%</w:t>
            </w:r>
          </w:p>
        </w:tc>
        <w:tc>
          <w:tcPr>
            <w:tcW w:w="1134" w:type="dxa"/>
            <w:vMerge w:val="restart"/>
            <w:tcBorders>
              <w:top w:val="nil"/>
              <w:left w:val="single" w:sz="4" w:space="0" w:color="auto"/>
              <w:bottom w:val="single" w:sz="4" w:space="0" w:color="000000"/>
              <w:right w:val="single" w:sz="8" w:space="0" w:color="auto"/>
            </w:tcBorders>
            <w:shd w:val="clear" w:color="auto" w:fill="auto"/>
            <w:vAlign w:val="center"/>
            <w:hideMark/>
          </w:tcPr>
          <w:p w:rsidR="0076629D" w:rsidRPr="004826DC" w:rsidRDefault="0076629D" w:rsidP="0076629D">
            <w:pPr>
              <w:jc w:val="center"/>
              <w:rPr>
                <w:rFonts w:ascii="Calibri" w:hAnsi="Calibri"/>
                <w:sz w:val="18"/>
                <w:szCs w:val="18"/>
              </w:rPr>
            </w:pPr>
            <w:r w:rsidRPr="004826DC">
              <w:rPr>
                <w:rFonts w:ascii="Calibri" w:hAnsi="Calibri"/>
                <w:sz w:val="18"/>
                <w:szCs w:val="18"/>
              </w:rPr>
              <w:t>(ver pacote de entrega)</w:t>
            </w:r>
          </w:p>
        </w:tc>
      </w:tr>
      <w:tr w:rsidR="0076629D" w:rsidRPr="004826DC" w:rsidTr="0076629D">
        <w:trPr>
          <w:trHeight w:val="255"/>
        </w:trPr>
        <w:tc>
          <w:tcPr>
            <w:tcW w:w="2120" w:type="dxa"/>
            <w:vMerge/>
            <w:tcBorders>
              <w:top w:val="nil"/>
              <w:left w:val="single" w:sz="8" w:space="0" w:color="auto"/>
              <w:bottom w:val="single" w:sz="8" w:space="0" w:color="000000"/>
              <w:right w:val="single" w:sz="8" w:space="0" w:color="auto"/>
            </w:tcBorders>
            <w:vAlign w:val="center"/>
            <w:hideMark/>
          </w:tcPr>
          <w:p w:rsidR="0076629D" w:rsidRPr="004826DC" w:rsidRDefault="0076629D" w:rsidP="0076629D">
            <w:pPr>
              <w:rPr>
                <w:rFonts w:ascii="Calibri" w:hAnsi="Calibri"/>
                <w:b/>
                <w:bCs/>
                <w:sz w:val="18"/>
                <w:szCs w:val="18"/>
              </w:rPr>
            </w:pPr>
          </w:p>
        </w:tc>
        <w:tc>
          <w:tcPr>
            <w:tcW w:w="3140" w:type="dxa"/>
            <w:vMerge/>
            <w:tcBorders>
              <w:top w:val="nil"/>
              <w:left w:val="single" w:sz="8" w:space="0" w:color="auto"/>
              <w:bottom w:val="single" w:sz="4" w:space="0" w:color="000000"/>
              <w:right w:val="single" w:sz="4" w:space="0" w:color="auto"/>
            </w:tcBorders>
            <w:vAlign w:val="center"/>
            <w:hideMark/>
          </w:tcPr>
          <w:p w:rsidR="0076629D" w:rsidRPr="004826DC" w:rsidRDefault="0076629D" w:rsidP="0076629D">
            <w:pPr>
              <w:rPr>
                <w:rFonts w:ascii="Calibri" w:hAnsi="Calibri"/>
                <w:sz w:val="18"/>
                <w:szCs w:val="18"/>
              </w:rPr>
            </w:pPr>
          </w:p>
        </w:tc>
        <w:tc>
          <w:tcPr>
            <w:tcW w:w="4253" w:type="dxa"/>
            <w:vMerge/>
            <w:tcBorders>
              <w:top w:val="nil"/>
              <w:left w:val="single" w:sz="4" w:space="0" w:color="auto"/>
              <w:bottom w:val="single" w:sz="4" w:space="0" w:color="000000"/>
              <w:right w:val="single" w:sz="4" w:space="0" w:color="auto"/>
            </w:tcBorders>
            <w:vAlign w:val="center"/>
            <w:hideMark/>
          </w:tcPr>
          <w:p w:rsidR="0076629D" w:rsidRPr="004826DC" w:rsidRDefault="0076629D" w:rsidP="0076629D">
            <w:pPr>
              <w:rPr>
                <w:rFonts w:ascii="Calibri" w:hAnsi="Calibri"/>
                <w:sz w:val="18"/>
                <w:szCs w:val="18"/>
              </w:rPr>
            </w:pPr>
          </w:p>
        </w:tc>
        <w:tc>
          <w:tcPr>
            <w:tcW w:w="3685" w:type="dxa"/>
            <w:tcBorders>
              <w:top w:val="nil"/>
              <w:left w:val="nil"/>
              <w:bottom w:val="single" w:sz="4" w:space="0" w:color="auto"/>
              <w:right w:val="single" w:sz="4" w:space="0" w:color="auto"/>
            </w:tcBorders>
            <w:shd w:val="clear" w:color="auto" w:fill="auto"/>
            <w:vAlign w:val="center"/>
            <w:hideMark/>
          </w:tcPr>
          <w:p w:rsidR="0076629D" w:rsidRPr="004826DC" w:rsidRDefault="0076629D" w:rsidP="0076629D">
            <w:pPr>
              <w:rPr>
                <w:rFonts w:ascii="Calibri" w:hAnsi="Calibri"/>
                <w:sz w:val="18"/>
                <w:szCs w:val="18"/>
              </w:rPr>
            </w:pPr>
            <w:r w:rsidRPr="004826DC">
              <w:rPr>
                <w:rFonts w:ascii="Calibri" w:hAnsi="Calibri"/>
                <w:sz w:val="18"/>
                <w:szCs w:val="18"/>
              </w:rPr>
              <w:t>Scripts DDL</w:t>
            </w:r>
          </w:p>
        </w:tc>
        <w:tc>
          <w:tcPr>
            <w:tcW w:w="567" w:type="dxa"/>
            <w:tcBorders>
              <w:top w:val="nil"/>
              <w:left w:val="nil"/>
              <w:bottom w:val="single" w:sz="4" w:space="0" w:color="auto"/>
              <w:right w:val="single" w:sz="4" w:space="0" w:color="auto"/>
            </w:tcBorders>
            <w:shd w:val="clear" w:color="auto" w:fill="auto"/>
            <w:vAlign w:val="center"/>
            <w:hideMark/>
          </w:tcPr>
          <w:p w:rsidR="0076629D" w:rsidRPr="004826DC" w:rsidRDefault="0076629D" w:rsidP="0076629D">
            <w:pPr>
              <w:jc w:val="right"/>
              <w:rPr>
                <w:rFonts w:ascii="Calibri" w:hAnsi="Calibri"/>
                <w:sz w:val="18"/>
                <w:szCs w:val="18"/>
              </w:rPr>
            </w:pPr>
            <w:r w:rsidRPr="004826DC">
              <w:rPr>
                <w:rFonts w:ascii="Calibri" w:hAnsi="Calibri"/>
                <w:sz w:val="18"/>
                <w:szCs w:val="18"/>
              </w:rPr>
              <w:t>10%</w:t>
            </w:r>
          </w:p>
        </w:tc>
        <w:tc>
          <w:tcPr>
            <w:tcW w:w="1134" w:type="dxa"/>
            <w:vMerge/>
            <w:tcBorders>
              <w:top w:val="nil"/>
              <w:left w:val="single" w:sz="4" w:space="0" w:color="auto"/>
              <w:bottom w:val="single" w:sz="4" w:space="0" w:color="000000"/>
              <w:right w:val="single" w:sz="8" w:space="0" w:color="auto"/>
            </w:tcBorders>
            <w:vAlign w:val="center"/>
            <w:hideMark/>
          </w:tcPr>
          <w:p w:rsidR="0076629D" w:rsidRPr="004826DC" w:rsidRDefault="0076629D" w:rsidP="0076629D">
            <w:pPr>
              <w:rPr>
                <w:rFonts w:ascii="Calibri" w:hAnsi="Calibri"/>
                <w:sz w:val="18"/>
                <w:szCs w:val="18"/>
              </w:rPr>
            </w:pPr>
          </w:p>
        </w:tc>
      </w:tr>
      <w:tr w:rsidR="0076629D" w:rsidRPr="004826DC" w:rsidTr="0076629D">
        <w:trPr>
          <w:trHeight w:val="255"/>
        </w:trPr>
        <w:tc>
          <w:tcPr>
            <w:tcW w:w="2120" w:type="dxa"/>
            <w:vMerge/>
            <w:tcBorders>
              <w:top w:val="nil"/>
              <w:left w:val="single" w:sz="8" w:space="0" w:color="auto"/>
              <w:bottom w:val="single" w:sz="8" w:space="0" w:color="000000"/>
              <w:right w:val="single" w:sz="8" w:space="0" w:color="auto"/>
            </w:tcBorders>
            <w:vAlign w:val="center"/>
            <w:hideMark/>
          </w:tcPr>
          <w:p w:rsidR="0076629D" w:rsidRPr="004826DC" w:rsidRDefault="0076629D" w:rsidP="0076629D">
            <w:pPr>
              <w:rPr>
                <w:rFonts w:ascii="Calibri" w:hAnsi="Calibri"/>
                <w:b/>
                <w:bCs/>
                <w:sz w:val="18"/>
                <w:szCs w:val="18"/>
              </w:rPr>
            </w:pPr>
          </w:p>
        </w:tc>
        <w:tc>
          <w:tcPr>
            <w:tcW w:w="3140" w:type="dxa"/>
            <w:vMerge/>
            <w:tcBorders>
              <w:top w:val="nil"/>
              <w:left w:val="single" w:sz="8" w:space="0" w:color="auto"/>
              <w:bottom w:val="single" w:sz="4" w:space="0" w:color="000000"/>
              <w:right w:val="single" w:sz="4" w:space="0" w:color="auto"/>
            </w:tcBorders>
            <w:vAlign w:val="center"/>
            <w:hideMark/>
          </w:tcPr>
          <w:p w:rsidR="0076629D" w:rsidRPr="004826DC" w:rsidRDefault="0076629D" w:rsidP="0076629D">
            <w:pPr>
              <w:rPr>
                <w:rFonts w:ascii="Calibri" w:hAnsi="Calibri"/>
                <w:sz w:val="18"/>
                <w:szCs w:val="18"/>
              </w:rPr>
            </w:pPr>
          </w:p>
        </w:tc>
        <w:tc>
          <w:tcPr>
            <w:tcW w:w="4253" w:type="dxa"/>
            <w:vMerge/>
            <w:tcBorders>
              <w:top w:val="nil"/>
              <w:left w:val="single" w:sz="4" w:space="0" w:color="auto"/>
              <w:bottom w:val="single" w:sz="4" w:space="0" w:color="000000"/>
              <w:right w:val="single" w:sz="4" w:space="0" w:color="auto"/>
            </w:tcBorders>
            <w:vAlign w:val="center"/>
            <w:hideMark/>
          </w:tcPr>
          <w:p w:rsidR="0076629D" w:rsidRPr="004826DC" w:rsidRDefault="0076629D" w:rsidP="0076629D">
            <w:pPr>
              <w:rPr>
                <w:rFonts w:ascii="Calibri" w:hAnsi="Calibri"/>
                <w:sz w:val="18"/>
                <w:szCs w:val="18"/>
              </w:rPr>
            </w:pPr>
          </w:p>
        </w:tc>
        <w:tc>
          <w:tcPr>
            <w:tcW w:w="3685" w:type="dxa"/>
            <w:tcBorders>
              <w:top w:val="nil"/>
              <w:left w:val="nil"/>
              <w:bottom w:val="single" w:sz="4" w:space="0" w:color="auto"/>
              <w:right w:val="single" w:sz="4" w:space="0" w:color="auto"/>
            </w:tcBorders>
            <w:shd w:val="clear" w:color="auto" w:fill="auto"/>
            <w:vAlign w:val="center"/>
            <w:hideMark/>
          </w:tcPr>
          <w:p w:rsidR="0076629D" w:rsidRPr="004826DC" w:rsidRDefault="0076629D" w:rsidP="0076629D">
            <w:pPr>
              <w:rPr>
                <w:rFonts w:ascii="Calibri" w:hAnsi="Calibri"/>
                <w:sz w:val="18"/>
                <w:szCs w:val="18"/>
              </w:rPr>
            </w:pPr>
            <w:r w:rsidRPr="004826DC">
              <w:rPr>
                <w:rFonts w:ascii="Calibri" w:hAnsi="Calibri"/>
                <w:sz w:val="18"/>
                <w:szCs w:val="18"/>
              </w:rPr>
              <w:t>Scripts DML</w:t>
            </w:r>
          </w:p>
        </w:tc>
        <w:tc>
          <w:tcPr>
            <w:tcW w:w="567" w:type="dxa"/>
            <w:tcBorders>
              <w:top w:val="nil"/>
              <w:left w:val="nil"/>
              <w:bottom w:val="single" w:sz="4" w:space="0" w:color="auto"/>
              <w:right w:val="single" w:sz="4" w:space="0" w:color="auto"/>
            </w:tcBorders>
            <w:shd w:val="clear" w:color="auto" w:fill="auto"/>
            <w:vAlign w:val="center"/>
            <w:hideMark/>
          </w:tcPr>
          <w:p w:rsidR="0076629D" w:rsidRPr="004826DC" w:rsidRDefault="0076629D" w:rsidP="0076629D">
            <w:pPr>
              <w:jc w:val="right"/>
              <w:rPr>
                <w:rFonts w:ascii="Calibri" w:hAnsi="Calibri"/>
                <w:sz w:val="18"/>
                <w:szCs w:val="18"/>
              </w:rPr>
            </w:pPr>
            <w:r w:rsidRPr="004826DC">
              <w:rPr>
                <w:rFonts w:ascii="Calibri" w:hAnsi="Calibri"/>
                <w:sz w:val="18"/>
                <w:szCs w:val="18"/>
              </w:rPr>
              <w:t>5%</w:t>
            </w:r>
          </w:p>
        </w:tc>
        <w:tc>
          <w:tcPr>
            <w:tcW w:w="1134" w:type="dxa"/>
            <w:vMerge/>
            <w:tcBorders>
              <w:top w:val="nil"/>
              <w:left w:val="single" w:sz="4" w:space="0" w:color="auto"/>
              <w:bottom w:val="single" w:sz="4" w:space="0" w:color="000000"/>
              <w:right w:val="single" w:sz="8" w:space="0" w:color="auto"/>
            </w:tcBorders>
            <w:vAlign w:val="center"/>
            <w:hideMark/>
          </w:tcPr>
          <w:p w:rsidR="0076629D" w:rsidRPr="004826DC" w:rsidRDefault="0076629D" w:rsidP="0076629D">
            <w:pPr>
              <w:rPr>
                <w:rFonts w:ascii="Calibri" w:hAnsi="Calibri"/>
                <w:sz w:val="18"/>
                <w:szCs w:val="18"/>
              </w:rPr>
            </w:pPr>
          </w:p>
        </w:tc>
      </w:tr>
      <w:tr w:rsidR="0076629D" w:rsidRPr="004826DC" w:rsidTr="0076629D">
        <w:trPr>
          <w:trHeight w:val="60"/>
        </w:trPr>
        <w:tc>
          <w:tcPr>
            <w:tcW w:w="2120" w:type="dxa"/>
            <w:vMerge/>
            <w:tcBorders>
              <w:top w:val="nil"/>
              <w:left w:val="single" w:sz="8" w:space="0" w:color="auto"/>
              <w:bottom w:val="single" w:sz="8" w:space="0" w:color="000000"/>
              <w:right w:val="single" w:sz="8" w:space="0" w:color="auto"/>
            </w:tcBorders>
            <w:vAlign w:val="center"/>
            <w:hideMark/>
          </w:tcPr>
          <w:p w:rsidR="0076629D" w:rsidRPr="004826DC" w:rsidRDefault="0076629D" w:rsidP="0076629D">
            <w:pPr>
              <w:rPr>
                <w:rFonts w:ascii="Calibri" w:hAnsi="Calibri"/>
                <w:b/>
                <w:bCs/>
                <w:sz w:val="18"/>
                <w:szCs w:val="18"/>
              </w:rPr>
            </w:pPr>
          </w:p>
        </w:tc>
        <w:tc>
          <w:tcPr>
            <w:tcW w:w="3140" w:type="dxa"/>
            <w:vMerge/>
            <w:tcBorders>
              <w:top w:val="nil"/>
              <w:left w:val="single" w:sz="8" w:space="0" w:color="auto"/>
              <w:bottom w:val="single" w:sz="4" w:space="0" w:color="000000"/>
              <w:right w:val="single" w:sz="4" w:space="0" w:color="auto"/>
            </w:tcBorders>
            <w:vAlign w:val="center"/>
            <w:hideMark/>
          </w:tcPr>
          <w:p w:rsidR="0076629D" w:rsidRPr="004826DC" w:rsidRDefault="0076629D" w:rsidP="0076629D">
            <w:pPr>
              <w:rPr>
                <w:rFonts w:ascii="Calibri" w:hAnsi="Calibri"/>
                <w:sz w:val="18"/>
                <w:szCs w:val="18"/>
              </w:rPr>
            </w:pPr>
          </w:p>
        </w:tc>
        <w:tc>
          <w:tcPr>
            <w:tcW w:w="4253" w:type="dxa"/>
            <w:vMerge/>
            <w:tcBorders>
              <w:top w:val="nil"/>
              <w:left w:val="single" w:sz="4" w:space="0" w:color="auto"/>
              <w:bottom w:val="single" w:sz="4" w:space="0" w:color="000000"/>
              <w:right w:val="single" w:sz="4" w:space="0" w:color="auto"/>
            </w:tcBorders>
            <w:vAlign w:val="center"/>
            <w:hideMark/>
          </w:tcPr>
          <w:p w:rsidR="0076629D" w:rsidRPr="004826DC" w:rsidRDefault="0076629D" w:rsidP="0076629D">
            <w:pPr>
              <w:rPr>
                <w:rFonts w:ascii="Calibri" w:hAnsi="Calibri"/>
                <w:sz w:val="18"/>
                <w:szCs w:val="18"/>
              </w:rPr>
            </w:pPr>
          </w:p>
        </w:tc>
        <w:tc>
          <w:tcPr>
            <w:tcW w:w="3685" w:type="dxa"/>
            <w:tcBorders>
              <w:top w:val="nil"/>
              <w:left w:val="nil"/>
              <w:bottom w:val="single" w:sz="4" w:space="0" w:color="auto"/>
              <w:right w:val="single" w:sz="4" w:space="0" w:color="auto"/>
            </w:tcBorders>
            <w:shd w:val="clear" w:color="auto" w:fill="auto"/>
            <w:vAlign w:val="center"/>
            <w:hideMark/>
          </w:tcPr>
          <w:p w:rsidR="0076629D" w:rsidRPr="004826DC" w:rsidRDefault="0076629D" w:rsidP="0076629D">
            <w:pPr>
              <w:rPr>
                <w:rFonts w:ascii="Calibri" w:hAnsi="Calibri"/>
                <w:sz w:val="18"/>
                <w:szCs w:val="18"/>
              </w:rPr>
            </w:pPr>
            <w:r w:rsidRPr="004826DC">
              <w:rPr>
                <w:rFonts w:ascii="Calibri" w:hAnsi="Calibri"/>
                <w:sz w:val="18"/>
                <w:szCs w:val="18"/>
              </w:rPr>
              <w:t>Roteiro de Implantação</w:t>
            </w:r>
          </w:p>
        </w:tc>
        <w:tc>
          <w:tcPr>
            <w:tcW w:w="567" w:type="dxa"/>
            <w:tcBorders>
              <w:top w:val="nil"/>
              <w:left w:val="nil"/>
              <w:bottom w:val="single" w:sz="4" w:space="0" w:color="auto"/>
              <w:right w:val="single" w:sz="4" w:space="0" w:color="auto"/>
            </w:tcBorders>
            <w:shd w:val="clear" w:color="auto" w:fill="auto"/>
            <w:vAlign w:val="center"/>
            <w:hideMark/>
          </w:tcPr>
          <w:p w:rsidR="0076629D" w:rsidRPr="004826DC" w:rsidRDefault="0076629D" w:rsidP="0076629D">
            <w:pPr>
              <w:jc w:val="right"/>
              <w:rPr>
                <w:rFonts w:ascii="Calibri" w:hAnsi="Calibri"/>
                <w:sz w:val="18"/>
                <w:szCs w:val="18"/>
              </w:rPr>
            </w:pPr>
            <w:r w:rsidRPr="004826DC">
              <w:rPr>
                <w:rFonts w:ascii="Calibri" w:hAnsi="Calibri"/>
                <w:sz w:val="18"/>
                <w:szCs w:val="18"/>
              </w:rPr>
              <w:t>4%</w:t>
            </w:r>
          </w:p>
        </w:tc>
        <w:tc>
          <w:tcPr>
            <w:tcW w:w="1134" w:type="dxa"/>
            <w:vMerge/>
            <w:tcBorders>
              <w:top w:val="nil"/>
              <w:left w:val="single" w:sz="4" w:space="0" w:color="auto"/>
              <w:bottom w:val="single" w:sz="4" w:space="0" w:color="000000"/>
              <w:right w:val="single" w:sz="8" w:space="0" w:color="auto"/>
            </w:tcBorders>
            <w:vAlign w:val="center"/>
            <w:hideMark/>
          </w:tcPr>
          <w:p w:rsidR="0076629D" w:rsidRPr="004826DC" w:rsidRDefault="0076629D" w:rsidP="0076629D">
            <w:pPr>
              <w:rPr>
                <w:rFonts w:ascii="Calibri" w:hAnsi="Calibri"/>
                <w:sz w:val="18"/>
                <w:szCs w:val="18"/>
              </w:rPr>
            </w:pPr>
          </w:p>
        </w:tc>
      </w:tr>
      <w:tr w:rsidR="0076629D" w:rsidRPr="004826DC" w:rsidTr="0076629D">
        <w:trPr>
          <w:trHeight w:val="867"/>
        </w:trPr>
        <w:tc>
          <w:tcPr>
            <w:tcW w:w="2120" w:type="dxa"/>
            <w:vMerge/>
            <w:tcBorders>
              <w:top w:val="nil"/>
              <w:left w:val="single" w:sz="8" w:space="0" w:color="auto"/>
              <w:bottom w:val="single" w:sz="8" w:space="0" w:color="000000"/>
              <w:right w:val="single" w:sz="8" w:space="0" w:color="auto"/>
            </w:tcBorders>
            <w:vAlign w:val="center"/>
            <w:hideMark/>
          </w:tcPr>
          <w:p w:rsidR="0076629D" w:rsidRPr="004826DC" w:rsidRDefault="0076629D" w:rsidP="0076629D">
            <w:pPr>
              <w:rPr>
                <w:rFonts w:ascii="Calibri" w:hAnsi="Calibri"/>
                <w:b/>
                <w:bCs/>
                <w:sz w:val="18"/>
                <w:szCs w:val="18"/>
              </w:rPr>
            </w:pPr>
          </w:p>
        </w:tc>
        <w:tc>
          <w:tcPr>
            <w:tcW w:w="3140" w:type="dxa"/>
            <w:tcBorders>
              <w:top w:val="nil"/>
              <w:left w:val="nil"/>
              <w:bottom w:val="single" w:sz="8" w:space="0" w:color="auto"/>
              <w:right w:val="single" w:sz="4" w:space="0" w:color="auto"/>
            </w:tcBorders>
            <w:shd w:val="clear" w:color="auto" w:fill="auto"/>
            <w:vAlign w:val="center"/>
            <w:hideMark/>
          </w:tcPr>
          <w:p w:rsidR="0076629D" w:rsidRPr="004826DC" w:rsidRDefault="0076629D" w:rsidP="0076629D">
            <w:pPr>
              <w:rPr>
                <w:rFonts w:ascii="Calibri" w:hAnsi="Calibri"/>
                <w:sz w:val="18"/>
                <w:szCs w:val="18"/>
              </w:rPr>
            </w:pPr>
            <w:r w:rsidRPr="004826DC">
              <w:rPr>
                <w:rFonts w:ascii="Calibri" w:hAnsi="Calibri"/>
                <w:sz w:val="18"/>
                <w:szCs w:val="18"/>
              </w:rPr>
              <w:t>Entregar release para homologação</w:t>
            </w:r>
          </w:p>
        </w:tc>
        <w:tc>
          <w:tcPr>
            <w:tcW w:w="4253" w:type="dxa"/>
            <w:tcBorders>
              <w:top w:val="nil"/>
              <w:left w:val="nil"/>
              <w:bottom w:val="single" w:sz="8" w:space="0" w:color="auto"/>
              <w:right w:val="single" w:sz="4" w:space="0" w:color="auto"/>
            </w:tcBorders>
            <w:shd w:val="clear" w:color="auto" w:fill="auto"/>
            <w:vAlign w:val="center"/>
            <w:hideMark/>
          </w:tcPr>
          <w:p w:rsidR="0076629D" w:rsidRPr="004826DC" w:rsidRDefault="0076629D" w:rsidP="0076629D">
            <w:pPr>
              <w:rPr>
                <w:rFonts w:ascii="Calibri" w:hAnsi="Calibri"/>
                <w:sz w:val="18"/>
                <w:szCs w:val="18"/>
              </w:rPr>
            </w:pPr>
            <w:r w:rsidRPr="004826DC">
              <w:rPr>
                <w:rFonts w:ascii="Calibri" w:hAnsi="Calibri"/>
                <w:sz w:val="18"/>
                <w:szCs w:val="18"/>
              </w:rPr>
              <w:t>Evidências de Testes</w:t>
            </w:r>
            <w:r w:rsidRPr="004826DC">
              <w:rPr>
                <w:rFonts w:ascii="Calibri" w:hAnsi="Calibri"/>
                <w:sz w:val="18"/>
                <w:szCs w:val="18"/>
              </w:rPr>
              <w:br/>
              <w:t>Relatório de Avaliação de Performance</w:t>
            </w:r>
            <w:r w:rsidRPr="004826DC">
              <w:rPr>
                <w:rFonts w:ascii="Calibri" w:hAnsi="Calibri"/>
                <w:sz w:val="18"/>
                <w:szCs w:val="18"/>
              </w:rPr>
              <w:br/>
              <w:t>Código Fonte</w:t>
            </w:r>
            <w:r w:rsidRPr="004826DC">
              <w:rPr>
                <w:rFonts w:ascii="Calibri" w:hAnsi="Calibri"/>
                <w:sz w:val="18"/>
                <w:szCs w:val="18"/>
              </w:rPr>
              <w:br/>
              <w:t>Scripts DDL</w:t>
            </w:r>
            <w:r w:rsidRPr="004826DC">
              <w:rPr>
                <w:rFonts w:ascii="Calibri" w:hAnsi="Calibri"/>
                <w:sz w:val="18"/>
                <w:szCs w:val="18"/>
              </w:rPr>
              <w:br/>
              <w:t>Scripts DML</w:t>
            </w:r>
            <w:r w:rsidRPr="004826DC">
              <w:rPr>
                <w:rFonts w:ascii="Calibri" w:hAnsi="Calibri"/>
                <w:sz w:val="18"/>
                <w:szCs w:val="18"/>
              </w:rPr>
              <w:br/>
              <w:t>Roteiro de Implantação</w:t>
            </w:r>
          </w:p>
        </w:tc>
        <w:tc>
          <w:tcPr>
            <w:tcW w:w="3685" w:type="dxa"/>
            <w:tcBorders>
              <w:top w:val="nil"/>
              <w:left w:val="nil"/>
              <w:bottom w:val="single" w:sz="8" w:space="0" w:color="auto"/>
              <w:right w:val="single" w:sz="4" w:space="0" w:color="auto"/>
            </w:tcBorders>
            <w:shd w:val="clear" w:color="auto" w:fill="auto"/>
            <w:vAlign w:val="center"/>
            <w:hideMark/>
          </w:tcPr>
          <w:p w:rsidR="0076629D" w:rsidRPr="004826DC" w:rsidRDefault="0076629D" w:rsidP="0076629D">
            <w:pPr>
              <w:rPr>
                <w:rFonts w:ascii="Calibri" w:hAnsi="Calibri"/>
                <w:sz w:val="18"/>
                <w:szCs w:val="18"/>
              </w:rPr>
            </w:pPr>
            <w:r w:rsidRPr="004826DC">
              <w:rPr>
                <w:rFonts w:ascii="Calibri" w:hAnsi="Calibri"/>
                <w:sz w:val="18"/>
                <w:szCs w:val="18"/>
              </w:rPr>
              <w:t>Pacote de Entrega</w:t>
            </w:r>
          </w:p>
        </w:tc>
        <w:tc>
          <w:tcPr>
            <w:tcW w:w="567" w:type="dxa"/>
            <w:tcBorders>
              <w:top w:val="nil"/>
              <w:left w:val="nil"/>
              <w:bottom w:val="single" w:sz="8" w:space="0" w:color="auto"/>
              <w:right w:val="nil"/>
            </w:tcBorders>
            <w:shd w:val="clear" w:color="auto" w:fill="auto"/>
            <w:vAlign w:val="center"/>
            <w:hideMark/>
          </w:tcPr>
          <w:p w:rsidR="0076629D" w:rsidRPr="004826DC" w:rsidRDefault="0076629D" w:rsidP="0076629D">
            <w:pPr>
              <w:jc w:val="right"/>
              <w:rPr>
                <w:rFonts w:ascii="Calibri" w:hAnsi="Calibri"/>
                <w:sz w:val="18"/>
                <w:szCs w:val="18"/>
              </w:rPr>
            </w:pPr>
            <w:r w:rsidRPr="004826DC">
              <w:rPr>
                <w:rFonts w:ascii="Calibri" w:hAnsi="Calibri"/>
                <w:sz w:val="18"/>
                <w:szCs w:val="18"/>
              </w:rPr>
              <w:t>1%</w:t>
            </w:r>
          </w:p>
        </w:tc>
        <w:tc>
          <w:tcPr>
            <w:tcW w:w="1134" w:type="dxa"/>
            <w:tcBorders>
              <w:top w:val="nil"/>
              <w:left w:val="single" w:sz="4" w:space="0" w:color="auto"/>
              <w:bottom w:val="single" w:sz="8" w:space="0" w:color="auto"/>
              <w:right w:val="single" w:sz="8" w:space="0" w:color="auto"/>
            </w:tcBorders>
            <w:shd w:val="clear" w:color="auto" w:fill="auto"/>
            <w:vAlign w:val="center"/>
            <w:hideMark/>
          </w:tcPr>
          <w:p w:rsidR="0076629D" w:rsidRPr="004826DC" w:rsidRDefault="0076629D" w:rsidP="0076629D">
            <w:pPr>
              <w:jc w:val="center"/>
              <w:rPr>
                <w:rFonts w:ascii="Calibri" w:hAnsi="Calibri"/>
                <w:sz w:val="18"/>
                <w:szCs w:val="18"/>
              </w:rPr>
            </w:pPr>
            <w:r w:rsidRPr="004826DC">
              <w:rPr>
                <w:rFonts w:ascii="Calibri" w:hAnsi="Calibri"/>
                <w:sz w:val="18"/>
                <w:szCs w:val="18"/>
              </w:rPr>
              <w:t>10d</w:t>
            </w:r>
            <w:r w:rsidRPr="004826DC">
              <w:rPr>
                <w:rFonts w:ascii="Calibri" w:hAnsi="Calibri"/>
                <w:sz w:val="18"/>
                <w:szCs w:val="18"/>
              </w:rPr>
              <w:br/>
              <w:t>(Avaliação conjunta de todos os artefatos do pacote)</w:t>
            </w:r>
          </w:p>
        </w:tc>
      </w:tr>
    </w:tbl>
    <w:p w:rsidR="0076629D" w:rsidRPr="004826DC" w:rsidRDefault="0076629D" w:rsidP="0076629D">
      <w:pPr>
        <w:rPr>
          <w:rFonts w:ascii="Calibri" w:hAnsi="Calibri"/>
        </w:rPr>
      </w:pPr>
    </w:p>
    <w:p w:rsidR="0076629D" w:rsidRPr="004826DC" w:rsidRDefault="0076629D" w:rsidP="0076629D">
      <w:pPr>
        <w:rPr>
          <w:rFonts w:ascii="Calibri" w:hAnsi="Calibri"/>
        </w:rPr>
      </w:pPr>
      <w:r w:rsidRPr="004826DC">
        <w:rPr>
          <w:rFonts w:ascii="Calibri" w:hAnsi="Calibri"/>
        </w:rPr>
        <w:br w:type="page"/>
      </w:r>
    </w:p>
    <w:p w:rsidR="0076629D" w:rsidRPr="004826DC" w:rsidRDefault="0076629D" w:rsidP="0076629D">
      <w:pPr>
        <w:rPr>
          <w:rFonts w:ascii="Calibri" w:hAnsi="Calibri"/>
        </w:rPr>
      </w:pPr>
    </w:p>
    <w:p w:rsidR="0076629D" w:rsidRPr="004826DC" w:rsidRDefault="0076629D" w:rsidP="0076629D">
      <w:pPr>
        <w:pStyle w:val="PPM-Nvel1"/>
        <w:numPr>
          <w:ilvl w:val="0"/>
          <w:numId w:val="0"/>
        </w:numPr>
        <w:rPr>
          <w:rFonts w:ascii="Calibri" w:hAnsi="Calibri"/>
        </w:rPr>
      </w:pPr>
      <w:r w:rsidRPr="004826DC">
        <w:rPr>
          <w:rFonts w:ascii="Calibri" w:hAnsi="Calibri"/>
        </w:rPr>
        <w:t>OS do Tipo Projeto (Continuação)</w:t>
      </w:r>
    </w:p>
    <w:tbl>
      <w:tblPr>
        <w:tblW w:w="14899" w:type="dxa"/>
        <w:tblInd w:w="55" w:type="dxa"/>
        <w:tblCellMar>
          <w:left w:w="70" w:type="dxa"/>
          <w:right w:w="70" w:type="dxa"/>
        </w:tblCellMar>
        <w:tblLook w:val="04A0" w:firstRow="1" w:lastRow="0" w:firstColumn="1" w:lastColumn="0" w:noHBand="0" w:noVBand="1"/>
      </w:tblPr>
      <w:tblGrid>
        <w:gridCol w:w="2120"/>
        <w:gridCol w:w="3480"/>
        <w:gridCol w:w="4420"/>
        <w:gridCol w:w="3320"/>
        <w:gridCol w:w="567"/>
        <w:gridCol w:w="992"/>
      </w:tblGrid>
      <w:tr w:rsidR="0076629D" w:rsidRPr="004826DC" w:rsidTr="0076629D">
        <w:trPr>
          <w:trHeight w:val="270"/>
        </w:trPr>
        <w:tc>
          <w:tcPr>
            <w:tcW w:w="2120" w:type="dxa"/>
            <w:tcBorders>
              <w:top w:val="single" w:sz="8" w:space="0" w:color="auto"/>
              <w:left w:val="single" w:sz="8" w:space="0" w:color="auto"/>
              <w:bottom w:val="single" w:sz="8" w:space="0" w:color="auto"/>
              <w:right w:val="single" w:sz="8" w:space="0" w:color="auto"/>
            </w:tcBorders>
            <w:shd w:val="clear" w:color="000000" w:fill="F2F2F2"/>
            <w:hideMark/>
          </w:tcPr>
          <w:p w:rsidR="0076629D" w:rsidRPr="004826DC" w:rsidRDefault="0076629D" w:rsidP="0076629D">
            <w:pPr>
              <w:jc w:val="center"/>
              <w:rPr>
                <w:rFonts w:ascii="Calibri" w:hAnsi="Calibri"/>
                <w:b/>
                <w:bCs/>
                <w:sz w:val="18"/>
                <w:szCs w:val="18"/>
              </w:rPr>
            </w:pPr>
            <w:r w:rsidRPr="004826DC">
              <w:rPr>
                <w:rFonts w:ascii="Calibri" w:hAnsi="Calibri"/>
                <w:b/>
                <w:bCs/>
                <w:sz w:val="18"/>
                <w:szCs w:val="18"/>
              </w:rPr>
              <w:t xml:space="preserve">Grupo de Atividades </w:t>
            </w:r>
          </w:p>
        </w:tc>
        <w:tc>
          <w:tcPr>
            <w:tcW w:w="3480" w:type="dxa"/>
            <w:tcBorders>
              <w:top w:val="single" w:sz="8" w:space="0" w:color="auto"/>
              <w:left w:val="nil"/>
              <w:bottom w:val="single" w:sz="8" w:space="0" w:color="auto"/>
              <w:right w:val="single" w:sz="4" w:space="0" w:color="auto"/>
            </w:tcBorders>
            <w:shd w:val="clear" w:color="000000" w:fill="F2F2F2"/>
            <w:hideMark/>
          </w:tcPr>
          <w:p w:rsidR="0076629D" w:rsidRPr="004826DC" w:rsidRDefault="0076629D" w:rsidP="0076629D">
            <w:pPr>
              <w:jc w:val="center"/>
              <w:rPr>
                <w:rFonts w:ascii="Calibri" w:hAnsi="Calibri"/>
                <w:b/>
                <w:bCs/>
                <w:sz w:val="18"/>
                <w:szCs w:val="18"/>
              </w:rPr>
            </w:pPr>
            <w:r w:rsidRPr="004826DC">
              <w:rPr>
                <w:rFonts w:ascii="Calibri" w:hAnsi="Calibri"/>
                <w:b/>
                <w:bCs/>
                <w:sz w:val="18"/>
                <w:szCs w:val="18"/>
              </w:rPr>
              <w:t>Atividade</w:t>
            </w:r>
          </w:p>
        </w:tc>
        <w:tc>
          <w:tcPr>
            <w:tcW w:w="4420" w:type="dxa"/>
            <w:tcBorders>
              <w:top w:val="single" w:sz="8" w:space="0" w:color="auto"/>
              <w:left w:val="nil"/>
              <w:bottom w:val="single" w:sz="8" w:space="0" w:color="auto"/>
              <w:right w:val="single" w:sz="4" w:space="0" w:color="auto"/>
            </w:tcBorders>
            <w:shd w:val="clear" w:color="000000" w:fill="F2F2F2"/>
            <w:hideMark/>
          </w:tcPr>
          <w:p w:rsidR="0076629D" w:rsidRPr="004826DC" w:rsidRDefault="0076629D" w:rsidP="0076629D">
            <w:pPr>
              <w:jc w:val="center"/>
              <w:rPr>
                <w:rFonts w:ascii="Calibri" w:hAnsi="Calibri"/>
                <w:b/>
                <w:bCs/>
                <w:sz w:val="18"/>
                <w:szCs w:val="18"/>
              </w:rPr>
            </w:pPr>
            <w:r w:rsidRPr="004826DC">
              <w:rPr>
                <w:rFonts w:ascii="Calibri" w:hAnsi="Calibri"/>
                <w:b/>
                <w:bCs/>
                <w:sz w:val="18"/>
                <w:szCs w:val="18"/>
              </w:rPr>
              <w:t>Insumos</w:t>
            </w:r>
          </w:p>
        </w:tc>
        <w:tc>
          <w:tcPr>
            <w:tcW w:w="3320" w:type="dxa"/>
            <w:tcBorders>
              <w:top w:val="single" w:sz="8" w:space="0" w:color="auto"/>
              <w:left w:val="nil"/>
              <w:bottom w:val="single" w:sz="8" w:space="0" w:color="auto"/>
              <w:right w:val="single" w:sz="4" w:space="0" w:color="auto"/>
            </w:tcBorders>
            <w:shd w:val="clear" w:color="000000" w:fill="F2F2F2"/>
            <w:hideMark/>
          </w:tcPr>
          <w:p w:rsidR="0076629D" w:rsidRPr="004826DC" w:rsidRDefault="0076629D" w:rsidP="0076629D">
            <w:pPr>
              <w:jc w:val="center"/>
              <w:rPr>
                <w:rFonts w:ascii="Calibri" w:hAnsi="Calibri"/>
                <w:b/>
                <w:bCs/>
                <w:sz w:val="18"/>
                <w:szCs w:val="18"/>
              </w:rPr>
            </w:pPr>
            <w:r w:rsidRPr="004826DC">
              <w:rPr>
                <w:rFonts w:ascii="Calibri" w:hAnsi="Calibri"/>
                <w:b/>
                <w:bCs/>
                <w:sz w:val="18"/>
                <w:szCs w:val="18"/>
              </w:rPr>
              <w:t>Produtos</w:t>
            </w:r>
          </w:p>
        </w:tc>
        <w:tc>
          <w:tcPr>
            <w:tcW w:w="567" w:type="dxa"/>
            <w:tcBorders>
              <w:top w:val="single" w:sz="8" w:space="0" w:color="auto"/>
              <w:left w:val="nil"/>
              <w:bottom w:val="single" w:sz="8" w:space="0" w:color="auto"/>
              <w:right w:val="nil"/>
            </w:tcBorders>
            <w:shd w:val="clear" w:color="000000" w:fill="F2F2F2"/>
            <w:hideMark/>
          </w:tcPr>
          <w:p w:rsidR="0076629D" w:rsidRPr="004826DC" w:rsidRDefault="0076629D" w:rsidP="0076629D">
            <w:pPr>
              <w:jc w:val="center"/>
              <w:rPr>
                <w:rFonts w:ascii="Calibri" w:hAnsi="Calibri"/>
                <w:b/>
                <w:bCs/>
                <w:sz w:val="18"/>
                <w:szCs w:val="18"/>
              </w:rPr>
            </w:pPr>
            <w:r w:rsidRPr="004826DC">
              <w:rPr>
                <w:rFonts w:ascii="Calibri" w:hAnsi="Calibri"/>
                <w:b/>
                <w:bCs/>
                <w:sz w:val="18"/>
                <w:szCs w:val="18"/>
              </w:rPr>
              <w:t>%</w:t>
            </w:r>
          </w:p>
        </w:tc>
        <w:tc>
          <w:tcPr>
            <w:tcW w:w="992" w:type="dxa"/>
            <w:tcBorders>
              <w:top w:val="single" w:sz="8" w:space="0" w:color="auto"/>
              <w:left w:val="single" w:sz="4" w:space="0" w:color="auto"/>
              <w:bottom w:val="single" w:sz="8" w:space="0" w:color="auto"/>
              <w:right w:val="single" w:sz="8" w:space="0" w:color="auto"/>
            </w:tcBorders>
            <w:shd w:val="clear" w:color="000000" w:fill="F2F2F2"/>
            <w:vAlign w:val="center"/>
            <w:hideMark/>
          </w:tcPr>
          <w:p w:rsidR="0076629D" w:rsidRPr="004826DC" w:rsidRDefault="0076629D" w:rsidP="0076629D">
            <w:pPr>
              <w:jc w:val="center"/>
              <w:rPr>
                <w:rFonts w:ascii="Calibri" w:hAnsi="Calibri"/>
                <w:b/>
                <w:bCs/>
                <w:sz w:val="18"/>
                <w:szCs w:val="18"/>
              </w:rPr>
            </w:pPr>
            <w:r w:rsidRPr="004826DC">
              <w:rPr>
                <w:rFonts w:ascii="Calibri" w:hAnsi="Calibri"/>
                <w:b/>
                <w:bCs/>
                <w:sz w:val="18"/>
                <w:szCs w:val="18"/>
              </w:rPr>
              <w:t>Prazo de Validação</w:t>
            </w:r>
          </w:p>
        </w:tc>
      </w:tr>
      <w:tr w:rsidR="0076629D" w:rsidRPr="004826DC" w:rsidTr="0076629D">
        <w:trPr>
          <w:trHeight w:val="285"/>
        </w:trPr>
        <w:tc>
          <w:tcPr>
            <w:tcW w:w="2120" w:type="dxa"/>
            <w:vMerge w:val="restart"/>
            <w:tcBorders>
              <w:top w:val="nil"/>
              <w:left w:val="single" w:sz="8" w:space="0" w:color="auto"/>
              <w:bottom w:val="single" w:sz="8" w:space="0" w:color="000000"/>
              <w:right w:val="single" w:sz="8" w:space="0" w:color="auto"/>
            </w:tcBorders>
            <w:shd w:val="clear" w:color="000000" w:fill="F2F2F2"/>
            <w:vAlign w:val="center"/>
            <w:hideMark/>
          </w:tcPr>
          <w:p w:rsidR="0076629D" w:rsidRPr="004826DC" w:rsidRDefault="0076629D" w:rsidP="0076629D">
            <w:pPr>
              <w:jc w:val="center"/>
              <w:rPr>
                <w:rFonts w:ascii="Calibri" w:hAnsi="Calibri"/>
                <w:b/>
                <w:bCs/>
                <w:sz w:val="18"/>
                <w:szCs w:val="18"/>
              </w:rPr>
            </w:pPr>
            <w:r w:rsidRPr="004826DC">
              <w:rPr>
                <w:rFonts w:ascii="Calibri" w:hAnsi="Calibri"/>
                <w:b/>
                <w:bCs/>
                <w:sz w:val="18"/>
                <w:szCs w:val="18"/>
              </w:rPr>
              <w:t>Testes</w:t>
            </w:r>
          </w:p>
        </w:tc>
        <w:tc>
          <w:tcPr>
            <w:tcW w:w="3480" w:type="dxa"/>
            <w:vMerge w:val="restart"/>
            <w:tcBorders>
              <w:top w:val="nil"/>
              <w:left w:val="single" w:sz="8" w:space="0" w:color="auto"/>
              <w:bottom w:val="single" w:sz="4" w:space="0" w:color="000000"/>
              <w:right w:val="single" w:sz="4" w:space="0" w:color="auto"/>
            </w:tcBorders>
            <w:shd w:val="clear" w:color="auto" w:fill="auto"/>
            <w:vAlign w:val="center"/>
            <w:hideMark/>
          </w:tcPr>
          <w:p w:rsidR="0076629D" w:rsidRPr="004826DC" w:rsidRDefault="0076629D" w:rsidP="0076629D">
            <w:pPr>
              <w:rPr>
                <w:rFonts w:ascii="Calibri" w:hAnsi="Calibri"/>
                <w:sz w:val="18"/>
                <w:szCs w:val="18"/>
              </w:rPr>
            </w:pPr>
            <w:r w:rsidRPr="004826DC">
              <w:rPr>
                <w:rFonts w:ascii="Calibri" w:hAnsi="Calibri"/>
                <w:sz w:val="18"/>
                <w:szCs w:val="18"/>
              </w:rPr>
              <w:t>Definir Cenários de Teste</w:t>
            </w:r>
          </w:p>
        </w:tc>
        <w:tc>
          <w:tcPr>
            <w:tcW w:w="4420" w:type="dxa"/>
            <w:vMerge w:val="restart"/>
            <w:tcBorders>
              <w:top w:val="nil"/>
              <w:left w:val="single" w:sz="4" w:space="0" w:color="auto"/>
              <w:bottom w:val="single" w:sz="4" w:space="0" w:color="000000"/>
              <w:right w:val="single" w:sz="4" w:space="0" w:color="auto"/>
            </w:tcBorders>
            <w:shd w:val="clear" w:color="auto" w:fill="auto"/>
            <w:vAlign w:val="center"/>
            <w:hideMark/>
          </w:tcPr>
          <w:p w:rsidR="0076629D" w:rsidRPr="004826DC" w:rsidRDefault="0076629D" w:rsidP="0076629D">
            <w:pPr>
              <w:rPr>
                <w:rFonts w:ascii="Calibri" w:hAnsi="Calibri"/>
                <w:sz w:val="18"/>
                <w:szCs w:val="18"/>
              </w:rPr>
            </w:pPr>
            <w:r w:rsidRPr="004826DC">
              <w:rPr>
                <w:rFonts w:ascii="Calibri" w:hAnsi="Calibri"/>
                <w:sz w:val="18"/>
                <w:szCs w:val="18"/>
              </w:rPr>
              <w:t>Documento de Casos de Uso,</w:t>
            </w:r>
            <w:r w:rsidRPr="004826DC">
              <w:rPr>
                <w:rFonts w:ascii="Calibri" w:hAnsi="Calibri"/>
                <w:sz w:val="18"/>
                <w:szCs w:val="18"/>
              </w:rPr>
              <w:br/>
              <w:t>Template de Cenários de testes</w:t>
            </w:r>
          </w:p>
        </w:tc>
        <w:tc>
          <w:tcPr>
            <w:tcW w:w="3320" w:type="dxa"/>
            <w:tcBorders>
              <w:top w:val="nil"/>
              <w:left w:val="nil"/>
              <w:bottom w:val="single" w:sz="4" w:space="0" w:color="auto"/>
              <w:right w:val="single" w:sz="4" w:space="0" w:color="auto"/>
            </w:tcBorders>
            <w:shd w:val="clear" w:color="auto" w:fill="auto"/>
            <w:vAlign w:val="center"/>
            <w:hideMark/>
          </w:tcPr>
          <w:p w:rsidR="0076629D" w:rsidRPr="004826DC" w:rsidRDefault="0076629D" w:rsidP="0076629D">
            <w:pPr>
              <w:rPr>
                <w:rFonts w:ascii="Calibri" w:hAnsi="Calibri"/>
                <w:sz w:val="18"/>
                <w:szCs w:val="18"/>
              </w:rPr>
            </w:pPr>
            <w:r w:rsidRPr="004826DC">
              <w:rPr>
                <w:rFonts w:ascii="Calibri" w:hAnsi="Calibri"/>
                <w:sz w:val="18"/>
                <w:szCs w:val="18"/>
              </w:rPr>
              <w:t>Cenários de Testes Funcionais,</w:t>
            </w:r>
          </w:p>
        </w:tc>
        <w:tc>
          <w:tcPr>
            <w:tcW w:w="567" w:type="dxa"/>
            <w:tcBorders>
              <w:top w:val="nil"/>
              <w:left w:val="nil"/>
              <w:bottom w:val="single" w:sz="4" w:space="0" w:color="auto"/>
              <w:right w:val="nil"/>
            </w:tcBorders>
            <w:shd w:val="clear" w:color="auto" w:fill="auto"/>
            <w:vAlign w:val="center"/>
            <w:hideMark/>
          </w:tcPr>
          <w:p w:rsidR="0076629D" w:rsidRPr="004826DC" w:rsidRDefault="0076629D" w:rsidP="0076629D">
            <w:pPr>
              <w:jc w:val="right"/>
              <w:rPr>
                <w:rFonts w:ascii="Calibri" w:hAnsi="Calibri"/>
                <w:sz w:val="18"/>
                <w:szCs w:val="18"/>
              </w:rPr>
            </w:pPr>
            <w:r w:rsidRPr="004826DC">
              <w:rPr>
                <w:rFonts w:ascii="Calibri" w:hAnsi="Calibri"/>
                <w:sz w:val="18"/>
                <w:szCs w:val="18"/>
              </w:rPr>
              <w:t>20%</w:t>
            </w:r>
          </w:p>
        </w:tc>
        <w:tc>
          <w:tcPr>
            <w:tcW w:w="992" w:type="dxa"/>
            <w:tcBorders>
              <w:top w:val="nil"/>
              <w:left w:val="single" w:sz="4" w:space="0" w:color="auto"/>
              <w:bottom w:val="single" w:sz="4" w:space="0" w:color="auto"/>
              <w:right w:val="single" w:sz="8" w:space="0" w:color="auto"/>
            </w:tcBorders>
            <w:shd w:val="clear" w:color="auto" w:fill="auto"/>
            <w:vAlign w:val="center"/>
            <w:hideMark/>
          </w:tcPr>
          <w:p w:rsidR="0076629D" w:rsidRPr="004826DC" w:rsidRDefault="0076629D" w:rsidP="0076629D">
            <w:pPr>
              <w:jc w:val="center"/>
              <w:rPr>
                <w:rFonts w:ascii="Calibri" w:hAnsi="Calibri"/>
                <w:sz w:val="18"/>
                <w:szCs w:val="18"/>
              </w:rPr>
            </w:pPr>
            <w:r w:rsidRPr="004826DC">
              <w:rPr>
                <w:rFonts w:ascii="Calibri" w:hAnsi="Calibri"/>
                <w:sz w:val="18"/>
                <w:szCs w:val="18"/>
              </w:rPr>
              <w:t>3d</w:t>
            </w:r>
          </w:p>
        </w:tc>
      </w:tr>
      <w:tr w:rsidR="0076629D" w:rsidRPr="004826DC" w:rsidTr="0076629D">
        <w:trPr>
          <w:trHeight w:val="60"/>
        </w:trPr>
        <w:tc>
          <w:tcPr>
            <w:tcW w:w="2120" w:type="dxa"/>
            <w:vMerge/>
            <w:tcBorders>
              <w:top w:val="nil"/>
              <w:left w:val="single" w:sz="8" w:space="0" w:color="auto"/>
              <w:bottom w:val="single" w:sz="8" w:space="0" w:color="000000"/>
              <w:right w:val="single" w:sz="8" w:space="0" w:color="auto"/>
            </w:tcBorders>
            <w:vAlign w:val="center"/>
            <w:hideMark/>
          </w:tcPr>
          <w:p w:rsidR="0076629D" w:rsidRPr="004826DC" w:rsidRDefault="0076629D" w:rsidP="0076629D">
            <w:pPr>
              <w:rPr>
                <w:rFonts w:ascii="Calibri" w:hAnsi="Calibri"/>
                <w:b/>
                <w:bCs/>
                <w:sz w:val="18"/>
                <w:szCs w:val="18"/>
              </w:rPr>
            </w:pPr>
          </w:p>
        </w:tc>
        <w:tc>
          <w:tcPr>
            <w:tcW w:w="3480" w:type="dxa"/>
            <w:vMerge/>
            <w:tcBorders>
              <w:top w:val="nil"/>
              <w:left w:val="single" w:sz="8" w:space="0" w:color="auto"/>
              <w:bottom w:val="single" w:sz="4" w:space="0" w:color="000000"/>
              <w:right w:val="single" w:sz="4" w:space="0" w:color="auto"/>
            </w:tcBorders>
            <w:vAlign w:val="center"/>
            <w:hideMark/>
          </w:tcPr>
          <w:p w:rsidR="0076629D" w:rsidRPr="004826DC" w:rsidRDefault="0076629D" w:rsidP="0076629D">
            <w:pPr>
              <w:rPr>
                <w:rFonts w:ascii="Calibri" w:hAnsi="Calibri"/>
                <w:sz w:val="18"/>
                <w:szCs w:val="18"/>
              </w:rPr>
            </w:pPr>
          </w:p>
        </w:tc>
        <w:tc>
          <w:tcPr>
            <w:tcW w:w="4420" w:type="dxa"/>
            <w:vMerge/>
            <w:tcBorders>
              <w:top w:val="nil"/>
              <w:left w:val="single" w:sz="4" w:space="0" w:color="auto"/>
              <w:bottom w:val="single" w:sz="4" w:space="0" w:color="000000"/>
              <w:right w:val="single" w:sz="4" w:space="0" w:color="auto"/>
            </w:tcBorders>
            <w:vAlign w:val="center"/>
            <w:hideMark/>
          </w:tcPr>
          <w:p w:rsidR="0076629D" w:rsidRPr="004826DC" w:rsidRDefault="0076629D" w:rsidP="0076629D">
            <w:pPr>
              <w:rPr>
                <w:rFonts w:ascii="Calibri" w:hAnsi="Calibri"/>
                <w:sz w:val="18"/>
                <w:szCs w:val="18"/>
              </w:rPr>
            </w:pPr>
          </w:p>
        </w:tc>
        <w:tc>
          <w:tcPr>
            <w:tcW w:w="3320" w:type="dxa"/>
            <w:tcBorders>
              <w:top w:val="nil"/>
              <w:left w:val="nil"/>
              <w:bottom w:val="single" w:sz="4" w:space="0" w:color="auto"/>
              <w:right w:val="single" w:sz="4" w:space="0" w:color="auto"/>
            </w:tcBorders>
            <w:shd w:val="clear" w:color="auto" w:fill="auto"/>
            <w:vAlign w:val="center"/>
            <w:hideMark/>
          </w:tcPr>
          <w:p w:rsidR="0076629D" w:rsidRPr="004826DC" w:rsidRDefault="0076629D" w:rsidP="0076629D">
            <w:pPr>
              <w:rPr>
                <w:rFonts w:ascii="Calibri" w:hAnsi="Calibri"/>
                <w:sz w:val="18"/>
                <w:szCs w:val="18"/>
              </w:rPr>
            </w:pPr>
            <w:r w:rsidRPr="004826DC">
              <w:rPr>
                <w:rFonts w:ascii="Calibri" w:hAnsi="Calibri"/>
                <w:sz w:val="18"/>
                <w:szCs w:val="18"/>
              </w:rPr>
              <w:t>Cenários de Testes de Performance</w:t>
            </w:r>
          </w:p>
        </w:tc>
        <w:tc>
          <w:tcPr>
            <w:tcW w:w="567" w:type="dxa"/>
            <w:tcBorders>
              <w:top w:val="nil"/>
              <w:left w:val="nil"/>
              <w:bottom w:val="single" w:sz="4" w:space="0" w:color="auto"/>
              <w:right w:val="nil"/>
            </w:tcBorders>
            <w:shd w:val="clear" w:color="auto" w:fill="auto"/>
            <w:vAlign w:val="center"/>
            <w:hideMark/>
          </w:tcPr>
          <w:p w:rsidR="0076629D" w:rsidRPr="004826DC" w:rsidRDefault="0076629D" w:rsidP="0076629D">
            <w:pPr>
              <w:jc w:val="right"/>
              <w:rPr>
                <w:rFonts w:ascii="Calibri" w:hAnsi="Calibri"/>
                <w:sz w:val="18"/>
                <w:szCs w:val="18"/>
              </w:rPr>
            </w:pPr>
            <w:r w:rsidRPr="004826DC">
              <w:rPr>
                <w:rFonts w:ascii="Calibri" w:hAnsi="Calibri"/>
                <w:sz w:val="18"/>
                <w:szCs w:val="18"/>
              </w:rPr>
              <w:t>5%</w:t>
            </w:r>
          </w:p>
        </w:tc>
        <w:tc>
          <w:tcPr>
            <w:tcW w:w="992" w:type="dxa"/>
            <w:tcBorders>
              <w:top w:val="nil"/>
              <w:left w:val="single" w:sz="4" w:space="0" w:color="auto"/>
              <w:bottom w:val="single" w:sz="4" w:space="0" w:color="auto"/>
              <w:right w:val="single" w:sz="8" w:space="0" w:color="auto"/>
            </w:tcBorders>
            <w:shd w:val="clear" w:color="auto" w:fill="auto"/>
            <w:vAlign w:val="center"/>
            <w:hideMark/>
          </w:tcPr>
          <w:p w:rsidR="0076629D" w:rsidRPr="004826DC" w:rsidRDefault="0076629D" w:rsidP="0076629D">
            <w:pPr>
              <w:jc w:val="center"/>
              <w:rPr>
                <w:rFonts w:ascii="Calibri" w:hAnsi="Calibri"/>
                <w:sz w:val="18"/>
                <w:szCs w:val="18"/>
              </w:rPr>
            </w:pPr>
            <w:r w:rsidRPr="004826DC">
              <w:rPr>
                <w:rFonts w:ascii="Calibri" w:hAnsi="Calibri"/>
                <w:sz w:val="18"/>
                <w:szCs w:val="18"/>
              </w:rPr>
              <w:t>3d</w:t>
            </w:r>
          </w:p>
        </w:tc>
      </w:tr>
      <w:tr w:rsidR="0076629D" w:rsidRPr="004826DC" w:rsidTr="0076629D">
        <w:trPr>
          <w:trHeight w:val="240"/>
        </w:trPr>
        <w:tc>
          <w:tcPr>
            <w:tcW w:w="2120" w:type="dxa"/>
            <w:vMerge/>
            <w:tcBorders>
              <w:top w:val="nil"/>
              <w:left w:val="single" w:sz="8" w:space="0" w:color="auto"/>
              <w:bottom w:val="single" w:sz="8" w:space="0" w:color="000000"/>
              <w:right w:val="single" w:sz="8" w:space="0" w:color="auto"/>
            </w:tcBorders>
            <w:vAlign w:val="center"/>
            <w:hideMark/>
          </w:tcPr>
          <w:p w:rsidR="0076629D" w:rsidRPr="004826DC" w:rsidRDefault="0076629D" w:rsidP="0076629D">
            <w:pPr>
              <w:rPr>
                <w:rFonts w:ascii="Calibri" w:hAnsi="Calibri"/>
                <w:b/>
                <w:bCs/>
                <w:sz w:val="18"/>
                <w:szCs w:val="18"/>
              </w:rPr>
            </w:pPr>
          </w:p>
        </w:tc>
        <w:tc>
          <w:tcPr>
            <w:tcW w:w="3480" w:type="dxa"/>
            <w:tcBorders>
              <w:top w:val="nil"/>
              <w:left w:val="nil"/>
              <w:bottom w:val="single" w:sz="4" w:space="0" w:color="auto"/>
              <w:right w:val="single" w:sz="4" w:space="0" w:color="auto"/>
            </w:tcBorders>
            <w:shd w:val="clear" w:color="auto" w:fill="auto"/>
            <w:vAlign w:val="center"/>
            <w:hideMark/>
          </w:tcPr>
          <w:p w:rsidR="0076629D" w:rsidRPr="004826DC" w:rsidRDefault="0076629D" w:rsidP="0076629D">
            <w:pPr>
              <w:rPr>
                <w:rFonts w:ascii="Calibri" w:hAnsi="Calibri"/>
                <w:sz w:val="18"/>
                <w:szCs w:val="18"/>
              </w:rPr>
            </w:pPr>
            <w:r w:rsidRPr="004826DC">
              <w:rPr>
                <w:rFonts w:ascii="Calibri" w:hAnsi="Calibri"/>
                <w:sz w:val="18"/>
                <w:szCs w:val="18"/>
              </w:rPr>
              <w:t>Preparar e Executar Testes Funcionais</w:t>
            </w:r>
          </w:p>
        </w:tc>
        <w:tc>
          <w:tcPr>
            <w:tcW w:w="4420" w:type="dxa"/>
            <w:tcBorders>
              <w:top w:val="nil"/>
              <w:left w:val="nil"/>
              <w:bottom w:val="single" w:sz="4" w:space="0" w:color="auto"/>
              <w:right w:val="single" w:sz="4" w:space="0" w:color="auto"/>
            </w:tcBorders>
            <w:shd w:val="clear" w:color="auto" w:fill="auto"/>
            <w:vAlign w:val="center"/>
            <w:hideMark/>
          </w:tcPr>
          <w:p w:rsidR="0076629D" w:rsidRPr="004826DC" w:rsidRDefault="0076629D" w:rsidP="0076629D">
            <w:pPr>
              <w:rPr>
                <w:rFonts w:ascii="Calibri" w:hAnsi="Calibri"/>
                <w:sz w:val="18"/>
                <w:szCs w:val="18"/>
              </w:rPr>
            </w:pPr>
            <w:r w:rsidRPr="004826DC">
              <w:rPr>
                <w:rFonts w:ascii="Calibri" w:hAnsi="Calibri"/>
                <w:sz w:val="18"/>
                <w:szCs w:val="18"/>
              </w:rPr>
              <w:t>Cenários de Testes Funcionais</w:t>
            </w:r>
          </w:p>
        </w:tc>
        <w:tc>
          <w:tcPr>
            <w:tcW w:w="3320" w:type="dxa"/>
            <w:tcBorders>
              <w:top w:val="nil"/>
              <w:left w:val="nil"/>
              <w:bottom w:val="single" w:sz="4" w:space="0" w:color="auto"/>
              <w:right w:val="single" w:sz="4" w:space="0" w:color="auto"/>
            </w:tcBorders>
            <w:shd w:val="clear" w:color="auto" w:fill="auto"/>
            <w:vAlign w:val="center"/>
            <w:hideMark/>
          </w:tcPr>
          <w:p w:rsidR="0076629D" w:rsidRPr="004826DC" w:rsidRDefault="0076629D" w:rsidP="0076629D">
            <w:pPr>
              <w:rPr>
                <w:rFonts w:ascii="Calibri" w:hAnsi="Calibri"/>
                <w:sz w:val="18"/>
                <w:szCs w:val="18"/>
              </w:rPr>
            </w:pPr>
            <w:r w:rsidRPr="004826DC">
              <w:rPr>
                <w:rFonts w:ascii="Calibri" w:hAnsi="Calibri"/>
                <w:sz w:val="18"/>
                <w:szCs w:val="18"/>
              </w:rPr>
              <w:t>Evidências de Testes</w:t>
            </w:r>
          </w:p>
        </w:tc>
        <w:tc>
          <w:tcPr>
            <w:tcW w:w="567" w:type="dxa"/>
            <w:tcBorders>
              <w:top w:val="nil"/>
              <w:left w:val="nil"/>
              <w:bottom w:val="single" w:sz="4" w:space="0" w:color="auto"/>
              <w:right w:val="nil"/>
            </w:tcBorders>
            <w:shd w:val="clear" w:color="auto" w:fill="auto"/>
            <w:vAlign w:val="center"/>
            <w:hideMark/>
          </w:tcPr>
          <w:p w:rsidR="0076629D" w:rsidRPr="004826DC" w:rsidRDefault="0076629D" w:rsidP="0076629D">
            <w:pPr>
              <w:jc w:val="right"/>
              <w:rPr>
                <w:rFonts w:ascii="Calibri" w:hAnsi="Calibri"/>
                <w:sz w:val="18"/>
                <w:szCs w:val="18"/>
              </w:rPr>
            </w:pPr>
            <w:r w:rsidRPr="004826DC">
              <w:rPr>
                <w:rFonts w:ascii="Calibri" w:hAnsi="Calibri"/>
                <w:sz w:val="18"/>
                <w:szCs w:val="18"/>
              </w:rPr>
              <w:t>60%</w:t>
            </w:r>
          </w:p>
        </w:tc>
        <w:tc>
          <w:tcPr>
            <w:tcW w:w="992" w:type="dxa"/>
            <w:vMerge w:val="restart"/>
            <w:tcBorders>
              <w:top w:val="nil"/>
              <w:left w:val="single" w:sz="4" w:space="0" w:color="auto"/>
              <w:bottom w:val="single" w:sz="8" w:space="0" w:color="000000"/>
              <w:right w:val="single" w:sz="8" w:space="0" w:color="auto"/>
            </w:tcBorders>
            <w:shd w:val="clear" w:color="auto" w:fill="auto"/>
            <w:vAlign w:val="center"/>
            <w:hideMark/>
          </w:tcPr>
          <w:p w:rsidR="0076629D" w:rsidRPr="004826DC" w:rsidRDefault="0076629D" w:rsidP="0076629D">
            <w:pPr>
              <w:jc w:val="center"/>
              <w:rPr>
                <w:rFonts w:ascii="Calibri" w:hAnsi="Calibri"/>
                <w:sz w:val="18"/>
                <w:szCs w:val="18"/>
              </w:rPr>
            </w:pPr>
            <w:r w:rsidRPr="004826DC">
              <w:rPr>
                <w:rFonts w:ascii="Calibri" w:hAnsi="Calibri"/>
                <w:sz w:val="18"/>
                <w:szCs w:val="18"/>
              </w:rPr>
              <w:t>(ver pacote de entrega)</w:t>
            </w:r>
          </w:p>
        </w:tc>
      </w:tr>
      <w:tr w:rsidR="0076629D" w:rsidRPr="004826DC" w:rsidTr="0076629D">
        <w:trPr>
          <w:trHeight w:val="87"/>
        </w:trPr>
        <w:tc>
          <w:tcPr>
            <w:tcW w:w="2120" w:type="dxa"/>
            <w:vMerge/>
            <w:tcBorders>
              <w:top w:val="nil"/>
              <w:left w:val="single" w:sz="8" w:space="0" w:color="auto"/>
              <w:bottom w:val="single" w:sz="8" w:space="0" w:color="000000"/>
              <w:right w:val="single" w:sz="8" w:space="0" w:color="auto"/>
            </w:tcBorders>
            <w:vAlign w:val="center"/>
            <w:hideMark/>
          </w:tcPr>
          <w:p w:rsidR="0076629D" w:rsidRPr="004826DC" w:rsidRDefault="0076629D" w:rsidP="0076629D">
            <w:pPr>
              <w:rPr>
                <w:rFonts w:ascii="Calibri" w:hAnsi="Calibri"/>
                <w:b/>
                <w:bCs/>
                <w:sz w:val="18"/>
                <w:szCs w:val="18"/>
              </w:rPr>
            </w:pPr>
          </w:p>
        </w:tc>
        <w:tc>
          <w:tcPr>
            <w:tcW w:w="3480" w:type="dxa"/>
            <w:tcBorders>
              <w:top w:val="nil"/>
              <w:left w:val="nil"/>
              <w:bottom w:val="single" w:sz="8" w:space="0" w:color="auto"/>
              <w:right w:val="single" w:sz="4" w:space="0" w:color="auto"/>
            </w:tcBorders>
            <w:shd w:val="clear" w:color="auto" w:fill="auto"/>
            <w:vAlign w:val="center"/>
            <w:hideMark/>
          </w:tcPr>
          <w:p w:rsidR="0076629D" w:rsidRPr="004826DC" w:rsidRDefault="0076629D" w:rsidP="0076629D">
            <w:pPr>
              <w:rPr>
                <w:rFonts w:ascii="Calibri" w:hAnsi="Calibri"/>
                <w:sz w:val="18"/>
                <w:szCs w:val="18"/>
              </w:rPr>
            </w:pPr>
            <w:r w:rsidRPr="004826DC">
              <w:rPr>
                <w:rFonts w:ascii="Calibri" w:hAnsi="Calibri"/>
                <w:sz w:val="18"/>
                <w:szCs w:val="18"/>
              </w:rPr>
              <w:t>Preparar e Executar Testes de Performance</w:t>
            </w:r>
          </w:p>
        </w:tc>
        <w:tc>
          <w:tcPr>
            <w:tcW w:w="4420" w:type="dxa"/>
            <w:tcBorders>
              <w:top w:val="nil"/>
              <w:left w:val="nil"/>
              <w:bottom w:val="single" w:sz="8" w:space="0" w:color="auto"/>
              <w:right w:val="single" w:sz="4" w:space="0" w:color="auto"/>
            </w:tcBorders>
            <w:shd w:val="clear" w:color="auto" w:fill="auto"/>
            <w:vAlign w:val="center"/>
            <w:hideMark/>
          </w:tcPr>
          <w:p w:rsidR="0076629D" w:rsidRPr="004826DC" w:rsidRDefault="0076629D" w:rsidP="0076629D">
            <w:pPr>
              <w:rPr>
                <w:rFonts w:ascii="Calibri" w:hAnsi="Calibri"/>
                <w:sz w:val="18"/>
                <w:szCs w:val="18"/>
              </w:rPr>
            </w:pPr>
            <w:r w:rsidRPr="004826DC">
              <w:rPr>
                <w:rFonts w:ascii="Calibri" w:hAnsi="Calibri"/>
                <w:sz w:val="18"/>
                <w:szCs w:val="18"/>
              </w:rPr>
              <w:t>Cenários de Testes de Performance</w:t>
            </w:r>
          </w:p>
        </w:tc>
        <w:tc>
          <w:tcPr>
            <w:tcW w:w="3320" w:type="dxa"/>
            <w:tcBorders>
              <w:top w:val="nil"/>
              <w:left w:val="nil"/>
              <w:bottom w:val="single" w:sz="8" w:space="0" w:color="auto"/>
              <w:right w:val="single" w:sz="4" w:space="0" w:color="auto"/>
            </w:tcBorders>
            <w:shd w:val="clear" w:color="auto" w:fill="auto"/>
            <w:vAlign w:val="center"/>
            <w:hideMark/>
          </w:tcPr>
          <w:p w:rsidR="0076629D" w:rsidRPr="004826DC" w:rsidRDefault="0076629D" w:rsidP="0076629D">
            <w:pPr>
              <w:rPr>
                <w:rFonts w:ascii="Calibri" w:hAnsi="Calibri"/>
                <w:sz w:val="18"/>
                <w:szCs w:val="18"/>
              </w:rPr>
            </w:pPr>
            <w:r w:rsidRPr="004826DC">
              <w:rPr>
                <w:rFonts w:ascii="Calibri" w:hAnsi="Calibri"/>
                <w:sz w:val="18"/>
                <w:szCs w:val="18"/>
              </w:rPr>
              <w:t>Relatório de Avaliação de Performance</w:t>
            </w:r>
          </w:p>
        </w:tc>
        <w:tc>
          <w:tcPr>
            <w:tcW w:w="567" w:type="dxa"/>
            <w:tcBorders>
              <w:top w:val="nil"/>
              <w:left w:val="nil"/>
              <w:bottom w:val="single" w:sz="8" w:space="0" w:color="auto"/>
              <w:right w:val="nil"/>
            </w:tcBorders>
            <w:shd w:val="clear" w:color="auto" w:fill="auto"/>
            <w:vAlign w:val="center"/>
            <w:hideMark/>
          </w:tcPr>
          <w:p w:rsidR="0076629D" w:rsidRPr="004826DC" w:rsidRDefault="0076629D" w:rsidP="0076629D">
            <w:pPr>
              <w:jc w:val="right"/>
              <w:rPr>
                <w:rFonts w:ascii="Calibri" w:hAnsi="Calibri"/>
                <w:sz w:val="18"/>
                <w:szCs w:val="18"/>
              </w:rPr>
            </w:pPr>
            <w:r w:rsidRPr="004826DC">
              <w:rPr>
                <w:rFonts w:ascii="Calibri" w:hAnsi="Calibri"/>
                <w:sz w:val="18"/>
                <w:szCs w:val="18"/>
              </w:rPr>
              <w:t>15%</w:t>
            </w:r>
          </w:p>
        </w:tc>
        <w:tc>
          <w:tcPr>
            <w:tcW w:w="992" w:type="dxa"/>
            <w:vMerge/>
            <w:tcBorders>
              <w:top w:val="nil"/>
              <w:left w:val="single" w:sz="4" w:space="0" w:color="auto"/>
              <w:bottom w:val="single" w:sz="8" w:space="0" w:color="000000"/>
              <w:right w:val="single" w:sz="8" w:space="0" w:color="auto"/>
            </w:tcBorders>
            <w:vAlign w:val="center"/>
            <w:hideMark/>
          </w:tcPr>
          <w:p w:rsidR="0076629D" w:rsidRPr="004826DC" w:rsidRDefault="0076629D" w:rsidP="0076629D">
            <w:pPr>
              <w:rPr>
                <w:rFonts w:ascii="Calibri" w:hAnsi="Calibri"/>
                <w:sz w:val="18"/>
                <w:szCs w:val="18"/>
              </w:rPr>
            </w:pPr>
          </w:p>
        </w:tc>
      </w:tr>
      <w:tr w:rsidR="0076629D" w:rsidRPr="004826DC" w:rsidTr="0076629D">
        <w:trPr>
          <w:trHeight w:val="60"/>
        </w:trPr>
        <w:tc>
          <w:tcPr>
            <w:tcW w:w="2120" w:type="dxa"/>
            <w:tcBorders>
              <w:top w:val="nil"/>
              <w:left w:val="single" w:sz="8" w:space="0" w:color="auto"/>
              <w:bottom w:val="single" w:sz="8" w:space="0" w:color="auto"/>
              <w:right w:val="single" w:sz="8" w:space="0" w:color="auto"/>
            </w:tcBorders>
            <w:shd w:val="clear" w:color="000000" w:fill="F2F2F2"/>
            <w:vAlign w:val="center"/>
            <w:hideMark/>
          </w:tcPr>
          <w:p w:rsidR="0076629D" w:rsidRPr="004826DC" w:rsidRDefault="0076629D" w:rsidP="0076629D">
            <w:pPr>
              <w:jc w:val="center"/>
              <w:rPr>
                <w:rFonts w:ascii="Calibri" w:hAnsi="Calibri"/>
                <w:b/>
                <w:bCs/>
                <w:sz w:val="18"/>
                <w:szCs w:val="18"/>
              </w:rPr>
            </w:pPr>
            <w:r w:rsidRPr="004826DC">
              <w:rPr>
                <w:rFonts w:ascii="Calibri" w:hAnsi="Calibri"/>
                <w:b/>
                <w:bCs/>
                <w:sz w:val="18"/>
                <w:szCs w:val="18"/>
              </w:rPr>
              <w:t>Homologação</w:t>
            </w:r>
          </w:p>
        </w:tc>
        <w:tc>
          <w:tcPr>
            <w:tcW w:w="3480" w:type="dxa"/>
            <w:tcBorders>
              <w:top w:val="nil"/>
              <w:left w:val="nil"/>
              <w:bottom w:val="single" w:sz="8" w:space="0" w:color="auto"/>
              <w:right w:val="single" w:sz="4" w:space="0" w:color="auto"/>
            </w:tcBorders>
            <w:shd w:val="clear" w:color="auto" w:fill="auto"/>
            <w:vAlign w:val="center"/>
            <w:hideMark/>
          </w:tcPr>
          <w:p w:rsidR="0076629D" w:rsidRPr="004826DC" w:rsidRDefault="0076629D" w:rsidP="0076629D">
            <w:pPr>
              <w:rPr>
                <w:rFonts w:ascii="Calibri" w:hAnsi="Calibri"/>
                <w:sz w:val="18"/>
                <w:szCs w:val="18"/>
              </w:rPr>
            </w:pPr>
            <w:r w:rsidRPr="004826DC">
              <w:rPr>
                <w:rFonts w:ascii="Calibri" w:hAnsi="Calibri"/>
                <w:sz w:val="18"/>
                <w:szCs w:val="18"/>
              </w:rPr>
              <w:t>Homologar Release</w:t>
            </w:r>
          </w:p>
        </w:tc>
        <w:tc>
          <w:tcPr>
            <w:tcW w:w="4420" w:type="dxa"/>
            <w:tcBorders>
              <w:top w:val="nil"/>
              <w:left w:val="nil"/>
              <w:bottom w:val="single" w:sz="8" w:space="0" w:color="auto"/>
              <w:right w:val="single" w:sz="4" w:space="0" w:color="auto"/>
            </w:tcBorders>
            <w:shd w:val="clear" w:color="auto" w:fill="auto"/>
            <w:vAlign w:val="center"/>
            <w:hideMark/>
          </w:tcPr>
          <w:p w:rsidR="0076629D" w:rsidRPr="004826DC" w:rsidRDefault="0076629D" w:rsidP="0076629D">
            <w:pPr>
              <w:rPr>
                <w:rFonts w:ascii="Calibri" w:hAnsi="Calibri"/>
                <w:sz w:val="18"/>
                <w:szCs w:val="18"/>
              </w:rPr>
            </w:pPr>
            <w:r w:rsidRPr="004826DC">
              <w:rPr>
                <w:rFonts w:ascii="Calibri" w:hAnsi="Calibri"/>
                <w:sz w:val="18"/>
                <w:szCs w:val="18"/>
              </w:rPr>
              <w:t>Laudo de Teste de TI</w:t>
            </w:r>
          </w:p>
        </w:tc>
        <w:tc>
          <w:tcPr>
            <w:tcW w:w="3320" w:type="dxa"/>
            <w:tcBorders>
              <w:top w:val="nil"/>
              <w:left w:val="nil"/>
              <w:bottom w:val="single" w:sz="8" w:space="0" w:color="auto"/>
              <w:right w:val="single" w:sz="4" w:space="0" w:color="auto"/>
            </w:tcBorders>
            <w:shd w:val="clear" w:color="auto" w:fill="auto"/>
            <w:vAlign w:val="center"/>
            <w:hideMark/>
          </w:tcPr>
          <w:p w:rsidR="0076629D" w:rsidRPr="004826DC" w:rsidRDefault="0076629D" w:rsidP="0076629D">
            <w:pPr>
              <w:rPr>
                <w:rFonts w:ascii="Calibri" w:hAnsi="Calibri"/>
                <w:sz w:val="18"/>
                <w:szCs w:val="18"/>
              </w:rPr>
            </w:pPr>
            <w:r w:rsidRPr="004826DC">
              <w:rPr>
                <w:rFonts w:ascii="Calibri" w:hAnsi="Calibri"/>
                <w:sz w:val="18"/>
                <w:szCs w:val="18"/>
              </w:rPr>
              <w:t>Relatório de Homologação</w:t>
            </w:r>
          </w:p>
        </w:tc>
        <w:tc>
          <w:tcPr>
            <w:tcW w:w="567" w:type="dxa"/>
            <w:tcBorders>
              <w:top w:val="nil"/>
              <w:left w:val="nil"/>
              <w:bottom w:val="single" w:sz="8" w:space="0" w:color="auto"/>
              <w:right w:val="nil"/>
            </w:tcBorders>
            <w:shd w:val="clear" w:color="auto" w:fill="auto"/>
            <w:vAlign w:val="center"/>
            <w:hideMark/>
          </w:tcPr>
          <w:p w:rsidR="0076629D" w:rsidRPr="004826DC" w:rsidRDefault="0076629D" w:rsidP="0076629D">
            <w:pPr>
              <w:jc w:val="right"/>
              <w:rPr>
                <w:rFonts w:ascii="Calibri" w:hAnsi="Calibri"/>
                <w:sz w:val="18"/>
                <w:szCs w:val="18"/>
              </w:rPr>
            </w:pPr>
            <w:r w:rsidRPr="004826DC">
              <w:rPr>
                <w:rFonts w:ascii="Calibri" w:hAnsi="Calibri"/>
                <w:sz w:val="18"/>
                <w:szCs w:val="18"/>
              </w:rPr>
              <w:t>100%</w:t>
            </w:r>
          </w:p>
        </w:tc>
        <w:tc>
          <w:tcPr>
            <w:tcW w:w="992" w:type="dxa"/>
            <w:tcBorders>
              <w:top w:val="nil"/>
              <w:left w:val="single" w:sz="4" w:space="0" w:color="auto"/>
              <w:bottom w:val="single" w:sz="8" w:space="0" w:color="auto"/>
              <w:right w:val="single" w:sz="8" w:space="0" w:color="auto"/>
            </w:tcBorders>
            <w:shd w:val="clear" w:color="auto" w:fill="auto"/>
            <w:vAlign w:val="center"/>
            <w:hideMark/>
          </w:tcPr>
          <w:p w:rsidR="0076629D" w:rsidRPr="004826DC" w:rsidRDefault="0076629D" w:rsidP="0076629D">
            <w:pPr>
              <w:jc w:val="center"/>
              <w:rPr>
                <w:rFonts w:ascii="Calibri" w:hAnsi="Calibri"/>
                <w:sz w:val="18"/>
                <w:szCs w:val="18"/>
              </w:rPr>
            </w:pPr>
            <w:r w:rsidRPr="004826DC">
              <w:rPr>
                <w:rFonts w:ascii="Calibri" w:hAnsi="Calibri"/>
                <w:sz w:val="18"/>
                <w:szCs w:val="18"/>
              </w:rPr>
              <w:t>2</w:t>
            </w:r>
          </w:p>
        </w:tc>
      </w:tr>
      <w:tr w:rsidR="0076629D" w:rsidRPr="004826DC" w:rsidTr="0076629D">
        <w:trPr>
          <w:trHeight w:val="255"/>
        </w:trPr>
        <w:tc>
          <w:tcPr>
            <w:tcW w:w="2120" w:type="dxa"/>
            <w:vMerge w:val="restart"/>
            <w:tcBorders>
              <w:top w:val="nil"/>
              <w:left w:val="single" w:sz="8" w:space="0" w:color="auto"/>
              <w:bottom w:val="single" w:sz="8" w:space="0" w:color="000000"/>
              <w:right w:val="single" w:sz="8" w:space="0" w:color="auto"/>
            </w:tcBorders>
            <w:shd w:val="clear" w:color="000000" w:fill="F2F2F2"/>
            <w:vAlign w:val="center"/>
            <w:hideMark/>
          </w:tcPr>
          <w:p w:rsidR="0076629D" w:rsidRPr="004826DC" w:rsidRDefault="0076629D" w:rsidP="0076629D">
            <w:pPr>
              <w:jc w:val="center"/>
              <w:rPr>
                <w:rFonts w:ascii="Calibri" w:hAnsi="Calibri"/>
                <w:b/>
                <w:bCs/>
                <w:sz w:val="18"/>
                <w:szCs w:val="18"/>
              </w:rPr>
            </w:pPr>
            <w:r w:rsidRPr="004826DC">
              <w:rPr>
                <w:rFonts w:ascii="Calibri" w:hAnsi="Calibri"/>
                <w:b/>
                <w:bCs/>
                <w:sz w:val="18"/>
                <w:szCs w:val="18"/>
              </w:rPr>
              <w:t>Gerenciamento de Projetos</w:t>
            </w:r>
          </w:p>
        </w:tc>
        <w:tc>
          <w:tcPr>
            <w:tcW w:w="3480" w:type="dxa"/>
            <w:vMerge w:val="restart"/>
            <w:tcBorders>
              <w:top w:val="nil"/>
              <w:left w:val="single" w:sz="8" w:space="0" w:color="auto"/>
              <w:bottom w:val="single" w:sz="4" w:space="0" w:color="000000"/>
              <w:right w:val="single" w:sz="4" w:space="0" w:color="auto"/>
            </w:tcBorders>
            <w:shd w:val="clear" w:color="auto" w:fill="auto"/>
            <w:vAlign w:val="center"/>
            <w:hideMark/>
          </w:tcPr>
          <w:p w:rsidR="0076629D" w:rsidRPr="004826DC" w:rsidRDefault="0076629D" w:rsidP="0076629D">
            <w:pPr>
              <w:rPr>
                <w:rFonts w:ascii="Calibri" w:hAnsi="Calibri"/>
                <w:sz w:val="18"/>
                <w:szCs w:val="18"/>
              </w:rPr>
            </w:pPr>
            <w:r w:rsidRPr="004826DC">
              <w:rPr>
                <w:rFonts w:ascii="Calibri" w:hAnsi="Calibri"/>
                <w:sz w:val="18"/>
                <w:szCs w:val="18"/>
              </w:rPr>
              <w:t>Planejar Projeto</w:t>
            </w:r>
          </w:p>
        </w:tc>
        <w:tc>
          <w:tcPr>
            <w:tcW w:w="4420" w:type="dxa"/>
            <w:vMerge w:val="restart"/>
            <w:tcBorders>
              <w:top w:val="nil"/>
              <w:left w:val="single" w:sz="4" w:space="0" w:color="auto"/>
              <w:bottom w:val="single" w:sz="4" w:space="0" w:color="000000"/>
              <w:right w:val="single" w:sz="4" w:space="0" w:color="auto"/>
            </w:tcBorders>
            <w:shd w:val="clear" w:color="auto" w:fill="auto"/>
            <w:vAlign w:val="center"/>
            <w:hideMark/>
          </w:tcPr>
          <w:p w:rsidR="0076629D" w:rsidRPr="004826DC" w:rsidRDefault="0076629D" w:rsidP="0076629D">
            <w:pPr>
              <w:rPr>
                <w:rFonts w:ascii="Calibri" w:hAnsi="Calibri"/>
                <w:sz w:val="18"/>
                <w:szCs w:val="18"/>
              </w:rPr>
            </w:pPr>
            <w:r w:rsidRPr="004826DC">
              <w:rPr>
                <w:rFonts w:ascii="Calibri" w:hAnsi="Calibri"/>
                <w:sz w:val="18"/>
                <w:szCs w:val="18"/>
              </w:rPr>
              <w:t>Plano de Projeto</w:t>
            </w:r>
            <w:r w:rsidRPr="004826DC">
              <w:rPr>
                <w:rFonts w:ascii="Calibri" w:hAnsi="Calibri"/>
                <w:sz w:val="18"/>
                <w:szCs w:val="18"/>
              </w:rPr>
              <w:br/>
              <w:t>Template de Matriz de Papéis e Responsabilidades</w:t>
            </w:r>
            <w:r w:rsidRPr="004826DC">
              <w:rPr>
                <w:rFonts w:ascii="Calibri" w:hAnsi="Calibri"/>
                <w:sz w:val="18"/>
                <w:szCs w:val="18"/>
              </w:rPr>
              <w:br/>
              <w:t>Template de Matriz de Comunicação</w:t>
            </w:r>
            <w:r w:rsidRPr="004826DC">
              <w:rPr>
                <w:rFonts w:ascii="Calibri" w:hAnsi="Calibri"/>
                <w:sz w:val="18"/>
                <w:szCs w:val="18"/>
              </w:rPr>
              <w:br/>
              <w:t>Template de Cronograma</w:t>
            </w:r>
            <w:r w:rsidRPr="004826DC">
              <w:rPr>
                <w:rFonts w:ascii="Calibri" w:hAnsi="Calibri"/>
                <w:sz w:val="18"/>
                <w:szCs w:val="18"/>
              </w:rPr>
              <w:br/>
              <w:t>Template de Matriz de Riscos</w:t>
            </w:r>
            <w:r w:rsidRPr="004826DC">
              <w:rPr>
                <w:rFonts w:ascii="Calibri" w:hAnsi="Calibri"/>
                <w:sz w:val="18"/>
                <w:szCs w:val="18"/>
              </w:rPr>
              <w:br/>
              <w:t>Template de Plano de Implantação</w:t>
            </w:r>
            <w:r w:rsidRPr="004826DC">
              <w:rPr>
                <w:rFonts w:ascii="Calibri" w:hAnsi="Calibri"/>
                <w:sz w:val="18"/>
                <w:szCs w:val="18"/>
              </w:rPr>
              <w:br/>
              <w:t>Relatório de Contagem de PF Estimativa</w:t>
            </w:r>
            <w:r w:rsidRPr="004826DC">
              <w:rPr>
                <w:rFonts w:ascii="Calibri" w:hAnsi="Calibri"/>
                <w:sz w:val="18"/>
                <w:szCs w:val="18"/>
              </w:rPr>
              <w:br/>
              <w:t>Documento de Visão de Sistema</w:t>
            </w:r>
          </w:p>
        </w:tc>
        <w:tc>
          <w:tcPr>
            <w:tcW w:w="3320" w:type="dxa"/>
            <w:tcBorders>
              <w:top w:val="nil"/>
              <w:left w:val="nil"/>
              <w:bottom w:val="single" w:sz="4" w:space="0" w:color="auto"/>
              <w:right w:val="single" w:sz="4" w:space="0" w:color="auto"/>
            </w:tcBorders>
            <w:shd w:val="clear" w:color="auto" w:fill="auto"/>
            <w:vAlign w:val="center"/>
            <w:hideMark/>
          </w:tcPr>
          <w:p w:rsidR="0076629D" w:rsidRPr="004826DC" w:rsidRDefault="0076629D" w:rsidP="0076629D">
            <w:pPr>
              <w:rPr>
                <w:rFonts w:ascii="Calibri" w:hAnsi="Calibri"/>
                <w:sz w:val="18"/>
                <w:szCs w:val="18"/>
              </w:rPr>
            </w:pPr>
            <w:r w:rsidRPr="004826DC">
              <w:rPr>
                <w:rFonts w:ascii="Calibri" w:hAnsi="Calibri"/>
                <w:sz w:val="18"/>
                <w:szCs w:val="18"/>
              </w:rPr>
              <w:t>Plano de Projeto</w:t>
            </w:r>
          </w:p>
        </w:tc>
        <w:tc>
          <w:tcPr>
            <w:tcW w:w="567" w:type="dxa"/>
            <w:tcBorders>
              <w:top w:val="nil"/>
              <w:left w:val="nil"/>
              <w:bottom w:val="single" w:sz="4" w:space="0" w:color="auto"/>
              <w:right w:val="single" w:sz="4" w:space="0" w:color="auto"/>
            </w:tcBorders>
            <w:shd w:val="clear" w:color="auto" w:fill="auto"/>
            <w:vAlign w:val="center"/>
            <w:hideMark/>
          </w:tcPr>
          <w:p w:rsidR="0076629D" w:rsidRPr="004826DC" w:rsidRDefault="0076629D" w:rsidP="0076629D">
            <w:pPr>
              <w:jc w:val="right"/>
              <w:rPr>
                <w:rFonts w:ascii="Calibri" w:hAnsi="Calibri"/>
                <w:sz w:val="18"/>
                <w:szCs w:val="18"/>
              </w:rPr>
            </w:pPr>
            <w:r w:rsidRPr="004826DC">
              <w:rPr>
                <w:rFonts w:ascii="Calibri" w:hAnsi="Calibri"/>
                <w:sz w:val="18"/>
                <w:szCs w:val="18"/>
              </w:rPr>
              <w:t>10%</w:t>
            </w:r>
          </w:p>
        </w:tc>
        <w:tc>
          <w:tcPr>
            <w:tcW w:w="992" w:type="dxa"/>
            <w:tcBorders>
              <w:top w:val="nil"/>
              <w:left w:val="nil"/>
              <w:bottom w:val="single" w:sz="4" w:space="0" w:color="auto"/>
              <w:right w:val="single" w:sz="8" w:space="0" w:color="auto"/>
            </w:tcBorders>
            <w:shd w:val="clear" w:color="auto" w:fill="auto"/>
            <w:vAlign w:val="center"/>
            <w:hideMark/>
          </w:tcPr>
          <w:p w:rsidR="0076629D" w:rsidRPr="004826DC" w:rsidRDefault="0076629D" w:rsidP="0076629D">
            <w:pPr>
              <w:jc w:val="center"/>
              <w:rPr>
                <w:rFonts w:ascii="Calibri" w:hAnsi="Calibri"/>
                <w:sz w:val="18"/>
                <w:szCs w:val="18"/>
              </w:rPr>
            </w:pPr>
            <w:r w:rsidRPr="004826DC">
              <w:rPr>
                <w:rFonts w:ascii="Calibri" w:hAnsi="Calibri"/>
                <w:sz w:val="18"/>
                <w:szCs w:val="18"/>
              </w:rPr>
              <w:t>5d</w:t>
            </w:r>
          </w:p>
        </w:tc>
      </w:tr>
      <w:tr w:rsidR="0076629D" w:rsidRPr="004826DC" w:rsidTr="0076629D">
        <w:trPr>
          <w:trHeight w:val="255"/>
        </w:trPr>
        <w:tc>
          <w:tcPr>
            <w:tcW w:w="2120" w:type="dxa"/>
            <w:vMerge/>
            <w:tcBorders>
              <w:top w:val="nil"/>
              <w:left w:val="single" w:sz="8" w:space="0" w:color="auto"/>
              <w:bottom w:val="single" w:sz="8" w:space="0" w:color="000000"/>
              <w:right w:val="single" w:sz="8" w:space="0" w:color="auto"/>
            </w:tcBorders>
            <w:vAlign w:val="center"/>
            <w:hideMark/>
          </w:tcPr>
          <w:p w:rsidR="0076629D" w:rsidRPr="004826DC" w:rsidRDefault="0076629D" w:rsidP="0076629D">
            <w:pPr>
              <w:rPr>
                <w:rFonts w:ascii="Calibri" w:hAnsi="Calibri"/>
                <w:b/>
                <w:bCs/>
                <w:sz w:val="18"/>
                <w:szCs w:val="18"/>
              </w:rPr>
            </w:pPr>
          </w:p>
        </w:tc>
        <w:tc>
          <w:tcPr>
            <w:tcW w:w="3480" w:type="dxa"/>
            <w:vMerge/>
            <w:tcBorders>
              <w:top w:val="nil"/>
              <w:left w:val="single" w:sz="8" w:space="0" w:color="auto"/>
              <w:bottom w:val="single" w:sz="4" w:space="0" w:color="000000"/>
              <w:right w:val="single" w:sz="4" w:space="0" w:color="auto"/>
            </w:tcBorders>
            <w:vAlign w:val="center"/>
            <w:hideMark/>
          </w:tcPr>
          <w:p w:rsidR="0076629D" w:rsidRPr="004826DC" w:rsidRDefault="0076629D" w:rsidP="0076629D">
            <w:pPr>
              <w:rPr>
                <w:rFonts w:ascii="Calibri" w:hAnsi="Calibri"/>
                <w:sz w:val="18"/>
                <w:szCs w:val="18"/>
              </w:rPr>
            </w:pPr>
          </w:p>
        </w:tc>
        <w:tc>
          <w:tcPr>
            <w:tcW w:w="4420" w:type="dxa"/>
            <w:vMerge/>
            <w:tcBorders>
              <w:top w:val="nil"/>
              <w:left w:val="single" w:sz="4" w:space="0" w:color="auto"/>
              <w:bottom w:val="single" w:sz="4" w:space="0" w:color="000000"/>
              <w:right w:val="single" w:sz="4" w:space="0" w:color="auto"/>
            </w:tcBorders>
            <w:vAlign w:val="center"/>
            <w:hideMark/>
          </w:tcPr>
          <w:p w:rsidR="0076629D" w:rsidRPr="004826DC" w:rsidRDefault="0076629D" w:rsidP="0076629D">
            <w:pPr>
              <w:rPr>
                <w:rFonts w:ascii="Calibri" w:hAnsi="Calibri"/>
                <w:sz w:val="18"/>
                <w:szCs w:val="18"/>
              </w:rPr>
            </w:pPr>
          </w:p>
        </w:tc>
        <w:tc>
          <w:tcPr>
            <w:tcW w:w="3320" w:type="dxa"/>
            <w:tcBorders>
              <w:top w:val="nil"/>
              <w:left w:val="nil"/>
              <w:bottom w:val="single" w:sz="4" w:space="0" w:color="auto"/>
              <w:right w:val="single" w:sz="4" w:space="0" w:color="auto"/>
            </w:tcBorders>
            <w:shd w:val="clear" w:color="auto" w:fill="auto"/>
            <w:vAlign w:val="center"/>
            <w:hideMark/>
          </w:tcPr>
          <w:p w:rsidR="0076629D" w:rsidRPr="004826DC" w:rsidRDefault="0076629D" w:rsidP="0076629D">
            <w:pPr>
              <w:rPr>
                <w:rFonts w:ascii="Calibri" w:hAnsi="Calibri"/>
                <w:sz w:val="18"/>
                <w:szCs w:val="18"/>
              </w:rPr>
            </w:pPr>
            <w:r w:rsidRPr="004826DC">
              <w:rPr>
                <w:rFonts w:ascii="Calibri" w:hAnsi="Calibri"/>
                <w:sz w:val="18"/>
                <w:szCs w:val="18"/>
              </w:rPr>
              <w:t>Matriz de Papéis e Responsabilidades</w:t>
            </w:r>
          </w:p>
        </w:tc>
        <w:tc>
          <w:tcPr>
            <w:tcW w:w="567" w:type="dxa"/>
            <w:tcBorders>
              <w:top w:val="nil"/>
              <w:left w:val="nil"/>
              <w:bottom w:val="single" w:sz="4" w:space="0" w:color="auto"/>
              <w:right w:val="single" w:sz="4" w:space="0" w:color="auto"/>
            </w:tcBorders>
            <w:shd w:val="clear" w:color="auto" w:fill="auto"/>
            <w:vAlign w:val="center"/>
            <w:hideMark/>
          </w:tcPr>
          <w:p w:rsidR="0076629D" w:rsidRPr="004826DC" w:rsidRDefault="0076629D" w:rsidP="0076629D">
            <w:pPr>
              <w:jc w:val="right"/>
              <w:rPr>
                <w:rFonts w:ascii="Calibri" w:hAnsi="Calibri"/>
                <w:sz w:val="18"/>
                <w:szCs w:val="18"/>
              </w:rPr>
            </w:pPr>
            <w:r w:rsidRPr="004826DC">
              <w:rPr>
                <w:rFonts w:ascii="Calibri" w:hAnsi="Calibri"/>
                <w:sz w:val="18"/>
                <w:szCs w:val="18"/>
              </w:rPr>
              <w:t>5%</w:t>
            </w:r>
          </w:p>
        </w:tc>
        <w:tc>
          <w:tcPr>
            <w:tcW w:w="992" w:type="dxa"/>
            <w:tcBorders>
              <w:top w:val="nil"/>
              <w:left w:val="nil"/>
              <w:bottom w:val="single" w:sz="4" w:space="0" w:color="auto"/>
              <w:right w:val="single" w:sz="8" w:space="0" w:color="auto"/>
            </w:tcBorders>
            <w:shd w:val="clear" w:color="auto" w:fill="auto"/>
            <w:vAlign w:val="center"/>
            <w:hideMark/>
          </w:tcPr>
          <w:p w:rsidR="0076629D" w:rsidRPr="004826DC" w:rsidRDefault="0076629D" w:rsidP="0076629D">
            <w:pPr>
              <w:jc w:val="center"/>
              <w:rPr>
                <w:rFonts w:ascii="Calibri" w:hAnsi="Calibri"/>
                <w:sz w:val="18"/>
                <w:szCs w:val="18"/>
              </w:rPr>
            </w:pPr>
            <w:r w:rsidRPr="004826DC">
              <w:rPr>
                <w:rFonts w:ascii="Calibri" w:hAnsi="Calibri"/>
                <w:sz w:val="18"/>
                <w:szCs w:val="18"/>
              </w:rPr>
              <w:t>5d</w:t>
            </w:r>
          </w:p>
        </w:tc>
      </w:tr>
      <w:tr w:rsidR="0076629D" w:rsidRPr="004826DC" w:rsidTr="0076629D">
        <w:trPr>
          <w:trHeight w:val="255"/>
        </w:trPr>
        <w:tc>
          <w:tcPr>
            <w:tcW w:w="2120" w:type="dxa"/>
            <w:vMerge/>
            <w:tcBorders>
              <w:top w:val="nil"/>
              <w:left w:val="single" w:sz="8" w:space="0" w:color="auto"/>
              <w:bottom w:val="single" w:sz="8" w:space="0" w:color="000000"/>
              <w:right w:val="single" w:sz="8" w:space="0" w:color="auto"/>
            </w:tcBorders>
            <w:vAlign w:val="center"/>
            <w:hideMark/>
          </w:tcPr>
          <w:p w:rsidR="0076629D" w:rsidRPr="004826DC" w:rsidRDefault="0076629D" w:rsidP="0076629D">
            <w:pPr>
              <w:rPr>
                <w:rFonts w:ascii="Calibri" w:hAnsi="Calibri"/>
                <w:b/>
                <w:bCs/>
                <w:sz w:val="18"/>
                <w:szCs w:val="18"/>
              </w:rPr>
            </w:pPr>
          </w:p>
        </w:tc>
        <w:tc>
          <w:tcPr>
            <w:tcW w:w="3480" w:type="dxa"/>
            <w:vMerge/>
            <w:tcBorders>
              <w:top w:val="nil"/>
              <w:left w:val="single" w:sz="8" w:space="0" w:color="auto"/>
              <w:bottom w:val="single" w:sz="4" w:space="0" w:color="000000"/>
              <w:right w:val="single" w:sz="4" w:space="0" w:color="auto"/>
            </w:tcBorders>
            <w:vAlign w:val="center"/>
            <w:hideMark/>
          </w:tcPr>
          <w:p w:rsidR="0076629D" w:rsidRPr="004826DC" w:rsidRDefault="0076629D" w:rsidP="0076629D">
            <w:pPr>
              <w:rPr>
                <w:rFonts w:ascii="Calibri" w:hAnsi="Calibri"/>
                <w:sz w:val="18"/>
                <w:szCs w:val="18"/>
              </w:rPr>
            </w:pPr>
          </w:p>
        </w:tc>
        <w:tc>
          <w:tcPr>
            <w:tcW w:w="4420" w:type="dxa"/>
            <w:vMerge/>
            <w:tcBorders>
              <w:top w:val="nil"/>
              <w:left w:val="single" w:sz="4" w:space="0" w:color="auto"/>
              <w:bottom w:val="single" w:sz="4" w:space="0" w:color="000000"/>
              <w:right w:val="single" w:sz="4" w:space="0" w:color="auto"/>
            </w:tcBorders>
            <w:vAlign w:val="center"/>
            <w:hideMark/>
          </w:tcPr>
          <w:p w:rsidR="0076629D" w:rsidRPr="004826DC" w:rsidRDefault="0076629D" w:rsidP="0076629D">
            <w:pPr>
              <w:rPr>
                <w:rFonts w:ascii="Calibri" w:hAnsi="Calibri"/>
                <w:sz w:val="18"/>
                <w:szCs w:val="18"/>
              </w:rPr>
            </w:pPr>
          </w:p>
        </w:tc>
        <w:tc>
          <w:tcPr>
            <w:tcW w:w="3320" w:type="dxa"/>
            <w:tcBorders>
              <w:top w:val="nil"/>
              <w:left w:val="nil"/>
              <w:bottom w:val="single" w:sz="4" w:space="0" w:color="auto"/>
              <w:right w:val="single" w:sz="4" w:space="0" w:color="auto"/>
            </w:tcBorders>
            <w:shd w:val="clear" w:color="auto" w:fill="auto"/>
            <w:vAlign w:val="center"/>
            <w:hideMark/>
          </w:tcPr>
          <w:p w:rsidR="0076629D" w:rsidRPr="004826DC" w:rsidRDefault="0076629D" w:rsidP="0076629D">
            <w:pPr>
              <w:rPr>
                <w:rFonts w:ascii="Calibri" w:hAnsi="Calibri"/>
                <w:sz w:val="18"/>
                <w:szCs w:val="18"/>
              </w:rPr>
            </w:pPr>
            <w:r w:rsidRPr="004826DC">
              <w:rPr>
                <w:rFonts w:ascii="Calibri" w:hAnsi="Calibri"/>
                <w:sz w:val="18"/>
                <w:szCs w:val="18"/>
              </w:rPr>
              <w:t>Matriz de Comunicação</w:t>
            </w:r>
          </w:p>
        </w:tc>
        <w:tc>
          <w:tcPr>
            <w:tcW w:w="567" w:type="dxa"/>
            <w:tcBorders>
              <w:top w:val="nil"/>
              <w:left w:val="nil"/>
              <w:bottom w:val="single" w:sz="4" w:space="0" w:color="auto"/>
              <w:right w:val="single" w:sz="4" w:space="0" w:color="auto"/>
            </w:tcBorders>
            <w:shd w:val="clear" w:color="auto" w:fill="auto"/>
            <w:vAlign w:val="center"/>
            <w:hideMark/>
          </w:tcPr>
          <w:p w:rsidR="0076629D" w:rsidRPr="004826DC" w:rsidRDefault="0076629D" w:rsidP="0076629D">
            <w:pPr>
              <w:jc w:val="right"/>
              <w:rPr>
                <w:rFonts w:ascii="Calibri" w:hAnsi="Calibri"/>
                <w:sz w:val="18"/>
                <w:szCs w:val="18"/>
              </w:rPr>
            </w:pPr>
            <w:r w:rsidRPr="004826DC">
              <w:rPr>
                <w:rFonts w:ascii="Calibri" w:hAnsi="Calibri"/>
                <w:sz w:val="18"/>
                <w:szCs w:val="18"/>
              </w:rPr>
              <w:t>5%</w:t>
            </w:r>
          </w:p>
        </w:tc>
        <w:tc>
          <w:tcPr>
            <w:tcW w:w="992" w:type="dxa"/>
            <w:tcBorders>
              <w:top w:val="nil"/>
              <w:left w:val="nil"/>
              <w:bottom w:val="single" w:sz="4" w:space="0" w:color="auto"/>
              <w:right w:val="single" w:sz="8" w:space="0" w:color="auto"/>
            </w:tcBorders>
            <w:shd w:val="clear" w:color="auto" w:fill="auto"/>
            <w:vAlign w:val="center"/>
            <w:hideMark/>
          </w:tcPr>
          <w:p w:rsidR="0076629D" w:rsidRPr="004826DC" w:rsidRDefault="0076629D" w:rsidP="0076629D">
            <w:pPr>
              <w:jc w:val="center"/>
              <w:rPr>
                <w:rFonts w:ascii="Calibri" w:hAnsi="Calibri"/>
                <w:sz w:val="18"/>
                <w:szCs w:val="18"/>
              </w:rPr>
            </w:pPr>
            <w:r w:rsidRPr="004826DC">
              <w:rPr>
                <w:rFonts w:ascii="Calibri" w:hAnsi="Calibri"/>
                <w:sz w:val="18"/>
                <w:szCs w:val="18"/>
              </w:rPr>
              <w:t>5d</w:t>
            </w:r>
          </w:p>
        </w:tc>
      </w:tr>
      <w:tr w:rsidR="0076629D" w:rsidRPr="004826DC" w:rsidTr="0076629D">
        <w:trPr>
          <w:trHeight w:val="255"/>
        </w:trPr>
        <w:tc>
          <w:tcPr>
            <w:tcW w:w="2120" w:type="dxa"/>
            <w:vMerge/>
            <w:tcBorders>
              <w:top w:val="nil"/>
              <w:left w:val="single" w:sz="8" w:space="0" w:color="auto"/>
              <w:bottom w:val="single" w:sz="8" w:space="0" w:color="000000"/>
              <w:right w:val="single" w:sz="8" w:space="0" w:color="auto"/>
            </w:tcBorders>
            <w:vAlign w:val="center"/>
            <w:hideMark/>
          </w:tcPr>
          <w:p w:rsidR="0076629D" w:rsidRPr="004826DC" w:rsidRDefault="0076629D" w:rsidP="0076629D">
            <w:pPr>
              <w:rPr>
                <w:rFonts w:ascii="Calibri" w:hAnsi="Calibri"/>
                <w:b/>
                <w:bCs/>
                <w:sz w:val="18"/>
                <w:szCs w:val="18"/>
              </w:rPr>
            </w:pPr>
          </w:p>
        </w:tc>
        <w:tc>
          <w:tcPr>
            <w:tcW w:w="3480" w:type="dxa"/>
            <w:vMerge/>
            <w:tcBorders>
              <w:top w:val="nil"/>
              <w:left w:val="single" w:sz="8" w:space="0" w:color="auto"/>
              <w:bottom w:val="single" w:sz="4" w:space="0" w:color="000000"/>
              <w:right w:val="single" w:sz="4" w:space="0" w:color="auto"/>
            </w:tcBorders>
            <w:vAlign w:val="center"/>
            <w:hideMark/>
          </w:tcPr>
          <w:p w:rsidR="0076629D" w:rsidRPr="004826DC" w:rsidRDefault="0076629D" w:rsidP="0076629D">
            <w:pPr>
              <w:rPr>
                <w:rFonts w:ascii="Calibri" w:hAnsi="Calibri"/>
                <w:sz w:val="18"/>
                <w:szCs w:val="18"/>
              </w:rPr>
            </w:pPr>
          </w:p>
        </w:tc>
        <w:tc>
          <w:tcPr>
            <w:tcW w:w="4420" w:type="dxa"/>
            <w:vMerge/>
            <w:tcBorders>
              <w:top w:val="nil"/>
              <w:left w:val="single" w:sz="4" w:space="0" w:color="auto"/>
              <w:bottom w:val="single" w:sz="4" w:space="0" w:color="000000"/>
              <w:right w:val="single" w:sz="4" w:space="0" w:color="auto"/>
            </w:tcBorders>
            <w:vAlign w:val="center"/>
            <w:hideMark/>
          </w:tcPr>
          <w:p w:rsidR="0076629D" w:rsidRPr="004826DC" w:rsidRDefault="0076629D" w:rsidP="0076629D">
            <w:pPr>
              <w:rPr>
                <w:rFonts w:ascii="Calibri" w:hAnsi="Calibri"/>
                <w:sz w:val="18"/>
                <w:szCs w:val="18"/>
              </w:rPr>
            </w:pPr>
          </w:p>
        </w:tc>
        <w:tc>
          <w:tcPr>
            <w:tcW w:w="3320" w:type="dxa"/>
            <w:tcBorders>
              <w:top w:val="nil"/>
              <w:left w:val="nil"/>
              <w:bottom w:val="single" w:sz="4" w:space="0" w:color="auto"/>
              <w:right w:val="single" w:sz="4" w:space="0" w:color="auto"/>
            </w:tcBorders>
            <w:shd w:val="clear" w:color="auto" w:fill="auto"/>
            <w:vAlign w:val="center"/>
            <w:hideMark/>
          </w:tcPr>
          <w:p w:rsidR="0076629D" w:rsidRPr="004826DC" w:rsidRDefault="0076629D" w:rsidP="0076629D">
            <w:pPr>
              <w:rPr>
                <w:rFonts w:ascii="Calibri" w:hAnsi="Calibri"/>
                <w:sz w:val="18"/>
                <w:szCs w:val="18"/>
              </w:rPr>
            </w:pPr>
            <w:r w:rsidRPr="004826DC">
              <w:rPr>
                <w:rFonts w:ascii="Calibri" w:hAnsi="Calibri"/>
                <w:sz w:val="18"/>
                <w:szCs w:val="18"/>
              </w:rPr>
              <w:t>Cronograma</w:t>
            </w:r>
          </w:p>
        </w:tc>
        <w:tc>
          <w:tcPr>
            <w:tcW w:w="567" w:type="dxa"/>
            <w:tcBorders>
              <w:top w:val="nil"/>
              <w:left w:val="nil"/>
              <w:bottom w:val="single" w:sz="4" w:space="0" w:color="auto"/>
              <w:right w:val="single" w:sz="4" w:space="0" w:color="auto"/>
            </w:tcBorders>
            <w:shd w:val="clear" w:color="auto" w:fill="auto"/>
            <w:vAlign w:val="center"/>
            <w:hideMark/>
          </w:tcPr>
          <w:p w:rsidR="0076629D" w:rsidRPr="004826DC" w:rsidRDefault="0076629D" w:rsidP="0076629D">
            <w:pPr>
              <w:jc w:val="right"/>
              <w:rPr>
                <w:rFonts w:ascii="Calibri" w:hAnsi="Calibri"/>
                <w:sz w:val="18"/>
                <w:szCs w:val="18"/>
              </w:rPr>
            </w:pPr>
            <w:r w:rsidRPr="004826DC">
              <w:rPr>
                <w:rFonts w:ascii="Calibri" w:hAnsi="Calibri"/>
                <w:sz w:val="18"/>
                <w:szCs w:val="18"/>
              </w:rPr>
              <w:t>35%</w:t>
            </w:r>
          </w:p>
        </w:tc>
        <w:tc>
          <w:tcPr>
            <w:tcW w:w="992" w:type="dxa"/>
            <w:tcBorders>
              <w:top w:val="nil"/>
              <w:left w:val="nil"/>
              <w:bottom w:val="single" w:sz="4" w:space="0" w:color="auto"/>
              <w:right w:val="single" w:sz="8" w:space="0" w:color="auto"/>
            </w:tcBorders>
            <w:shd w:val="clear" w:color="auto" w:fill="auto"/>
            <w:vAlign w:val="center"/>
            <w:hideMark/>
          </w:tcPr>
          <w:p w:rsidR="0076629D" w:rsidRPr="004826DC" w:rsidRDefault="0076629D" w:rsidP="0076629D">
            <w:pPr>
              <w:jc w:val="center"/>
              <w:rPr>
                <w:rFonts w:ascii="Calibri" w:hAnsi="Calibri"/>
                <w:sz w:val="18"/>
                <w:szCs w:val="18"/>
              </w:rPr>
            </w:pPr>
            <w:r w:rsidRPr="004826DC">
              <w:rPr>
                <w:rFonts w:ascii="Calibri" w:hAnsi="Calibri"/>
                <w:sz w:val="18"/>
                <w:szCs w:val="18"/>
              </w:rPr>
              <w:t>5d</w:t>
            </w:r>
          </w:p>
        </w:tc>
      </w:tr>
      <w:tr w:rsidR="0076629D" w:rsidRPr="004826DC" w:rsidTr="0076629D">
        <w:trPr>
          <w:trHeight w:val="255"/>
        </w:trPr>
        <w:tc>
          <w:tcPr>
            <w:tcW w:w="2120" w:type="dxa"/>
            <w:vMerge/>
            <w:tcBorders>
              <w:top w:val="nil"/>
              <w:left w:val="single" w:sz="8" w:space="0" w:color="auto"/>
              <w:bottom w:val="single" w:sz="8" w:space="0" w:color="000000"/>
              <w:right w:val="single" w:sz="8" w:space="0" w:color="auto"/>
            </w:tcBorders>
            <w:vAlign w:val="center"/>
            <w:hideMark/>
          </w:tcPr>
          <w:p w:rsidR="0076629D" w:rsidRPr="004826DC" w:rsidRDefault="0076629D" w:rsidP="0076629D">
            <w:pPr>
              <w:rPr>
                <w:rFonts w:ascii="Calibri" w:hAnsi="Calibri"/>
                <w:b/>
                <w:bCs/>
                <w:sz w:val="18"/>
                <w:szCs w:val="18"/>
              </w:rPr>
            </w:pPr>
          </w:p>
        </w:tc>
        <w:tc>
          <w:tcPr>
            <w:tcW w:w="3480" w:type="dxa"/>
            <w:vMerge/>
            <w:tcBorders>
              <w:top w:val="nil"/>
              <w:left w:val="single" w:sz="8" w:space="0" w:color="auto"/>
              <w:bottom w:val="single" w:sz="4" w:space="0" w:color="000000"/>
              <w:right w:val="single" w:sz="4" w:space="0" w:color="auto"/>
            </w:tcBorders>
            <w:vAlign w:val="center"/>
            <w:hideMark/>
          </w:tcPr>
          <w:p w:rsidR="0076629D" w:rsidRPr="004826DC" w:rsidRDefault="0076629D" w:rsidP="0076629D">
            <w:pPr>
              <w:rPr>
                <w:rFonts w:ascii="Calibri" w:hAnsi="Calibri"/>
                <w:sz w:val="18"/>
                <w:szCs w:val="18"/>
              </w:rPr>
            </w:pPr>
          </w:p>
        </w:tc>
        <w:tc>
          <w:tcPr>
            <w:tcW w:w="4420" w:type="dxa"/>
            <w:vMerge/>
            <w:tcBorders>
              <w:top w:val="nil"/>
              <w:left w:val="single" w:sz="4" w:space="0" w:color="auto"/>
              <w:bottom w:val="single" w:sz="4" w:space="0" w:color="000000"/>
              <w:right w:val="single" w:sz="4" w:space="0" w:color="auto"/>
            </w:tcBorders>
            <w:vAlign w:val="center"/>
            <w:hideMark/>
          </w:tcPr>
          <w:p w:rsidR="0076629D" w:rsidRPr="004826DC" w:rsidRDefault="0076629D" w:rsidP="0076629D">
            <w:pPr>
              <w:rPr>
                <w:rFonts w:ascii="Calibri" w:hAnsi="Calibri"/>
                <w:sz w:val="18"/>
                <w:szCs w:val="18"/>
              </w:rPr>
            </w:pPr>
          </w:p>
        </w:tc>
        <w:tc>
          <w:tcPr>
            <w:tcW w:w="3320" w:type="dxa"/>
            <w:tcBorders>
              <w:top w:val="nil"/>
              <w:left w:val="nil"/>
              <w:bottom w:val="single" w:sz="4" w:space="0" w:color="auto"/>
              <w:right w:val="single" w:sz="4" w:space="0" w:color="auto"/>
            </w:tcBorders>
            <w:shd w:val="clear" w:color="auto" w:fill="auto"/>
            <w:vAlign w:val="center"/>
            <w:hideMark/>
          </w:tcPr>
          <w:p w:rsidR="0076629D" w:rsidRPr="004826DC" w:rsidRDefault="0076629D" w:rsidP="0076629D">
            <w:pPr>
              <w:rPr>
                <w:rFonts w:ascii="Calibri" w:hAnsi="Calibri"/>
                <w:sz w:val="18"/>
                <w:szCs w:val="18"/>
              </w:rPr>
            </w:pPr>
            <w:r w:rsidRPr="004826DC">
              <w:rPr>
                <w:rFonts w:ascii="Calibri" w:hAnsi="Calibri"/>
                <w:sz w:val="18"/>
                <w:szCs w:val="18"/>
              </w:rPr>
              <w:t>Matriz de Riscos</w:t>
            </w:r>
          </w:p>
        </w:tc>
        <w:tc>
          <w:tcPr>
            <w:tcW w:w="567" w:type="dxa"/>
            <w:tcBorders>
              <w:top w:val="nil"/>
              <w:left w:val="nil"/>
              <w:bottom w:val="single" w:sz="4" w:space="0" w:color="auto"/>
              <w:right w:val="single" w:sz="4" w:space="0" w:color="auto"/>
            </w:tcBorders>
            <w:shd w:val="clear" w:color="auto" w:fill="auto"/>
            <w:vAlign w:val="center"/>
            <w:hideMark/>
          </w:tcPr>
          <w:p w:rsidR="0076629D" w:rsidRPr="004826DC" w:rsidRDefault="0076629D" w:rsidP="0076629D">
            <w:pPr>
              <w:jc w:val="right"/>
              <w:rPr>
                <w:rFonts w:ascii="Calibri" w:hAnsi="Calibri"/>
                <w:sz w:val="18"/>
                <w:szCs w:val="18"/>
              </w:rPr>
            </w:pPr>
            <w:r w:rsidRPr="004826DC">
              <w:rPr>
                <w:rFonts w:ascii="Calibri" w:hAnsi="Calibri"/>
                <w:sz w:val="18"/>
                <w:szCs w:val="18"/>
              </w:rPr>
              <w:t>35%</w:t>
            </w:r>
          </w:p>
        </w:tc>
        <w:tc>
          <w:tcPr>
            <w:tcW w:w="992" w:type="dxa"/>
            <w:tcBorders>
              <w:top w:val="nil"/>
              <w:left w:val="nil"/>
              <w:bottom w:val="single" w:sz="4" w:space="0" w:color="auto"/>
              <w:right w:val="single" w:sz="8" w:space="0" w:color="auto"/>
            </w:tcBorders>
            <w:shd w:val="clear" w:color="auto" w:fill="auto"/>
            <w:vAlign w:val="center"/>
            <w:hideMark/>
          </w:tcPr>
          <w:p w:rsidR="0076629D" w:rsidRPr="004826DC" w:rsidRDefault="0076629D" w:rsidP="0076629D">
            <w:pPr>
              <w:jc w:val="center"/>
              <w:rPr>
                <w:rFonts w:ascii="Calibri" w:hAnsi="Calibri"/>
                <w:sz w:val="18"/>
                <w:szCs w:val="18"/>
              </w:rPr>
            </w:pPr>
            <w:r w:rsidRPr="004826DC">
              <w:rPr>
                <w:rFonts w:ascii="Calibri" w:hAnsi="Calibri"/>
                <w:sz w:val="18"/>
                <w:szCs w:val="18"/>
              </w:rPr>
              <w:t>5d</w:t>
            </w:r>
          </w:p>
        </w:tc>
      </w:tr>
      <w:tr w:rsidR="0076629D" w:rsidRPr="004826DC" w:rsidTr="0076629D">
        <w:trPr>
          <w:trHeight w:val="60"/>
        </w:trPr>
        <w:tc>
          <w:tcPr>
            <w:tcW w:w="2120" w:type="dxa"/>
            <w:vMerge/>
            <w:tcBorders>
              <w:top w:val="nil"/>
              <w:left w:val="single" w:sz="8" w:space="0" w:color="auto"/>
              <w:bottom w:val="single" w:sz="8" w:space="0" w:color="000000"/>
              <w:right w:val="single" w:sz="8" w:space="0" w:color="auto"/>
            </w:tcBorders>
            <w:vAlign w:val="center"/>
            <w:hideMark/>
          </w:tcPr>
          <w:p w:rsidR="0076629D" w:rsidRPr="004826DC" w:rsidRDefault="0076629D" w:rsidP="0076629D">
            <w:pPr>
              <w:rPr>
                <w:rFonts w:ascii="Calibri" w:hAnsi="Calibri"/>
                <w:b/>
                <w:bCs/>
                <w:sz w:val="18"/>
                <w:szCs w:val="18"/>
              </w:rPr>
            </w:pPr>
          </w:p>
        </w:tc>
        <w:tc>
          <w:tcPr>
            <w:tcW w:w="3480" w:type="dxa"/>
            <w:vMerge/>
            <w:tcBorders>
              <w:top w:val="nil"/>
              <w:left w:val="single" w:sz="8" w:space="0" w:color="auto"/>
              <w:bottom w:val="single" w:sz="4" w:space="0" w:color="000000"/>
              <w:right w:val="single" w:sz="4" w:space="0" w:color="auto"/>
            </w:tcBorders>
            <w:vAlign w:val="center"/>
            <w:hideMark/>
          </w:tcPr>
          <w:p w:rsidR="0076629D" w:rsidRPr="004826DC" w:rsidRDefault="0076629D" w:rsidP="0076629D">
            <w:pPr>
              <w:rPr>
                <w:rFonts w:ascii="Calibri" w:hAnsi="Calibri"/>
                <w:sz w:val="18"/>
                <w:szCs w:val="18"/>
              </w:rPr>
            </w:pPr>
          </w:p>
        </w:tc>
        <w:tc>
          <w:tcPr>
            <w:tcW w:w="4420" w:type="dxa"/>
            <w:vMerge/>
            <w:tcBorders>
              <w:top w:val="nil"/>
              <w:left w:val="single" w:sz="4" w:space="0" w:color="auto"/>
              <w:bottom w:val="single" w:sz="4" w:space="0" w:color="000000"/>
              <w:right w:val="single" w:sz="4" w:space="0" w:color="auto"/>
            </w:tcBorders>
            <w:vAlign w:val="center"/>
            <w:hideMark/>
          </w:tcPr>
          <w:p w:rsidR="0076629D" w:rsidRPr="004826DC" w:rsidRDefault="0076629D" w:rsidP="0076629D">
            <w:pPr>
              <w:rPr>
                <w:rFonts w:ascii="Calibri" w:hAnsi="Calibri"/>
                <w:sz w:val="18"/>
                <w:szCs w:val="18"/>
              </w:rPr>
            </w:pPr>
          </w:p>
        </w:tc>
        <w:tc>
          <w:tcPr>
            <w:tcW w:w="3320" w:type="dxa"/>
            <w:tcBorders>
              <w:top w:val="nil"/>
              <w:left w:val="nil"/>
              <w:bottom w:val="single" w:sz="4" w:space="0" w:color="auto"/>
              <w:right w:val="single" w:sz="4" w:space="0" w:color="auto"/>
            </w:tcBorders>
            <w:shd w:val="clear" w:color="auto" w:fill="auto"/>
            <w:vAlign w:val="center"/>
            <w:hideMark/>
          </w:tcPr>
          <w:p w:rsidR="0076629D" w:rsidRPr="004826DC" w:rsidRDefault="0076629D" w:rsidP="0076629D">
            <w:pPr>
              <w:rPr>
                <w:rFonts w:ascii="Calibri" w:hAnsi="Calibri"/>
                <w:sz w:val="18"/>
                <w:szCs w:val="18"/>
              </w:rPr>
            </w:pPr>
            <w:r w:rsidRPr="004826DC">
              <w:rPr>
                <w:rFonts w:ascii="Calibri" w:hAnsi="Calibri"/>
                <w:sz w:val="18"/>
                <w:szCs w:val="18"/>
              </w:rPr>
              <w:t>Plano de Implantação</w:t>
            </w:r>
          </w:p>
        </w:tc>
        <w:tc>
          <w:tcPr>
            <w:tcW w:w="567" w:type="dxa"/>
            <w:tcBorders>
              <w:top w:val="nil"/>
              <w:left w:val="nil"/>
              <w:bottom w:val="single" w:sz="4" w:space="0" w:color="auto"/>
              <w:right w:val="single" w:sz="4" w:space="0" w:color="auto"/>
            </w:tcBorders>
            <w:shd w:val="clear" w:color="auto" w:fill="auto"/>
            <w:vAlign w:val="center"/>
            <w:hideMark/>
          </w:tcPr>
          <w:p w:rsidR="0076629D" w:rsidRPr="004826DC" w:rsidRDefault="0076629D" w:rsidP="0076629D">
            <w:pPr>
              <w:jc w:val="right"/>
              <w:rPr>
                <w:rFonts w:ascii="Calibri" w:hAnsi="Calibri"/>
                <w:sz w:val="18"/>
                <w:szCs w:val="18"/>
              </w:rPr>
            </w:pPr>
            <w:r w:rsidRPr="004826DC">
              <w:rPr>
                <w:rFonts w:ascii="Calibri" w:hAnsi="Calibri"/>
                <w:sz w:val="18"/>
                <w:szCs w:val="18"/>
              </w:rPr>
              <w:t>10%</w:t>
            </w:r>
          </w:p>
        </w:tc>
        <w:tc>
          <w:tcPr>
            <w:tcW w:w="992" w:type="dxa"/>
            <w:tcBorders>
              <w:top w:val="nil"/>
              <w:left w:val="nil"/>
              <w:bottom w:val="single" w:sz="4" w:space="0" w:color="auto"/>
              <w:right w:val="single" w:sz="8" w:space="0" w:color="auto"/>
            </w:tcBorders>
            <w:shd w:val="clear" w:color="auto" w:fill="auto"/>
            <w:vAlign w:val="center"/>
            <w:hideMark/>
          </w:tcPr>
          <w:p w:rsidR="0076629D" w:rsidRPr="004826DC" w:rsidRDefault="0076629D" w:rsidP="0076629D">
            <w:pPr>
              <w:jc w:val="center"/>
              <w:rPr>
                <w:rFonts w:ascii="Calibri" w:hAnsi="Calibri"/>
                <w:sz w:val="18"/>
                <w:szCs w:val="18"/>
              </w:rPr>
            </w:pPr>
            <w:r w:rsidRPr="004826DC">
              <w:rPr>
                <w:rFonts w:ascii="Calibri" w:hAnsi="Calibri"/>
                <w:sz w:val="18"/>
                <w:szCs w:val="18"/>
              </w:rPr>
              <w:t>5d</w:t>
            </w:r>
          </w:p>
        </w:tc>
      </w:tr>
      <w:tr w:rsidR="0076629D" w:rsidRPr="004826DC" w:rsidTr="0076629D">
        <w:trPr>
          <w:trHeight w:val="693"/>
        </w:trPr>
        <w:tc>
          <w:tcPr>
            <w:tcW w:w="2120" w:type="dxa"/>
            <w:vMerge/>
            <w:tcBorders>
              <w:top w:val="nil"/>
              <w:left w:val="single" w:sz="8" w:space="0" w:color="auto"/>
              <w:bottom w:val="single" w:sz="8" w:space="0" w:color="000000"/>
              <w:right w:val="single" w:sz="8" w:space="0" w:color="auto"/>
            </w:tcBorders>
            <w:vAlign w:val="center"/>
            <w:hideMark/>
          </w:tcPr>
          <w:p w:rsidR="0076629D" w:rsidRPr="004826DC" w:rsidRDefault="0076629D" w:rsidP="0076629D">
            <w:pPr>
              <w:rPr>
                <w:rFonts w:ascii="Calibri" w:hAnsi="Calibri"/>
                <w:b/>
                <w:bCs/>
                <w:sz w:val="18"/>
                <w:szCs w:val="18"/>
              </w:rPr>
            </w:pPr>
          </w:p>
        </w:tc>
        <w:tc>
          <w:tcPr>
            <w:tcW w:w="3480" w:type="dxa"/>
            <w:tcBorders>
              <w:top w:val="nil"/>
              <w:left w:val="nil"/>
              <w:bottom w:val="single" w:sz="8" w:space="0" w:color="auto"/>
              <w:right w:val="single" w:sz="4" w:space="0" w:color="auto"/>
            </w:tcBorders>
            <w:shd w:val="clear" w:color="auto" w:fill="auto"/>
            <w:vAlign w:val="center"/>
            <w:hideMark/>
          </w:tcPr>
          <w:p w:rsidR="0076629D" w:rsidRPr="004826DC" w:rsidRDefault="0076629D" w:rsidP="0076629D">
            <w:pPr>
              <w:rPr>
                <w:rFonts w:ascii="Calibri" w:hAnsi="Calibri"/>
                <w:sz w:val="18"/>
                <w:szCs w:val="18"/>
              </w:rPr>
            </w:pPr>
            <w:r w:rsidRPr="004826DC">
              <w:rPr>
                <w:rFonts w:ascii="Calibri" w:hAnsi="Calibri"/>
                <w:sz w:val="18"/>
                <w:szCs w:val="18"/>
              </w:rPr>
              <w:t>Planejar Release de Homologação</w:t>
            </w:r>
          </w:p>
        </w:tc>
        <w:tc>
          <w:tcPr>
            <w:tcW w:w="4420" w:type="dxa"/>
            <w:tcBorders>
              <w:top w:val="nil"/>
              <w:left w:val="nil"/>
              <w:bottom w:val="single" w:sz="8" w:space="0" w:color="auto"/>
              <w:right w:val="single" w:sz="4" w:space="0" w:color="auto"/>
            </w:tcBorders>
            <w:shd w:val="clear" w:color="auto" w:fill="auto"/>
            <w:vAlign w:val="center"/>
            <w:hideMark/>
          </w:tcPr>
          <w:p w:rsidR="0076629D" w:rsidRPr="004826DC" w:rsidRDefault="0076629D" w:rsidP="0076629D">
            <w:pPr>
              <w:rPr>
                <w:rFonts w:ascii="Calibri" w:hAnsi="Calibri"/>
                <w:sz w:val="18"/>
                <w:szCs w:val="18"/>
              </w:rPr>
            </w:pPr>
            <w:r w:rsidRPr="004826DC">
              <w:rPr>
                <w:rFonts w:ascii="Calibri" w:hAnsi="Calibri"/>
                <w:sz w:val="18"/>
                <w:szCs w:val="18"/>
              </w:rPr>
              <w:t xml:space="preserve">Cronograma, </w:t>
            </w:r>
            <w:r w:rsidRPr="004826DC">
              <w:rPr>
                <w:rFonts w:ascii="Calibri" w:hAnsi="Calibri"/>
                <w:sz w:val="18"/>
                <w:szCs w:val="18"/>
              </w:rPr>
              <w:br/>
              <w:t>Documento de Visão de Sistema,</w:t>
            </w:r>
            <w:r w:rsidRPr="004826DC">
              <w:rPr>
                <w:rFonts w:ascii="Calibri" w:hAnsi="Calibri"/>
                <w:sz w:val="18"/>
                <w:szCs w:val="18"/>
              </w:rPr>
              <w:br/>
              <w:t>Relação de Casos de Uso de Sistema da Release de Homologação</w:t>
            </w:r>
          </w:p>
        </w:tc>
        <w:tc>
          <w:tcPr>
            <w:tcW w:w="3320" w:type="dxa"/>
            <w:tcBorders>
              <w:top w:val="nil"/>
              <w:left w:val="nil"/>
              <w:bottom w:val="single" w:sz="8" w:space="0" w:color="auto"/>
              <w:right w:val="single" w:sz="4" w:space="0" w:color="auto"/>
            </w:tcBorders>
            <w:shd w:val="clear" w:color="auto" w:fill="auto"/>
            <w:vAlign w:val="center"/>
            <w:hideMark/>
          </w:tcPr>
          <w:p w:rsidR="0076629D" w:rsidRPr="004826DC" w:rsidRDefault="0076629D" w:rsidP="0076629D">
            <w:pPr>
              <w:rPr>
                <w:rFonts w:ascii="Calibri" w:hAnsi="Calibri"/>
                <w:sz w:val="18"/>
                <w:szCs w:val="18"/>
              </w:rPr>
            </w:pPr>
            <w:r w:rsidRPr="004826DC">
              <w:rPr>
                <w:rFonts w:ascii="Calibri" w:hAnsi="Calibri"/>
                <w:sz w:val="18"/>
                <w:szCs w:val="18"/>
              </w:rPr>
              <w:t>Cronograma (atualizado)</w:t>
            </w:r>
          </w:p>
        </w:tc>
        <w:tc>
          <w:tcPr>
            <w:tcW w:w="567" w:type="dxa"/>
            <w:tcBorders>
              <w:top w:val="nil"/>
              <w:left w:val="nil"/>
              <w:bottom w:val="single" w:sz="8" w:space="0" w:color="auto"/>
              <w:right w:val="nil"/>
            </w:tcBorders>
            <w:shd w:val="clear" w:color="auto" w:fill="auto"/>
            <w:vAlign w:val="center"/>
            <w:hideMark/>
          </w:tcPr>
          <w:p w:rsidR="0076629D" w:rsidRPr="004826DC" w:rsidRDefault="0076629D" w:rsidP="0076629D">
            <w:pPr>
              <w:jc w:val="right"/>
              <w:rPr>
                <w:rFonts w:ascii="Calibri" w:hAnsi="Calibri"/>
                <w:sz w:val="18"/>
                <w:szCs w:val="18"/>
              </w:rPr>
            </w:pPr>
            <w:r w:rsidRPr="004826DC">
              <w:rPr>
                <w:rFonts w:ascii="Calibri" w:hAnsi="Calibri"/>
                <w:sz w:val="18"/>
                <w:szCs w:val="18"/>
              </w:rPr>
              <w:t>0%</w:t>
            </w:r>
          </w:p>
        </w:tc>
        <w:tc>
          <w:tcPr>
            <w:tcW w:w="992" w:type="dxa"/>
            <w:tcBorders>
              <w:top w:val="nil"/>
              <w:left w:val="single" w:sz="4" w:space="0" w:color="auto"/>
              <w:bottom w:val="single" w:sz="8" w:space="0" w:color="auto"/>
              <w:right w:val="single" w:sz="8" w:space="0" w:color="auto"/>
            </w:tcBorders>
            <w:shd w:val="clear" w:color="auto" w:fill="auto"/>
            <w:vAlign w:val="center"/>
            <w:hideMark/>
          </w:tcPr>
          <w:p w:rsidR="0076629D" w:rsidRPr="004826DC" w:rsidRDefault="0076629D" w:rsidP="0076629D">
            <w:pPr>
              <w:jc w:val="center"/>
              <w:rPr>
                <w:rFonts w:ascii="Calibri" w:hAnsi="Calibri"/>
                <w:sz w:val="18"/>
                <w:szCs w:val="18"/>
              </w:rPr>
            </w:pPr>
            <w:r w:rsidRPr="004826DC">
              <w:rPr>
                <w:rFonts w:ascii="Calibri" w:hAnsi="Calibri"/>
                <w:sz w:val="18"/>
                <w:szCs w:val="18"/>
              </w:rPr>
              <w:t>2d</w:t>
            </w:r>
          </w:p>
        </w:tc>
      </w:tr>
      <w:tr w:rsidR="0076629D" w:rsidRPr="004826DC" w:rsidTr="0076629D">
        <w:trPr>
          <w:trHeight w:val="765"/>
        </w:trPr>
        <w:tc>
          <w:tcPr>
            <w:tcW w:w="2120" w:type="dxa"/>
            <w:vMerge w:val="restart"/>
            <w:tcBorders>
              <w:top w:val="nil"/>
              <w:left w:val="single" w:sz="8" w:space="0" w:color="auto"/>
              <w:bottom w:val="single" w:sz="8" w:space="0" w:color="000000"/>
              <w:right w:val="single" w:sz="4" w:space="0" w:color="auto"/>
            </w:tcBorders>
            <w:shd w:val="clear" w:color="000000" w:fill="F2F2F2"/>
            <w:vAlign w:val="center"/>
            <w:hideMark/>
          </w:tcPr>
          <w:p w:rsidR="0076629D" w:rsidRPr="004826DC" w:rsidRDefault="0076629D" w:rsidP="0076629D">
            <w:pPr>
              <w:jc w:val="center"/>
              <w:rPr>
                <w:rFonts w:ascii="Calibri" w:hAnsi="Calibri"/>
                <w:b/>
                <w:bCs/>
                <w:sz w:val="18"/>
                <w:szCs w:val="18"/>
              </w:rPr>
            </w:pPr>
            <w:r w:rsidRPr="004826DC">
              <w:rPr>
                <w:rFonts w:ascii="Calibri" w:hAnsi="Calibri"/>
                <w:b/>
                <w:bCs/>
                <w:sz w:val="18"/>
                <w:szCs w:val="18"/>
              </w:rPr>
              <w:t>Preparação de Ambiente de Treinamento</w:t>
            </w:r>
          </w:p>
        </w:tc>
        <w:tc>
          <w:tcPr>
            <w:tcW w:w="3480" w:type="dxa"/>
            <w:vMerge w:val="restart"/>
            <w:tcBorders>
              <w:top w:val="nil"/>
              <w:left w:val="single" w:sz="4" w:space="0" w:color="auto"/>
              <w:bottom w:val="single" w:sz="8" w:space="0" w:color="000000"/>
              <w:right w:val="single" w:sz="4" w:space="0" w:color="auto"/>
            </w:tcBorders>
            <w:shd w:val="clear" w:color="auto" w:fill="auto"/>
            <w:vAlign w:val="center"/>
            <w:hideMark/>
          </w:tcPr>
          <w:p w:rsidR="0076629D" w:rsidRPr="004826DC" w:rsidRDefault="0076629D" w:rsidP="0076629D">
            <w:pPr>
              <w:rPr>
                <w:rFonts w:ascii="Calibri" w:hAnsi="Calibri"/>
                <w:sz w:val="18"/>
                <w:szCs w:val="18"/>
              </w:rPr>
            </w:pPr>
            <w:r w:rsidRPr="004826DC">
              <w:rPr>
                <w:rFonts w:ascii="Calibri" w:hAnsi="Calibri"/>
                <w:sz w:val="18"/>
                <w:szCs w:val="18"/>
              </w:rPr>
              <w:t>Preparar Ambiente de Treinamento</w:t>
            </w:r>
          </w:p>
        </w:tc>
        <w:tc>
          <w:tcPr>
            <w:tcW w:w="4420" w:type="dxa"/>
            <w:vMerge w:val="restart"/>
            <w:tcBorders>
              <w:top w:val="nil"/>
              <w:left w:val="single" w:sz="4" w:space="0" w:color="auto"/>
              <w:bottom w:val="single" w:sz="8" w:space="0" w:color="000000"/>
              <w:right w:val="single" w:sz="4" w:space="0" w:color="auto"/>
            </w:tcBorders>
            <w:shd w:val="clear" w:color="auto" w:fill="auto"/>
            <w:vAlign w:val="center"/>
            <w:hideMark/>
          </w:tcPr>
          <w:p w:rsidR="0076629D" w:rsidRPr="004826DC" w:rsidRDefault="0076629D" w:rsidP="0076629D">
            <w:pPr>
              <w:jc w:val="center"/>
              <w:rPr>
                <w:rFonts w:ascii="Calibri" w:hAnsi="Calibri"/>
                <w:sz w:val="18"/>
                <w:szCs w:val="18"/>
              </w:rPr>
            </w:pPr>
            <w:r w:rsidRPr="004826DC">
              <w:rPr>
                <w:rFonts w:ascii="Calibri" w:hAnsi="Calibri"/>
                <w:sz w:val="18"/>
                <w:szCs w:val="18"/>
              </w:rPr>
              <w:t>Material de Treinamento</w:t>
            </w:r>
          </w:p>
        </w:tc>
        <w:tc>
          <w:tcPr>
            <w:tcW w:w="3320" w:type="dxa"/>
            <w:tcBorders>
              <w:top w:val="nil"/>
              <w:left w:val="nil"/>
              <w:bottom w:val="single" w:sz="4" w:space="0" w:color="auto"/>
              <w:right w:val="single" w:sz="4" w:space="0" w:color="auto"/>
            </w:tcBorders>
            <w:shd w:val="clear" w:color="auto" w:fill="auto"/>
            <w:vAlign w:val="center"/>
            <w:hideMark/>
          </w:tcPr>
          <w:p w:rsidR="0076629D" w:rsidRPr="004826DC" w:rsidRDefault="0076629D" w:rsidP="0076629D">
            <w:pPr>
              <w:spacing w:after="240"/>
              <w:rPr>
                <w:rFonts w:ascii="Calibri" w:hAnsi="Calibri"/>
                <w:sz w:val="18"/>
                <w:szCs w:val="18"/>
              </w:rPr>
            </w:pPr>
            <w:r w:rsidRPr="004826DC">
              <w:rPr>
                <w:rFonts w:ascii="Calibri" w:hAnsi="Calibri"/>
                <w:sz w:val="18"/>
                <w:szCs w:val="18"/>
              </w:rPr>
              <w:t>Scripts DML</w:t>
            </w:r>
          </w:p>
        </w:tc>
        <w:tc>
          <w:tcPr>
            <w:tcW w:w="567" w:type="dxa"/>
            <w:tcBorders>
              <w:top w:val="nil"/>
              <w:left w:val="nil"/>
              <w:bottom w:val="single" w:sz="4" w:space="0" w:color="auto"/>
              <w:right w:val="single" w:sz="4" w:space="0" w:color="auto"/>
            </w:tcBorders>
            <w:shd w:val="clear" w:color="auto" w:fill="auto"/>
            <w:vAlign w:val="center"/>
            <w:hideMark/>
          </w:tcPr>
          <w:p w:rsidR="0076629D" w:rsidRPr="004826DC" w:rsidRDefault="0076629D" w:rsidP="0076629D">
            <w:pPr>
              <w:jc w:val="right"/>
              <w:rPr>
                <w:rFonts w:ascii="Calibri" w:hAnsi="Calibri"/>
                <w:sz w:val="18"/>
                <w:szCs w:val="18"/>
              </w:rPr>
            </w:pPr>
            <w:r w:rsidRPr="004826DC">
              <w:rPr>
                <w:rFonts w:ascii="Calibri" w:hAnsi="Calibri"/>
                <w:sz w:val="18"/>
                <w:szCs w:val="18"/>
              </w:rPr>
              <w:t>80%</w:t>
            </w:r>
          </w:p>
        </w:tc>
        <w:tc>
          <w:tcPr>
            <w:tcW w:w="992" w:type="dxa"/>
            <w:tcBorders>
              <w:top w:val="nil"/>
              <w:left w:val="nil"/>
              <w:bottom w:val="single" w:sz="4" w:space="0" w:color="auto"/>
              <w:right w:val="single" w:sz="8" w:space="0" w:color="auto"/>
            </w:tcBorders>
            <w:shd w:val="clear" w:color="auto" w:fill="auto"/>
            <w:noWrap/>
            <w:vAlign w:val="center"/>
            <w:hideMark/>
          </w:tcPr>
          <w:p w:rsidR="0076629D" w:rsidRPr="004826DC" w:rsidRDefault="0076629D" w:rsidP="0076629D">
            <w:pPr>
              <w:jc w:val="center"/>
              <w:rPr>
                <w:rFonts w:ascii="Calibri" w:hAnsi="Calibri"/>
                <w:sz w:val="18"/>
                <w:szCs w:val="18"/>
              </w:rPr>
            </w:pPr>
            <w:r w:rsidRPr="004826DC">
              <w:rPr>
                <w:rFonts w:ascii="Calibri" w:hAnsi="Calibri"/>
                <w:sz w:val="18"/>
                <w:szCs w:val="18"/>
              </w:rPr>
              <w:t>3d</w:t>
            </w:r>
          </w:p>
        </w:tc>
      </w:tr>
      <w:tr w:rsidR="0076629D" w:rsidRPr="004826DC" w:rsidTr="0076629D">
        <w:trPr>
          <w:trHeight w:val="270"/>
        </w:trPr>
        <w:tc>
          <w:tcPr>
            <w:tcW w:w="2120" w:type="dxa"/>
            <w:vMerge/>
            <w:tcBorders>
              <w:top w:val="nil"/>
              <w:left w:val="single" w:sz="8" w:space="0" w:color="auto"/>
              <w:bottom w:val="single" w:sz="8" w:space="0" w:color="000000"/>
              <w:right w:val="single" w:sz="4" w:space="0" w:color="auto"/>
            </w:tcBorders>
            <w:vAlign w:val="center"/>
            <w:hideMark/>
          </w:tcPr>
          <w:p w:rsidR="0076629D" w:rsidRPr="004826DC" w:rsidRDefault="0076629D" w:rsidP="0076629D">
            <w:pPr>
              <w:rPr>
                <w:rFonts w:ascii="Calibri" w:hAnsi="Calibri"/>
                <w:b/>
                <w:bCs/>
                <w:sz w:val="18"/>
                <w:szCs w:val="18"/>
              </w:rPr>
            </w:pPr>
          </w:p>
        </w:tc>
        <w:tc>
          <w:tcPr>
            <w:tcW w:w="3480" w:type="dxa"/>
            <w:vMerge/>
            <w:tcBorders>
              <w:top w:val="nil"/>
              <w:left w:val="single" w:sz="4" w:space="0" w:color="auto"/>
              <w:bottom w:val="single" w:sz="8" w:space="0" w:color="000000"/>
              <w:right w:val="single" w:sz="4" w:space="0" w:color="auto"/>
            </w:tcBorders>
            <w:vAlign w:val="center"/>
            <w:hideMark/>
          </w:tcPr>
          <w:p w:rsidR="0076629D" w:rsidRPr="004826DC" w:rsidRDefault="0076629D" w:rsidP="0076629D">
            <w:pPr>
              <w:rPr>
                <w:rFonts w:ascii="Calibri" w:hAnsi="Calibri"/>
                <w:sz w:val="18"/>
                <w:szCs w:val="18"/>
              </w:rPr>
            </w:pPr>
          </w:p>
        </w:tc>
        <w:tc>
          <w:tcPr>
            <w:tcW w:w="4420" w:type="dxa"/>
            <w:vMerge/>
            <w:tcBorders>
              <w:top w:val="nil"/>
              <w:left w:val="single" w:sz="4" w:space="0" w:color="auto"/>
              <w:bottom w:val="single" w:sz="8" w:space="0" w:color="000000"/>
              <w:right w:val="single" w:sz="4" w:space="0" w:color="auto"/>
            </w:tcBorders>
            <w:vAlign w:val="center"/>
            <w:hideMark/>
          </w:tcPr>
          <w:p w:rsidR="0076629D" w:rsidRPr="004826DC" w:rsidRDefault="0076629D" w:rsidP="0076629D">
            <w:pPr>
              <w:rPr>
                <w:rFonts w:ascii="Calibri" w:hAnsi="Calibri"/>
                <w:sz w:val="18"/>
                <w:szCs w:val="18"/>
              </w:rPr>
            </w:pPr>
          </w:p>
        </w:tc>
        <w:tc>
          <w:tcPr>
            <w:tcW w:w="3320" w:type="dxa"/>
            <w:tcBorders>
              <w:top w:val="nil"/>
              <w:left w:val="nil"/>
              <w:bottom w:val="single" w:sz="8" w:space="0" w:color="auto"/>
              <w:right w:val="single" w:sz="4" w:space="0" w:color="auto"/>
            </w:tcBorders>
            <w:shd w:val="clear" w:color="auto" w:fill="auto"/>
            <w:noWrap/>
            <w:hideMark/>
          </w:tcPr>
          <w:p w:rsidR="0076629D" w:rsidRPr="004826DC" w:rsidRDefault="0076629D" w:rsidP="0076629D">
            <w:pPr>
              <w:rPr>
                <w:rFonts w:ascii="Calibri" w:hAnsi="Calibri"/>
                <w:sz w:val="18"/>
                <w:szCs w:val="18"/>
              </w:rPr>
            </w:pPr>
            <w:r w:rsidRPr="004826DC">
              <w:rPr>
                <w:rFonts w:ascii="Calibri" w:hAnsi="Calibri"/>
                <w:sz w:val="18"/>
                <w:szCs w:val="18"/>
              </w:rPr>
              <w:t>Roteiro de Implantação</w:t>
            </w:r>
          </w:p>
        </w:tc>
        <w:tc>
          <w:tcPr>
            <w:tcW w:w="567" w:type="dxa"/>
            <w:tcBorders>
              <w:top w:val="nil"/>
              <w:left w:val="nil"/>
              <w:bottom w:val="single" w:sz="8" w:space="0" w:color="auto"/>
              <w:right w:val="single" w:sz="4" w:space="0" w:color="auto"/>
            </w:tcBorders>
            <w:shd w:val="clear" w:color="auto" w:fill="auto"/>
            <w:noWrap/>
            <w:hideMark/>
          </w:tcPr>
          <w:p w:rsidR="0076629D" w:rsidRPr="004826DC" w:rsidRDefault="0076629D" w:rsidP="0076629D">
            <w:pPr>
              <w:jc w:val="right"/>
              <w:rPr>
                <w:rFonts w:ascii="Calibri" w:hAnsi="Calibri"/>
                <w:sz w:val="18"/>
                <w:szCs w:val="18"/>
              </w:rPr>
            </w:pPr>
            <w:r w:rsidRPr="004826DC">
              <w:rPr>
                <w:rFonts w:ascii="Calibri" w:hAnsi="Calibri"/>
                <w:sz w:val="18"/>
                <w:szCs w:val="18"/>
              </w:rPr>
              <w:t>20%</w:t>
            </w:r>
          </w:p>
        </w:tc>
        <w:tc>
          <w:tcPr>
            <w:tcW w:w="992" w:type="dxa"/>
            <w:tcBorders>
              <w:top w:val="nil"/>
              <w:left w:val="nil"/>
              <w:bottom w:val="single" w:sz="8" w:space="0" w:color="auto"/>
              <w:right w:val="single" w:sz="8" w:space="0" w:color="auto"/>
            </w:tcBorders>
            <w:shd w:val="clear" w:color="auto" w:fill="auto"/>
            <w:noWrap/>
            <w:vAlign w:val="center"/>
            <w:hideMark/>
          </w:tcPr>
          <w:p w:rsidR="0076629D" w:rsidRPr="004826DC" w:rsidRDefault="0076629D" w:rsidP="0076629D">
            <w:pPr>
              <w:jc w:val="center"/>
              <w:rPr>
                <w:rFonts w:ascii="Calibri" w:hAnsi="Calibri"/>
                <w:sz w:val="18"/>
                <w:szCs w:val="18"/>
              </w:rPr>
            </w:pPr>
            <w:r w:rsidRPr="004826DC">
              <w:rPr>
                <w:rFonts w:ascii="Calibri" w:hAnsi="Calibri"/>
                <w:sz w:val="18"/>
                <w:szCs w:val="18"/>
              </w:rPr>
              <w:t>3d</w:t>
            </w:r>
          </w:p>
        </w:tc>
      </w:tr>
    </w:tbl>
    <w:p w:rsidR="0076629D" w:rsidRPr="004826DC" w:rsidRDefault="0076629D" w:rsidP="0076629D">
      <w:pPr>
        <w:pStyle w:val="PPM-Nvel1"/>
        <w:numPr>
          <w:ilvl w:val="0"/>
          <w:numId w:val="0"/>
        </w:numPr>
        <w:rPr>
          <w:rFonts w:ascii="Calibri" w:hAnsi="Calibri"/>
        </w:rPr>
      </w:pPr>
    </w:p>
    <w:p w:rsidR="0076629D" w:rsidRPr="004826DC" w:rsidRDefault="0076629D" w:rsidP="0076629D">
      <w:pPr>
        <w:rPr>
          <w:rFonts w:ascii="Calibri" w:hAnsi="Calibri"/>
        </w:rPr>
      </w:pPr>
    </w:p>
    <w:p w:rsidR="0076629D" w:rsidRPr="004826DC" w:rsidRDefault="0076629D" w:rsidP="0076629D">
      <w:pPr>
        <w:rPr>
          <w:rFonts w:ascii="Calibri" w:hAnsi="Calibri"/>
        </w:rPr>
      </w:pPr>
    </w:p>
    <w:p w:rsidR="0076629D" w:rsidRPr="004826DC" w:rsidRDefault="0076629D" w:rsidP="00765793">
      <w:pPr>
        <w:rPr>
          <w:rFonts w:ascii="Calibri" w:hAnsi="Calibri"/>
        </w:rPr>
      </w:pPr>
      <w:r w:rsidRPr="004826DC">
        <w:rPr>
          <w:rFonts w:ascii="Calibri" w:hAnsi="Calibri"/>
        </w:rPr>
        <w:br w:type="page"/>
      </w:r>
    </w:p>
    <w:p w:rsidR="0076629D" w:rsidRPr="004826DC" w:rsidRDefault="00D12BCA" w:rsidP="0076629D">
      <w:pPr>
        <w:pStyle w:val="Ttulo1"/>
        <w:keepNext w:val="0"/>
        <w:spacing w:before="240" w:line="276" w:lineRule="auto"/>
        <w:ind w:left="431" w:hanging="431"/>
        <w:contextualSpacing/>
        <w:jc w:val="both"/>
        <w:rPr>
          <w:rFonts w:ascii="Calibri" w:hAnsi="Calibri"/>
          <w:sz w:val="24"/>
          <w:szCs w:val="24"/>
        </w:rPr>
      </w:pPr>
      <w:r w:rsidRPr="004826DC">
        <w:rPr>
          <w:rFonts w:ascii="Calibri" w:hAnsi="Calibri"/>
          <w:sz w:val="24"/>
          <w:szCs w:val="24"/>
        </w:rPr>
        <w:lastRenderedPageBreak/>
        <w:t xml:space="preserve">12 </w:t>
      </w:r>
      <w:r w:rsidR="0076629D" w:rsidRPr="004826DC">
        <w:rPr>
          <w:rFonts w:ascii="Calibri" w:hAnsi="Calibri"/>
          <w:sz w:val="24"/>
          <w:szCs w:val="24"/>
        </w:rPr>
        <w:t>OS do Tipo Manutenção Evolutiva/Adaptativa</w:t>
      </w:r>
    </w:p>
    <w:tbl>
      <w:tblPr>
        <w:tblW w:w="14430" w:type="dxa"/>
        <w:tblInd w:w="55" w:type="dxa"/>
        <w:tblCellMar>
          <w:left w:w="70" w:type="dxa"/>
          <w:right w:w="70" w:type="dxa"/>
        </w:tblCellMar>
        <w:tblLook w:val="04A0" w:firstRow="1" w:lastRow="0" w:firstColumn="1" w:lastColumn="0" w:noHBand="0" w:noVBand="1"/>
      </w:tblPr>
      <w:tblGrid>
        <w:gridCol w:w="1581"/>
        <w:gridCol w:w="3616"/>
        <w:gridCol w:w="3781"/>
        <w:gridCol w:w="3642"/>
        <w:gridCol w:w="869"/>
        <w:gridCol w:w="941"/>
      </w:tblGrid>
      <w:tr w:rsidR="0076629D" w:rsidRPr="004826DC" w:rsidTr="008F77FF">
        <w:trPr>
          <w:trHeight w:val="516"/>
        </w:trPr>
        <w:tc>
          <w:tcPr>
            <w:tcW w:w="1581" w:type="dxa"/>
            <w:tcBorders>
              <w:top w:val="single" w:sz="8" w:space="0" w:color="auto"/>
              <w:left w:val="single" w:sz="8" w:space="0" w:color="auto"/>
              <w:bottom w:val="nil"/>
              <w:right w:val="single" w:sz="4" w:space="0" w:color="auto"/>
            </w:tcBorders>
            <w:shd w:val="clear" w:color="000000" w:fill="F2F2F2"/>
            <w:vAlign w:val="center"/>
            <w:hideMark/>
          </w:tcPr>
          <w:p w:rsidR="0076629D" w:rsidRPr="004826DC" w:rsidRDefault="0076629D" w:rsidP="0076629D">
            <w:pPr>
              <w:jc w:val="center"/>
              <w:rPr>
                <w:rFonts w:ascii="Calibri" w:hAnsi="Calibri"/>
                <w:b/>
                <w:bCs/>
                <w:sz w:val="18"/>
                <w:szCs w:val="18"/>
              </w:rPr>
            </w:pPr>
            <w:r w:rsidRPr="004826DC">
              <w:rPr>
                <w:rFonts w:ascii="Calibri" w:hAnsi="Calibri"/>
                <w:b/>
                <w:bCs/>
                <w:sz w:val="18"/>
                <w:szCs w:val="18"/>
              </w:rPr>
              <w:t xml:space="preserve">Grupo de Atividades </w:t>
            </w:r>
          </w:p>
        </w:tc>
        <w:tc>
          <w:tcPr>
            <w:tcW w:w="3616" w:type="dxa"/>
            <w:tcBorders>
              <w:top w:val="single" w:sz="8" w:space="0" w:color="auto"/>
              <w:left w:val="nil"/>
              <w:bottom w:val="nil"/>
              <w:right w:val="single" w:sz="4" w:space="0" w:color="auto"/>
            </w:tcBorders>
            <w:shd w:val="clear" w:color="000000" w:fill="F2F2F2"/>
            <w:vAlign w:val="center"/>
            <w:hideMark/>
          </w:tcPr>
          <w:p w:rsidR="0076629D" w:rsidRPr="004826DC" w:rsidRDefault="0076629D" w:rsidP="0076629D">
            <w:pPr>
              <w:jc w:val="center"/>
              <w:rPr>
                <w:rFonts w:ascii="Calibri" w:hAnsi="Calibri"/>
                <w:b/>
                <w:bCs/>
                <w:sz w:val="18"/>
                <w:szCs w:val="18"/>
              </w:rPr>
            </w:pPr>
            <w:r w:rsidRPr="004826DC">
              <w:rPr>
                <w:rFonts w:ascii="Calibri" w:hAnsi="Calibri"/>
                <w:b/>
                <w:bCs/>
                <w:sz w:val="18"/>
                <w:szCs w:val="18"/>
              </w:rPr>
              <w:t>Atividade</w:t>
            </w:r>
          </w:p>
        </w:tc>
        <w:tc>
          <w:tcPr>
            <w:tcW w:w="3781" w:type="dxa"/>
            <w:tcBorders>
              <w:top w:val="single" w:sz="8" w:space="0" w:color="auto"/>
              <w:left w:val="nil"/>
              <w:bottom w:val="nil"/>
              <w:right w:val="single" w:sz="4" w:space="0" w:color="auto"/>
            </w:tcBorders>
            <w:shd w:val="clear" w:color="000000" w:fill="F2F2F2"/>
            <w:vAlign w:val="center"/>
            <w:hideMark/>
          </w:tcPr>
          <w:p w:rsidR="0076629D" w:rsidRPr="004826DC" w:rsidRDefault="0076629D" w:rsidP="0076629D">
            <w:pPr>
              <w:jc w:val="center"/>
              <w:rPr>
                <w:rFonts w:ascii="Calibri" w:hAnsi="Calibri"/>
                <w:b/>
                <w:bCs/>
                <w:sz w:val="18"/>
                <w:szCs w:val="18"/>
              </w:rPr>
            </w:pPr>
            <w:r w:rsidRPr="004826DC">
              <w:rPr>
                <w:rFonts w:ascii="Calibri" w:hAnsi="Calibri"/>
                <w:b/>
                <w:bCs/>
                <w:sz w:val="18"/>
                <w:szCs w:val="18"/>
              </w:rPr>
              <w:t>Insumos</w:t>
            </w:r>
          </w:p>
        </w:tc>
        <w:tc>
          <w:tcPr>
            <w:tcW w:w="3642" w:type="dxa"/>
            <w:tcBorders>
              <w:top w:val="single" w:sz="8" w:space="0" w:color="auto"/>
              <w:left w:val="nil"/>
              <w:bottom w:val="nil"/>
              <w:right w:val="single" w:sz="4" w:space="0" w:color="auto"/>
            </w:tcBorders>
            <w:shd w:val="clear" w:color="000000" w:fill="F2F2F2"/>
            <w:vAlign w:val="center"/>
            <w:hideMark/>
          </w:tcPr>
          <w:p w:rsidR="0076629D" w:rsidRPr="004826DC" w:rsidRDefault="0076629D" w:rsidP="0076629D">
            <w:pPr>
              <w:jc w:val="center"/>
              <w:rPr>
                <w:rFonts w:ascii="Calibri" w:hAnsi="Calibri"/>
                <w:b/>
                <w:bCs/>
                <w:sz w:val="18"/>
                <w:szCs w:val="18"/>
              </w:rPr>
            </w:pPr>
            <w:r w:rsidRPr="004826DC">
              <w:rPr>
                <w:rFonts w:ascii="Calibri" w:hAnsi="Calibri"/>
                <w:b/>
                <w:bCs/>
                <w:sz w:val="18"/>
                <w:szCs w:val="18"/>
              </w:rPr>
              <w:t>Produtos</w:t>
            </w:r>
          </w:p>
        </w:tc>
        <w:tc>
          <w:tcPr>
            <w:tcW w:w="869" w:type="dxa"/>
            <w:tcBorders>
              <w:top w:val="single" w:sz="8" w:space="0" w:color="auto"/>
              <w:left w:val="nil"/>
              <w:bottom w:val="nil"/>
              <w:right w:val="nil"/>
            </w:tcBorders>
            <w:shd w:val="clear" w:color="000000" w:fill="F2F2F2"/>
            <w:vAlign w:val="center"/>
            <w:hideMark/>
          </w:tcPr>
          <w:p w:rsidR="0076629D" w:rsidRPr="004826DC" w:rsidRDefault="0076629D" w:rsidP="0076629D">
            <w:pPr>
              <w:jc w:val="center"/>
              <w:rPr>
                <w:rFonts w:ascii="Calibri" w:hAnsi="Calibri"/>
                <w:b/>
                <w:bCs/>
                <w:sz w:val="18"/>
                <w:szCs w:val="18"/>
              </w:rPr>
            </w:pPr>
            <w:r w:rsidRPr="004826DC">
              <w:rPr>
                <w:rFonts w:ascii="Calibri" w:hAnsi="Calibri"/>
                <w:b/>
                <w:bCs/>
                <w:sz w:val="18"/>
                <w:szCs w:val="18"/>
              </w:rPr>
              <w:t>%</w:t>
            </w:r>
          </w:p>
        </w:tc>
        <w:tc>
          <w:tcPr>
            <w:tcW w:w="941" w:type="dxa"/>
            <w:tcBorders>
              <w:top w:val="single" w:sz="8" w:space="0" w:color="auto"/>
              <w:left w:val="single" w:sz="4" w:space="0" w:color="auto"/>
              <w:bottom w:val="nil"/>
              <w:right w:val="single" w:sz="8" w:space="0" w:color="auto"/>
            </w:tcBorders>
            <w:shd w:val="clear" w:color="000000" w:fill="F2F2F2"/>
            <w:vAlign w:val="center"/>
            <w:hideMark/>
          </w:tcPr>
          <w:p w:rsidR="0076629D" w:rsidRPr="004826DC" w:rsidRDefault="0076629D" w:rsidP="0076629D">
            <w:pPr>
              <w:jc w:val="center"/>
              <w:rPr>
                <w:rFonts w:ascii="Calibri" w:hAnsi="Calibri"/>
                <w:b/>
                <w:bCs/>
                <w:sz w:val="18"/>
                <w:szCs w:val="18"/>
              </w:rPr>
            </w:pPr>
            <w:r w:rsidRPr="004826DC">
              <w:rPr>
                <w:rFonts w:ascii="Calibri" w:hAnsi="Calibri"/>
                <w:b/>
                <w:bCs/>
                <w:sz w:val="18"/>
                <w:szCs w:val="18"/>
              </w:rPr>
              <w:t>Prazo de Validação</w:t>
            </w:r>
          </w:p>
        </w:tc>
      </w:tr>
      <w:tr w:rsidR="0076629D" w:rsidRPr="004826DC" w:rsidTr="008F77FF">
        <w:trPr>
          <w:trHeight w:val="751"/>
        </w:trPr>
        <w:tc>
          <w:tcPr>
            <w:tcW w:w="1581" w:type="dxa"/>
            <w:vMerge w:val="restart"/>
            <w:tcBorders>
              <w:top w:val="single" w:sz="8" w:space="0" w:color="auto"/>
              <w:left w:val="single" w:sz="8" w:space="0" w:color="auto"/>
              <w:bottom w:val="single" w:sz="8" w:space="0" w:color="000000"/>
              <w:right w:val="single" w:sz="4" w:space="0" w:color="auto"/>
            </w:tcBorders>
            <w:shd w:val="clear" w:color="000000" w:fill="F2F2F2"/>
            <w:vAlign w:val="center"/>
            <w:hideMark/>
          </w:tcPr>
          <w:p w:rsidR="0076629D" w:rsidRPr="004826DC" w:rsidRDefault="0076629D" w:rsidP="0076629D">
            <w:pPr>
              <w:jc w:val="center"/>
              <w:rPr>
                <w:rFonts w:ascii="Calibri" w:hAnsi="Calibri"/>
                <w:b/>
                <w:bCs/>
                <w:sz w:val="18"/>
                <w:szCs w:val="18"/>
              </w:rPr>
            </w:pPr>
            <w:r w:rsidRPr="004826DC">
              <w:rPr>
                <w:rFonts w:ascii="Calibri" w:hAnsi="Calibri"/>
                <w:b/>
                <w:bCs/>
                <w:sz w:val="18"/>
                <w:szCs w:val="18"/>
              </w:rPr>
              <w:t>Levantamento de Requisitos</w:t>
            </w:r>
          </w:p>
        </w:tc>
        <w:tc>
          <w:tcPr>
            <w:tcW w:w="3616" w:type="dxa"/>
            <w:tcBorders>
              <w:top w:val="single" w:sz="8" w:space="0" w:color="auto"/>
              <w:left w:val="nil"/>
              <w:bottom w:val="single" w:sz="4" w:space="0" w:color="auto"/>
              <w:right w:val="single" w:sz="4" w:space="0" w:color="auto"/>
            </w:tcBorders>
            <w:shd w:val="clear" w:color="auto" w:fill="auto"/>
            <w:vAlign w:val="center"/>
            <w:hideMark/>
          </w:tcPr>
          <w:p w:rsidR="0076629D" w:rsidRPr="004826DC" w:rsidRDefault="0076629D" w:rsidP="0076629D">
            <w:pPr>
              <w:rPr>
                <w:rFonts w:ascii="Calibri" w:hAnsi="Calibri"/>
                <w:sz w:val="18"/>
                <w:szCs w:val="18"/>
              </w:rPr>
            </w:pPr>
            <w:r w:rsidRPr="004826DC">
              <w:rPr>
                <w:rFonts w:ascii="Calibri" w:hAnsi="Calibri"/>
                <w:sz w:val="18"/>
                <w:szCs w:val="18"/>
              </w:rPr>
              <w:t>Elaborar Casos de Uso</w:t>
            </w:r>
          </w:p>
        </w:tc>
        <w:tc>
          <w:tcPr>
            <w:tcW w:w="3781" w:type="dxa"/>
            <w:tcBorders>
              <w:top w:val="single" w:sz="8" w:space="0" w:color="auto"/>
              <w:left w:val="nil"/>
              <w:bottom w:val="single" w:sz="4" w:space="0" w:color="auto"/>
              <w:right w:val="single" w:sz="4" w:space="0" w:color="auto"/>
            </w:tcBorders>
            <w:shd w:val="clear" w:color="auto" w:fill="auto"/>
            <w:vAlign w:val="center"/>
            <w:hideMark/>
          </w:tcPr>
          <w:p w:rsidR="0076629D" w:rsidRPr="004826DC" w:rsidRDefault="0076629D" w:rsidP="0076629D">
            <w:pPr>
              <w:rPr>
                <w:rFonts w:ascii="Calibri" w:hAnsi="Calibri"/>
                <w:sz w:val="18"/>
                <w:szCs w:val="18"/>
              </w:rPr>
            </w:pPr>
            <w:r w:rsidRPr="004826DC">
              <w:rPr>
                <w:rFonts w:ascii="Calibri" w:hAnsi="Calibri"/>
                <w:sz w:val="18"/>
                <w:szCs w:val="18"/>
              </w:rPr>
              <w:t>Registros de Reunião de Levantamento de Requisitos</w:t>
            </w:r>
            <w:r w:rsidRPr="004826DC">
              <w:rPr>
                <w:rFonts w:ascii="Calibri" w:hAnsi="Calibri"/>
                <w:sz w:val="18"/>
                <w:szCs w:val="18"/>
              </w:rPr>
              <w:br/>
              <w:t>Template de Documento de Casos de Uso</w:t>
            </w:r>
          </w:p>
        </w:tc>
        <w:tc>
          <w:tcPr>
            <w:tcW w:w="3642" w:type="dxa"/>
            <w:tcBorders>
              <w:top w:val="single" w:sz="8" w:space="0" w:color="auto"/>
              <w:left w:val="nil"/>
              <w:bottom w:val="single" w:sz="4" w:space="0" w:color="auto"/>
              <w:right w:val="single" w:sz="4" w:space="0" w:color="auto"/>
            </w:tcBorders>
            <w:shd w:val="clear" w:color="auto" w:fill="auto"/>
            <w:vAlign w:val="center"/>
            <w:hideMark/>
          </w:tcPr>
          <w:p w:rsidR="0076629D" w:rsidRPr="004826DC" w:rsidRDefault="0076629D" w:rsidP="0076629D">
            <w:pPr>
              <w:rPr>
                <w:rFonts w:ascii="Calibri" w:hAnsi="Calibri"/>
                <w:sz w:val="18"/>
                <w:szCs w:val="18"/>
              </w:rPr>
            </w:pPr>
            <w:r w:rsidRPr="004826DC">
              <w:rPr>
                <w:rFonts w:ascii="Calibri" w:hAnsi="Calibri"/>
                <w:sz w:val="18"/>
                <w:szCs w:val="18"/>
              </w:rPr>
              <w:t>Documento de Casos de Uso</w:t>
            </w:r>
          </w:p>
        </w:tc>
        <w:tc>
          <w:tcPr>
            <w:tcW w:w="869" w:type="dxa"/>
            <w:tcBorders>
              <w:top w:val="single" w:sz="8" w:space="0" w:color="auto"/>
              <w:left w:val="nil"/>
              <w:bottom w:val="single" w:sz="4" w:space="0" w:color="auto"/>
              <w:right w:val="nil"/>
            </w:tcBorders>
            <w:shd w:val="clear" w:color="auto" w:fill="auto"/>
            <w:vAlign w:val="center"/>
            <w:hideMark/>
          </w:tcPr>
          <w:p w:rsidR="0076629D" w:rsidRPr="004826DC" w:rsidRDefault="0076629D" w:rsidP="0076629D">
            <w:pPr>
              <w:jc w:val="right"/>
              <w:rPr>
                <w:rFonts w:ascii="Calibri" w:hAnsi="Calibri"/>
                <w:sz w:val="18"/>
                <w:szCs w:val="18"/>
              </w:rPr>
            </w:pPr>
            <w:r w:rsidRPr="004826DC">
              <w:rPr>
                <w:rFonts w:ascii="Calibri" w:hAnsi="Calibri"/>
                <w:sz w:val="18"/>
                <w:szCs w:val="18"/>
              </w:rPr>
              <w:t>75%</w:t>
            </w:r>
          </w:p>
        </w:tc>
        <w:tc>
          <w:tcPr>
            <w:tcW w:w="941" w:type="dxa"/>
            <w:tcBorders>
              <w:top w:val="single" w:sz="8" w:space="0" w:color="auto"/>
              <w:left w:val="single" w:sz="4" w:space="0" w:color="auto"/>
              <w:bottom w:val="single" w:sz="4" w:space="0" w:color="auto"/>
              <w:right w:val="single" w:sz="8" w:space="0" w:color="auto"/>
            </w:tcBorders>
            <w:shd w:val="clear" w:color="auto" w:fill="auto"/>
            <w:vAlign w:val="center"/>
            <w:hideMark/>
          </w:tcPr>
          <w:p w:rsidR="0076629D" w:rsidRPr="004826DC" w:rsidRDefault="0076629D" w:rsidP="0076629D">
            <w:pPr>
              <w:jc w:val="center"/>
              <w:rPr>
                <w:rFonts w:ascii="Calibri" w:hAnsi="Calibri"/>
                <w:sz w:val="18"/>
                <w:szCs w:val="18"/>
              </w:rPr>
            </w:pPr>
            <w:r w:rsidRPr="004826DC">
              <w:rPr>
                <w:rFonts w:ascii="Calibri" w:hAnsi="Calibri"/>
                <w:sz w:val="18"/>
                <w:szCs w:val="18"/>
              </w:rPr>
              <w:t>3d</w:t>
            </w:r>
          </w:p>
        </w:tc>
      </w:tr>
      <w:tr w:rsidR="0076629D" w:rsidRPr="004826DC" w:rsidTr="008F77FF">
        <w:trPr>
          <w:trHeight w:val="751"/>
        </w:trPr>
        <w:tc>
          <w:tcPr>
            <w:tcW w:w="1581" w:type="dxa"/>
            <w:vMerge/>
            <w:tcBorders>
              <w:top w:val="single" w:sz="8" w:space="0" w:color="auto"/>
              <w:left w:val="single" w:sz="8" w:space="0" w:color="auto"/>
              <w:bottom w:val="single" w:sz="8" w:space="0" w:color="000000"/>
              <w:right w:val="single" w:sz="4" w:space="0" w:color="auto"/>
            </w:tcBorders>
            <w:vAlign w:val="center"/>
            <w:hideMark/>
          </w:tcPr>
          <w:p w:rsidR="0076629D" w:rsidRPr="004826DC" w:rsidRDefault="0076629D" w:rsidP="0076629D">
            <w:pPr>
              <w:rPr>
                <w:rFonts w:ascii="Calibri" w:hAnsi="Calibri"/>
                <w:b/>
                <w:bCs/>
                <w:sz w:val="18"/>
                <w:szCs w:val="18"/>
              </w:rPr>
            </w:pPr>
          </w:p>
        </w:tc>
        <w:tc>
          <w:tcPr>
            <w:tcW w:w="3616" w:type="dxa"/>
            <w:tcBorders>
              <w:top w:val="nil"/>
              <w:left w:val="nil"/>
              <w:bottom w:val="single" w:sz="4" w:space="0" w:color="auto"/>
              <w:right w:val="single" w:sz="4" w:space="0" w:color="auto"/>
            </w:tcBorders>
            <w:shd w:val="clear" w:color="auto" w:fill="auto"/>
            <w:vAlign w:val="center"/>
            <w:hideMark/>
          </w:tcPr>
          <w:p w:rsidR="0076629D" w:rsidRPr="004826DC" w:rsidRDefault="0076629D" w:rsidP="0076629D">
            <w:pPr>
              <w:rPr>
                <w:rFonts w:ascii="Calibri" w:hAnsi="Calibri"/>
                <w:sz w:val="18"/>
                <w:szCs w:val="18"/>
              </w:rPr>
            </w:pPr>
            <w:r w:rsidRPr="004826DC">
              <w:rPr>
                <w:rFonts w:ascii="Calibri" w:hAnsi="Calibri"/>
                <w:sz w:val="18"/>
                <w:szCs w:val="18"/>
              </w:rPr>
              <w:t>Elaborar Protótipo de Interface (opcional)</w:t>
            </w:r>
          </w:p>
        </w:tc>
        <w:tc>
          <w:tcPr>
            <w:tcW w:w="3781" w:type="dxa"/>
            <w:tcBorders>
              <w:top w:val="nil"/>
              <w:left w:val="nil"/>
              <w:bottom w:val="single" w:sz="4" w:space="0" w:color="auto"/>
              <w:right w:val="single" w:sz="4" w:space="0" w:color="auto"/>
            </w:tcBorders>
            <w:shd w:val="clear" w:color="auto" w:fill="auto"/>
            <w:vAlign w:val="center"/>
            <w:hideMark/>
          </w:tcPr>
          <w:p w:rsidR="0076629D" w:rsidRPr="004826DC" w:rsidRDefault="0076629D" w:rsidP="0076629D">
            <w:pPr>
              <w:rPr>
                <w:rFonts w:ascii="Calibri" w:hAnsi="Calibri"/>
                <w:sz w:val="18"/>
                <w:szCs w:val="18"/>
              </w:rPr>
            </w:pPr>
            <w:r w:rsidRPr="004826DC">
              <w:rPr>
                <w:rFonts w:ascii="Calibri" w:hAnsi="Calibri"/>
                <w:sz w:val="18"/>
                <w:szCs w:val="18"/>
              </w:rPr>
              <w:t>Template de Interface</w:t>
            </w:r>
            <w:r w:rsidRPr="004826DC">
              <w:rPr>
                <w:rFonts w:ascii="Calibri" w:hAnsi="Calibri"/>
                <w:sz w:val="18"/>
                <w:szCs w:val="18"/>
              </w:rPr>
              <w:br/>
              <w:t>Registros de Reunião de Levantamento de Requisitos</w:t>
            </w:r>
          </w:p>
        </w:tc>
        <w:tc>
          <w:tcPr>
            <w:tcW w:w="3642" w:type="dxa"/>
            <w:tcBorders>
              <w:top w:val="nil"/>
              <w:left w:val="nil"/>
              <w:bottom w:val="single" w:sz="4" w:space="0" w:color="auto"/>
              <w:right w:val="single" w:sz="4" w:space="0" w:color="auto"/>
            </w:tcBorders>
            <w:shd w:val="clear" w:color="auto" w:fill="auto"/>
            <w:vAlign w:val="center"/>
            <w:hideMark/>
          </w:tcPr>
          <w:p w:rsidR="0076629D" w:rsidRPr="004826DC" w:rsidRDefault="0076629D" w:rsidP="0076629D">
            <w:pPr>
              <w:rPr>
                <w:rFonts w:ascii="Calibri" w:hAnsi="Calibri"/>
                <w:sz w:val="18"/>
                <w:szCs w:val="18"/>
              </w:rPr>
            </w:pPr>
            <w:r w:rsidRPr="004826DC">
              <w:rPr>
                <w:rFonts w:ascii="Calibri" w:hAnsi="Calibri"/>
                <w:sz w:val="18"/>
                <w:szCs w:val="18"/>
              </w:rPr>
              <w:t>Protótipo de Interface</w:t>
            </w:r>
          </w:p>
        </w:tc>
        <w:tc>
          <w:tcPr>
            <w:tcW w:w="869" w:type="dxa"/>
            <w:tcBorders>
              <w:top w:val="nil"/>
              <w:left w:val="nil"/>
              <w:bottom w:val="single" w:sz="4" w:space="0" w:color="auto"/>
              <w:right w:val="nil"/>
            </w:tcBorders>
            <w:shd w:val="clear" w:color="auto" w:fill="auto"/>
            <w:vAlign w:val="center"/>
            <w:hideMark/>
          </w:tcPr>
          <w:p w:rsidR="0076629D" w:rsidRPr="004826DC" w:rsidRDefault="0076629D" w:rsidP="0076629D">
            <w:pPr>
              <w:jc w:val="right"/>
              <w:rPr>
                <w:rFonts w:ascii="Calibri" w:hAnsi="Calibri"/>
                <w:sz w:val="18"/>
                <w:szCs w:val="18"/>
              </w:rPr>
            </w:pPr>
            <w:r w:rsidRPr="004826DC">
              <w:rPr>
                <w:rFonts w:ascii="Calibri" w:hAnsi="Calibri"/>
                <w:sz w:val="18"/>
                <w:szCs w:val="18"/>
              </w:rPr>
              <w:t>20%</w:t>
            </w:r>
          </w:p>
        </w:tc>
        <w:tc>
          <w:tcPr>
            <w:tcW w:w="941" w:type="dxa"/>
            <w:tcBorders>
              <w:top w:val="nil"/>
              <w:left w:val="single" w:sz="4" w:space="0" w:color="auto"/>
              <w:bottom w:val="single" w:sz="4" w:space="0" w:color="auto"/>
              <w:right w:val="single" w:sz="8" w:space="0" w:color="auto"/>
            </w:tcBorders>
            <w:shd w:val="clear" w:color="auto" w:fill="auto"/>
            <w:vAlign w:val="center"/>
            <w:hideMark/>
          </w:tcPr>
          <w:p w:rsidR="0076629D" w:rsidRPr="004826DC" w:rsidRDefault="0076629D" w:rsidP="0076629D">
            <w:pPr>
              <w:jc w:val="center"/>
              <w:rPr>
                <w:rFonts w:ascii="Calibri" w:hAnsi="Calibri"/>
                <w:sz w:val="18"/>
                <w:szCs w:val="18"/>
              </w:rPr>
            </w:pPr>
            <w:r w:rsidRPr="004826DC">
              <w:rPr>
                <w:rFonts w:ascii="Calibri" w:hAnsi="Calibri"/>
                <w:sz w:val="18"/>
                <w:szCs w:val="18"/>
              </w:rPr>
              <w:t>3d</w:t>
            </w:r>
          </w:p>
        </w:tc>
      </w:tr>
      <w:tr w:rsidR="0076629D" w:rsidRPr="004826DC" w:rsidTr="008F77FF">
        <w:trPr>
          <w:trHeight w:val="1017"/>
        </w:trPr>
        <w:tc>
          <w:tcPr>
            <w:tcW w:w="1581" w:type="dxa"/>
            <w:vMerge/>
            <w:tcBorders>
              <w:top w:val="single" w:sz="8" w:space="0" w:color="auto"/>
              <w:left w:val="single" w:sz="8" w:space="0" w:color="auto"/>
              <w:bottom w:val="single" w:sz="8" w:space="0" w:color="000000"/>
              <w:right w:val="single" w:sz="4" w:space="0" w:color="auto"/>
            </w:tcBorders>
            <w:vAlign w:val="center"/>
            <w:hideMark/>
          </w:tcPr>
          <w:p w:rsidR="0076629D" w:rsidRPr="004826DC" w:rsidRDefault="0076629D" w:rsidP="0076629D">
            <w:pPr>
              <w:rPr>
                <w:rFonts w:ascii="Calibri" w:hAnsi="Calibri"/>
                <w:b/>
                <w:bCs/>
                <w:sz w:val="18"/>
                <w:szCs w:val="18"/>
              </w:rPr>
            </w:pPr>
          </w:p>
        </w:tc>
        <w:tc>
          <w:tcPr>
            <w:tcW w:w="3616" w:type="dxa"/>
            <w:tcBorders>
              <w:top w:val="nil"/>
              <w:left w:val="nil"/>
              <w:bottom w:val="single" w:sz="8" w:space="0" w:color="auto"/>
              <w:right w:val="single" w:sz="4" w:space="0" w:color="auto"/>
            </w:tcBorders>
            <w:shd w:val="clear" w:color="auto" w:fill="auto"/>
            <w:vAlign w:val="center"/>
            <w:hideMark/>
          </w:tcPr>
          <w:p w:rsidR="0076629D" w:rsidRPr="004826DC" w:rsidRDefault="0076629D" w:rsidP="0076629D">
            <w:pPr>
              <w:rPr>
                <w:rFonts w:ascii="Calibri" w:hAnsi="Calibri"/>
                <w:sz w:val="18"/>
                <w:szCs w:val="18"/>
              </w:rPr>
            </w:pPr>
            <w:r w:rsidRPr="004826DC">
              <w:rPr>
                <w:rFonts w:ascii="Calibri" w:hAnsi="Calibri"/>
                <w:sz w:val="18"/>
                <w:szCs w:val="18"/>
              </w:rPr>
              <w:t>Levantar e Documentar Requisitos Não Funcionais (opcional)</w:t>
            </w:r>
          </w:p>
        </w:tc>
        <w:tc>
          <w:tcPr>
            <w:tcW w:w="3781" w:type="dxa"/>
            <w:tcBorders>
              <w:top w:val="nil"/>
              <w:left w:val="nil"/>
              <w:bottom w:val="single" w:sz="8" w:space="0" w:color="auto"/>
              <w:right w:val="single" w:sz="4" w:space="0" w:color="auto"/>
            </w:tcBorders>
            <w:shd w:val="clear" w:color="auto" w:fill="auto"/>
            <w:vAlign w:val="center"/>
            <w:hideMark/>
          </w:tcPr>
          <w:p w:rsidR="0076629D" w:rsidRPr="004826DC" w:rsidRDefault="0076629D" w:rsidP="0076629D">
            <w:pPr>
              <w:rPr>
                <w:rFonts w:ascii="Calibri" w:hAnsi="Calibri"/>
                <w:sz w:val="18"/>
                <w:szCs w:val="18"/>
              </w:rPr>
            </w:pPr>
            <w:r w:rsidRPr="004826DC">
              <w:rPr>
                <w:rFonts w:ascii="Calibri" w:hAnsi="Calibri"/>
                <w:sz w:val="18"/>
                <w:szCs w:val="18"/>
              </w:rPr>
              <w:t>Registros de Reunião de Levantamento de Requisitos</w:t>
            </w:r>
            <w:r w:rsidRPr="004826DC">
              <w:rPr>
                <w:rFonts w:ascii="Calibri" w:hAnsi="Calibri"/>
                <w:sz w:val="18"/>
                <w:szCs w:val="18"/>
              </w:rPr>
              <w:br/>
              <w:t>Template de Documento de Requisitos Não Funcionais</w:t>
            </w:r>
          </w:p>
        </w:tc>
        <w:tc>
          <w:tcPr>
            <w:tcW w:w="3642" w:type="dxa"/>
            <w:tcBorders>
              <w:top w:val="nil"/>
              <w:left w:val="nil"/>
              <w:bottom w:val="single" w:sz="8" w:space="0" w:color="auto"/>
              <w:right w:val="single" w:sz="4" w:space="0" w:color="auto"/>
            </w:tcBorders>
            <w:shd w:val="clear" w:color="auto" w:fill="auto"/>
            <w:vAlign w:val="center"/>
            <w:hideMark/>
          </w:tcPr>
          <w:p w:rsidR="0076629D" w:rsidRPr="004826DC" w:rsidRDefault="0076629D" w:rsidP="0076629D">
            <w:pPr>
              <w:rPr>
                <w:rFonts w:ascii="Calibri" w:hAnsi="Calibri"/>
                <w:sz w:val="18"/>
                <w:szCs w:val="18"/>
              </w:rPr>
            </w:pPr>
            <w:r w:rsidRPr="004826DC">
              <w:rPr>
                <w:rFonts w:ascii="Calibri" w:hAnsi="Calibri"/>
                <w:sz w:val="18"/>
                <w:szCs w:val="18"/>
              </w:rPr>
              <w:t>Documento de Requisitos Não Funcionais</w:t>
            </w:r>
          </w:p>
        </w:tc>
        <w:tc>
          <w:tcPr>
            <w:tcW w:w="869" w:type="dxa"/>
            <w:tcBorders>
              <w:top w:val="nil"/>
              <w:left w:val="nil"/>
              <w:bottom w:val="single" w:sz="8" w:space="0" w:color="auto"/>
              <w:right w:val="nil"/>
            </w:tcBorders>
            <w:shd w:val="clear" w:color="auto" w:fill="auto"/>
            <w:vAlign w:val="center"/>
            <w:hideMark/>
          </w:tcPr>
          <w:p w:rsidR="0076629D" w:rsidRPr="004826DC" w:rsidRDefault="0076629D" w:rsidP="0076629D">
            <w:pPr>
              <w:jc w:val="right"/>
              <w:rPr>
                <w:rFonts w:ascii="Calibri" w:hAnsi="Calibri"/>
                <w:sz w:val="18"/>
                <w:szCs w:val="18"/>
              </w:rPr>
            </w:pPr>
            <w:r w:rsidRPr="004826DC">
              <w:rPr>
                <w:rFonts w:ascii="Calibri" w:hAnsi="Calibri"/>
                <w:sz w:val="18"/>
                <w:szCs w:val="18"/>
              </w:rPr>
              <w:t>5%</w:t>
            </w:r>
          </w:p>
        </w:tc>
        <w:tc>
          <w:tcPr>
            <w:tcW w:w="941" w:type="dxa"/>
            <w:tcBorders>
              <w:top w:val="nil"/>
              <w:left w:val="single" w:sz="4" w:space="0" w:color="auto"/>
              <w:bottom w:val="single" w:sz="8" w:space="0" w:color="auto"/>
              <w:right w:val="single" w:sz="8" w:space="0" w:color="auto"/>
            </w:tcBorders>
            <w:shd w:val="clear" w:color="auto" w:fill="auto"/>
            <w:vAlign w:val="center"/>
            <w:hideMark/>
          </w:tcPr>
          <w:p w:rsidR="0076629D" w:rsidRPr="004826DC" w:rsidRDefault="0076629D" w:rsidP="0076629D">
            <w:pPr>
              <w:jc w:val="center"/>
              <w:rPr>
                <w:rFonts w:ascii="Calibri" w:hAnsi="Calibri"/>
                <w:sz w:val="18"/>
                <w:szCs w:val="18"/>
              </w:rPr>
            </w:pPr>
            <w:r w:rsidRPr="004826DC">
              <w:rPr>
                <w:rFonts w:ascii="Calibri" w:hAnsi="Calibri"/>
                <w:sz w:val="18"/>
                <w:szCs w:val="18"/>
              </w:rPr>
              <w:t>3d</w:t>
            </w:r>
          </w:p>
        </w:tc>
      </w:tr>
      <w:tr w:rsidR="0076629D" w:rsidRPr="004826DC" w:rsidTr="008F77FF">
        <w:trPr>
          <w:trHeight w:val="250"/>
        </w:trPr>
        <w:tc>
          <w:tcPr>
            <w:tcW w:w="1581" w:type="dxa"/>
            <w:vMerge w:val="restart"/>
            <w:tcBorders>
              <w:top w:val="nil"/>
              <w:left w:val="single" w:sz="8" w:space="0" w:color="auto"/>
              <w:bottom w:val="single" w:sz="4" w:space="0" w:color="auto"/>
              <w:right w:val="single" w:sz="4" w:space="0" w:color="auto"/>
            </w:tcBorders>
            <w:shd w:val="clear" w:color="000000" w:fill="F2F2F2"/>
            <w:vAlign w:val="center"/>
            <w:hideMark/>
          </w:tcPr>
          <w:p w:rsidR="0076629D" w:rsidRPr="004826DC" w:rsidRDefault="0076629D" w:rsidP="0076629D">
            <w:pPr>
              <w:jc w:val="center"/>
              <w:rPr>
                <w:rFonts w:ascii="Calibri" w:hAnsi="Calibri"/>
                <w:b/>
                <w:bCs/>
                <w:sz w:val="18"/>
                <w:szCs w:val="18"/>
              </w:rPr>
            </w:pPr>
            <w:r w:rsidRPr="004826DC">
              <w:rPr>
                <w:rFonts w:ascii="Calibri" w:hAnsi="Calibri"/>
                <w:b/>
                <w:bCs/>
                <w:sz w:val="18"/>
                <w:szCs w:val="18"/>
              </w:rPr>
              <w:t>Análise e Projeto</w:t>
            </w:r>
          </w:p>
        </w:tc>
        <w:tc>
          <w:tcPr>
            <w:tcW w:w="3616" w:type="dxa"/>
            <w:tcBorders>
              <w:top w:val="nil"/>
              <w:left w:val="nil"/>
              <w:bottom w:val="single" w:sz="4" w:space="0" w:color="auto"/>
              <w:right w:val="single" w:sz="4" w:space="0" w:color="auto"/>
            </w:tcBorders>
            <w:shd w:val="clear" w:color="auto" w:fill="auto"/>
            <w:vAlign w:val="center"/>
            <w:hideMark/>
          </w:tcPr>
          <w:p w:rsidR="0076629D" w:rsidRPr="004826DC" w:rsidRDefault="0076629D" w:rsidP="0076629D">
            <w:pPr>
              <w:rPr>
                <w:rFonts w:ascii="Calibri" w:hAnsi="Calibri"/>
                <w:sz w:val="18"/>
                <w:szCs w:val="18"/>
              </w:rPr>
            </w:pPr>
            <w:r w:rsidRPr="004826DC">
              <w:rPr>
                <w:rFonts w:ascii="Calibri" w:hAnsi="Calibri"/>
                <w:sz w:val="18"/>
                <w:szCs w:val="18"/>
              </w:rPr>
              <w:t>Propor nova solução arquitetural (opcional)</w:t>
            </w:r>
          </w:p>
        </w:tc>
        <w:tc>
          <w:tcPr>
            <w:tcW w:w="3781" w:type="dxa"/>
            <w:tcBorders>
              <w:top w:val="nil"/>
              <w:left w:val="nil"/>
              <w:bottom w:val="single" w:sz="4" w:space="0" w:color="auto"/>
              <w:right w:val="single" w:sz="4" w:space="0" w:color="auto"/>
            </w:tcBorders>
            <w:shd w:val="clear" w:color="auto" w:fill="auto"/>
            <w:vAlign w:val="center"/>
            <w:hideMark/>
          </w:tcPr>
          <w:p w:rsidR="0076629D" w:rsidRPr="004826DC" w:rsidRDefault="0076629D" w:rsidP="0076629D">
            <w:pPr>
              <w:rPr>
                <w:rFonts w:ascii="Calibri" w:hAnsi="Calibri"/>
                <w:sz w:val="18"/>
                <w:szCs w:val="18"/>
              </w:rPr>
            </w:pPr>
            <w:r w:rsidRPr="004826DC">
              <w:rPr>
                <w:rFonts w:ascii="Calibri" w:hAnsi="Calibri"/>
                <w:sz w:val="18"/>
                <w:szCs w:val="18"/>
              </w:rPr>
              <w:t>Modelo Conceitual</w:t>
            </w:r>
          </w:p>
        </w:tc>
        <w:tc>
          <w:tcPr>
            <w:tcW w:w="3642" w:type="dxa"/>
            <w:tcBorders>
              <w:top w:val="nil"/>
              <w:left w:val="nil"/>
              <w:bottom w:val="single" w:sz="4" w:space="0" w:color="auto"/>
              <w:right w:val="single" w:sz="4" w:space="0" w:color="auto"/>
            </w:tcBorders>
            <w:shd w:val="clear" w:color="auto" w:fill="auto"/>
            <w:vAlign w:val="center"/>
            <w:hideMark/>
          </w:tcPr>
          <w:p w:rsidR="0076629D" w:rsidRPr="004826DC" w:rsidRDefault="0076629D" w:rsidP="0076629D">
            <w:pPr>
              <w:rPr>
                <w:rFonts w:ascii="Calibri" w:hAnsi="Calibri"/>
                <w:sz w:val="18"/>
                <w:szCs w:val="18"/>
              </w:rPr>
            </w:pPr>
            <w:r w:rsidRPr="004826DC">
              <w:rPr>
                <w:rFonts w:ascii="Calibri" w:hAnsi="Calibri"/>
                <w:sz w:val="18"/>
                <w:szCs w:val="18"/>
              </w:rPr>
              <w:t>Documentação das Soluções Arquiteturais</w:t>
            </w:r>
          </w:p>
        </w:tc>
        <w:tc>
          <w:tcPr>
            <w:tcW w:w="869" w:type="dxa"/>
            <w:tcBorders>
              <w:top w:val="nil"/>
              <w:left w:val="nil"/>
              <w:bottom w:val="single" w:sz="4" w:space="0" w:color="auto"/>
              <w:right w:val="nil"/>
            </w:tcBorders>
            <w:shd w:val="clear" w:color="auto" w:fill="auto"/>
            <w:vAlign w:val="center"/>
            <w:hideMark/>
          </w:tcPr>
          <w:p w:rsidR="0076629D" w:rsidRPr="004826DC" w:rsidRDefault="0076629D" w:rsidP="0076629D">
            <w:pPr>
              <w:jc w:val="right"/>
              <w:rPr>
                <w:rFonts w:ascii="Calibri" w:hAnsi="Calibri"/>
                <w:sz w:val="18"/>
                <w:szCs w:val="18"/>
              </w:rPr>
            </w:pPr>
            <w:r w:rsidRPr="004826DC">
              <w:rPr>
                <w:rFonts w:ascii="Calibri" w:hAnsi="Calibri"/>
                <w:sz w:val="18"/>
                <w:szCs w:val="18"/>
              </w:rPr>
              <w:t>20%</w:t>
            </w:r>
          </w:p>
        </w:tc>
        <w:tc>
          <w:tcPr>
            <w:tcW w:w="941" w:type="dxa"/>
            <w:tcBorders>
              <w:top w:val="nil"/>
              <w:left w:val="single" w:sz="4" w:space="0" w:color="auto"/>
              <w:bottom w:val="single" w:sz="4" w:space="0" w:color="auto"/>
              <w:right w:val="single" w:sz="8" w:space="0" w:color="auto"/>
            </w:tcBorders>
            <w:shd w:val="clear" w:color="auto" w:fill="auto"/>
            <w:vAlign w:val="center"/>
            <w:hideMark/>
          </w:tcPr>
          <w:p w:rsidR="0076629D" w:rsidRPr="004826DC" w:rsidRDefault="0076629D" w:rsidP="0076629D">
            <w:pPr>
              <w:jc w:val="center"/>
              <w:rPr>
                <w:rFonts w:ascii="Calibri" w:hAnsi="Calibri"/>
                <w:sz w:val="18"/>
                <w:szCs w:val="18"/>
              </w:rPr>
            </w:pPr>
            <w:r w:rsidRPr="004826DC">
              <w:rPr>
                <w:rFonts w:ascii="Calibri" w:hAnsi="Calibri"/>
                <w:sz w:val="18"/>
                <w:szCs w:val="18"/>
              </w:rPr>
              <w:t>3d</w:t>
            </w:r>
          </w:p>
        </w:tc>
      </w:tr>
      <w:tr w:rsidR="0076629D" w:rsidRPr="004826DC" w:rsidTr="008F77FF">
        <w:trPr>
          <w:trHeight w:val="501"/>
        </w:trPr>
        <w:tc>
          <w:tcPr>
            <w:tcW w:w="1581" w:type="dxa"/>
            <w:vMerge/>
            <w:tcBorders>
              <w:top w:val="nil"/>
              <w:left w:val="single" w:sz="8" w:space="0" w:color="auto"/>
              <w:bottom w:val="single" w:sz="4" w:space="0" w:color="auto"/>
              <w:right w:val="single" w:sz="4" w:space="0" w:color="auto"/>
            </w:tcBorders>
            <w:vAlign w:val="center"/>
            <w:hideMark/>
          </w:tcPr>
          <w:p w:rsidR="0076629D" w:rsidRPr="004826DC" w:rsidRDefault="0076629D" w:rsidP="0076629D">
            <w:pPr>
              <w:rPr>
                <w:rFonts w:ascii="Calibri" w:hAnsi="Calibri"/>
                <w:b/>
                <w:bCs/>
                <w:sz w:val="18"/>
                <w:szCs w:val="18"/>
              </w:rPr>
            </w:pPr>
          </w:p>
        </w:tc>
        <w:tc>
          <w:tcPr>
            <w:tcW w:w="3616" w:type="dxa"/>
            <w:tcBorders>
              <w:top w:val="nil"/>
              <w:left w:val="nil"/>
              <w:bottom w:val="single" w:sz="4" w:space="0" w:color="auto"/>
              <w:right w:val="single" w:sz="4" w:space="0" w:color="auto"/>
            </w:tcBorders>
            <w:shd w:val="clear" w:color="auto" w:fill="auto"/>
            <w:vAlign w:val="center"/>
            <w:hideMark/>
          </w:tcPr>
          <w:p w:rsidR="0076629D" w:rsidRPr="004826DC" w:rsidRDefault="0076629D" w:rsidP="0076629D">
            <w:pPr>
              <w:rPr>
                <w:rFonts w:ascii="Calibri" w:hAnsi="Calibri"/>
                <w:sz w:val="18"/>
                <w:szCs w:val="18"/>
              </w:rPr>
            </w:pPr>
            <w:r w:rsidRPr="004826DC">
              <w:rPr>
                <w:rFonts w:ascii="Calibri" w:hAnsi="Calibri"/>
                <w:sz w:val="18"/>
                <w:szCs w:val="18"/>
              </w:rPr>
              <w:t>Modelar Classes de Negócio (opcional)</w:t>
            </w:r>
          </w:p>
        </w:tc>
        <w:tc>
          <w:tcPr>
            <w:tcW w:w="3781" w:type="dxa"/>
            <w:tcBorders>
              <w:top w:val="nil"/>
              <w:left w:val="nil"/>
              <w:bottom w:val="single" w:sz="4" w:space="0" w:color="auto"/>
              <w:right w:val="single" w:sz="4" w:space="0" w:color="auto"/>
            </w:tcBorders>
            <w:shd w:val="clear" w:color="auto" w:fill="auto"/>
            <w:vAlign w:val="center"/>
            <w:hideMark/>
          </w:tcPr>
          <w:p w:rsidR="0076629D" w:rsidRPr="004826DC" w:rsidRDefault="0076629D" w:rsidP="0076629D">
            <w:pPr>
              <w:rPr>
                <w:rFonts w:ascii="Calibri" w:hAnsi="Calibri"/>
                <w:sz w:val="18"/>
                <w:szCs w:val="18"/>
              </w:rPr>
            </w:pPr>
            <w:r w:rsidRPr="004826DC">
              <w:rPr>
                <w:rFonts w:ascii="Calibri" w:hAnsi="Calibri"/>
                <w:sz w:val="18"/>
                <w:szCs w:val="18"/>
              </w:rPr>
              <w:t>Registros de Reunião de Levantamento de Requisitos</w:t>
            </w:r>
          </w:p>
        </w:tc>
        <w:tc>
          <w:tcPr>
            <w:tcW w:w="3642" w:type="dxa"/>
            <w:tcBorders>
              <w:top w:val="nil"/>
              <w:left w:val="nil"/>
              <w:bottom w:val="single" w:sz="4" w:space="0" w:color="auto"/>
              <w:right w:val="single" w:sz="4" w:space="0" w:color="auto"/>
            </w:tcBorders>
            <w:shd w:val="clear" w:color="auto" w:fill="auto"/>
            <w:vAlign w:val="center"/>
            <w:hideMark/>
          </w:tcPr>
          <w:p w:rsidR="0076629D" w:rsidRPr="004826DC" w:rsidRDefault="0076629D" w:rsidP="0076629D">
            <w:pPr>
              <w:rPr>
                <w:rFonts w:ascii="Calibri" w:hAnsi="Calibri"/>
                <w:sz w:val="18"/>
                <w:szCs w:val="18"/>
              </w:rPr>
            </w:pPr>
            <w:r w:rsidRPr="004826DC">
              <w:rPr>
                <w:rFonts w:ascii="Calibri" w:hAnsi="Calibri"/>
                <w:sz w:val="18"/>
                <w:szCs w:val="18"/>
              </w:rPr>
              <w:t>Modelo de Classes de Negócio</w:t>
            </w:r>
          </w:p>
        </w:tc>
        <w:tc>
          <w:tcPr>
            <w:tcW w:w="869" w:type="dxa"/>
            <w:tcBorders>
              <w:top w:val="nil"/>
              <w:left w:val="nil"/>
              <w:bottom w:val="single" w:sz="4" w:space="0" w:color="auto"/>
              <w:right w:val="nil"/>
            </w:tcBorders>
            <w:shd w:val="clear" w:color="auto" w:fill="auto"/>
            <w:vAlign w:val="center"/>
            <w:hideMark/>
          </w:tcPr>
          <w:p w:rsidR="0076629D" w:rsidRPr="004826DC" w:rsidRDefault="0076629D" w:rsidP="0076629D">
            <w:pPr>
              <w:jc w:val="right"/>
              <w:rPr>
                <w:rFonts w:ascii="Calibri" w:hAnsi="Calibri"/>
                <w:sz w:val="18"/>
                <w:szCs w:val="18"/>
              </w:rPr>
            </w:pPr>
            <w:r w:rsidRPr="004826DC">
              <w:rPr>
                <w:rFonts w:ascii="Calibri" w:hAnsi="Calibri"/>
                <w:sz w:val="18"/>
                <w:szCs w:val="18"/>
              </w:rPr>
              <w:t>20%</w:t>
            </w:r>
          </w:p>
        </w:tc>
        <w:tc>
          <w:tcPr>
            <w:tcW w:w="941" w:type="dxa"/>
            <w:tcBorders>
              <w:top w:val="nil"/>
              <w:left w:val="single" w:sz="4" w:space="0" w:color="auto"/>
              <w:bottom w:val="single" w:sz="4" w:space="0" w:color="auto"/>
              <w:right w:val="single" w:sz="8" w:space="0" w:color="auto"/>
            </w:tcBorders>
            <w:shd w:val="clear" w:color="auto" w:fill="auto"/>
            <w:vAlign w:val="center"/>
            <w:hideMark/>
          </w:tcPr>
          <w:p w:rsidR="0076629D" w:rsidRPr="004826DC" w:rsidRDefault="0076629D" w:rsidP="0076629D">
            <w:pPr>
              <w:jc w:val="center"/>
              <w:rPr>
                <w:rFonts w:ascii="Calibri" w:hAnsi="Calibri"/>
                <w:sz w:val="18"/>
                <w:szCs w:val="18"/>
              </w:rPr>
            </w:pPr>
            <w:r w:rsidRPr="004826DC">
              <w:rPr>
                <w:rFonts w:ascii="Calibri" w:hAnsi="Calibri"/>
                <w:sz w:val="18"/>
                <w:szCs w:val="18"/>
              </w:rPr>
              <w:t>3d</w:t>
            </w:r>
          </w:p>
        </w:tc>
      </w:tr>
      <w:tr w:rsidR="0076629D" w:rsidRPr="004826DC" w:rsidTr="008F77FF">
        <w:trPr>
          <w:trHeight w:val="516"/>
        </w:trPr>
        <w:tc>
          <w:tcPr>
            <w:tcW w:w="1581" w:type="dxa"/>
            <w:vMerge/>
            <w:tcBorders>
              <w:top w:val="nil"/>
              <w:left w:val="single" w:sz="8" w:space="0" w:color="auto"/>
              <w:bottom w:val="single" w:sz="4" w:space="0" w:color="auto"/>
              <w:right w:val="single" w:sz="4" w:space="0" w:color="auto"/>
            </w:tcBorders>
            <w:vAlign w:val="center"/>
            <w:hideMark/>
          </w:tcPr>
          <w:p w:rsidR="0076629D" w:rsidRPr="004826DC" w:rsidRDefault="0076629D" w:rsidP="0076629D">
            <w:pPr>
              <w:rPr>
                <w:rFonts w:ascii="Calibri" w:hAnsi="Calibri"/>
                <w:b/>
                <w:bCs/>
                <w:sz w:val="18"/>
                <w:szCs w:val="18"/>
              </w:rPr>
            </w:pPr>
          </w:p>
        </w:tc>
        <w:tc>
          <w:tcPr>
            <w:tcW w:w="3616" w:type="dxa"/>
            <w:tcBorders>
              <w:top w:val="nil"/>
              <w:left w:val="nil"/>
              <w:bottom w:val="nil"/>
              <w:right w:val="single" w:sz="4" w:space="0" w:color="auto"/>
            </w:tcBorders>
            <w:shd w:val="clear" w:color="auto" w:fill="auto"/>
            <w:vAlign w:val="center"/>
            <w:hideMark/>
          </w:tcPr>
          <w:p w:rsidR="0076629D" w:rsidRPr="004826DC" w:rsidRDefault="0076629D" w:rsidP="0076629D">
            <w:pPr>
              <w:rPr>
                <w:rFonts w:ascii="Calibri" w:hAnsi="Calibri"/>
                <w:sz w:val="18"/>
                <w:szCs w:val="18"/>
              </w:rPr>
            </w:pPr>
            <w:r w:rsidRPr="004826DC">
              <w:rPr>
                <w:rFonts w:ascii="Calibri" w:hAnsi="Calibri"/>
                <w:sz w:val="18"/>
                <w:szCs w:val="18"/>
              </w:rPr>
              <w:t>Modelar dados (opcional)</w:t>
            </w:r>
          </w:p>
        </w:tc>
        <w:tc>
          <w:tcPr>
            <w:tcW w:w="3781" w:type="dxa"/>
            <w:tcBorders>
              <w:top w:val="nil"/>
              <w:left w:val="nil"/>
              <w:bottom w:val="nil"/>
              <w:right w:val="single" w:sz="4" w:space="0" w:color="auto"/>
            </w:tcBorders>
            <w:shd w:val="clear" w:color="auto" w:fill="auto"/>
            <w:vAlign w:val="center"/>
            <w:hideMark/>
          </w:tcPr>
          <w:p w:rsidR="0076629D" w:rsidRPr="004826DC" w:rsidRDefault="0076629D" w:rsidP="0076629D">
            <w:pPr>
              <w:rPr>
                <w:rFonts w:ascii="Calibri" w:hAnsi="Calibri"/>
                <w:sz w:val="18"/>
                <w:szCs w:val="18"/>
              </w:rPr>
            </w:pPr>
            <w:r w:rsidRPr="004826DC">
              <w:rPr>
                <w:rFonts w:ascii="Calibri" w:hAnsi="Calibri"/>
                <w:sz w:val="18"/>
                <w:szCs w:val="18"/>
              </w:rPr>
              <w:t>Registros de Reunião de Levantamento de Requisitos</w:t>
            </w:r>
          </w:p>
        </w:tc>
        <w:tc>
          <w:tcPr>
            <w:tcW w:w="3642" w:type="dxa"/>
            <w:tcBorders>
              <w:top w:val="nil"/>
              <w:left w:val="nil"/>
              <w:bottom w:val="nil"/>
              <w:right w:val="single" w:sz="4" w:space="0" w:color="auto"/>
            </w:tcBorders>
            <w:shd w:val="clear" w:color="auto" w:fill="auto"/>
            <w:vAlign w:val="center"/>
            <w:hideMark/>
          </w:tcPr>
          <w:p w:rsidR="0076629D" w:rsidRPr="004826DC" w:rsidRDefault="0076629D" w:rsidP="0076629D">
            <w:pPr>
              <w:rPr>
                <w:rFonts w:ascii="Calibri" w:hAnsi="Calibri"/>
                <w:sz w:val="18"/>
                <w:szCs w:val="18"/>
              </w:rPr>
            </w:pPr>
            <w:r w:rsidRPr="004826DC">
              <w:rPr>
                <w:rFonts w:ascii="Calibri" w:hAnsi="Calibri"/>
                <w:sz w:val="18"/>
                <w:szCs w:val="18"/>
              </w:rPr>
              <w:t>Modelo de Dados</w:t>
            </w:r>
          </w:p>
        </w:tc>
        <w:tc>
          <w:tcPr>
            <w:tcW w:w="869" w:type="dxa"/>
            <w:tcBorders>
              <w:top w:val="nil"/>
              <w:left w:val="nil"/>
              <w:bottom w:val="nil"/>
              <w:right w:val="nil"/>
            </w:tcBorders>
            <w:shd w:val="clear" w:color="auto" w:fill="auto"/>
            <w:vAlign w:val="center"/>
            <w:hideMark/>
          </w:tcPr>
          <w:p w:rsidR="0076629D" w:rsidRPr="004826DC" w:rsidRDefault="0076629D" w:rsidP="0076629D">
            <w:pPr>
              <w:jc w:val="right"/>
              <w:rPr>
                <w:rFonts w:ascii="Calibri" w:hAnsi="Calibri"/>
                <w:sz w:val="18"/>
                <w:szCs w:val="18"/>
              </w:rPr>
            </w:pPr>
            <w:r w:rsidRPr="004826DC">
              <w:rPr>
                <w:rFonts w:ascii="Calibri" w:hAnsi="Calibri"/>
                <w:sz w:val="18"/>
                <w:szCs w:val="18"/>
              </w:rPr>
              <w:t>60%</w:t>
            </w:r>
          </w:p>
        </w:tc>
        <w:tc>
          <w:tcPr>
            <w:tcW w:w="941" w:type="dxa"/>
            <w:tcBorders>
              <w:top w:val="nil"/>
              <w:left w:val="single" w:sz="4" w:space="0" w:color="auto"/>
              <w:bottom w:val="nil"/>
              <w:right w:val="single" w:sz="8" w:space="0" w:color="auto"/>
            </w:tcBorders>
            <w:shd w:val="clear" w:color="auto" w:fill="auto"/>
            <w:vAlign w:val="center"/>
            <w:hideMark/>
          </w:tcPr>
          <w:p w:rsidR="0076629D" w:rsidRPr="004826DC" w:rsidRDefault="0076629D" w:rsidP="0076629D">
            <w:pPr>
              <w:jc w:val="center"/>
              <w:rPr>
                <w:rFonts w:ascii="Calibri" w:hAnsi="Calibri"/>
                <w:sz w:val="18"/>
                <w:szCs w:val="18"/>
              </w:rPr>
            </w:pPr>
            <w:r w:rsidRPr="004826DC">
              <w:rPr>
                <w:rFonts w:ascii="Calibri" w:hAnsi="Calibri"/>
                <w:sz w:val="18"/>
                <w:szCs w:val="18"/>
              </w:rPr>
              <w:t>3d</w:t>
            </w:r>
          </w:p>
        </w:tc>
      </w:tr>
      <w:tr w:rsidR="0076629D" w:rsidRPr="004826DC" w:rsidTr="008F77FF">
        <w:trPr>
          <w:trHeight w:val="1503"/>
        </w:trPr>
        <w:tc>
          <w:tcPr>
            <w:tcW w:w="1581" w:type="dxa"/>
            <w:vMerge w:val="restart"/>
            <w:tcBorders>
              <w:top w:val="single" w:sz="8" w:space="0" w:color="auto"/>
              <w:left w:val="single" w:sz="8" w:space="0" w:color="auto"/>
              <w:bottom w:val="single" w:sz="8" w:space="0" w:color="000000"/>
              <w:right w:val="single" w:sz="4" w:space="0" w:color="auto"/>
            </w:tcBorders>
            <w:shd w:val="clear" w:color="000000" w:fill="F2F2F2"/>
            <w:vAlign w:val="center"/>
            <w:hideMark/>
          </w:tcPr>
          <w:p w:rsidR="0076629D" w:rsidRPr="004826DC" w:rsidRDefault="0076629D" w:rsidP="0076629D">
            <w:pPr>
              <w:jc w:val="center"/>
              <w:rPr>
                <w:rFonts w:ascii="Calibri" w:hAnsi="Calibri"/>
                <w:b/>
                <w:bCs/>
                <w:sz w:val="18"/>
                <w:szCs w:val="18"/>
              </w:rPr>
            </w:pPr>
            <w:r w:rsidRPr="004826DC">
              <w:rPr>
                <w:rFonts w:ascii="Calibri" w:hAnsi="Calibri"/>
                <w:b/>
                <w:bCs/>
                <w:sz w:val="18"/>
                <w:szCs w:val="18"/>
              </w:rPr>
              <w:t>Construção</w:t>
            </w:r>
          </w:p>
        </w:tc>
        <w:tc>
          <w:tcPr>
            <w:tcW w:w="3616" w:type="dxa"/>
            <w:tcBorders>
              <w:top w:val="single" w:sz="8" w:space="0" w:color="auto"/>
              <w:left w:val="nil"/>
              <w:bottom w:val="single" w:sz="4" w:space="0" w:color="auto"/>
              <w:right w:val="single" w:sz="4" w:space="0" w:color="auto"/>
            </w:tcBorders>
            <w:shd w:val="clear" w:color="auto" w:fill="auto"/>
            <w:vAlign w:val="center"/>
            <w:hideMark/>
          </w:tcPr>
          <w:p w:rsidR="0076629D" w:rsidRPr="004826DC" w:rsidRDefault="0076629D" w:rsidP="0076629D">
            <w:pPr>
              <w:rPr>
                <w:rFonts w:ascii="Calibri" w:hAnsi="Calibri"/>
                <w:sz w:val="18"/>
                <w:szCs w:val="18"/>
              </w:rPr>
            </w:pPr>
            <w:r w:rsidRPr="004826DC">
              <w:rPr>
                <w:rFonts w:ascii="Calibri" w:hAnsi="Calibri"/>
                <w:sz w:val="18"/>
                <w:szCs w:val="18"/>
              </w:rPr>
              <w:t>Entregar Demanda para Homologação</w:t>
            </w:r>
          </w:p>
        </w:tc>
        <w:tc>
          <w:tcPr>
            <w:tcW w:w="3781" w:type="dxa"/>
            <w:tcBorders>
              <w:top w:val="single" w:sz="8" w:space="0" w:color="auto"/>
              <w:left w:val="nil"/>
              <w:bottom w:val="single" w:sz="4" w:space="0" w:color="auto"/>
              <w:right w:val="single" w:sz="4" w:space="0" w:color="auto"/>
            </w:tcBorders>
            <w:shd w:val="clear" w:color="auto" w:fill="auto"/>
            <w:vAlign w:val="center"/>
            <w:hideMark/>
          </w:tcPr>
          <w:p w:rsidR="0076629D" w:rsidRPr="004826DC" w:rsidRDefault="0076629D" w:rsidP="0076629D">
            <w:pPr>
              <w:rPr>
                <w:rFonts w:ascii="Calibri" w:hAnsi="Calibri"/>
                <w:sz w:val="18"/>
                <w:szCs w:val="18"/>
              </w:rPr>
            </w:pPr>
            <w:r w:rsidRPr="004826DC">
              <w:rPr>
                <w:rFonts w:ascii="Calibri" w:hAnsi="Calibri"/>
                <w:sz w:val="18"/>
                <w:szCs w:val="18"/>
              </w:rPr>
              <w:t>Evidências de Testes</w:t>
            </w:r>
            <w:r w:rsidRPr="004826DC">
              <w:rPr>
                <w:rFonts w:ascii="Calibri" w:hAnsi="Calibri"/>
                <w:sz w:val="18"/>
                <w:szCs w:val="18"/>
              </w:rPr>
              <w:br/>
              <w:t>Relatório de Avaliação de Performance</w:t>
            </w:r>
            <w:r w:rsidRPr="004826DC">
              <w:rPr>
                <w:rFonts w:ascii="Calibri" w:hAnsi="Calibri"/>
                <w:sz w:val="18"/>
                <w:szCs w:val="18"/>
              </w:rPr>
              <w:br/>
              <w:t>Código Fonte</w:t>
            </w:r>
            <w:r w:rsidRPr="004826DC">
              <w:rPr>
                <w:rFonts w:ascii="Calibri" w:hAnsi="Calibri"/>
                <w:sz w:val="18"/>
                <w:szCs w:val="18"/>
              </w:rPr>
              <w:br/>
              <w:t>Scripts DDL</w:t>
            </w:r>
            <w:r w:rsidRPr="004826DC">
              <w:rPr>
                <w:rFonts w:ascii="Calibri" w:hAnsi="Calibri"/>
                <w:sz w:val="18"/>
                <w:szCs w:val="18"/>
              </w:rPr>
              <w:br/>
              <w:t>Scripts DML</w:t>
            </w:r>
            <w:r w:rsidRPr="004826DC">
              <w:rPr>
                <w:rFonts w:ascii="Calibri" w:hAnsi="Calibri"/>
                <w:sz w:val="18"/>
                <w:szCs w:val="18"/>
              </w:rPr>
              <w:br/>
              <w:t>Roteiro de Implantação</w:t>
            </w:r>
          </w:p>
        </w:tc>
        <w:tc>
          <w:tcPr>
            <w:tcW w:w="3642" w:type="dxa"/>
            <w:tcBorders>
              <w:top w:val="single" w:sz="8" w:space="0" w:color="auto"/>
              <w:left w:val="nil"/>
              <w:bottom w:val="single" w:sz="4" w:space="0" w:color="auto"/>
              <w:right w:val="single" w:sz="4" w:space="0" w:color="auto"/>
            </w:tcBorders>
            <w:shd w:val="clear" w:color="auto" w:fill="auto"/>
            <w:vAlign w:val="center"/>
            <w:hideMark/>
          </w:tcPr>
          <w:p w:rsidR="0076629D" w:rsidRPr="004826DC" w:rsidRDefault="0076629D" w:rsidP="0076629D">
            <w:pPr>
              <w:rPr>
                <w:rFonts w:ascii="Calibri" w:hAnsi="Calibri"/>
                <w:sz w:val="18"/>
                <w:szCs w:val="18"/>
              </w:rPr>
            </w:pPr>
            <w:r w:rsidRPr="004826DC">
              <w:rPr>
                <w:rFonts w:ascii="Calibri" w:hAnsi="Calibri"/>
                <w:sz w:val="18"/>
                <w:szCs w:val="18"/>
              </w:rPr>
              <w:t>Pacote de Entrega</w:t>
            </w:r>
          </w:p>
        </w:tc>
        <w:tc>
          <w:tcPr>
            <w:tcW w:w="869" w:type="dxa"/>
            <w:tcBorders>
              <w:top w:val="single" w:sz="8" w:space="0" w:color="auto"/>
              <w:left w:val="nil"/>
              <w:bottom w:val="single" w:sz="4" w:space="0" w:color="auto"/>
              <w:right w:val="single" w:sz="4" w:space="0" w:color="auto"/>
            </w:tcBorders>
            <w:shd w:val="clear" w:color="auto" w:fill="auto"/>
            <w:vAlign w:val="center"/>
            <w:hideMark/>
          </w:tcPr>
          <w:p w:rsidR="0076629D" w:rsidRPr="004826DC" w:rsidRDefault="0076629D" w:rsidP="0076629D">
            <w:pPr>
              <w:jc w:val="right"/>
              <w:rPr>
                <w:rFonts w:ascii="Calibri" w:hAnsi="Calibri"/>
                <w:sz w:val="18"/>
                <w:szCs w:val="18"/>
              </w:rPr>
            </w:pPr>
            <w:r w:rsidRPr="004826DC">
              <w:rPr>
                <w:rFonts w:ascii="Calibri" w:hAnsi="Calibri"/>
                <w:sz w:val="18"/>
                <w:szCs w:val="18"/>
              </w:rPr>
              <w:t>1%</w:t>
            </w:r>
          </w:p>
        </w:tc>
        <w:tc>
          <w:tcPr>
            <w:tcW w:w="941" w:type="dxa"/>
            <w:tcBorders>
              <w:top w:val="single" w:sz="8" w:space="0" w:color="auto"/>
              <w:left w:val="nil"/>
              <w:bottom w:val="single" w:sz="4" w:space="0" w:color="auto"/>
              <w:right w:val="single" w:sz="8" w:space="0" w:color="auto"/>
            </w:tcBorders>
            <w:shd w:val="clear" w:color="auto" w:fill="auto"/>
            <w:vAlign w:val="center"/>
            <w:hideMark/>
          </w:tcPr>
          <w:p w:rsidR="0076629D" w:rsidRPr="004826DC" w:rsidRDefault="0076629D" w:rsidP="0076629D">
            <w:pPr>
              <w:jc w:val="center"/>
              <w:rPr>
                <w:rFonts w:ascii="Calibri" w:hAnsi="Calibri"/>
                <w:sz w:val="18"/>
                <w:szCs w:val="18"/>
              </w:rPr>
            </w:pPr>
            <w:r w:rsidRPr="004826DC">
              <w:rPr>
                <w:rFonts w:ascii="Calibri" w:hAnsi="Calibri"/>
                <w:sz w:val="18"/>
                <w:szCs w:val="18"/>
              </w:rPr>
              <w:t>5d</w:t>
            </w:r>
          </w:p>
        </w:tc>
      </w:tr>
      <w:tr w:rsidR="0076629D" w:rsidRPr="004826DC" w:rsidTr="008F77FF">
        <w:trPr>
          <w:trHeight w:val="250"/>
        </w:trPr>
        <w:tc>
          <w:tcPr>
            <w:tcW w:w="1581" w:type="dxa"/>
            <w:vMerge/>
            <w:tcBorders>
              <w:top w:val="single" w:sz="8" w:space="0" w:color="auto"/>
              <w:left w:val="single" w:sz="8" w:space="0" w:color="auto"/>
              <w:bottom w:val="single" w:sz="8" w:space="0" w:color="000000"/>
              <w:right w:val="single" w:sz="4" w:space="0" w:color="auto"/>
            </w:tcBorders>
            <w:vAlign w:val="center"/>
            <w:hideMark/>
          </w:tcPr>
          <w:p w:rsidR="0076629D" w:rsidRPr="004826DC" w:rsidRDefault="0076629D" w:rsidP="0076629D">
            <w:pPr>
              <w:rPr>
                <w:rFonts w:ascii="Calibri" w:hAnsi="Calibri"/>
                <w:b/>
                <w:bCs/>
                <w:sz w:val="18"/>
                <w:szCs w:val="18"/>
              </w:rPr>
            </w:pPr>
          </w:p>
        </w:tc>
        <w:tc>
          <w:tcPr>
            <w:tcW w:w="3616" w:type="dxa"/>
            <w:vMerge w:val="restart"/>
            <w:tcBorders>
              <w:top w:val="nil"/>
              <w:left w:val="single" w:sz="4" w:space="0" w:color="auto"/>
              <w:bottom w:val="single" w:sz="8" w:space="0" w:color="000000"/>
              <w:right w:val="single" w:sz="4" w:space="0" w:color="auto"/>
            </w:tcBorders>
            <w:shd w:val="clear" w:color="auto" w:fill="auto"/>
            <w:vAlign w:val="center"/>
            <w:hideMark/>
          </w:tcPr>
          <w:p w:rsidR="0076629D" w:rsidRPr="004826DC" w:rsidRDefault="0076629D" w:rsidP="0076629D">
            <w:pPr>
              <w:rPr>
                <w:rFonts w:ascii="Calibri" w:hAnsi="Calibri"/>
                <w:sz w:val="18"/>
                <w:szCs w:val="18"/>
              </w:rPr>
            </w:pPr>
            <w:r w:rsidRPr="004826DC">
              <w:rPr>
                <w:rFonts w:ascii="Calibri" w:hAnsi="Calibri"/>
                <w:sz w:val="18"/>
                <w:szCs w:val="18"/>
              </w:rPr>
              <w:t>Implementar Alterações</w:t>
            </w:r>
          </w:p>
        </w:tc>
        <w:tc>
          <w:tcPr>
            <w:tcW w:w="3781" w:type="dxa"/>
            <w:vMerge w:val="restart"/>
            <w:tcBorders>
              <w:top w:val="nil"/>
              <w:left w:val="single" w:sz="4" w:space="0" w:color="auto"/>
              <w:bottom w:val="single" w:sz="8" w:space="0" w:color="000000"/>
              <w:right w:val="single" w:sz="4" w:space="0" w:color="auto"/>
            </w:tcBorders>
            <w:shd w:val="clear" w:color="auto" w:fill="auto"/>
            <w:vAlign w:val="center"/>
            <w:hideMark/>
          </w:tcPr>
          <w:p w:rsidR="0076629D" w:rsidRPr="004826DC" w:rsidRDefault="0076629D" w:rsidP="0076629D">
            <w:pPr>
              <w:rPr>
                <w:rFonts w:ascii="Calibri" w:hAnsi="Calibri"/>
                <w:sz w:val="18"/>
                <w:szCs w:val="18"/>
              </w:rPr>
            </w:pPr>
            <w:r w:rsidRPr="004826DC">
              <w:rPr>
                <w:rFonts w:ascii="Calibri" w:hAnsi="Calibri"/>
                <w:sz w:val="18"/>
                <w:szCs w:val="18"/>
              </w:rPr>
              <w:t>Documento de Casos de Uso</w:t>
            </w:r>
            <w:r w:rsidRPr="004826DC">
              <w:rPr>
                <w:rFonts w:ascii="Calibri" w:hAnsi="Calibri"/>
                <w:sz w:val="18"/>
                <w:szCs w:val="18"/>
              </w:rPr>
              <w:br/>
              <w:t>Protótipo</w:t>
            </w:r>
          </w:p>
        </w:tc>
        <w:tc>
          <w:tcPr>
            <w:tcW w:w="3642" w:type="dxa"/>
            <w:tcBorders>
              <w:top w:val="nil"/>
              <w:left w:val="nil"/>
              <w:bottom w:val="single" w:sz="4" w:space="0" w:color="auto"/>
              <w:right w:val="single" w:sz="4" w:space="0" w:color="auto"/>
            </w:tcBorders>
            <w:shd w:val="clear" w:color="auto" w:fill="auto"/>
            <w:vAlign w:val="center"/>
            <w:hideMark/>
          </w:tcPr>
          <w:p w:rsidR="0076629D" w:rsidRPr="004826DC" w:rsidRDefault="0076629D" w:rsidP="0076629D">
            <w:pPr>
              <w:rPr>
                <w:rFonts w:ascii="Calibri" w:hAnsi="Calibri"/>
                <w:sz w:val="18"/>
                <w:szCs w:val="18"/>
              </w:rPr>
            </w:pPr>
            <w:r w:rsidRPr="004826DC">
              <w:rPr>
                <w:rFonts w:ascii="Calibri" w:hAnsi="Calibri"/>
                <w:sz w:val="18"/>
                <w:szCs w:val="18"/>
              </w:rPr>
              <w:t>Código Fonte</w:t>
            </w:r>
          </w:p>
        </w:tc>
        <w:tc>
          <w:tcPr>
            <w:tcW w:w="869" w:type="dxa"/>
            <w:tcBorders>
              <w:top w:val="nil"/>
              <w:left w:val="nil"/>
              <w:bottom w:val="single" w:sz="4" w:space="0" w:color="auto"/>
              <w:right w:val="single" w:sz="4" w:space="0" w:color="auto"/>
            </w:tcBorders>
            <w:shd w:val="clear" w:color="auto" w:fill="auto"/>
            <w:vAlign w:val="center"/>
            <w:hideMark/>
          </w:tcPr>
          <w:p w:rsidR="0076629D" w:rsidRPr="004826DC" w:rsidRDefault="0076629D" w:rsidP="0076629D">
            <w:pPr>
              <w:jc w:val="right"/>
              <w:rPr>
                <w:rFonts w:ascii="Calibri" w:hAnsi="Calibri"/>
                <w:sz w:val="18"/>
                <w:szCs w:val="18"/>
              </w:rPr>
            </w:pPr>
            <w:r w:rsidRPr="004826DC">
              <w:rPr>
                <w:rFonts w:ascii="Calibri" w:hAnsi="Calibri"/>
                <w:sz w:val="18"/>
                <w:szCs w:val="18"/>
              </w:rPr>
              <w:t>80%</w:t>
            </w:r>
          </w:p>
        </w:tc>
        <w:tc>
          <w:tcPr>
            <w:tcW w:w="941" w:type="dxa"/>
            <w:vMerge w:val="restart"/>
            <w:tcBorders>
              <w:top w:val="nil"/>
              <w:left w:val="single" w:sz="4" w:space="0" w:color="auto"/>
              <w:bottom w:val="single" w:sz="8" w:space="0" w:color="000000"/>
              <w:right w:val="single" w:sz="8" w:space="0" w:color="auto"/>
            </w:tcBorders>
            <w:shd w:val="clear" w:color="auto" w:fill="auto"/>
            <w:vAlign w:val="center"/>
            <w:hideMark/>
          </w:tcPr>
          <w:p w:rsidR="0076629D" w:rsidRPr="004826DC" w:rsidRDefault="0076629D" w:rsidP="0076629D">
            <w:pPr>
              <w:jc w:val="center"/>
              <w:rPr>
                <w:rFonts w:ascii="Calibri" w:hAnsi="Calibri"/>
                <w:sz w:val="18"/>
                <w:szCs w:val="18"/>
              </w:rPr>
            </w:pPr>
            <w:r w:rsidRPr="004826DC">
              <w:rPr>
                <w:rFonts w:ascii="Calibri" w:hAnsi="Calibri"/>
                <w:sz w:val="18"/>
                <w:szCs w:val="18"/>
              </w:rPr>
              <w:t>(ver pacote de entrega)</w:t>
            </w:r>
          </w:p>
        </w:tc>
      </w:tr>
      <w:tr w:rsidR="0076629D" w:rsidRPr="004826DC" w:rsidTr="008F77FF">
        <w:trPr>
          <w:trHeight w:val="250"/>
        </w:trPr>
        <w:tc>
          <w:tcPr>
            <w:tcW w:w="1581" w:type="dxa"/>
            <w:vMerge/>
            <w:tcBorders>
              <w:top w:val="single" w:sz="8" w:space="0" w:color="auto"/>
              <w:left w:val="single" w:sz="8" w:space="0" w:color="auto"/>
              <w:bottom w:val="single" w:sz="8" w:space="0" w:color="000000"/>
              <w:right w:val="single" w:sz="4" w:space="0" w:color="auto"/>
            </w:tcBorders>
            <w:vAlign w:val="center"/>
            <w:hideMark/>
          </w:tcPr>
          <w:p w:rsidR="0076629D" w:rsidRPr="004826DC" w:rsidRDefault="0076629D" w:rsidP="0076629D">
            <w:pPr>
              <w:rPr>
                <w:rFonts w:ascii="Calibri" w:hAnsi="Calibri"/>
                <w:b/>
                <w:bCs/>
                <w:sz w:val="18"/>
                <w:szCs w:val="18"/>
              </w:rPr>
            </w:pPr>
          </w:p>
        </w:tc>
        <w:tc>
          <w:tcPr>
            <w:tcW w:w="3616" w:type="dxa"/>
            <w:vMerge/>
            <w:tcBorders>
              <w:top w:val="nil"/>
              <w:left w:val="single" w:sz="4" w:space="0" w:color="auto"/>
              <w:bottom w:val="single" w:sz="8" w:space="0" w:color="000000"/>
              <w:right w:val="single" w:sz="4" w:space="0" w:color="auto"/>
            </w:tcBorders>
            <w:vAlign w:val="center"/>
            <w:hideMark/>
          </w:tcPr>
          <w:p w:rsidR="0076629D" w:rsidRPr="004826DC" w:rsidRDefault="0076629D" w:rsidP="0076629D">
            <w:pPr>
              <w:rPr>
                <w:rFonts w:ascii="Calibri" w:hAnsi="Calibri"/>
                <w:sz w:val="18"/>
                <w:szCs w:val="18"/>
              </w:rPr>
            </w:pPr>
          </w:p>
        </w:tc>
        <w:tc>
          <w:tcPr>
            <w:tcW w:w="3781" w:type="dxa"/>
            <w:vMerge/>
            <w:tcBorders>
              <w:top w:val="nil"/>
              <w:left w:val="single" w:sz="4" w:space="0" w:color="auto"/>
              <w:bottom w:val="single" w:sz="8" w:space="0" w:color="000000"/>
              <w:right w:val="single" w:sz="4" w:space="0" w:color="auto"/>
            </w:tcBorders>
            <w:vAlign w:val="center"/>
            <w:hideMark/>
          </w:tcPr>
          <w:p w:rsidR="0076629D" w:rsidRPr="004826DC" w:rsidRDefault="0076629D" w:rsidP="0076629D">
            <w:pPr>
              <w:rPr>
                <w:rFonts w:ascii="Calibri" w:hAnsi="Calibri"/>
                <w:sz w:val="18"/>
                <w:szCs w:val="18"/>
              </w:rPr>
            </w:pPr>
          </w:p>
        </w:tc>
        <w:tc>
          <w:tcPr>
            <w:tcW w:w="3642" w:type="dxa"/>
            <w:tcBorders>
              <w:top w:val="nil"/>
              <w:left w:val="nil"/>
              <w:bottom w:val="single" w:sz="4" w:space="0" w:color="auto"/>
              <w:right w:val="single" w:sz="4" w:space="0" w:color="auto"/>
            </w:tcBorders>
            <w:shd w:val="clear" w:color="auto" w:fill="auto"/>
            <w:vAlign w:val="center"/>
            <w:hideMark/>
          </w:tcPr>
          <w:p w:rsidR="0076629D" w:rsidRPr="004826DC" w:rsidRDefault="0076629D" w:rsidP="0076629D">
            <w:pPr>
              <w:rPr>
                <w:rFonts w:ascii="Calibri" w:hAnsi="Calibri"/>
                <w:sz w:val="18"/>
                <w:szCs w:val="18"/>
              </w:rPr>
            </w:pPr>
            <w:r w:rsidRPr="004826DC">
              <w:rPr>
                <w:rFonts w:ascii="Calibri" w:hAnsi="Calibri"/>
                <w:sz w:val="18"/>
                <w:szCs w:val="18"/>
              </w:rPr>
              <w:t>Scripts DDL</w:t>
            </w:r>
          </w:p>
        </w:tc>
        <w:tc>
          <w:tcPr>
            <w:tcW w:w="869" w:type="dxa"/>
            <w:tcBorders>
              <w:top w:val="nil"/>
              <w:left w:val="nil"/>
              <w:bottom w:val="single" w:sz="4" w:space="0" w:color="auto"/>
              <w:right w:val="single" w:sz="4" w:space="0" w:color="auto"/>
            </w:tcBorders>
            <w:shd w:val="clear" w:color="auto" w:fill="auto"/>
            <w:vAlign w:val="center"/>
            <w:hideMark/>
          </w:tcPr>
          <w:p w:rsidR="0076629D" w:rsidRPr="004826DC" w:rsidRDefault="0076629D" w:rsidP="0076629D">
            <w:pPr>
              <w:jc w:val="right"/>
              <w:rPr>
                <w:rFonts w:ascii="Calibri" w:hAnsi="Calibri"/>
                <w:sz w:val="18"/>
                <w:szCs w:val="18"/>
              </w:rPr>
            </w:pPr>
            <w:r w:rsidRPr="004826DC">
              <w:rPr>
                <w:rFonts w:ascii="Calibri" w:hAnsi="Calibri"/>
                <w:sz w:val="18"/>
                <w:szCs w:val="18"/>
              </w:rPr>
              <w:t>14%</w:t>
            </w:r>
          </w:p>
        </w:tc>
        <w:tc>
          <w:tcPr>
            <w:tcW w:w="941" w:type="dxa"/>
            <w:vMerge/>
            <w:tcBorders>
              <w:top w:val="nil"/>
              <w:left w:val="single" w:sz="4" w:space="0" w:color="auto"/>
              <w:bottom w:val="single" w:sz="8" w:space="0" w:color="000000"/>
              <w:right w:val="single" w:sz="8" w:space="0" w:color="auto"/>
            </w:tcBorders>
            <w:vAlign w:val="center"/>
            <w:hideMark/>
          </w:tcPr>
          <w:p w:rsidR="0076629D" w:rsidRPr="004826DC" w:rsidRDefault="0076629D" w:rsidP="0076629D">
            <w:pPr>
              <w:rPr>
                <w:rFonts w:ascii="Calibri" w:hAnsi="Calibri"/>
                <w:sz w:val="18"/>
                <w:szCs w:val="18"/>
              </w:rPr>
            </w:pPr>
          </w:p>
        </w:tc>
      </w:tr>
      <w:tr w:rsidR="0076629D" w:rsidRPr="004826DC" w:rsidTr="008F77FF">
        <w:trPr>
          <w:trHeight w:val="265"/>
        </w:trPr>
        <w:tc>
          <w:tcPr>
            <w:tcW w:w="1581" w:type="dxa"/>
            <w:vMerge/>
            <w:tcBorders>
              <w:top w:val="single" w:sz="8" w:space="0" w:color="auto"/>
              <w:left w:val="single" w:sz="8" w:space="0" w:color="auto"/>
              <w:bottom w:val="single" w:sz="8" w:space="0" w:color="000000"/>
              <w:right w:val="single" w:sz="4" w:space="0" w:color="auto"/>
            </w:tcBorders>
            <w:vAlign w:val="center"/>
            <w:hideMark/>
          </w:tcPr>
          <w:p w:rsidR="0076629D" w:rsidRPr="004826DC" w:rsidRDefault="0076629D" w:rsidP="0076629D">
            <w:pPr>
              <w:rPr>
                <w:rFonts w:ascii="Calibri" w:hAnsi="Calibri"/>
                <w:b/>
                <w:bCs/>
                <w:sz w:val="18"/>
                <w:szCs w:val="18"/>
              </w:rPr>
            </w:pPr>
          </w:p>
        </w:tc>
        <w:tc>
          <w:tcPr>
            <w:tcW w:w="3616" w:type="dxa"/>
            <w:vMerge/>
            <w:tcBorders>
              <w:top w:val="nil"/>
              <w:left w:val="single" w:sz="4" w:space="0" w:color="auto"/>
              <w:bottom w:val="single" w:sz="8" w:space="0" w:color="000000"/>
              <w:right w:val="single" w:sz="4" w:space="0" w:color="auto"/>
            </w:tcBorders>
            <w:vAlign w:val="center"/>
            <w:hideMark/>
          </w:tcPr>
          <w:p w:rsidR="0076629D" w:rsidRPr="004826DC" w:rsidRDefault="0076629D" w:rsidP="0076629D">
            <w:pPr>
              <w:rPr>
                <w:rFonts w:ascii="Calibri" w:hAnsi="Calibri"/>
                <w:sz w:val="18"/>
                <w:szCs w:val="18"/>
              </w:rPr>
            </w:pPr>
          </w:p>
        </w:tc>
        <w:tc>
          <w:tcPr>
            <w:tcW w:w="3781" w:type="dxa"/>
            <w:vMerge/>
            <w:tcBorders>
              <w:top w:val="nil"/>
              <w:left w:val="single" w:sz="4" w:space="0" w:color="auto"/>
              <w:bottom w:val="single" w:sz="8" w:space="0" w:color="000000"/>
              <w:right w:val="single" w:sz="4" w:space="0" w:color="auto"/>
            </w:tcBorders>
            <w:vAlign w:val="center"/>
            <w:hideMark/>
          </w:tcPr>
          <w:p w:rsidR="0076629D" w:rsidRPr="004826DC" w:rsidRDefault="0076629D" w:rsidP="0076629D">
            <w:pPr>
              <w:rPr>
                <w:rFonts w:ascii="Calibri" w:hAnsi="Calibri"/>
                <w:sz w:val="18"/>
                <w:szCs w:val="18"/>
              </w:rPr>
            </w:pPr>
          </w:p>
        </w:tc>
        <w:tc>
          <w:tcPr>
            <w:tcW w:w="3642" w:type="dxa"/>
            <w:tcBorders>
              <w:top w:val="nil"/>
              <w:left w:val="nil"/>
              <w:bottom w:val="single" w:sz="8" w:space="0" w:color="auto"/>
              <w:right w:val="single" w:sz="4" w:space="0" w:color="auto"/>
            </w:tcBorders>
            <w:shd w:val="clear" w:color="auto" w:fill="auto"/>
            <w:vAlign w:val="center"/>
            <w:hideMark/>
          </w:tcPr>
          <w:p w:rsidR="0076629D" w:rsidRPr="004826DC" w:rsidRDefault="0076629D" w:rsidP="0076629D">
            <w:pPr>
              <w:rPr>
                <w:rFonts w:ascii="Calibri" w:hAnsi="Calibri"/>
                <w:sz w:val="18"/>
                <w:szCs w:val="18"/>
              </w:rPr>
            </w:pPr>
            <w:r w:rsidRPr="004826DC">
              <w:rPr>
                <w:rFonts w:ascii="Calibri" w:hAnsi="Calibri"/>
                <w:sz w:val="18"/>
                <w:szCs w:val="18"/>
              </w:rPr>
              <w:t>Scripts DML</w:t>
            </w:r>
          </w:p>
        </w:tc>
        <w:tc>
          <w:tcPr>
            <w:tcW w:w="869" w:type="dxa"/>
            <w:tcBorders>
              <w:top w:val="nil"/>
              <w:left w:val="nil"/>
              <w:bottom w:val="single" w:sz="8" w:space="0" w:color="auto"/>
              <w:right w:val="single" w:sz="4" w:space="0" w:color="auto"/>
            </w:tcBorders>
            <w:shd w:val="clear" w:color="auto" w:fill="auto"/>
            <w:vAlign w:val="center"/>
            <w:hideMark/>
          </w:tcPr>
          <w:p w:rsidR="0076629D" w:rsidRPr="004826DC" w:rsidRDefault="0076629D" w:rsidP="0076629D">
            <w:pPr>
              <w:jc w:val="right"/>
              <w:rPr>
                <w:rFonts w:ascii="Calibri" w:hAnsi="Calibri"/>
                <w:sz w:val="18"/>
                <w:szCs w:val="18"/>
              </w:rPr>
            </w:pPr>
            <w:r w:rsidRPr="004826DC">
              <w:rPr>
                <w:rFonts w:ascii="Calibri" w:hAnsi="Calibri"/>
                <w:sz w:val="18"/>
                <w:szCs w:val="18"/>
              </w:rPr>
              <w:t>5%</w:t>
            </w:r>
          </w:p>
        </w:tc>
        <w:tc>
          <w:tcPr>
            <w:tcW w:w="941" w:type="dxa"/>
            <w:vMerge/>
            <w:tcBorders>
              <w:top w:val="nil"/>
              <w:left w:val="single" w:sz="4" w:space="0" w:color="auto"/>
              <w:bottom w:val="single" w:sz="8" w:space="0" w:color="000000"/>
              <w:right w:val="single" w:sz="8" w:space="0" w:color="auto"/>
            </w:tcBorders>
            <w:vAlign w:val="center"/>
            <w:hideMark/>
          </w:tcPr>
          <w:p w:rsidR="0076629D" w:rsidRPr="004826DC" w:rsidRDefault="0076629D" w:rsidP="0076629D">
            <w:pPr>
              <w:rPr>
                <w:rFonts w:ascii="Calibri" w:hAnsi="Calibri"/>
                <w:sz w:val="18"/>
                <w:szCs w:val="18"/>
              </w:rPr>
            </w:pPr>
          </w:p>
        </w:tc>
      </w:tr>
      <w:tr w:rsidR="0076629D" w:rsidRPr="004826DC" w:rsidTr="008F77FF">
        <w:trPr>
          <w:trHeight w:val="250"/>
        </w:trPr>
        <w:tc>
          <w:tcPr>
            <w:tcW w:w="1581" w:type="dxa"/>
            <w:vMerge w:val="restart"/>
            <w:tcBorders>
              <w:top w:val="nil"/>
              <w:left w:val="single" w:sz="8" w:space="0" w:color="auto"/>
              <w:bottom w:val="single" w:sz="8" w:space="0" w:color="000000"/>
              <w:right w:val="single" w:sz="4" w:space="0" w:color="auto"/>
            </w:tcBorders>
            <w:shd w:val="clear" w:color="000000" w:fill="F2F2F2"/>
            <w:vAlign w:val="center"/>
            <w:hideMark/>
          </w:tcPr>
          <w:p w:rsidR="0076629D" w:rsidRPr="004826DC" w:rsidRDefault="0076629D" w:rsidP="0076629D">
            <w:pPr>
              <w:jc w:val="center"/>
              <w:rPr>
                <w:rFonts w:ascii="Calibri" w:hAnsi="Calibri"/>
                <w:b/>
                <w:bCs/>
                <w:sz w:val="18"/>
                <w:szCs w:val="18"/>
              </w:rPr>
            </w:pPr>
            <w:r w:rsidRPr="004826DC">
              <w:rPr>
                <w:rFonts w:ascii="Calibri" w:hAnsi="Calibri"/>
                <w:b/>
                <w:bCs/>
                <w:sz w:val="18"/>
                <w:szCs w:val="18"/>
              </w:rPr>
              <w:t>Testes</w:t>
            </w:r>
          </w:p>
        </w:tc>
        <w:tc>
          <w:tcPr>
            <w:tcW w:w="3616" w:type="dxa"/>
            <w:vMerge w:val="restart"/>
            <w:tcBorders>
              <w:top w:val="nil"/>
              <w:left w:val="single" w:sz="4" w:space="0" w:color="auto"/>
              <w:bottom w:val="single" w:sz="4" w:space="0" w:color="000000"/>
              <w:right w:val="single" w:sz="4" w:space="0" w:color="auto"/>
            </w:tcBorders>
            <w:shd w:val="clear" w:color="auto" w:fill="auto"/>
            <w:vAlign w:val="center"/>
            <w:hideMark/>
          </w:tcPr>
          <w:p w:rsidR="0076629D" w:rsidRPr="004826DC" w:rsidRDefault="0076629D" w:rsidP="0076629D">
            <w:pPr>
              <w:rPr>
                <w:rFonts w:ascii="Calibri" w:hAnsi="Calibri"/>
                <w:sz w:val="18"/>
                <w:szCs w:val="18"/>
              </w:rPr>
            </w:pPr>
            <w:r w:rsidRPr="004826DC">
              <w:rPr>
                <w:rFonts w:ascii="Calibri" w:hAnsi="Calibri"/>
                <w:sz w:val="18"/>
                <w:szCs w:val="18"/>
              </w:rPr>
              <w:t>Definir Cenários de Testes</w:t>
            </w:r>
          </w:p>
        </w:tc>
        <w:tc>
          <w:tcPr>
            <w:tcW w:w="3781" w:type="dxa"/>
            <w:vMerge w:val="restart"/>
            <w:tcBorders>
              <w:top w:val="nil"/>
              <w:left w:val="single" w:sz="4" w:space="0" w:color="auto"/>
              <w:bottom w:val="single" w:sz="4" w:space="0" w:color="000000"/>
              <w:right w:val="single" w:sz="4" w:space="0" w:color="auto"/>
            </w:tcBorders>
            <w:shd w:val="clear" w:color="auto" w:fill="auto"/>
            <w:vAlign w:val="center"/>
            <w:hideMark/>
          </w:tcPr>
          <w:p w:rsidR="0076629D" w:rsidRPr="004826DC" w:rsidRDefault="0076629D" w:rsidP="0076629D">
            <w:pPr>
              <w:rPr>
                <w:rFonts w:ascii="Calibri" w:hAnsi="Calibri"/>
                <w:sz w:val="18"/>
                <w:szCs w:val="18"/>
              </w:rPr>
            </w:pPr>
            <w:r w:rsidRPr="004826DC">
              <w:rPr>
                <w:rFonts w:ascii="Calibri" w:hAnsi="Calibri"/>
                <w:sz w:val="18"/>
                <w:szCs w:val="18"/>
              </w:rPr>
              <w:t>Documento de Casos de Uso</w:t>
            </w:r>
            <w:r w:rsidRPr="004826DC">
              <w:rPr>
                <w:rFonts w:ascii="Calibri" w:hAnsi="Calibri"/>
                <w:sz w:val="18"/>
                <w:szCs w:val="18"/>
              </w:rPr>
              <w:br/>
              <w:t>Template de Cenários de Testes</w:t>
            </w:r>
          </w:p>
        </w:tc>
        <w:tc>
          <w:tcPr>
            <w:tcW w:w="3642" w:type="dxa"/>
            <w:tcBorders>
              <w:top w:val="nil"/>
              <w:left w:val="nil"/>
              <w:bottom w:val="single" w:sz="4" w:space="0" w:color="auto"/>
              <w:right w:val="single" w:sz="4" w:space="0" w:color="auto"/>
            </w:tcBorders>
            <w:shd w:val="clear" w:color="auto" w:fill="auto"/>
            <w:vAlign w:val="center"/>
            <w:hideMark/>
          </w:tcPr>
          <w:p w:rsidR="0076629D" w:rsidRPr="004826DC" w:rsidRDefault="0076629D" w:rsidP="0076629D">
            <w:pPr>
              <w:rPr>
                <w:rFonts w:ascii="Calibri" w:hAnsi="Calibri"/>
                <w:sz w:val="18"/>
                <w:szCs w:val="18"/>
              </w:rPr>
            </w:pPr>
            <w:r w:rsidRPr="004826DC">
              <w:rPr>
                <w:rFonts w:ascii="Calibri" w:hAnsi="Calibri"/>
                <w:sz w:val="18"/>
                <w:szCs w:val="18"/>
              </w:rPr>
              <w:t>Cenários de Testes Funcionais</w:t>
            </w:r>
          </w:p>
        </w:tc>
        <w:tc>
          <w:tcPr>
            <w:tcW w:w="869" w:type="dxa"/>
            <w:tcBorders>
              <w:top w:val="nil"/>
              <w:left w:val="nil"/>
              <w:bottom w:val="single" w:sz="4" w:space="0" w:color="auto"/>
              <w:right w:val="nil"/>
            </w:tcBorders>
            <w:shd w:val="clear" w:color="auto" w:fill="auto"/>
            <w:vAlign w:val="center"/>
            <w:hideMark/>
          </w:tcPr>
          <w:p w:rsidR="0076629D" w:rsidRPr="004826DC" w:rsidRDefault="0076629D" w:rsidP="0076629D">
            <w:pPr>
              <w:jc w:val="right"/>
              <w:rPr>
                <w:rFonts w:ascii="Calibri" w:hAnsi="Calibri"/>
                <w:sz w:val="18"/>
                <w:szCs w:val="18"/>
              </w:rPr>
            </w:pPr>
            <w:r w:rsidRPr="004826DC">
              <w:rPr>
                <w:rFonts w:ascii="Calibri" w:hAnsi="Calibri"/>
                <w:sz w:val="18"/>
                <w:szCs w:val="18"/>
              </w:rPr>
              <w:t>20%</w:t>
            </w:r>
          </w:p>
        </w:tc>
        <w:tc>
          <w:tcPr>
            <w:tcW w:w="941" w:type="dxa"/>
            <w:tcBorders>
              <w:top w:val="nil"/>
              <w:left w:val="single" w:sz="4" w:space="0" w:color="auto"/>
              <w:bottom w:val="single" w:sz="4" w:space="0" w:color="auto"/>
              <w:right w:val="single" w:sz="8" w:space="0" w:color="auto"/>
            </w:tcBorders>
            <w:shd w:val="clear" w:color="auto" w:fill="auto"/>
            <w:vAlign w:val="center"/>
            <w:hideMark/>
          </w:tcPr>
          <w:p w:rsidR="0076629D" w:rsidRPr="004826DC" w:rsidRDefault="0076629D" w:rsidP="0076629D">
            <w:pPr>
              <w:jc w:val="center"/>
              <w:rPr>
                <w:rFonts w:ascii="Calibri" w:hAnsi="Calibri"/>
                <w:sz w:val="18"/>
                <w:szCs w:val="18"/>
              </w:rPr>
            </w:pPr>
            <w:r w:rsidRPr="004826DC">
              <w:rPr>
                <w:rFonts w:ascii="Calibri" w:hAnsi="Calibri"/>
                <w:sz w:val="18"/>
                <w:szCs w:val="18"/>
              </w:rPr>
              <w:t>3d</w:t>
            </w:r>
          </w:p>
        </w:tc>
      </w:tr>
      <w:tr w:rsidR="0076629D" w:rsidRPr="004826DC" w:rsidTr="008F77FF">
        <w:trPr>
          <w:trHeight w:val="250"/>
        </w:trPr>
        <w:tc>
          <w:tcPr>
            <w:tcW w:w="1581" w:type="dxa"/>
            <w:vMerge/>
            <w:tcBorders>
              <w:top w:val="nil"/>
              <w:left w:val="single" w:sz="8" w:space="0" w:color="auto"/>
              <w:bottom w:val="single" w:sz="8" w:space="0" w:color="000000"/>
              <w:right w:val="single" w:sz="4" w:space="0" w:color="auto"/>
            </w:tcBorders>
            <w:vAlign w:val="center"/>
            <w:hideMark/>
          </w:tcPr>
          <w:p w:rsidR="0076629D" w:rsidRPr="004826DC" w:rsidRDefault="0076629D" w:rsidP="0076629D">
            <w:pPr>
              <w:rPr>
                <w:rFonts w:ascii="Calibri" w:hAnsi="Calibri"/>
                <w:b/>
                <w:bCs/>
                <w:sz w:val="18"/>
                <w:szCs w:val="18"/>
              </w:rPr>
            </w:pPr>
          </w:p>
        </w:tc>
        <w:tc>
          <w:tcPr>
            <w:tcW w:w="3616" w:type="dxa"/>
            <w:vMerge/>
            <w:tcBorders>
              <w:top w:val="nil"/>
              <w:left w:val="single" w:sz="4" w:space="0" w:color="auto"/>
              <w:bottom w:val="single" w:sz="4" w:space="0" w:color="000000"/>
              <w:right w:val="single" w:sz="4" w:space="0" w:color="auto"/>
            </w:tcBorders>
            <w:vAlign w:val="center"/>
            <w:hideMark/>
          </w:tcPr>
          <w:p w:rsidR="0076629D" w:rsidRPr="004826DC" w:rsidRDefault="0076629D" w:rsidP="0076629D">
            <w:pPr>
              <w:rPr>
                <w:rFonts w:ascii="Calibri" w:hAnsi="Calibri"/>
                <w:sz w:val="18"/>
                <w:szCs w:val="18"/>
              </w:rPr>
            </w:pPr>
          </w:p>
        </w:tc>
        <w:tc>
          <w:tcPr>
            <w:tcW w:w="3781" w:type="dxa"/>
            <w:vMerge/>
            <w:tcBorders>
              <w:top w:val="nil"/>
              <w:left w:val="single" w:sz="4" w:space="0" w:color="auto"/>
              <w:bottom w:val="single" w:sz="4" w:space="0" w:color="000000"/>
              <w:right w:val="single" w:sz="4" w:space="0" w:color="auto"/>
            </w:tcBorders>
            <w:vAlign w:val="center"/>
            <w:hideMark/>
          </w:tcPr>
          <w:p w:rsidR="0076629D" w:rsidRPr="004826DC" w:rsidRDefault="0076629D" w:rsidP="0076629D">
            <w:pPr>
              <w:rPr>
                <w:rFonts w:ascii="Calibri" w:hAnsi="Calibri"/>
                <w:sz w:val="18"/>
                <w:szCs w:val="18"/>
              </w:rPr>
            </w:pPr>
          </w:p>
        </w:tc>
        <w:tc>
          <w:tcPr>
            <w:tcW w:w="3642" w:type="dxa"/>
            <w:tcBorders>
              <w:top w:val="nil"/>
              <w:left w:val="nil"/>
              <w:bottom w:val="single" w:sz="4" w:space="0" w:color="auto"/>
              <w:right w:val="single" w:sz="4" w:space="0" w:color="auto"/>
            </w:tcBorders>
            <w:shd w:val="clear" w:color="auto" w:fill="auto"/>
            <w:vAlign w:val="center"/>
            <w:hideMark/>
          </w:tcPr>
          <w:p w:rsidR="0076629D" w:rsidRPr="004826DC" w:rsidRDefault="0076629D" w:rsidP="0076629D">
            <w:pPr>
              <w:rPr>
                <w:rFonts w:ascii="Calibri" w:hAnsi="Calibri"/>
                <w:sz w:val="18"/>
                <w:szCs w:val="18"/>
              </w:rPr>
            </w:pPr>
            <w:r w:rsidRPr="004826DC">
              <w:rPr>
                <w:rFonts w:ascii="Calibri" w:hAnsi="Calibri"/>
                <w:sz w:val="18"/>
                <w:szCs w:val="18"/>
              </w:rPr>
              <w:t>Cenários de Testes de Performance</w:t>
            </w:r>
          </w:p>
        </w:tc>
        <w:tc>
          <w:tcPr>
            <w:tcW w:w="869" w:type="dxa"/>
            <w:tcBorders>
              <w:top w:val="nil"/>
              <w:left w:val="nil"/>
              <w:bottom w:val="single" w:sz="4" w:space="0" w:color="auto"/>
              <w:right w:val="nil"/>
            </w:tcBorders>
            <w:shd w:val="clear" w:color="auto" w:fill="auto"/>
            <w:vAlign w:val="center"/>
            <w:hideMark/>
          </w:tcPr>
          <w:p w:rsidR="0076629D" w:rsidRPr="004826DC" w:rsidRDefault="0076629D" w:rsidP="0076629D">
            <w:pPr>
              <w:jc w:val="right"/>
              <w:rPr>
                <w:rFonts w:ascii="Calibri" w:hAnsi="Calibri"/>
                <w:sz w:val="18"/>
                <w:szCs w:val="18"/>
              </w:rPr>
            </w:pPr>
            <w:r w:rsidRPr="004826DC">
              <w:rPr>
                <w:rFonts w:ascii="Calibri" w:hAnsi="Calibri"/>
                <w:sz w:val="18"/>
                <w:szCs w:val="18"/>
              </w:rPr>
              <w:t>5%</w:t>
            </w:r>
          </w:p>
        </w:tc>
        <w:tc>
          <w:tcPr>
            <w:tcW w:w="941" w:type="dxa"/>
            <w:tcBorders>
              <w:top w:val="nil"/>
              <w:left w:val="single" w:sz="4" w:space="0" w:color="auto"/>
              <w:bottom w:val="single" w:sz="4" w:space="0" w:color="auto"/>
              <w:right w:val="single" w:sz="8" w:space="0" w:color="auto"/>
            </w:tcBorders>
            <w:shd w:val="clear" w:color="auto" w:fill="auto"/>
            <w:vAlign w:val="center"/>
            <w:hideMark/>
          </w:tcPr>
          <w:p w:rsidR="0076629D" w:rsidRPr="004826DC" w:rsidRDefault="0076629D" w:rsidP="0076629D">
            <w:pPr>
              <w:jc w:val="center"/>
              <w:rPr>
                <w:rFonts w:ascii="Calibri" w:hAnsi="Calibri"/>
                <w:sz w:val="18"/>
                <w:szCs w:val="18"/>
              </w:rPr>
            </w:pPr>
            <w:r w:rsidRPr="004826DC">
              <w:rPr>
                <w:rFonts w:ascii="Calibri" w:hAnsi="Calibri"/>
                <w:sz w:val="18"/>
                <w:szCs w:val="18"/>
              </w:rPr>
              <w:t>3d</w:t>
            </w:r>
          </w:p>
        </w:tc>
      </w:tr>
      <w:tr w:rsidR="0076629D" w:rsidRPr="004826DC" w:rsidTr="008F77FF">
        <w:trPr>
          <w:trHeight w:val="295"/>
        </w:trPr>
        <w:tc>
          <w:tcPr>
            <w:tcW w:w="1581" w:type="dxa"/>
            <w:vMerge/>
            <w:tcBorders>
              <w:top w:val="nil"/>
              <w:left w:val="single" w:sz="8" w:space="0" w:color="auto"/>
              <w:bottom w:val="single" w:sz="8" w:space="0" w:color="000000"/>
              <w:right w:val="single" w:sz="4" w:space="0" w:color="auto"/>
            </w:tcBorders>
            <w:vAlign w:val="center"/>
            <w:hideMark/>
          </w:tcPr>
          <w:p w:rsidR="0076629D" w:rsidRPr="004826DC" w:rsidRDefault="0076629D" w:rsidP="0076629D">
            <w:pPr>
              <w:rPr>
                <w:rFonts w:ascii="Calibri" w:hAnsi="Calibri"/>
                <w:b/>
                <w:bCs/>
                <w:sz w:val="18"/>
                <w:szCs w:val="18"/>
              </w:rPr>
            </w:pPr>
          </w:p>
        </w:tc>
        <w:tc>
          <w:tcPr>
            <w:tcW w:w="3616" w:type="dxa"/>
            <w:vMerge w:val="restart"/>
            <w:tcBorders>
              <w:top w:val="nil"/>
              <w:left w:val="single" w:sz="4" w:space="0" w:color="auto"/>
              <w:bottom w:val="single" w:sz="4" w:space="0" w:color="000000"/>
              <w:right w:val="single" w:sz="4" w:space="0" w:color="auto"/>
            </w:tcBorders>
            <w:shd w:val="clear" w:color="auto" w:fill="auto"/>
            <w:vAlign w:val="center"/>
            <w:hideMark/>
          </w:tcPr>
          <w:p w:rsidR="0076629D" w:rsidRPr="004826DC" w:rsidRDefault="0076629D" w:rsidP="0076629D">
            <w:pPr>
              <w:rPr>
                <w:rFonts w:ascii="Calibri" w:hAnsi="Calibri"/>
                <w:sz w:val="18"/>
                <w:szCs w:val="18"/>
              </w:rPr>
            </w:pPr>
            <w:r w:rsidRPr="004826DC">
              <w:rPr>
                <w:rFonts w:ascii="Calibri" w:hAnsi="Calibri"/>
                <w:sz w:val="18"/>
                <w:szCs w:val="18"/>
              </w:rPr>
              <w:t>Preparar e Executar Testes Funcionais</w:t>
            </w:r>
          </w:p>
        </w:tc>
        <w:tc>
          <w:tcPr>
            <w:tcW w:w="3781" w:type="dxa"/>
            <w:vMerge w:val="restart"/>
            <w:tcBorders>
              <w:top w:val="nil"/>
              <w:left w:val="single" w:sz="4" w:space="0" w:color="auto"/>
              <w:bottom w:val="single" w:sz="4" w:space="0" w:color="000000"/>
              <w:right w:val="single" w:sz="4" w:space="0" w:color="auto"/>
            </w:tcBorders>
            <w:shd w:val="clear" w:color="auto" w:fill="auto"/>
            <w:vAlign w:val="center"/>
            <w:hideMark/>
          </w:tcPr>
          <w:p w:rsidR="0076629D" w:rsidRPr="004826DC" w:rsidRDefault="0076629D" w:rsidP="0076629D">
            <w:pPr>
              <w:rPr>
                <w:rFonts w:ascii="Calibri" w:hAnsi="Calibri"/>
                <w:sz w:val="18"/>
                <w:szCs w:val="18"/>
              </w:rPr>
            </w:pPr>
            <w:r w:rsidRPr="004826DC">
              <w:rPr>
                <w:rFonts w:ascii="Calibri" w:hAnsi="Calibri"/>
                <w:sz w:val="18"/>
                <w:szCs w:val="18"/>
              </w:rPr>
              <w:t>Cenários de Testes Funcionais</w:t>
            </w:r>
          </w:p>
        </w:tc>
        <w:tc>
          <w:tcPr>
            <w:tcW w:w="3642" w:type="dxa"/>
            <w:tcBorders>
              <w:top w:val="nil"/>
              <w:left w:val="nil"/>
              <w:bottom w:val="single" w:sz="4" w:space="0" w:color="auto"/>
              <w:right w:val="single" w:sz="4" w:space="0" w:color="auto"/>
            </w:tcBorders>
            <w:shd w:val="clear" w:color="auto" w:fill="auto"/>
            <w:vAlign w:val="center"/>
            <w:hideMark/>
          </w:tcPr>
          <w:p w:rsidR="0076629D" w:rsidRPr="004826DC" w:rsidRDefault="0076629D" w:rsidP="0076629D">
            <w:pPr>
              <w:rPr>
                <w:rFonts w:ascii="Calibri" w:hAnsi="Calibri"/>
                <w:sz w:val="18"/>
                <w:szCs w:val="18"/>
              </w:rPr>
            </w:pPr>
            <w:r w:rsidRPr="004826DC">
              <w:rPr>
                <w:rFonts w:ascii="Calibri" w:hAnsi="Calibri"/>
                <w:sz w:val="18"/>
                <w:szCs w:val="18"/>
              </w:rPr>
              <w:t>Scripts de Teste Automatizado</w:t>
            </w:r>
          </w:p>
        </w:tc>
        <w:tc>
          <w:tcPr>
            <w:tcW w:w="869" w:type="dxa"/>
            <w:tcBorders>
              <w:top w:val="nil"/>
              <w:left w:val="nil"/>
              <w:bottom w:val="single" w:sz="4" w:space="0" w:color="auto"/>
              <w:right w:val="nil"/>
            </w:tcBorders>
            <w:shd w:val="clear" w:color="auto" w:fill="auto"/>
            <w:vAlign w:val="center"/>
            <w:hideMark/>
          </w:tcPr>
          <w:p w:rsidR="0076629D" w:rsidRPr="004826DC" w:rsidRDefault="0076629D" w:rsidP="0076629D">
            <w:pPr>
              <w:jc w:val="right"/>
              <w:rPr>
                <w:rFonts w:ascii="Calibri" w:hAnsi="Calibri"/>
                <w:sz w:val="18"/>
                <w:szCs w:val="18"/>
              </w:rPr>
            </w:pPr>
            <w:r w:rsidRPr="004826DC">
              <w:rPr>
                <w:rFonts w:ascii="Calibri" w:hAnsi="Calibri"/>
                <w:sz w:val="18"/>
                <w:szCs w:val="18"/>
              </w:rPr>
              <w:t>55%</w:t>
            </w:r>
          </w:p>
        </w:tc>
        <w:tc>
          <w:tcPr>
            <w:tcW w:w="941" w:type="dxa"/>
            <w:vMerge w:val="restart"/>
            <w:tcBorders>
              <w:top w:val="nil"/>
              <w:left w:val="single" w:sz="4" w:space="0" w:color="auto"/>
              <w:bottom w:val="single" w:sz="8" w:space="0" w:color="000000"/>
              <w:right w:val="single" w:sz="8" w:space="0" w:color="auto"/>
            </w:tcBorders>
            <w:shd w:val="clear" w:color="auto" w:fill="auto"/>
            <w:vAlign w:val="center"/>
            <w:hideMark/>
          </w:tcPr>
          <w:p w:rsidR="0076629D" w:rsidRPr="004826DC" w:rsidRDefault="0076629D" w:rsidP="0076629D">
            <w:pPr>
              <w:jc w:val="center"/>
              <w:rPr>
                <w:rFonts w:ascii="Calibri" w:hAnsi="Calibri"/>
                <w:sz w:val="18"/>
                <w:szCs w:val="18"/>
              </w:rPr>
            </w:pPr>
            <w:r w:rsidRPr="004826DC">
              <w:rPr>
                <w:rFonts w:ascii="Calibri" w:hAnsi="Calibri"/>
                <w:sz w:val="18"/>
                <w:szCs w:val="18"/>
              </w:rPr>
              <w:t>(ver pacote de entrega)</w:t>
            </w:r>
          </w:p>
        </w:tc>
      </w:tr>
      <w:tr w:rsidR="0076629D" w:rsidRPr="004826DC" w:rsidTr="008F77FF">
        <w:trPr>
          <w:trHeight w:val="250"/>
        </w:trPr>
        <w:tc>
          <w:tcPr>
            <w:tcW w:w="1581" w:type="dxa"/>
            <w:vMerge/>
            <w:tcBorders>
              <w:top w:val="nil"/>
              <w:left w:val="single" w:sz="8" w:space="0" w:color="auto"/>
              <w:bottom w:val="single" w:sz="8" w:space="0" w:color="000000"/>
              <w:right w:val="single" w:sz="4" w:space="0" w:color="auto"/>
            </w:tcBorders>
            <w:vAlign w:val="center"/>
            <w:hideMark/>
          </w:tcPr>
          <w:p w:rsidR="0076629D" w:rsidRPr="004826DC" w:rsidRDefault="0076629D" w:rsidP="0076629D">
            <w:pPr>
              <w:rPr>
                <w:rFonts w:ascii="Calibri" w:hAnsi="Calibri"/>
                <w:b/>
                <w:bCs/>
                <w:sz w:val="18"/>
                <w:szCs w:val="18"/>
              </w:rPr>
            </w:pPr>
          </w:p>
        </w:tc>
        <w:tc>
          <w:tcPr>
            <w:tcW w:w="3616" w:type="dxa"/>
            <w:vMerge/>
            <w:tcBorders>
              <w:top w:val="nil"/>
              <w:left w:val="single" w:sz="4" w:space="0" w:color="auto"/>
              <w:bottom w:val="single" w:sz="4" w:space="0" w:color="000000"/>
              <w:right w:val="single" w:sz="4" w:space="0" w:color="auto"/>
            </w:tcBorders>
            <w:vAlign w:val="center"/>
            <w:hideMark/>
          </w:tcPr>
          <w:p w:rsidR="0076629D" w:rsidRPr="004826DC" w:rsidRDefault="0076629D" w:rsidP="0076629D">
            <w:pPr>
              <w:rPr>
                <w:rFonts w:ascii="Calibri" w:hAnsi="Calibri"/>
                <w:sz w:val="18"/>
                <w:szCs w:val="18"/>
              </w:rPr>
            </w:pPr>
          </w:p>
        </w:tc>
        <w:tc>
          <w:tcPr>
            <w:tcW w:w="3781" w:type="dxa"/>
            <w:vMerge/>
            <w:tcBorders>
              <w:top w:val="nil"/>
              <w:left w:val="single" w:sz="4" w:space="0" w:color="auto"/>
              <w:bottom w:val="single" w:sz="4" w:space="0" w:color="000000"/>
              <w:right w:val="single" w:sz="4" w:space="0" w:color="auto"/>
            </w:tcBorders>
            <w:vAlign w:val="center"/>
            <w:hideMark/>
          </w:tcPr>
          <w:p w:rsidR="0076629D" w:rsidRPr="004826DC" w:rsidRDefault="0076629D" w:rsidP="0076629D">
            <w:pPr>
              <w:rPr>
                <w:rFonts w:ascii="Calibri" w:hAnsi="Calibri"/>
                <w:sz w:val="18"/>
                <w:szCs w:val="18"/>
              </w:rPr>
            </w:pPr>
          </w:p>
        </w:tc>
        <w:tc>
          <w:tcPr>
            <w:tcW w:w="3642" w:type="dxa"/>
            <w:tcBorders>
              <w:top w:val="nil"/>
              <w:left w:val="nil"/>
              <w:bottom w:val="single" w:sz="4" w:space="0" w:color="auto"/>
              <w:right w:val="single" w:sz="4" w:space="0" w:color="auto"/>
            </w:tcBorders>
            <w:shd w:val="clear" w:color="auto" w:fill="auto"/>
            <w:vAlign w:val="center"/>
            <w:hideMark/>
          </w:tcPr>
          <w:p w:rsidR="0076629D" w:rsidRPr="004826DC" w:rsidRDefault="0076629D" w:rsidP="0076629D">
            <w:pPr>
              <w:rPr>
                <w:rFonts w:ascii="Calibri" w:hAnsi="Calibri"/>
                <w:sz w:val="18"/>
                <w:szCs w:val="18"/>
              </w:rPr>
            </w:pPr>
            <w:r w:rsidRPr="004826DC">
              <w:rPr>
                <w:rFonts w:ascii="Calibri" w:hAnsi="Calibri"/>
                <w:sz w:val="18"/>
                <w:szCs w:val="18"/>
              </w:rPr>
              <w:t>Evidências de Testes</w:t>
            </w:r>
          </w:p>
        </w:tc>
        <w:tc>
          <w:tcPr>
            <w:tcW w:w="869" w:type="dxa"/>
            <w:tcBorders>
              <w:top w:val="nil"/>
              <w:left w:val="nil"/>
              <w:bottom w:val="single" w:sz="4" w:space="0" w:color="auto"/>
              <w:right w:val="nil"/>
            </w:tcBorders>
            <w:shd w:val="clear" w:color="auto" w:fill="auto"/>
            <w:vAlign w:val="center"/>
            <w:hideMark/>
          </w:tcPr>
          <w:p w:rsidR="0076629D" w:rsidRPr="004826DC" w:rsidRDefault="0076629D" w:rsidP="0076629D">
            <w:pPr>
              <w:jc w:val="right"/>
              <w:rPr>
                <w:rFonts w:ascii="Calibri" w:hAnsi="Calibri"/>
                <w:sz w:val="18"/>
                <w:szCs w:val="18"/>
              </w:rPr>
            </w:pPr>
            <w:r w:rsidRPr="004826DC">
              <w:rPr>
                <w:rFonts w:ascii="Calibri" w:hAnsi="Calibri"/>
                <w:sz w:val="18"/>
                <w:szCs w:val="18"/>
              </w:rPr>
              <w:t>5%</w:t>
            </w:r>
          </w:p>
        </w:tc>
        <w:tc>
          <w:tcPr>
            <w:tcW w:w="941" w:type="dxa"/>
            <w:vMerge/>
            <w:tcBorders>
              <w:top w:val="nil"/>
              <w:left w:val="single" w:sz="4" w:space="0" w:color="auto"/>
              <w:bottom w:val="single" w:sz="8" w:space="0" w:color="000000"/>
              <w:right w:val="single" w:sz="8" w:space="0" w:color="auto"/>
            </w:tcBorders>
            <w:vAlign w:val="center"/>
            <w:hideMark/>
          </w:tcPr>
          <w:p w:rsidR="0076629D" w:rsidRPr="004826DC" w:rsidRDefault="0076629D" w:rsidP="0076629D">
            <w:pPr>
              <w:rPr>
                <w:rFonts w:ascii="Calibri" w:hAnsi="Calibri"/>
                <w:sz w:val="18"/>
                <w:szCs w:val="18"/>
              </w:rPr>
            </w:pPr>
          </w:p>
        </w:tc>
      </w:tr>
      <w:tr w:rsidR="0076629D" w:rsidRPr="004826DC" w:rsidTr="008F77FF">
        <w:trPr>
          <w:trHeight w:val="309"/>
        </w:trPr>
        <w:tc>
          <w:tcPr>
            <w:tcW w:w="1581" w:type="dxa"/>
            <w:vMerge/>
            <w:tcBorders>
              <w:top w:val="nil"/>
              <w:left w:val="single" w:sz="8" w:space="0" w:color="auto"/>
              <w:bottom w:val="single" w:sz="8" w:space="0" w:color="000000"/>
              <w:right w:val="single" w:sz="4" w:space="0" w:color="auto"/>
            </w:tcBorders>
            <w:vAlign w:val="center"/>
            <w:hideMark/>
          </w:tcPr>
          <w:p w:rsidR="0076629D" w:rsidRPr="004826DC" w:rsidRDefault="0076629D" w:rsidP="0076629D">
            <w:pPr>
              <w:rPr>
                <w:rFonts w:ascii="Calibri" w:hAnsi="Calibri"/>
                <w:b/>
                <w:bCs/>
                <w:sz w:val="18"/>
                <w:szCs w:val="18"/>
              </w:rPr>
            </w:pPr>
          </w:p>
        </w:tc>
        <w:tc>
          <w:tcPr>
            <w:tcW w:w="3616" w:type="dxa"/>
            <w:tcBorders>
              <w:top w:val="nil"/>
              <w:left w:val="nil"/>
              <w:bottom w:val="single" w:sz="8" w:space="0" w:color="auto"/>
              <w:right w:val="single" w:sz="4" w:space="0" w:color="auto"/>
            </w:tcBorders>
            <w:shd w:val="clear" w:color="auto" w:fill="auto"/>
            <w:vAlign w:val="center"/>
            <w:hideMark/>
          </w:tcPr>
          <w:p w:rsidR="0076629D" w:rsidRPr="004826DC" w:rsidRDefault="0076629D" w:rsidP="0076629D">
            <w:pPr>
              <w:rPr>
                <w:rFonts w:ascii="Calibri" w:hAnsi="Calibri"/>
                <w:sz w:val="18"/>
                <w:szCs w:val="18"/>
              </w:rPr>
            </w:pPr>
            <w:r w:rsidRPr="004826DC">
              <w:rPr>
                <w:rFonts w:ascii="Calibri" w:hAnsi="Calibri"/>
                <w:sz w:val="18"/>
                <w:szCs w:val="18"/>
              </w:rPr>
              <w:t>Preparar e Executar Testes de Performance</w:t>
            </w:r>
          </w:p>
        </w:tc>
        <w:tc>
          <w:tcPr>
            <w:tcW w:w="3781" w:type="dxa"/>
            <w:tcBorders>
              <w:top w:val="nil"/>
              <w:left w:val="nil"/>
              <w:bottom w:val="single" w:sz="8" w:space="0" w:color="auto"/>
              <w:right w:val="single" w:sz="4" w:space="0" w:color="auto"/>
            </w:tcBorders>
            <w:shd w:val="clear" w:color="auto" w:fill="auto"/>
            <w:vAlign w:val="center"/>
            <w:hideMark/>
          </w:tcPr>
          <w:p w:rsidR="0076629D" w:rsidRPr="004826DC" w:rsidRDefault="0076629D" w:rsidP="0076629D">
            <w:pPr>
              <w:rPr>
                <w:rFonts w:ascii="Calibri" w:hAnsi="Calibri"/>
                <w:sz w:val="18"/>
                <w:szCs w:val="18"/>
              </w:rPr>
            </w:pPr>
            <w:r w:rsidRPr="004826DC">
              <w:rPr>
                <w:rFonts w:ascii="Calibri" w:hAnsi="Calibri"/>
                <w:sz w:val="18"/>
                <w:szCs w:val="18"/>
              </w:rPr>
              <w:t>Cenários de Testes de Performance</w:t>
            </w:r>
          </w:p>
        </w:tc>
        <w:tc>
          <w:tcPr>
            <w:tcW w:w="3642" w:type="dxa"/>
            <w:tcBorders>
              <w:top w:val="nil"/>
              <w:left w:val="nil"/>
              <w:bottom w:val="single" w:sz="8" w:space="0" w:color="auto"/>
              <w:right w:val="single" w:sz="4" w:space="0" w:color="auto"/>
            </w:tcBorders>
            <w:shd w:val="clear" w:color="auto" w:fill="auto"/>
            <w:vAlign w:val="center"/>
            <w:hideMark/>
          </w:tcPr>
          <w:p w:rsidR="0076629D" w:rsidRPr="004826DC" w:rsidRDefault="0076629D" w:rsidP="0076629D">
            <w:pPr>
              <w:rPr>
                <w:rFonts w:ascii="Calibri" w:hAnsi="Calibri"/>
                <w:sz w:val="18"/>
                <w:szCs w:val="18"/>
              </w:rPr>
            </w:pPr>
            <w:r w:rsidRPr="004826DC">
              <w:rPr>
                <w:rFonts w:ascii="Calibri" w:hAnsi="Calibri"/>
                <w:sz w:val="18"/>
                <w:szCs w:val="18"/>
              </w:rPr>
              <w:t>Relatório de Avaliação de Performance</w:t>
            </w:r>
          </w:p>
        </w:tc>
        <w:tc>
          <w:tcPr>
            <w:tcW w:w="869" w:type="dxa"/>
            <w:tcBorders>
              <w:top w:val="nil"/>
              <w:left w:val="nil"/>
              <w:bottom w:val="single" w:sz="8" w:space="0" w:color="auto"/>
              <w:right w:val="nil"/>
            </w:tcBorders>
            <w:shd w:val="clear" w:color="auto" w:fill="auto"/>
            <w:vAlign w:val="center"/>
            <w:hideMark/>
          </w:tcPr>
          <w:p w:rsidR="0076629D" w:rsidRPr="004826DC" w:rsidRDefault="0076629D" w:rsidP="0076629D">
            <w:pPr>
              <w:jc w:val="right"/>
              <w:rPr>
                <w:rFonts w:ascii="Calibri" w:hAnsi="Calibri"/>
                <w:sz w:val="18"/>
                <w:szCs w:val="18"/>
              </w:rPr>
            </w:pPr>
            <w:r w:rsidRPr="004826DC">
              <w:rPr>
                <w:rFonts w:ascii="Calibri" w:hAnsi="Calibri"/>
                <w:sz w:val="18"/>
                <w:szCs w:val="18"/>
              </w:rPr>
              <w:t>15%</w:t>
            </w:r>
          </w:p>
        </w:tc>
        <w:tc>
          <w:tcPr>
            <w:tcW w:w="941" w:type="dxa"/>
            <w:vMerge/>
            <w:tcBorders>
              <w:top w:val="nil"/>
              <w:left w:val="single" w:sz="4" w:space="0" w:color="auto"/>
              <w:bottom w:val="single" w:sz="8" w:space="0" w:color="000000"/>
              <w:right w:val="single" w:sz="8" w:space="0" w:color="auto"/>
            </w:tcBorders>
            <w:vAlign w:val="center"/>
            <w:hideMark/>
          </w:tcPr>
          <w:p w:rsidR="0076629D" w:rsidRPr="004826DC" w:rsidRDefault="0076629D" w:rsidP="0076629D">
            <w:pPr>
              <w:rPr>
                <w:rFonts w:ascii="Calibri" w:hAnsi="Calibri"/>
                <w:sz w:val="18"/>
                <w:szCs w:val="18"/>
              </w:rPr>
            </w:pPr>
          </w:p>
        </w:tc>
      </w:tr>
      <w:tr w:rsidR="0076629D" w:rsidRPr="004826DC" w:rsidTr="008F77FF">
        <w:trPr>
          <w:trHeight w:val="265"/>
        </w:trPr>
        <w:tc>
          <w:tcPr>
            <w:tcW w:w="1581" w:type="dxa"/>
            <w:tcBorders>
              <w:top w:val="nil"/>
              <w:left w:val="single" w:sz="8" w:space="0" w:color="auto"/>
              <w:bottom w:val="single" w:sz="8" w:space="0" w:color="auto"/>
              <w:right w:val="single" w:sz="4" w:space="0" w:color="auto"/>
            </w:tcBorders>
            <w:shd w:val="clear" w:color="000000" w:fill="F2F2F2"/>
            <w:vAlign w:val="center"/>
            <w:hideMark/>
          </w:tcPr>
          <w:p w:rsidR="0076629D" w:rsidRPr="004826DC" w:rsidRDefault="0076629D" w:rsidP="0076629D">
            <w:pPr>
              <w:jc w:val="center"/>
              <w:rPr>
                <w:rFonts w:ascii="Calibri" w:hAnsi="Calibri"/>
                <w:b/>
                <w:bCs/>
                <w:sz w:val="18"/>
                <w:szCs w:val="18"/>
              </w:rPr>
            </w:pPr>
            <w:r w:rsidRPr="004826DC">
              <w:rPr>
                <w:rFonts w:ascii="Calibri" w:hAnsi="Calibri"/>
                <w:b/>
                <w:bCs/>
                <w:sz w:val="18"/>
                <w:szCs w:val="18"/>
              </w:rPr>
              <w:t>Homologação</w:t>
            </w:r>
          </w:p>
        </w:tc>
        <w:tc>
          <w:tcPr>
            <w:tcW w:w="3616" w:type="dxa"/>
            <w:tcBorders>
              <w:top w:val="nil"/>
              <w:left w:val="nil"/>
              <w:bottom w:val="single" w:sz="8" w:space="0" w:color="auto"/>
              <w:right w:val="single" w:sz="4" w:space="0" w:color="auto"/>
            </w:tcBorders>
            <w:shd w:val="clear" w:color="auto" w:fill="auto"/>
            <w:vAlign w:val="center"/>
            <w:hideMark/>
          </w:tcPr>
          <w:p w:rsidR="0076629D" w:rsidRPr="004826DC" w:rsidRDefault="0076629D" w:rsidP="0076629D">
            <w:pPr>
              <w:rPr>
                <w:rFonts w:ascii="Calibri" w:hAnsi="Calibri"/>
                <w:sz w:val="18"/>
                <w:szCs w:val="18"/>
              </w:rPr>
            </w:pPr>
            <w:r w:rsidRPr="004826DC">
              <w:rPr>
                <w:rFonts w:ascii="Calibri" w:hAnsi="Calibri"/>
                <w:sz w:val="18"/>
                <w:szCs w:val="18"/>
              </w:rPr>
              <w:t>Homologar Demanda</w:t>
            </w:r>
          </w:p>
        </w:tc>
        <w:tc>
          <w:tcPr>
            <w:tcW w:w="3781" w:type="dxa"/>
            <w:tcBorders>
              <w:top w:val="nil"/>
              <w:left w:val="nil"/>
              <w:bottom w:val="single" w:sz="8" w:space="0" w:color="auto"/>
              <w:right w:val="single" w:sz="4" w:space="0" w:color="auto"/>
            </w:tcBorders>
            <w:shd w:val="clear" w:color="auto" w:fill="auto"/>
            <w:vAlign w:val="center"/>
            <w:hideMark/>
          </w:tcPr>
          <w:p w:rsidR="0076629D" w:rsidRPr="004826DC" w:rsidRDefault="0076629D" w:rsidP="0076629D">
            <w:pPr>
              <w:rPr>
                <w:rFonts w:ascii="Calibri" w:hAnsi="Calibri"/>
                <w:sz w:val="18"/>
                <w:szCs w:val="18"/>
              </w:rPr>
            </w:pPr>
            <w:r w:rsidRPr="004826DC">
              <w:rPr>
                <w:rFonts w:ascii="Calibri" w:hAnsi="Calibri"/>
                <w:sz w:val="18"/>
                <w:szCs w:val="18"/>
              </w:rPr>
              <w:t>Laudo de Teste de TI</w:t>
            </w:r>
          </w:p>
        </w:tc>
        <w:tc>
          <w:tcPr>
            <w:tcW w:w="3642" w:type="dxa"/>
            <w:tcBorders>
              <w:top w:val="nil"/>
              <w:left w:val="nil"/>
              <w:bottom w:val="single" w:sz="8" w:space="0" w:color="auto"/>
              <w:right w:val="single" w:sz="4" w:space="0" w:color="auto"/>
            </w:tcBorders>
            <w:shd w:val="clear" w:color="auto" w:fill="auto"/>
            <w:vAlign w:val="center"/>
            <w:hideMark/>
          </w:tcPr>
          <w:p w:rsidR="0076629D" w:rsidRPr="004826DC" w:rsidRDefault="0076629D" w:rsidP="0076629D">
            <w:pPr>
              <w:rPr>
                <w:rFonts w:ascii="Calibri" w:hAnsi="Calibri"/>
                <w:sz w:val="18"/>
                <w:szCs w:val="18"/>
              </w:rPr>
            </w:pPr>
            <w:r w:rsidRPr="004826DC">
              <w:rPr>
                <w:rFonts w:ascii="Calibri" w:hAnsi="Calibri"/>
                <w:sz w:val="18"/>
                <w:szCs w:val="18"/>
              </w:rPr>
              <w:t>Relatório de Homologação</w:t>
            </w:r>
          </w:p>
        </w:tc>
        <w:tc>
          <w:tcPr>
            <w:tcW w:w="869" w:type="dxa"/>
            <w:tcBorders>
              <w:top w:val="nil"/>
              <w:left w:val="nil"/>
              <w:bottom w:val="single" w:sz="8" w:space="0" w:color="auto"/>
              <w:right w:val="nil"/>
            </w:tcBorders>
            <w:shd w:val="clear" w:color="auto" w:fill="auto"/>
            <w:vAlign w:val="center"/>
            <w:hideMark/>
          </w:tcPr>
          <w:p w:rsidR="0076629D" w:rsidRPr="004826DC" w:rsidRDefault="0076629D" w:rsidP="0076629D">
            <w:pPr>
              <w:jc w:val="right"/>
              <w:rPr>
                <w:rFonts w:ascii="Calibri" w:hAnsi="Calibri"/>
                <w:sz w:val="18"/>
                <w:szCs w:val="18"/>
              </w:rPr>
            </w:pPr>
            <w:r w:rsidRPr="004826DC">
              <w:rPr>
                <w:rFonts w:ascii="Calibri" w:hAnsi="Calibri"/>
                <w:sz w:val="18"/>
                <w:szCs w:val="18"/>
              </w:rPr>
              <w:t>100%</w:t>
            </w:r>
          </w:p>
        </w:tc>
        <w:tc>
          <w:tcPr>
            <w:tcW w:w="941" w:type="dxa"/>
            <w:tcBorders>
              <w:top w:val="nil"/>
              <w:left w:val="single" w:sz="4" w:space="0" w:color="auto"/>
              <w:bottom w:val="single" w:sz="8" w:space="0" w:color="auto"/>
              <w:right w:val="single" w:sz="8" w:space="0" w:color="auto"/>
            </w:tcBorders>
            <w:shd w:val="clear" w:color="auto" w:fill="auto"/>
            <w:vAlign w:val="center"/>
            <w:hideMark/>
          </w:tcPr>
          <w:p w:rsidR="0076629D" w:rsidRPr="004826DC" w:rsidRDefault="0076629D" w:rsidP="0076629D">
            <w:pPr>
              <w:jc w:val="center"/>
              <w:rPr>
                <w:rFonts w:ascii="Calibri" w:hAnsi="Calibri"/>
                <w:sz w:val="18"/>
                <w:szCs w:val="18"/>
              </w:rPr>
            </w:pPr>
            <w:r w:rsidRPr="004826DC">
              <w:rPr>
                <w:rFonts w:ascii="Calibri" w:hAnsi="Calibri"/>
                <w:sz w:val="18"/>
                <w:szCs w:val="18"/>
              </w:rPr>
              <w:t>2d</w:t>
            </w:r>
          </w:p>
        </w:tc>
      </w:tr>
      <w:tr w:rsidR="0076629D" w:rsidRPr="004826DC" w:rsidTr="008F77FF">
        <w:trPr>
          <w:trHeight w:val="265"/>
        </w:trPr>
        <w:tc>
          <w:tcPr>
            <w:tcW w:w="1581" w:type="dxa"/>
            <w:tcBorders>
              <w:top w:val="nil"/>
              <w:left w:val="single" w:sz="8" w:space="0" w:color="auto"/>
              <w:bottom w:val="single" w:sz="8" w:space="0" w:color="auto"/>
              <w:right w:val="single" w:sz="4" w:space="0" w:color="auto"/>
            </w:tcBorders>
            <w:shd w:val="clear" w:color="000000" w:fill="F2F2F2"/>
            <w:vAlign w:val="center"/>
            <w:hideMark/>
          </w:tcPr>
          <w:p w:rsidR="0076629D" w:rsidRPr="004826DC" w:rsidRDefault="0076629D" w:rsidP="0076629D">
            <w:pPr>
              <w:jc w:val="center"/>
              <w:rPr>
                <w:rFonts w:ascii="Calibri" w:hAnsi="Calibri"/>
                <w:b/>
                <w:bCs/>
                <w:sz w:val="18"/>
                <w:szCs w:val="18"/>
              </w:rPr>
            </w:pPr>
            <w:r w:rsidRPr="004826DC">
              <w:rPr>
                <w:rFonts w:ascii="Calibri" w:hAnsi="Calibri"/>
                <w:b/>
                <w:bCs/>
                <w:sz w:val="18"/>
                <w:szCs w:val="18"/>
              </w:rPr>
              <w:t>Planejamento</w:t>
            </w:r>
          </w:p>
        </w:tc>
        <w:tc>
          <w:tcPr>
            <w:tcW w:w="3616" w:type="dxa"/>
            <w:tcBorders>
              <w:top w:val="nil"/>
              <w:left w:val="nil"/>
              <w:bottom w:val="single" w:sz="8" w:space="0" w:color="auto"/>
              <w:right w:val="single" w:sz="4" w:space="0" w:color="auto"/>
            </w:tcBorders>
            <w:shd w:val="clear" w:color="auto" w:fill="auto"/>
            <w:vAlign w:val="center"/>
            <w:hideMark/>
          </w:tcPr>
          <w:p w:rsidR="0076629D" w:rsidRPr="004826DC" w:rsidRDefault="0076629D" w:rsidP="0076629D">
            <w:pPr>
              <w:rPr>
                <w:rFonts w:ascii="Calibri" w:hAnsi="Calibri"/>
                <w:sz w:val="18"/>
                <w:szCs w:val="18"/>
              </w:rPr>
            </w:pPr>
            <w:r w:rsidRPr="004826DC">
              <w:rPr>
                <w:rFonts w:ascii="Calibri" w:hAnsi="Calibri"/>
                <w:sz w:val="18"/>
                <w:szCs w:val="18"/>
              </w:rPr>
              <w:t>Elaborar cronograma de atendimento</w:t>
            </w:r>
          </w:p>
        </w:tc>
        <w:tc>
          <w:tcPr>
            <w:tcW w:w="3781" w:type="dxa"/>
            <w:tcBorders>
              <w:top w:val="nil"/>
              <w:left w:val="nil"/>
              <w:bottom w:val="single" w:sz="8" w:space="0" w:color="auto"/>
              <w:right w:val="single" w:sz="4" w:space="0" w:color="auto"/>
            </w:tcBorders>
            <w:shd w:val="clear" w:color="auto" w:fill="auto"/>
            <w:vAlign w:val="center"/>
            <w:hideMark/>
          </w:tcPr>
          <w:p w:rsidR="0076629D" w:rsidRPr="004826DC" w:rsidRDefault="0076629D" w:rsidP="0076629D">
            <w:pPr>
              <w:rPr>
                <w:rFonts w:ascii="Calibri" w:hAnsi="Calibri"/>
                <w:sz w:val="18"/>
                <w:szCs w:val="18"/>
              </w:rPr>
            </w:pPr>
            <w:r w:rsidRPr="004826DC">
              <w:rPr>
                <w:rFonts w:ascii="Calibri" w:hAnsi="Calibri"/>
                <w:sz w:val="18"/>
                <w:szCs w:val="18"/>
              </w:rPr>
              <w:t>OS</w:t>
            </w:r>
          </w:p>
        </w:tc>
        <w:tc>
          <w:tcPr>
            <w:tcW w:w="3642" w:type="dxa"/>
            <w:tcBorders>
              <w:top w:val="nil"/>
              <w:left w:val="nil"/>
              <w:bottom w:val="single" w:sz="8" w:space="0" w:color="auto"/>
              <w:right w:val="single" w:sz="4" w:space="0" w:color="auto"/>
            </w:tcBorders>
            <w:shd w:val="clear" w:color="auto" w:fill="auto"/>
            <w:vAlign w:val="center"/>
            <w:hideMark/>
          </w:tcPr>
          <w:p w:rsidR="0076629D" w:rsidRPr="004826DC" w:rsidRDefault="0076629D" w:rsidP="0076629D">
            <w:pPr>
              <w:rPr>
                <w:rFonts w:ascii="Calibri" w:hAnsi="Calibri"/>
                <w:sz w:val="18"/>
                <w:szCs w:val="18"/>
              </w:rPr>
            </w:pPr>
            <w:r w:rsidRPr="004826DC">
              <w:rPr>
                <w:rFonts w:ascii="Calibri" w:hAnsi="Calibri"/>
                <w:sz w:val="18"/>
                <w:szCs w:val="18"/>
              </w:rPr>
              <w:t>Cronograma de Atendimento</w:t>
            </w:r>
          </w:p>
        </w:tc>
        <w:tc>
          <w:tcPr>
            <w:tcW w:w="869" w:type="dxa"/>
            <w:tcBorders>
              <w:top w:val="nil"/>
              <w:left w:val="nil"/>
              <w:bottom w:val="single" w:sz="8" w:space="0" w:color="auto"/>
              <w:right w:val="nil"/>
            </w:tcBorders>
            <w:shd w:val="clear" w:color="auto" w:fill="auto"/>
            <w:vAlign w:val="center"/>
            <w:hideMark/>
          </w:tcPr>
          <w:p w:rsidR="0076629D" w:rsidRPr="004826DC" w:rsidRDefault="0076629D" w:rsidP="0076629D">
            <w:pPr>
              <w:jc w:val="center"/>
              <w:rPr>
                <w:rFonts w:ascii="Calibri" w:hAnsi="Calibri"/>
                <w:sz w:val="18"/>
                <w:szCs w:val="18"/>
              </w:rPr>
            </w:pPr>
            <w:r w:rsidRPr="004826DC">
              <w:rPr>
                <w:rFonts w:ascii="Calibri" w:hAnsi="Calibri"/>
                <w:sz w:val="18"/>
                <w:szCs w:val="18"/>
              </w:rPr>
              <w:t>-</w:t>
            </w:r>
          </w:p>
        </w:tc>
        <w:tc>
          <w:tcPr>
            <w:tcW w:w="941" w:type="dxa"/>
            <w:tcBorders>
              <w:top w:val="nil"/>
              <w:left w:val="single" w:sz="4" w:space="0" w:color="auto"/>
              <w:bottom w:val="single" w:sz="8" w:space="0" w:color="auto"/>
              <w:right w:val="single" w:sz="8" w:space="0" w:color="auto"/>
            </w:tcBorders>
            <w:shd w:val="clear" w:color="auto" w:fill="auto"/>
            <w:vAlign w:val="center"/>
            <w:hideMark/>
          </w:tcPr>
          <w:p w:rsidR="0076629D" w:rsidRPr="004826DC" w:rsidRDefault="0076629D" w:rsidP="0076629D">
            <w:pPr>
              <w:jc w:val="center"/>
              <w:rPr>
                <w:rFonts w:ascii="Calibri" w:hAnsi="Calibri"/>
                <w:sz w:val="18"/>
                <w:szCs w:val="18"/>
              </w:rPr>
            </w:pPr>
            <w:r w:rsidRPr="004826DC">
              <w:rPr>
                <w:rFonts w:ascii="Calibri" w:hAnsi="Calibri"/>
                <w:sz w:val="18"/>
                <w:szCs w:val="18"/>
              </w:rPr>
              <w:t>2d</w:t>
            </w:r>
          </w:p>
        </w:tc>
      </w:tr>
    </w:tbl>
    <w:p w:rsidR="0076629D" w:rsidRPr="004826DC" w:rsidRDefault="0076629D" w:rsidP="0076629D">
      <w:pPr>
        <w:rPr>
          <w:rFonts w:ascii="Calibri" w:hAnsi="Calibri"/>
        </w:rPr>
      </w:pPr>
      <w:r w:rsidRPr="004826DC">
        <w:rPr>
          <w:rFonts w:ascii="Calibri" w:hAnsi="Calibri"/>
        </w:rPr>
        <w:br w:type="page"/>
      </w:r>
    </w:p>
    <w:p w:rsidR="0076629D" w:rsidRPr="004826DC" w:rsidRDefault="00D12BCA" w:rsidP="0076629D">
      <w:pPr>
        <w:pStyle w:val="Ttulo1"/>
        <w:keepNext w:val="0"/>
        <w:spacing w:before="240" w:line="276" w:lineRule="auto"/>
        <w:ind w:left="431" w:hanging="431"/>
        <w:contextualSpacing/>
        <w:jc w:val="both"/>
        <w:rPr>
          <w:rFonts w:ascii="Calibri" w:hAnsi="Calibri"/>
          <w:sz w:val="24"/>
          <w:szCs w:val="24"/>
        </w:rPr>
      </w:pPr>
      <w:r w:rsidRPr="004826DC">
        <w:rPr>
          <w:rFonts w:ascii="Calibri" w:hAnsi="Calibri"/>
          <w:sz w:val="24"/>
          <w:szCs w:val="24"/>
        </w:rPr>
        <w:lastRenderedPageBreak/>
        <w:t xml:space="preserve">13 </w:t>
      </w:r>
      <w:r w:rsidR="0076629D" w:rsidRPr="004826DC">
        <w:rPr>
          <w:rFonts w:ascii="Calibri" w:hAnsi="Calibri"/>
          <w:sz w:val="24"/>
          <w:szCs w:val="24"/>
        </w:rPr>
        <w:t>OS do Tipo Documentação de Sistemas</w:t>
      </w:r>
    </w:p>
    <w:tbl>
      <w:tblPr>
        <w:tblW w:w="15279" w:type="dxa"/>
        <w:tblInd w:w="55" w:type="dxa"/>
        <w:tblCellMar>
          <w:left w:w="70" w:type="dxa"/>
          <w:right w:w="70" w:type="dxa"/>
        </w:tblCellMar>
        <w:tblLook w:val="04A0" w:firstRow="1" w:lastRow="0" w:firstColumn="1" w:lastColumn="0" w:noHBand="0" w:noVBand="1"/>
      </w:tblPr>
      <w:tblGrid>
        <w:gridCol w:w="2120"/>
        <w:gridCol w:w="3060"/>
        <w:gridCol w:w="3907"/>
        <w:gridCol w:w="3233"/>
        <w:gridCol w:w="1243"/>
        <w:gridCol w:w="1716"/>
      </w:tblGrid>
      <w:tr w:rsidR="0076629D" w:rsidRPr="004826DC" w:rsidTr="0076629D">
        <w:trPr>
          <w:trHeight w:val="525"/>
        </w:trPr>
        <w:tc>
          <w:tcPr>
            <w:tcW w:w="2120" w:type="dxa"/>
            <w:tcBorders>
              <w:top w:val="single" w:sz="8" w:space="0" w:color="auto"/>
              <w:left w:val="single" w:sz="8" w:space="0" w:color="auto"/>
              <w:bottom w:val="single" w:sz="8" w:space="0" w:color="auto"/>
              <w:right w:val="single" w:sz="4" w:space="0" w:color="auto"/>
            </w:tcBorders>
            <w:shd w:val="clear" w:color="000000" w:fill="F2F2F2"/>
            <w:vAlign w:val="center"/>
            <w:hideMark/>
          </w:tcPr>
          <w:p w:rsidR="0076629D" w:rsidRPr="004826DC" w:rsidRDefault="0076629D" w:rsidP="0076629D">
            <w:pPr>
              <w:jc w:val="center"/>
              <w:rPr>
                <w:rFonts w:ascii="Calibri" w:hAnsi="Calibri"/>
                <w:b/>
                <w:bCs/>
                <w:sz w:val="18"/>
                <w:szCs w:val="18"/>
              </w:rPr>
            </w:pPr>
            <w:r w:rsidRPr="004826DC">
              <w:rPr>
                <w:rFonts w:ascii="Calibri" w:hAnsi="Calibri"/>
                <w:b/>
                <w:bCs/>
                <w:sz w:val="18"/>
                <w:szCs w:val="18"/>
              </w:rPr>
              <w:t xml:space="preserve">Grupo de Atividades </w:t>
            </w:r>
          </w:p>
        </w:tc>
        <w:tc>
          <w:tcPr>
            <w:tcW w:w="3060" w:type="dxa"/>
            <w:tcBorders>
              <w:top w:val="single" w:sz="8" w:space="0" w:color="auto"/>
              <w:left w:val="nil"/>
              <w:bottom w:val="single" w:sz="8" w:space="0" w:color="auto"/>
              <w:right w:val="single" w:sz="4" w:space="0" w:color="auto"/>
            </w:tcBorders>
            <w:shd w:val="clear" w:color="000000" w:fill="F2F2F2"/>
            <w:vAlign w:val="center"/>
            <w:hideMark/>
          </w:tcPr>
          <w:p w:rsidR="0076629D" w:rsidRPr="004826DC" w:rsidRDefault="0076629D" w:rsidP="0076629D">
            <w:pPr>
              <w:jc w:val="center"/>
              <w:rPr>
                <w:rFonts w:ascii="Calibri" w:hAnsi="Calibri"/>
                <w:b/>
                <w:bCs/>
                <w:sz w:val="18"/>
                <w:szCs w:val="18"/>
              </w:rPr>
            </w:pPr>
            <w:r w:rsidRPr="004826DC">
              <w:rPr>
                <w:rFonts w:ascii="Calibri" w:hAnsi="Calibri"/>
                <w:b/>
                <w:bCs/>
                <w:sz w:val="18"/>
                <w:szCs w:val="18"/>
              </w:rPr>
              <w:t>Atividade</w:t>
            </w:r>
          </w:p>
        </w:tc>
        <w:tc>
          <w:tcPr>
            <w:tcW w:w="3907" w:type="dxa"/>
            <w:tcBorders>
              <w:top w:val="single" w:sz="8" w:space="0" w:color="auto"/>
              <w:left w:val="nil"/>
              <w:bottom w:val="single" w:sz="8" w:space="0" w:color="auto"/>
              <w:right w:val="single" w:sz="4" w:space="0" w:color="auto"/>
            </w:tcBorders>
            <w:shd w:val="clear" w:color="000000" w:fill="F2F2F2"/>
            <w:vAlign w:val="center"/>
            <w:hideMark/>
          </w:tcPr>
          <w:p w:rsidR="0076629D" w:rsidRPr="004826DC" w:rsidRDefault="0076629D" w:rsidP="0076629D">
            <w:pPr>
              <w:jc w:val="center"/>
              <w:rPr>
                <w:rFonts w:ascii="Calibri" w:hAnsi="Calibri"/>
                <w:b/>
                <w:bCs/>
                <w:sz w:val="18"/>
                <w:szCs w:val="18"/>
              </w:rPr>
            </w:pPr>
            <w:r w:rsidRPr="004826DC">
              <w:rPr>
                <w:rFonts w:ascii="Calibri" w:hAnsi="Calibri"/>
                <w:b/>
                <w:bCs/>
                <w:sz w:val="18"/>
                <w:szCs w:val="18"/>
              </w:rPr>
              <w:t>Insumos</w:t>
            </w:r>
          </w:p>
        </w:tc>
        <w:tc>
          <w:tcPr>
            <w:tcW w:w="3233" w:type="dxa"/>
            <w:tcBorders>
              <w:top w:val="single" w:sz="8" w:space="0" w:color="auto"/>
              <w:left w:val="nil"/>
              <w:bottom w:val="single" w:sz="8" w:space="0" w:color="auto"/>
              <w:right w:val="single" w:sz="4" w:space="0" w:color="auto"/>
            </w:tcBorders>
            <w:shd w:val="clear" w:color="000000" w:fill="F2F2F2"/>
            <w:vAlign w:val="center"/>
            <w:hideMark/>
          </w:tcPr>
          <w:p w:rsidR="0076629D" w:rsidRPr="004826DC" w:rsidRDefault="0076629D" w:rsidP="0076629D">
            <w:pPr>
              <w:jc w:val="center"/>
              <w:rPr>
                <w:rFonts w:ascii="Calibri" w:hAnsi="Calibri"/>
                <w:b/>
                <w:bCs/>
                <w:sz w:val="18"/>
                <w:szCs w:val="18"/>
              </w:rPr>
            </w:pPr>
            <w:r w:rsidRPr="004826DC">
              <w:rPr>
                <w:rFonts w:ascii="Calibri" w:hAnsi="Calibri"/>
                <w:b/>
                <w:bCs/>
                <w:sz w:val="18"/>
                <w:szCs w:val="18"/>
              </w:rPr>
              <w:t>Produtos</w:t>
            </w:r>
          </w:p>
        </w:tc>
        <w:tc>
          <w:tcPr>
            <w:tcW w:w="1243" w:type="dxa"/>
            <w:tcBorders>
              <w:top w:val="single" w:sz="8" w:space="0" w:color="auto"/>
              <w:left w:val="nil"/>
              <w:bottom w:val="single" w:sz="8" w:space="0" w:color="auto"/>
              <w:right w:val="nil"/>
            </w:tcBorders>
            <w:shd w:val="clear" w:color="000000" w:fill="F2F2F2"/>
            <w:vAlign w:val="center"/>
            <w:hideMark/>
          </w:tcPr>
          <w:p w:rsidR="0076629D" w:rsidRPr="004826DC" w:rsidRDefault="0076629D" w:rsidP="0076629D">
            <w:pPr>
              <w:jc w:val="center"/>
              <w:rPr>
                <w:rFonts w:ascii="Calibri" w:hAnsi="Calibri"/>
                <w:b/>
                <w:bCs/>
                <w:sz w:val="18"/>
                <w:szCs w:val="18"/>
              </w:rPr>
            </w:pPr>
            <w:r w:rsidRPr="004826DC">
              <w:rPr>
                <w:rFonts w:ascii="Calibri" w:hAnsi="Calibri"/>
                <w:b/>
                <w:bCs/>
                <w:sz w:val="18"/>
                <w:szCs w:val="18"/>
              </w:rPr>
              <w:t>%</w:t>
            </w:r>
          </w:p>
        </w:tc>
        <w:tc>
          <w:tcPr>
            <w:tcW w:w="1716" w:type="dxa"/>
            <w:tcBorders>
              <w:top w:val="single" w:sz="8" w:space="0" w:color="auto"/>
              <w:left w:val="single" w:sz="4" w:space="0" w:color="auto"/>
              <w:bottom w:val="single" w:sz="8" w:space="0" w:color="auto"/>
              <w:right w:val="single" w:sz="8" w:space="0" w:color="auto"/>
            </w:tcBorders>
            <w:shd w:val="clear" w:color="000000" w:fill="F2F2F2"/>
            <w:vAlign w:val="center"/>
            <w:hideMark/>
          </w:tcPr>
          <w:p w:rsidR="0076629D" w:rsidRPr="004826DC" w:rsidRDefault="0076629D" w:rsidP="0076629D">
            <w:pPr>
              <w:jc w:val="center"/>
              <w:rPr>
                <w:rFonts w:ascii="Calibri" w:hAnsi="Calibri"/>
                <w:b/>
                <w:bCs/>
                <w:sz w:val="18"/>
                <w:szCs w:val="18"/>
              </w:rPr>
            </w:pPr>
            <w:r w:rsidRPr="004826DC">
              <w:rPr>
                <w:rFonts w:ascii="Calibri" w:hAnsi="Calibri"/>
                <w:b/>
                <w:bCs/>
                <w:sz w:val="18"/>
                <w:szCs w:val="18"/>
              </w:rPr>
              <w:t>Prazo de Validação</w:t>
            </w:r>
          </w:p>
        </w:tc>
      </w:tr>
      <w:tr w:rsidR="0076629D" w:rsidRPr="004826DC" w:rsidTr="0076629D">
        <w:trPr>
          <w:trHeight w:val="840"/>
        </w:trPr>
        <w:tc>
          <w:tcPr>
            <w:tcW w:w="2120" w:type="dxa"/>
            <w:vMerge w:val="restart"/>
            <w:tcBorders>
              <w:top w:val="nil"/>
              <w:left w:val="single" w:sz="8" w:space="0" w:color="auto"/>
              <w:bottom w:val="single" w:sz="8" w:space="0" w:color="000000"/>
              <w:right w:val="single" w:sz="4" w:space="0" w:color="auto"/>
            </w:tcBorders>
            <w:shd w:val="clear" w:color="000000" w:fill="F2F2F2"/>
            <w:vAlign w:val="center"/>
            <w:hideMark/>
          </w:tcPr>
          <w:p w:rsidR="0076629D" w:rsidRPr="004826DC" w:rsidRDefault="0076629D" w:rsidP="0076629D">
            <w:pPr>
              <w:jc w:val="center"/>
              <w:rPr>
                <w:rFonts w:ascii="Calibri" w:hAnsi="Calibri"/>
                <w:b/>
                <w:bCs/>
                <w:sz w:val="18"/>
                <w:szCs w:val="18"/>
              </w:rPr>
            </w:pPr>
            <w:r w:rsidRPr="004826DC">
              <w:rPr>
                <w:rFonts w:ascii="Calibri" w:hAnsi="Calibri"/>
                <w:b/>
                <w:bCs/>
                <w:sz w:val="18"/>
                <w:szCs w:val="18"/>
              </w:rPr>
              <w:t>Levantamento de Requisitos</w:t>
            </w:r>
          </w:p>
        </w:tc>
        <w:tc>
          <w:tcPr>
            <w:tcW w:w="3060" w:type="dxa"/>
            <w:tcBorders>
              <w:top w:val="nil"/>
              <w:left w:val="nil"/>
              <w:bottom w:val="single" w:sz="4" w:space="0" w:color="auto"/>
              <w:right w:val="single" w:sz="4" w:space="0" w:color="auto"/>
            </w:tcBorders>
            <w:shd w:val="clear" w:color="auto" w:fill="auto"/>
            <w:vAlign w:val="center"/>
            <w:hideMark/>
          </w:tcPr>
          <w:p w:rsidR="0076629D" w:rsidRPr="004826DC" w:rsidRDefault="0076629D" w:rsidP="0076629D">
            <w:pPr>
              <w:rPr>
                <w:rFonts w:ascii="Calibri" w:hAnsi="Calibri"/>
                <w:sz w:val="18"/>
                <w:szCs w:val="18"/>
              </w:rPr>
            </w:pPr>
            <w:r w:rsidRPr="004826DC">
              <w:rPr>
                <w:rFonts w:ascii="Calibri" w:hAnsi="Calibri"/>
                <w:sz w:val="18"/>
                <w:szCs w:val="18"/>
              </w:rPr>
              <w:t>Documentar Casos de Uso</w:t>
            </w:r>
          </w:p>
        </w:tc>
        <w:tc>
          <w:tcPr>
            <w:tcW w:w="3907" w:type="dxa"/>
            <w:tcBorders>
              <w:top w:val="nil"/>
              <w:left w:val="nil"/>
              <w:bottom w:val="single" w:sz="4" w:space="0" w:color="auto"/>
              <w:right w:val="single" w:sz="4" w:space="0" w:color="auto"/>
            </w:tcBorders>
            <w:shd w:val="clear" w:color="auto" w:fill="auto"/>
            <w:vAlign w:val="center"/>
            <w:hideMark/>
          </w:tcPr>
          <w:p w:rsidR="0076629D" w:rsidRPr="004826DC" w:rsidRDefault="0076629D" w:rsidP="0076629D">
            <w:pPr>
              <w:rPr>
                <w:rFonts w:ascii="Calibri" w:hAnsi="Calibri"/>
                <w:sz w:val="18"/>
                <w:szCs w:val="18"/>
              </w:rPr>
            </w:pPr>
            <w:r w:rsidRPr="004826DC">
              <w:rPr>
                <w:rFonts w:ascii="Calibri" w:hAnsi="Calibri"/>
                <w:sz w:val="18"/>
                <w:szCs w:val="18"/>
              </w:rPr>
              <w:t>Registros de Reunião de Levantamento de Requisitos</w:t>
            </w:r>
            <w:r w:rsidRPr="004826DC">
              <w:rPr>
                <w:rFonts w:ascii="Calibri" w:hAnsi="Calibri"/>
                <w:sz w:val="18"/>
                <w:szCs w:val="18"/>
              </w:rPr>
              <w:br/>
              <w:t>Template de Documento de Casos de Uso</w:t>
            </w:r>
          </w:p>
        </w:tc>
        <w:tc>
          <w:tcPr>
            <w:tcW w:w="3233" w:type="dxa"/>
            <w:tcBorders>
              <w:top w:val="nil"/>
              <w:left w:val="nil"/>
              <w:bottom w:val="single" w:sz="4" w:space="0" w:color="auto"/>
              <w:right w:val="single" w:sz="4" w:space="0" w:color="auto"/>
            </w:tcBorders>
            <w:shd w:val="clear" w:color="auto" w:fill="auto"/>
            <w:vAlign w:val="center"/>
            <w:hideMark/>
          </w:tcPr>
          <w:p w:rsidR="0076629D" w:rsidRPr="004826DC" w:rsidRDefault="0076629D" w:rsidP="0076629D">
            <w:pPr>
              <w:rPr>
                <w:rFonts w:ascii="Calibri" w:hAnsi="Calibri"/>
                <w:sz w:val="18"/>
                <w:szCs w:val="18"/>
              </w:rPr>
            </w:pPr>
            <w:r w:rsidRPr="004826DC">
              <w:rPr>
                <w:rFonts w:ascii="Calibri" w:hAnsi="Calibri"/>
                <w:sz w:val="18"/>
                <w:szCs w:val="18"/>
              </w:rPr>
              <w:t>Documentação de Casos de Uso</w:t>
            </w:r>
          </w:p>
        </w:tc>
        <w:tc>
          <w:tcPr>
            <w:tcW w:w="1243" w:type="dxa"/>
            <w:tcBorders>
              <w:top w:val="nil"/>
              <w:left w:val="nil"/>
              <w:bottom w:val="single" w:sz="4" w:space="0" w:color="auto"/>
              <w:right w:val="nil"/>
            </w:tcBorders>
            <w:shd w:val="clear" w:color="auto" w:fill="auto"/>
            <w:vAlign w:val="center"/>
            <w:hideMark/>
          </w:tcPr>
          <w:p w:rsidR="0076629D" w:rsidRPr="004826DC" w:rsidRDefault="0076629D" w:rsidP="0076629D">
            <w:pPr>
              <w:jc w:val="right"/>
              <w:rPr>
                <w:rFonts w:ascii="Calibri" w:hAnsi="Calibri"/>
                <w:sz w:val="18"/>
                <w:szCs w:val="18"/>
              </w:rPr>
            </w:pPr>
            <w:r w:rsidRPr="004826DC">
              <w:rPr>
                <w:rFonts w:ascii="Calibri" w:hAnsi="Calibri"/>
                <w:sz w:val="18"/>
                <w:szCs w:val="18"/>
              </w:rPr>
              <w:t>90%</w:t>
            </w:r>
          </w:p>
        </w:tc>
        <w:tc>
          <w:tcPr>
            <w:tcW w:w="1716" w:type="dxa"/>
            <w:tcBorders>
              <w:top w:val="nil"/>
              <w:left w:val="single" w:sz="4" w:space="0" w:color="auto"/>
              <w:bottom w:val="single" w:sz="4" w:space="0" w:color="auto"/>
              <w:right w:val="single" w:sz="8" w:space="0" w:color="auto"/>
            </w:tcBorders>
            <w:shd w:val="clear" w:color="auto" w:fill="auto"/>
            <w:vAlign w:val="center"/>
            <w:hideMark/>
          </w:tcPr>
          <w:p w:rsidR="0076629D" w:rsidRPr="004826DC" w:rsidRDefault="0076629D" w:rsidP="0076629D">
            <w:pPr>
              <w:jc w:val="center"/>
              <w:rPr>
                <w:rFonts w:ascii="Calibri" w:hAnsi="Calibri"/>
                <w:sz w:val="18"/>
                <w:szCs w:val="18"/>
              </w:rPr>
            </w:pPr>
            <w:r w:rsidRPr="004826DC">
              <w:rPr>
                <w:rFonts w:ascii="Calibri" w:hAnsi="Calibri"/>
                <w:sz w:val="18"/>
                <w:szCs w:val="18"/>
              </w:rPr>
              <w:t>5d</w:t>
            </w:r>
          </w:p>
        </w:tc>
      </w:tr>
      <w:tr w:rsidR="0076629D" w:rsidRPr="004826DC" w:rsidTr="0076629D">
        <w:trPr>
          <w:trHeight w:val="525"/>
        </w:trPr>
        <w:tc>
          <w:tcPr>
            <w:tcW w:w="2120" w:type="dxa"/>
            <w:vMerge/>
            <w:tcBorders>
              <w:top w:val="nil"/>
              <w:left w:val="single" w:sz="8" w:space="0" w:color="auto"/>
              <w:bottom w:val="single" w:sz="8" w:space="0" w:color="000000"/>
              <w:right w:val="single" w:sz="4" w:space="0" w:color="auto"/>
            </w:tcBorders>
            <w:vAlign w:val="center"/>
            <w:hideMark/>
          </w:tcPr>
          <w:p w:rsidR="0076629D" w:rsidRPr="004826DC" w:rsidRDefault="0076629D" w:rsidP="0076629D">
            <w:pPr>
              <w:rPr>
                <w:rFonts w:ascii="Calibri" w:hAnsi="Calibri"/>
                <w:b/>
                <w:bCs/>
                <w:sz w:val="18"/>
                <w:szCs w:val="18"/>
              </w:rPr>
            </w:pPr>
          </w:p>
        </w:tc>
        <w:tc>
          <w:tcPr>
            <w:tcW w:w="3060" w:type="dxa"/>
            <w:tcBorders>
              <w:top w:val="nil"/>
              <w:left w:val="nil"/>
              <w:bottom w:val="single" w:sz="8" w:space="0" w:color="auto"/>
              <w:right w:val="single" w:sz="4" w:space="0" w:color="auto"/>
            </w:tcBorders>
            <w:shd w:val="clear" w:color="auto" w:fill="auto"/>
            <w:vAlign w:val="center"/>
            <w:hideMark/>
          </w:tcPr>
          <w:p w:rsidR="0076629D" w:rsidRPr="004826DC" w:rsidRDefault="0076629D" w:rsidP="0076629D">
            <w:pPr>
              <w:rPr>
                <w:rFonts w:ascii="Calibri" w:hAnsi="Calibri"/>
                <w:sz w:val="18"/>
                <w:szCs w:val="18"/>
              </w:rPr>
            </w:pPr>
            <w:r w:rsidRPr="004826DC">
              <w:rPr>
                <w:rFonts w:ascii="Calibri" w:hAnsi="Calibri"/>
                <w:sz w:val="18"/>
                <w:szCs w:val="18"/>
              </w:rPr>
              <w:t>Documentar Modelo Conceitual</w:t>
            </w:r>
          </w:p>
        </w:tc>
        <w:tc>
          <w:tcPr>
            <w:tcW w:w="3907" w:type="dxa"/>
            <w:tcBorders>
              <w:top w:val="nil"/>
              <w:left w:val="nil"/>
              <w:bottom w:val="single" w:sz="8" w:space="0" w:color="auto"/>
              <w:right w:val="single" w:sz="4" w:space="0" w:color="auto"/>
            </w:tcBorders>
            <w:shd w:val="clear" w:color="auto" w:fill="auto"/>
            <w:vAlign w:val="center"/>
            <w:hideMark/>
          </w:tcPr>
          <w:p w:rsidR="0076629D" w:rsidRPr="004826DC" w:rsidRDefault="0076629D" w:rsidP="0076629D">
            <w:pPr>
              <w:rPr>
                <w:rFonts w:ascii="Calibri" w:hAnsi="Calibri"/>
                <w:sz w:val="18"/>
                <w:szCs w:val="18"/>
              </w:rPr>
            </w:pPr>
            <w:r w:rsidRPr="004826DC">
              <w:rPr>
                <w:rFonts w:ascii="Calibri" w:hAnsi="Calibri"/>
                <w:sz w:val="18"/>
                <w:szCs w:val="18"/>
              </w:rPr>
              <w:t>Registros de Reunião de Levantamento de Requisitos</w:t>
            </w:r>
          </w:p>
        </w:tc>
        <w:tc>
          <w:tcPr>
            <w:tcW w:w="3233" w:type="dxa"/>
            <w:tcBorders>
              <w:top w:val="nil"/>
              <w:left w:val="nil"/>
              <w:bottom w:val="single" w:sz="8" w:space="0" w:color="auto"/>
              <w:right w:val="single" w:sz="4" w:space="0" w:color="auto"/>
            </w:tcBorders>
            <w:shd w:val="clear" w:color="auto" w:fill="auto"/>
            <w:vAlign w:val="center"/>
            <w:hideMark/>
          </w:tcPr>
          <w:p w:rsidR="0076629D" w:rsidRPr="004826DC" w:rsidRDefault="0076629D" w:rsidP="0076629D">
            <w:pPr>
              <w:rPr>
                <w:rFonts w:ascii="Calibri" w:hAnsi="Calibri"/>
                <w:sz w:val="18"/>
                <w:szCs w:val="18"/>
              </w:rPr>
            </w:pPr>
            <w:r w:rsidRPr="004826DC">
              <w:rPr>
                <w:rFonts w:ascii="Calibri" w:hAnsi="Calibri"/>
                <w:sz w:val="18"/>
                <w:szCs w:val="18"/>
              </w:rPr>
              <w:t>Modelo Conceitual</w:t>
            </w:r>
          </w:p>
        </w:tc>
        <w:tc>
          <w:tcPr>
            <w:tcW w:w="1243" w:type="dxa"/>
            <w:tcBorders>
              <w:top w:val="nil"/>
              <w:left w:val="nil"/>
              <w:bottom w:val="single" w:sz="8" w:space="0" w:color="auto"/>
              <w:right w:val="nil"/>
            </w:tcBorders>
            <w:shd w:val="clear" w:color="auto" w:fill="auto"/>
            <w:vAlign w:val="center"/>
            <w:hideMark/>
          </w:tcPr>
          <w:p w:rsidR="0076629D" w:rsidRPr="004826DC" w:rsidRDefault="0076629D" w:rsidP="0076629D">
            <w:pPr>
              <w:jc w:val="right"/>
              <w:rPr>
                <w:rFonts w:ascii="Calibri" w:hAnsi="Calibri"/>
                <w:sz w:val="18"/>
                <w:szCs w:val="18"/>
              </w:rPr>
            </w:pPr>
            <w:r w:rsidRPr="004826DC">
              <w:rPr>
                <w:rFonts w:ascii="Calibri" w:hAnsi="Calibri"/>
                <w:sz w:val="18"/>
                <w:szCs w:val="18"/>
              </w:rPr>
              <w:t>10%</w:t>
            </w:r>
          </w:p>
        </w:tc>
        <w:tc>
          <w:tcPr>
            <w:tcW w:w="1716" w:type="dxa"/>
            <w:tcBorders>
              <w:top w:val="nil"/>
              <w:left w:val="single" w:sz="4" w:space="0" w:color="auto"/>
              <w:bottom w:val="single" w:sz="8" w:space="0" w:color="auto"/>
              <w:right w:val="single" w:sz="8" w:space="0" w:color="auto"/>
            </w:tcBorders>
            <w:shd w:val="clear" w:color="auto" w:fill="auto"/>
            <w:vAlign w:val="center"/>
            <w:hideMark/>
          </w:tcPr>
          <w:p w:rsidR="0076629D" w:rsidRPr="004826DC" w:rsidRDefault="0076629D" w:rsidP="0076629D">
            <w:pPr>
              <w:jc w:val="center"/>
              <w:rPr>
                <w:rFonts w:ascii="Calibri" w:hAnsi="Calibri"/>
                <w:sz w:val="18"/>
                <w:szCs w:val="18"/>
              </w:rPr>
            </w:pPr>
            <w:r w:rsidRPr="004826DC">
              <w:rPr>
                <w:rFonts w:ascii="Calibri" w:hAnsi="Calibri"/>
                <w:sz w:val="18"/>
                <w:szCs w:val="18"/>
              </w:rPr>
              <w:t>5d</w:t>
            </w:r>
          </w:p>
        </w:tc>
      </w:tr>
      <w:tr w:rsidR="0076629D" w:rsidRPr="004826DC" w:rsidTr="0076629D">
        <w:trPr>
          <w:trHeight w:val="615"/>
        </w:trPr>
        <w:tc>
          <w:tcPr>
            <w:tcW w:w="2120" w:type="dxa"/>
            <w:vMerge w:val="restart"/>
            <w:tcBorders>
              <w:top w:val="nil"/>
              <w:left w:val="single" w:sz="8" w:space="0" w:color="auto"/>
              <w:bottom w:val="single" w:sz="4" w:space="0" w:color="auto"/>
              <w:right w:val="single" w:sz="4" w:space="0" w:color="auto"/>
            </w:tcBorders>
            <w:shd w:val="clear" w:color="000000" w:fill="F2F2F2"/>
            <w:vAlign w:val="center"/>
            <w:hideMark/>
          </w:tcPr>
          <w:p w:rsidR="0076629D" w:rsidRPr="004826DC" w:rsidRDefault="0076629D" w:rsidP="0076629D">
            <w:pPr>
              <w:jc w:val="center"/>
              <w:rPr>
                <w:rFonts w:ascii="Calibri" w:hAnsi="Calibri"/>
                <w:b/>
                <w:bCs/>
                <w:sz w:val="18"/>
                <w:szCs w:val="18"/>
              </w:rPr>
            </w:pPr>
            <w:r w:rsidRPr="004826DC">
              <w:rPr>
                <w:rFonts w:ascii="Calibri" w:hAnsi="Calibri"/>
                <w:b/>
                <w:bCs/>
                <w:sz w:val="18"/>
                <w:szCs w:val="18"/>
              </w:rPr>
              <w:t>Análise e Projeto</w:t>
            </w:r>
          </w:p>
        </w:tc>
        <w:tc>
          <w:tcPr>
            <w:tcW w:w="3060" w:type="dxa"/>
            <w:tcBorders>
              <w:top w:val="nil"/>
              <w:left w:val="nil"/>
              <w:bottom w:val="single" w:sz="4" w:space="0" w:color="auto"/>
              <w:right w:val="single" w:sz="4" w:space="0" w:color="auto"/>
            </w:tcBorders>
            <w:shd w:val="clear" w:color="auto" w:fill="auto"/>
            <w:vAlign w:val="center"/>
            <w:hideMark/>
          </w:tcPr>
          <w:p w:rsidR="0076629D" w:rsidRPr="004826DC" w:rsidRDefault="0076629D" w:rsidP="0076629D">
            <w:pPr>
              <w:rPr>
                <w:rFonts w:ascii="Calibri" w:hAnsi="Calibri"/>
                <w:sz w:val="18"/>
                <w:szCs w:val="18"/>
              </w:rPr>
            </w:pPr>
            <w:r w:rsidRPr="004826DC">
              <w:rPr>
                <w:rFonts w:ascii="Calibri" w:hAnsi="Calibri"/>
                <w:sz w:val="18"/>
                <w:szCs w:val="18"/>
              </w:rPr>
              <w:t>Documentar Arquiteturas Utilizadas</w:t>
            </w:r>
          </w:p>
        </w:tc>
        <w:tc>
          <w:tcPr>
            <w:tcW w:w="3907" w:type="dxa"/>
            <w:tcBorders>
              <w:top w:val="nil"/>
              <w:left w:val="nil"/>
              <w:bottom w:val="single" w:sz="4" w:space="0" w:color="auto"/>
              <w:right w:val="single" w:sz="4" w:space="0" w:color="auto"/>
            </w:tcBorders>
            <w:shd w:val="clear" w:color="auto" w:fill="auto"/>
            <w:vAlign w:val="center"/>
            <w:hideMark/>
          </w:tcPr>
          <w:p w:rsidR="0076629D" w:rsidRPr="004826DC" w:rsidRDefault="0076629D" w:rsidP="0076629D">
            <w:pPr>
              <w:rPr>
                <w:rFonts w:ascii="Calibri" w:hAnsi="Calibri"/>
                <w:sz w:val="18"/>
                <w:szCs w:val="18"/>
              </w:rPr>
            </w:pPr>
            <w:r w:rsidRPr="004826DC">
              <w:rPr>
                <w:rFonts w:ascii="Calibri" w:hAnsi="Calibri"/>
                <w:sz w:val="18"/>
                <w:szCs w:val="18"/>
              </w:rPr>
              <w:t>Registros de Reuniões de Levantamento de Características da Aplicação</w:t>
            </w:r>
          </w:p>
        </w:tc>
        <w:tc>
          <w:tcPr>
            <w:tcW w:w="3233" w:type="dxa"/>
            <w:tcBorders>
              <w:top w:val="nil"/>
              <w:left w:val="nil"/>
              <w:bottom w:val="single" w:sz="4" w:space="0" w:color="auto"/>
              <w:right w:val="single" w:sz="4" w:space="0" w:color="auto"/>
            </w:tcBorders>
            <w:shd w:val="clear" w:color="auto" w:fill="auto"/>
            <w:vAlign w:val="center"/>
            <w:hideMark/>
          </w:tcPr>
          <w:p w:rsidR="0076629D" w:rsidRPr="004826DC" w:rsidRDefault="0076629D" w:rsidP="0076629D">
            <w:pPr>
              <w:rPr>
                <w:rFonts w:ascii="Calibri" w:hAnsi="Calibri"/>
                <w:sz w:val="18"/>
                <w:szCs w:val="18"/>
              </w:rPr>
            </w:pPr>
            <w:r w:rsidRPr="004826DC">
              <w:rPr>
                <w:rFonts w:ascii="Calibri" w:hAnsi="Calibri"/>
                <w:sz w:val="18"/>
                <w:szCs w:val="18"/>
              </w:rPr>
              <w:t>Documentação das Soluções Arquiteturais</w:t>
            </w:r>
          </w:p>
        </w:tc>
        <w:tc>
          <w:tcPr>
            <w:tcW w:w="1243" w:type="dxa"/>
            <w:tcBorders>
              <w:top w:val="nil"/>
              <w:left w:val="nil"/>
              <w:bottom w:val="single" w:sz="4" w:space="0" w:color="auto"/>
              <w:right w:val="nil"/>
            </w:tcBorders>
            <w:shd w:val="clear" w:color="auto" w:fill="auto"/>
            <w:vAlign w:val="center"/>
            <w:hideMark/>
          </w:tcPr>
          <w:p w:rsidR="0076629D" w:rsidRPr="004826DC" w:rsidRDefault="0076629D" w:rsidP="0076629D">
            <w:pPr>
              <w:jc w:val="right"/>
              <w:rPr>
                <w:rFonts w:ascii="Calibri" w:hAnsi="Calibri"/>
                <w:sz w:val="18"/>
                <w:szCs w:val="18"/>
              </w:rPr>
            </w:pPr>
            <w:r w:rsidRPr="004826DC">
              <w:rPr>
                <w:rFonts w:ascii="Calibri" w:hAnsi="Calibri"/>
                <w:sz w:val="18"/>
                <w:szCs w:val="18"/>
              </w:rPr>
              <w:t>50%</w:t>
            </w:r>
          </w:p>
        </w:tc>
        <w:tc>
          <w:tcPr>
            <w:tcW w:w="1716" w:type="dxa"/>
            <w:tcBorders>
              <w:top w:val="nil"/>
              <w:left w:val="single" w:sz="4" w:space="0" w:color="auto"/>
              <w:bottom w:val="single" w:sz="4" w:space="0" w:color="auto"/>
              <w:right w:val="single" w:sz="8" w:space="0" w:color="auto"/>
            </w:tcBorders>
            <w:shd w:val="clear" w:color="auto" w:fill="auto"/>
            <w:vAlign w:val="center"/>
            <w:hideMark/>
          </w:tcPr>
          <w:p w:rsidR="0076629D" w:rsidRPr="004826DC" w:rsidRDefault="0076629D" w:rsidP="0076629D">
            <w:pPr>
              <w:jc w:val="center"/>
              <w:rPr>
                <w:rFonts w:ascii="Calibri" w:hAnsi="Calibri"/>
                <w:sz w:val="18"/>
                <w:szCs w:val="18"/>
              </w:rPr>
            </w:pPr>
            <w:r w:rsidRPr="004826DC">
              <w:rPr>
                <w:rFonts w:ascii="Calibri" w:hAnsi="Calibri"/>
                <w:sz w:val="18"/>
                <w:szCs w:val="18"/>
              </w:rPr>
              <w:t>5d</w:t>
            </w:r>
          </w:p>
        </w:tc>
      </w:tr>
      <w:tr w:rsidR="0076629D" w:rsidRPr="004826DC" w:rsidTr="0076629D">
        <w:trPr>
          <w:trHeight w:val="615"/>
        </w:trPr>
        <w:tc>
          <w:tcPr>
            <w:tcW w:w="2120" w:type="dxa"/>
            <w:vMerge/>
            <w:tcBorders>
              <w:top w:val="nil"/>
              <w:left w:val="single" w:sz="8" w:space="0" w:color="auto"/>
              <w:bottom w:val="single" w:sz="4" w:space="0" w:color="auto"/>
              <w:right w:val="single" w:sz="4" w:space="0" w:color="auto"/>
            </w:tcBorders>
            <w:vAlign w:val="center"/>
            <w:hideMark/>
          </w:tcPr>
          <w:p w:rsidR="0076629D" w:rsidRPr="004826DC" w:rsidRDefault="0076629D" w:rsidP="0076629D">
            <w:pPr>
              <w:rPr>
                <w:rFonts w:ascii="Calibri" w:hAnsi="Calibri"/>
                <w:b/>
                <w:bCs/>
                <w:sz w:val="18"/>
                <w:szCs w:val="18"/>
              </w:rPr>
            </w:pPr>
          </w:p>
        </w:tc>
        <w:tc>
          <w:tcPr>
            <w:tcW w:w="3060" w:type="dxa"/>
            <w:tcBorders>
              <w:top w:val="nil"/>
              <w:left w:val="nil"/>
              <w:bottom w:val="nil"/>
              <w:right w:val="single" w:sz="4" w:space="0" w:color="auto"/>
            </w:tcBorders>
            <w:shd w:val="clear" w:color="auto" w:fill="auto"/>
            <w:vAlign w:val="center"/>
            <w:hideMark/>
          </w:tcPr>
          <w:p w:rsidR="0076629D" w:rsidRPr="004826DC" w:rsidRDefault="0076629D" w:rsidP="0076629D">
            <w:pPr>
              <w:rPr>
                <w:rFonts w:ascii="Calibri" w:hAnsi="Calibri"/>
                <w:sz w:val="18"/>
                <w:szCs w:val="18"/>
              </w:rPr>
            </w:pPr>
            <w:r w:rsidRPr="004826DC">
              <w:rPr>
                <w:rFonts w:ascii="Calibri" w:hAnsi="Calibri"/>
                <w:sz w:val="18"/>
                <w:szCs w:val="18"/>
              </w:rPr>
              <w:t>Gerar Matriz de Rastreabilidade de Código</w:t>
            </w:r>
          </w:p>
        </w:tc>
        <w:tc>
          <w:tcPr>
            <w:tcW w:w="3907" w:type="dxa"/>
            <w:tcBorders>
              <w:top w:val="nil"/>
              <w:left w:val="nil"/>
              <w:bottom w:val="nil"/>
              <w:right w:val="single" w:sz="4" w:space="0" w:color="auto"/>
            </w:tcBorders>
            <w:shd w:val="clear" w:color="auto" w:fill="auto"/>
            <w:vAlign w:val="center"/>
            <w:hideMark/>
          </w:tcPr>
          <w:p w:rsidR="0076629D" w:rsidRPr="004826DC" w:rsidRDefault="0076629D" w:rsidP="0076629D">
            <w:pPr>
              <w:rPr>
                <w:rFonts w:ascii="Calibri" w:hAnsi="Calibri"/>
                <w:sz w:val="18"/>
                <w:szCs w:val="18"/>
              </w:rPr>
            </w:pPr>
            <w:r w:rsidRPr="004826DC">
              <w:rPr>
                <w:rFonts w:ascii="Calibri" w:hAnsi="Calibri"/>
                <w:sz w:val="18"/>
                <w:szCs w:val="18"/>
              </w:rPr>
              <w:t>Registros de Reuniões de Levantamento de Características da Aplicação</w:t>
            </w:r>
          </w:p>
        </w:tc>
        <w:tc>
          <w:tcPr>
            <w:tcW w:w="3233" w:type="dxa"/>
            <w:tcBorders>
              <w:top w:val="nil"/>
              <w:left w:val="nil"/>
              <w:bottom w:val="nil"/>
              <w:right w:val="single" w:sz="4" w:space="0" w:color="auto"/>
            </w:tcBorders>
            <w:shd w:val="clear" w:color="auto" w:fill="auto"/>
            <w:vAlign w:val="center"/>
            <w:hideMark/>
          </w:tcPr>
          <w:p w:rsidR="0076629D" w:rsidRPr="004826DC" w:rsidRDefault="0076629D" w:rsidP="0076629D">
            <w:pPr>
              <w:rPr>
                <w:rFonts w:ascii="Calibri" w:hAnsi="Calibri"/>
                <w:sz w:val="18"/>
                <w:szCs w:val="18"/>
              </w:rPr>
            </w:pPr>
            <w:r w:rsidRPr="004826DC">
              <w:rPr>
                <w:rFonts w:ascii="Calibri" w:hAnsi="Calibri"/>
                <w:sz w:val="18"/>
                <w:szCs w:val="18"/>
              </w:rPr>
              <w:t xml:space="preserve"> Matriz de Rastreabilidade de Código</w:t>
            </w:r>
          </w:p>
        </w:tc>
        <w:tc>
          <w:tcPr>
            <w:tcW w:w="1243" w:type="dxa"/>
            <w:tcBorders>
              <w:top w:val="nil"/>
              <w:left w:val="nil"/>
              <w:bottom w:val="nil"/>
              <w:right w:val="nil"/>
            </w:tcBorders>
            <w:shd w:val="clear" w:color="auto" w:fill="auto"/>
            <w:vAlign w:val="center"/>
            <w:hideMark/>
          </w:tcPr>
          <w:p w:rsidR="0076629D" w:rsidRPr="004826DC" w:rsidRDefault="0076629D" w:rsidP="0076629D">
            <w:pPr>
              <w:jc w:val="right"/>
              <w:rPr>
                <w:rFonts w:ascii="Calibri" w:hAnsi="Calibri"/>
                <w:sz w:val="18"/>
                <w:szCs w:val="18"/>
              </w:rPr>
            </w:pPr>
            <w:r w:rsidRPr="004826DC">
              <w:rPr>
                <w:rFonts w:ascii="Calibri" w:hAnsi="Calibri"/>
                <w:sz w:val="18"/>
                <w:szCs w:val="18"/>
              </w:rPr>
              <w:t>50%</w:t>
            </w:r>
          </w:p>
        </w:tc>
        <w:tc>
          <w:tcPr>
            <w:tcW w:w="1716" w:type="dxa"/>
            <w:tcBorders>
              <w:top w:val="nil"/>
              <w:left w:val="single" w:sz="4" w:space="0" w:color="auto"/>
              <w:bottom w:val="nil"/>
              <w:right w:val="single" w:sz="8" w:space="0" w:color="auto"/>
            </w:tcBorders>
            <w:shd w:val="clear" w:color="auto" w:fill="auto"/>
            <w:vAlign w:val="center"/>
            <w:hideMark/>
          </w:tcPr>
          <w:p w:rsidR="0076629D" w:rsidRPr="004826DC" w:rsidRDefault="0076629D" w:rsidP="0076629D">
            <w:pPr>
              <w:jc w:val="center"/>
              <w:rPr>
                <w:rFonts w:ascii="Calibri" w:hAnsi="Calibri"/>
                <w:sz w:val="18"/>
                <w:szCs w:val="18"/>
              </w:rPr>
            </w:pPr>
            <w:r w:rsidRPr="004826DC">
              <w:rPr>
                <w:rFonts w:ascii="Calibri" w:hAnsi="Calibri"/>
                <w:sz w:val="18"/>
                <w:szCs w:val="18"/>
              </w:rPr>
              <w:t>5d</w:t>
            </w:r>
          </w:p>
        </w:tc>
      </w:tr>
      <w:tr w:rsidR="0076629D" w:rsidRPr="004826DC" w:rsidTr="0076629D">
        <w:trPr>
          <w:trHeight w:val="300"/>
        </w:trPr>
        <w:tc>
          <w:tcPr>
            <w:tcW w:w="2120" w:type="dxa"/>
            <w:tcBorders>
              <w:top w:val="single" w:sz="8" w:space="0" w:color="auto"/>
              <w:left w:val="single" w:sz="8" w:space="0" w:color="auto"/>
              <w:bottom w:val="single" w:sz="8" w:space="0" w:color="auto"/>
              <w:right w:val="single" w:sz="4" w:space="0" w:color="auto"/>
            </w:tcBorders>
            <w:shd w:val="clear" w:color="000000" w:fill="F2F2F2"/>
            <w:vAlign w:val="center"/>
            <w:hideMark/>
          </w:tcPr>
          <w:p w:rsidR="0076629D" w:rsidRPr="004826DC" w:rsidRDefault="0076629D" w:rsidP="0076629D">
            <w:pPr>
              <w:jc w:val="center"/>
              <w:rPr>
                <w:rFonts w:ascii="Calibri" w:hAnsi="Calibri"/>
                <w:b/>
                <w:bCs/>
                <w:sz w:val="18"/>
                <w:szCs w:val="18"/>
              </w:rPr>
            </w:pPr>
            <w:r w:rsidRPr="004826DC">
              <w:rPr>
                <w:rFonts w:ascii="Calibri" w:hAnsi="Calibri"/>
                <w:b/>
                <w:bCs/>
                <w:sz w:val="18"/>
                <w:szCs w:val="18"/>
              </w:rPr>
              <w:t>Planejamento</w:t>
            </w:r>
          </w:p>
        </w:tc>
        <w:tc>
          <w:tcPr>
            <w:tcW w:w="3060" w:type="dxa"/>
            <w:tcBorders>
              <w:top w:val="single" w:sz="8" w:space="0" w:color="auto"/>
              <w:left w:val="nil"/>
              <w:bottom w:val="single" w:sz="8" w:space="0" w:color="auto"/>
              <w:right w:val="single" w:sz="4" w:space="0" w:color="auto"/>
            </w:tcBorders>
            <w:shd w:val="clear" w:color="auto" w:fill="auto"/>
            <w:vAlign w:val="center"/>
            <w:hideMark/>
          </w:tcPr>
          <w:p w:rsidR="0076629D" w:rsidRPr="004826DC" w:rsidRDefault="0076629D" w:rsidP="0076629D">
            <w:pPr>
              <w:rPr>
                <w:rFonts w:ascii="Calibri" w:hAnsi="Calibri"/>
                <w:sz w:val="18"/>
                <w:szCs w:val="18"/>
              </w:rPr>
            </w:pPr>
            <w:r w:rsidRPr="004826DC">
              <w:rPr>
                <w:rFonts w:ascii="Calibri" w:hAnsi="Calibri"/>
                <w:sz w:val="18"/>
                <w:szCs w:val="18"/>
              </w:rPr>
              <w:t>Elaborar cronograma de atendimento</w:t>
            </w:r>
          </w:p>
        </w:tc>
        <w:tc>
          <w:tcPr>
            <w:tcW w:w="3907" w:type="dxa"/>
            <w:tcBorders>
              <w:top w:val="single" w:sz="8" w:space="0" w:color="auto"/>
              <w:left w:val="nil"/>
              <w:bottom w:val="single" w:sz="8" w:space="0" w:color="auto"/>
              <w:right w:val="single" w:sz="4" w:space="0" w:color="auto"/>
            </w:tcBorders>
            <w:shd w:val="clear" w:color="auto" w:fill="auto"/>
            <w:vAlign w:val="center"/>
            <w:hideMark/>
          </w:tcPr>
          <w:p w:rsidR="0076629D" w:rsidRPr="004826DC" w:rsidRDefault="0076629D" w:rsidP="0076629D">
            <w:pPr>
              <w:rPr>
                <w:rFonts w:ascii="Calibri" w:hAnsi="Calibri"/>
                <w:sz w:val="18"/>
                <w:szCs w:val="18"/>
              </w:rPr>
            </w:pPr>
            <w:r w:rsidRPr="004826DC">
              <w:rPr>
                <w:rFonts w:ascii="Calibri" w:hAnsi="Calibri"/>
                <w:sz w:val="18"/>
                <w:szCs w:val="18"/>
              </w:rPr>
              <w:t>OS</w:t>
            </w:r>
          </w:p>
        </w:tc>
        <w:tc>
          <w:tcPr>
            <w:tcW w:w="3233" w:type="dxa"/>
            <w:tcBorders>
              <w:top w:val="single" w:sz="8" w:space="0" w:color="auto"/>
              <w:left w:val="nil"/>
              <w:bottom w:val="single" w:sz="8" w:space="0" w:color="auto"/>
              <w:right w:val="single" w:sz="4" w:space="0" w:color="auto"/>
            </w:tcBorders>
            <w:shd w:val="clear" w:color="auto" w:fill="auto"/>
            <w:vAlign w:val="center"/>
            <w:hideMark/>
          </w:tcPr>
          <w:p w:rsidR="0076629D" w:rsidRPr="004826DC" w:rsidRDefault="0076629D" w:rsidP="0076629D">
            <w:pPr>
              <w:rPr>
                <w:rFonts w:ascii="Calibri" w:hAnsi="Calibri"/>
                <w:sz w:val="18"/>
                <w:szCs w:val="18"/>
              </w:rPr>
            </w:pPr>
            <w:r w:rsidRPr="004826DC">
              <w:rPr>
                <w:rFonts w:ascii="Calibri" w:hAnsi="Calibri"/>
                <w:sz w:val="18"/>
                <w:szCs w:val="18"/>
              </w:rPr>
              <w:t>Cronograma de Atendimento</w:t>
            </w:r>
          </w:p>
        </w:tc>
        <w:tc>
          <w:tcPr>
            <w:tcW w:w="1243" w:type="dxa"/>
            <w:tcBorders>
              <w:top w:val="single" w:sz="8" w:space="0" w:color="auto"/>
              <w:left w:val="nil"/>
              <w:bottom w:val="single" w:sz="8" w:space="0" w:color="auto"/>
              <w:right w:val="nil"/>
            </w:tcBorders>
            <w:shd w:val="clear" w:color="auto" w:fill="auto"/>
            <w:vAlign w:val="center"/>
            <w:hideMark/>
          </w:tcPr>
          <w:p w:rsidR="0076629D" w:rsidRPr="004826DC" w:rsidRDefault="0076629D" w:rsidP="0076629D">
            <w:pPr>
              <w:jc w:val="center"/>
              <w:rPr>
                <w:rFonts w:ascii="Calibri" w:hAnsi="Calibri"/>
                <w:sz w:val="18"/>
                <w:szCs w:val="18"/>
              </w:rPr>
            </w:pPr>
            <w:r w:rsidRPr="004826DC">
              <w:rPr>
                <w:rFonts w:ascii="Calibri" w:hAnsi="Calibri"/>
                <w:sz w:val="18"/>
                <w:szCs w:val="18"/>
              </w:rPr>
              <w:t>-</w:t>
            </w:r>
          </w:p>
        </w:tc>
        <w:tc>
          <w:tcPr>
            <w:tcW w:w="1716" w:type="dxa"/>
            <w:tcBorders>
              <w:top w:val="single" w:sz="8" w:space="0" w:color="auto"/>
              <w:left w:val="single" w:sz="4" w:space="0" w:color="auto"/>
              <w:bottom w:val="single" w:sz="8" w:space="0" w:color="auto"/>
              <w:right w:val="single" w:sz="8" w:space="0" w:color="auto"/>
            </w:tcBorders>
            <w:shd w:val="clear" w:color="auto" w:fill="auto"/>
            <w:vAlign w:val="center"/>
            <w:hideMark/>
          </w:tcPr>
          <w:p w:rsidR="0076629D" w:rsidRPr="004826DC" w:rsidRDefault="0076629D" w:rsidP="0076629D">
            <w:pPr>
              <w:jc w:val="center"/>
              <w:rPr>
                <w:rFonts w:ascii="Calibri" w:hAnsi="Calibri"/>
                <w:sz w:val="18"/>
                <w:szCs w:val="18"/>
              </w:rPr>
            </w:pPr>
            <w:r w:rsidRPr="004826DC">
              <w:rPr>
                <w:rFonts w:ascii="Calibri" w:hAnsi="Calibri"/>
                <w:sz w:val="18"/>
                <w:szCs w:val="18"/>
              </w:rPr>
              <w:t>2d</w:t>
            </w:r>
          </w:p>
        </w:tc>
      </w:tr>
    </w:tbl>
    <w:p w:rsidR="0076629D" w:rsidRPr="004826DC" w:rsidRDefault="00D12BCA" w:rsidP="0076629D">
      <w:pPr>
        <w:pStyle w:val="Ttulo1"/>
        <w:keepNext w:val="0"/>
        <w:spacing w:before="240" w:line="276" w:lineRule="auto"/>
        <w:ind w:left="431" w:hanging="431"/>
        <w:contextualSpacing/>
        <w:jc w:val="both"/>
        <w:rPr>
          <w:rFonts w:ascii="Calibri" w:hAnsi="Calibri"/>
          <w:sz w:val="24"/>
          <w:szCs w:val="24"/>
        </w:rPr>
      </w:pPr>
      <w:r w:rsidRPr="004826DC">
        <w:rPr>
          <w:rFonts w:ascii="Calibri" w:hAnsi="Calibri"/>
          <w:sz w:val="24"/>
          <w:szCs w:val="24"/>
        </w:rPr>
        <w:t xml:space="preserve">14 </w:t>
      </w:r>
      <w:r w:rsidR="0076629D" w:rsidRPr="004826DC">
        <w:rPr>
          <w:rFonts w:ascii="Calibri" w:hAnsi="Calibri"/>
          <w:sz w:val="24"/>
          <w:szCs w:val="24"/>
        </w:rPr>
        <w:t>OS de Testes</w:t>
      </w:r>
    </w:p>
    <w:tbl>
      <w:tblPr>
        <w:tblW w:w="13580" w:type="dxa"/>
        <w:tblInd w:w="55" w:type="dxa"/>
        <w:tblCellMar>
          <w:left w:w="70" w:type="dxa"/>
          <w:right w:w="70" w:type="dxa"/>
        </w:tblCellMar>
        <w:tblLook w:val="04A0" w:firstRow="1" w:lastRow="0" w:firstColumn="1" w:lastColumn="0" w:noHBand="0" w:noVBand="1"/>
      </w:tblPr>
      <w:tblGrid>
        <w:gridCol w:w="2117"/>
        <w:gridCol w:w="3093"/>
        <w:gridCol w:w="3153"/>
        <w:gridCol w:w="3452"/>
        <w:gridCol w:w="486"/>
        <w:gridCol w:w="1279"/>
      </w:tblGrid>
      <w:tr w:rsidR="0076629D" w:rsidRPr="004826DC" w:rsidTr="0076629D">
        <w:trPr>
          <w:trHeight w:val="525"/>
        </w:trPr>
        <w:tc>
          <w:tcPr>
            <w:tcW w:w="2120" w:type="dxa"/>
            <w:tcBorders>
              <w:top w:val="single" w:sz="8" w:space="0" w:color="auto"/>
              <w:left w:val="single" w:sz="8" w:space="0" w:color="auto"/>
              <w:bottom w:val="single" w:sz="8" w:space="0" w:color="auto"/>
              <w:right w:val="single" w:sz="4" w:space="0" w:color="auto"/>
            </w:tcBorders>
            <w:shd w:val="clear" w:color="000000" w:fill="F2F2F2"/>
            <w:hideMark/>
          </w:tcPr>
          <w:p w:rsidR="0076629D" w:rsidRPr="004826DC" w:rsidRDefault="0076629D" w:rsidP="0076629D">
            <w:pPr>
              <w:jc w:val="center"/>
              <w:rPr>
                <w:rFonts w:ascii="Calibri" w:hAnsi="Calibri"/>
                <w:b/>
                <w:bCs/>
              </w:rPr>
            </w:pPr>
            <w:r w:rsidRPr="004826DC">
              <w:rPr>
                <w:rFonts w:ascii="Calibri" w:hAnsi="Calibri"/>
                <w:b/>
                <w:bCs/>
              </w:rPr>
              <w:t xml:space="preserve">Grupo de Atividades </w:t>
            </w:r>
          </w:p>
        </w:tc>
        <w:tc>
          <w:tcPr>
            <w:tcW w:w="3100" w:type="dxa"/>
            <w:tcBorders>
              <w:top w:val="single" w:sz="8" w:space="0" w:color="auto"/>
              <w:left w:val="nil"/>
              <w:bottom w:val="single" w:sz="8" w:space="0" w:color="auto"/>
              <w:right w:val="single" w:sz="4" w:space="0" w:color="auto"/>
            </w:tcBorders>
            <w:shd w:val="clear" w:color="000000" w:fill="F2F2F2"/>
            <w:hideMark/>
          </w:tcPr>
          <w:p w:rsidR="0076629D" w:rsidRPr="004826DC" w:rsidRDefault="0076629D" w:rsidP="0076629D">
            <w:pPr>
              <w:jc w:val="center"/>
              <w:rPr>
                <w:rFonts w:ascii="Calibri" w:hAnsi="Calibri"/>
                <w:b/>
                <w:bCs/>
              </w:rPr>
            </w:pPr>
            <w:r w:rsidRPr="004826DC">
              <w:rPr>
                <w:rFonts w:ascii="Calibri" w:hAnsi="Calibri"/>
                <w:b/>
                <w:bCs/>
              </w:rPr>
              <w:t>Atividade</w:t>
            </w:r>
          </w:p>
        </w:tc>
        <w:tc>
          <w:tcPr>
            <w:tcW w:w="3160" w:type="dxa"/>
            <w:tcBorders>
              <w:top w:val="single" w:sz="8" w:space="0" w:color="auto"/>
              <w:left w:val="nil"/>
              <w:bottom w:val="single" w:sz="8" w:space="0" w:color="auto"/>
              <w:right w:val="single" w:sz="4" w:space="0" w:color="auto"/>
            </w:tcBorders>
            <w:shd w:val="clear" w:color="000000" w:fill="F2F2F2"/>
            <w:hideMark/>
          </w:tcPr>
          <w:p w:rsidR="0076629D" w:rsidRPr="004826DC" w:rsidRDefault="0076629D" w:rsidP="0076629D">
            <w:pPr>
              <w:jc w:val="center"/>
              <w:rPr>
                <w:rFonts w:ascii="Calibri" w:hAnsi="Calibri"/>
                <w:b/>
                <w:bCs/>
              </w:rPr>
            </w:pPr>
            <w:r w:rsidRPr="004826DC">
              <w:rPr>
                <w:rFonts w:ascii="Calibri" w:hAnsi="Calibri"/>
                <w:b/>
                <w:bCs/>
              </w:rPr>
              <w:t>Insumos</w:t>
            </w:r>
          </w:p>
        </w:tc>
        <w:tc>
          <w:tcPr>
            <w:tcW w:w="3460" w:type="dxa"/>
            <w:tcBorders>
              <w:top w:val="single" w:sz="8" w:space="0" w:color="auto"/>
              <w:left w:val="nil"/>
              <w:bottom w:val="single" w:sz="8" w:space="0" w:color="auto"/>
              <w:right w:val="single" w:sz="4" w:space="0" w:color="auto"/>
            </w:tcBorders>
            <w:shd w:val="clear" w:color="000000" w:fill="F2F2F2"/>
            <w:hideMark/>
          </w:tcPr>
          <w:p w:rsidR="0076629D" w:rsidRPr="004826DC" w:rsidRDefault="0076629D" w:rsidP="0076629D">
            <w:pPr>
              <w:jc w:val="center"/>
              <w:rPr>
                <w:rFonts w:ascii="Calibri" w:hAnsi="Calibri"/>
                <w:b/>
                <w:bCs/>
              </w:rPr>
            </w:pPr>
            <w:r w:rsidRPr="004826DC">
              <w:rPr>
                <w:rFonts w:ascii="Calibri" w:hAnsi="Calibri"/>
                <w:b/>
                <w:bCs/>
              </w:rPr>
              <w:t>Produtos</w:t>
            </w:r>
          </w:p>
        </w:tc>
        <w:tc>
          <w:tcPr>
            <w:tcW w:w="460" w:type="dxa"/>
            <w:tcBorders>
              <w:top w:val="single" w:sz="8" w:space="0" w:color="auto"/>
              <w:left w:val="nil"/>
              <w:bottom w:val="single" w:sz="8" w:space="0" w:color="auto"/>
              <w:right w:val="nil"/>
            </w:tcBorders>
            <w:shd w:val="clear" w:color="000000" w:fill="F2F2F2"/>
            <w:hideMark/>
          </w:tcPr>
          <w:p w:rsidR="0076629D" w:rsidRPr="004826DC" w:rsidRDefault="0076629D" w:rsidP="0076629D">
            <w:pPr>
              <w:jc w:val="center"/>
              <w:rPr>
                <w:rFonts w:ascii="Calibri" w:hAnsi="Calibri"/>
                <w:b/>
                <w:bCs/>
              </w:rPr>
            </w:pPr>
            <w:r w:rsidRPr="004826DC">
              <w:rPr>
                <w:rFonts w:ascii="Calibri" w:hAnsi="Calibri"/>
                <w:b/>
                <w:bCs/>
              </w:rPr>
              <w:t>%</w:t>
            </w:r>
          </w:p>
        </w:tc>
        <w:tc>
          <w:tcPr>
            <w:tcW w:w="1280" w:type="dxa"/>
            <w:tcBorders>
              <w:top w:val="single" w:sz="8" w:space="0" w:color="auto"/>
              <w:left w:val="single" w:sz="4" w:space="0" w:color="auto"/>
              <w:bottom w:val="single" w:sz="8" w:space="0" w:color="auto"/>
              <w:right w:val="single" w:sz="8" w:space="0" w:color="auto"/>
            </w:tcBorders>
            <w:shd w:val="clear" w:color="000000" w:fill="F2F2F2"/>
            <w:vAlign w:val="center"/>
            <w:hideMark/>
          </w:tcPr>
          <w:p w:rsidR="0076629D" w:rsidRPr="004826DC" w:rsidRDefault="0076629D" w:rsidP="0076629D">
            <w:pPr>
              <w:jc w:val="center"/>
              <w:rPr>
                <w:rFonts w:ascii="Calibri" w:hAnsi="Calibri"/>
                <w:b/>
                <w:bCs/>
              </w:rPr>
            </w:pPr>
            <w:r w:rsidRPr="004826DC">
              <w:rPr>
                <w:rFonts w:ascii="Calibri" w:hAnsi="Calibri"/>
                <w:b/>
                <w:bCs/>
              </w:rPr>
              <w:t>Prazo de Validação</w:t>
            </w:r>
          </w:p>
        </w:tc>
      </w:tr>
      <w:tr w:rsidR="0076629D" w:rsidRPr="004826DC" w:rsidTr="0076629D">
        <w:trPr>
          <w:trHeight w:val="255"/>
        </w:trPr>
        <w:tc>
          <w:tcPr>
            <w:tcW w:w="2120" w:type="dxa"/>
            <w:vMerge w:val="restart"/>
            <w:tcBorders>
              <w:top w:val="nil"/>
              <w:left w:val="single" w:sz="8" w:space="0" w:color="auto"/>
              <w:bottom w:val="single" w:sz="8" w:space="0" w:color="000000"/>
              <w:right w:val="single" w:sz="4" w:space="0" w:color="auto"/>
            </w:tcBorders>
            <w:shd w:val="clear" w:color="000000" w:fill="F2F2F2"/>
            <w:vAlign w:val="center"/>
            <w:hideMark/>
          </w:tcPr>
          <w:p w:rsidR="0076629D" w:rsidRPr="004826DC" w:rsidRDefault="0076629D" w:rsidP="0076629D">
            <w:pPr>
              <w:jc w:val="center"/>
              <w:rPr>
                <w:rFonts w:ascii="Calibri" w:hAnsi="Calibri"/>
                <w:b/>
                <w:bCs/>
              </w:rPr>
            </w:pPr>
            <w:r w:rsidRPr="004826DC">
              <w:rPr>
                <w:rFonts w:ascii="Calibri" w:hAnsi="Calibri"/>
                <w:b/>
                <w:bCs/>
              </w:rPr>
              <w:t>Testes</w:t>
            </w:r>
          </w:p>
        </w:tc>
        <w:tc>
          <w:tcPr>
            <w:tcW w:w="3100" w:type="dxa"/>
            <w:vMerge w:val="restart"/>
            <w:tcBorders>
              <w:top w:val="nil"/>
              <w:left w:val="single" w:sz="4" w:space="0" w:color="auto"/>
              <w:bottom w:val="single" w:sz="4" w:space="0" w:color="000000"/>
              <w:right w:val="single" w:sz="4" w:space="0" w:color="auto"/>
            </w:tcBorders>
            <w:shd w:val="clear" w:color="auto" w:fill="auto"/>
            <w:vAlign w:val="center"/>
            <w:hideMark/>
          </w:tcPr>
          <w:p w:rsidR="0076629D" w:rsidRPr="004826DC" w:rsidRDefault="0076629D" w:rsidP="0076629D">
            <w:pPr>
              <w:rPr>
                <w:rFonts w:ascii="Calibri" w:hAnsi="Calibri"/>
              </w:rPr>
            </w:pPr>
            <w:r w:rsidRPr="004826DC">
              <w:rPr>
                <w:rFonts w:ascii="Calibri" w:hAnsi="Calibri"/>
              </w:rPr>
              <w:t>Definir Cenários de Testes</w:t>
            </w:r>
          </w:p>
        </w:tc>
        <w:tc>
          <w:tcPr>
            <w:tcW w:w="3160" w:type="dxa"/>
            <w:vMerge w:val="restart"/>
            <w:tcBorders>
              <w:top w:val="nil"/>
              <w:left w:val="single" w:sz="4" w:space="0" w:color="auto"/>
              <w:bottom w:val="single" w:sz="4" w:space="0" w:color="000000"/>
              <w:right w:val="single" w:sz="4" w:space="0" w:color="auto"/>
            </w:tcBorders>
            <w:shd w:val="clear" w:color="auto" w:fill="auto"/>
            <w:hideMark/>
          </w:tcPr>
          <w:p w:rsidR="0076629D" w:rsidRPr="004826DC" w:rsidRDefault="0076629D" w:rsidP="0076629D">
            <w:pPr>
              <w:rPr>
                <w:rFonts w:ascii="Calibri" w:hAnsi="Calibri"/>
              </w:rPr>
            </w:pPr>
            <w:r w:rsidRPr="004826DC">
              <w:rPr>
                <w:rFonts w:ascii="Calibri" w:hAnsi="Calibri"/>
              </w:rPr>
              <w:t>Documento de Casos de Uso</w:t>
            </w:r>
            <w:r w:rsidRPr="004826DC">
              <w:rPr>
                <w:rFonts w:ascii="Calibri" w:hAnsi="Calibri"/>
              </w:rPr>
              <w:br/>
              <w:t>Template de Cenários de Testes</w:t>
            </w:r>
          </w:p>
        </w:tc>
        <w:tc>
          <w:tcPr>
            <w:tcW w:w="3460" w:type="dxa"/>
            <w:tcBorders>
              <w:top w:val="nil"/>
              <w:left w:val="nil"/>
              <w:bottom w:val="single" w:sz="4" w:space="0" w:color="auto"/>
              <w:right w:val="single" w:sz="4" w:space="0" w:color="auto"/>
            </w:tcBorders>
            <w:shd w:val="clear" w:color="auto" w:fill="auto"/>
            <w:hideMark/>
          </w:tcPr>
          <w:p w:rsidR="0076629D" w:rsidRPr="004826DC" w:rsidRDefault="0076629D" w:rsidP="0076629D">
            <w:pPr>
              <w:rPr>
                <w:rFonts w:ascii="Calibri" w:hAnsi="Calibri"/>
              </w:rPr>
            </w:pPr>
            <w:r w:rsidRPr="004826DC">
              <w:rPr>
                <w:rFonts w:ascii="Calibri" w:hAnsi="Calibri"/>
              </w:rPr>
              <w:t>Cenários de Testes Funcionais</w:t>
            </w:r>
          </w:p>
        </w:tc>
        <w:tc>
          <w:tcPr>
            <w:tcW w:w="460" w:type="dxa"/>
            <w:tcBorders>
              <w:top w:val="nil"/>
              <w:left w:val="nil"/>
              <w:bottom w:val="single" w:sz="4" w:space="0" w:color="auto"/>
              <w:right w:val="nil"/>
            </w:tcBorders>
            <w:shd w:val="clear" w:color="auto" w:fill="auto"/>
            <w:hideMark/>
          </w:tcPr>
          <w:p w:rsidR="0076629D" w:rsidRPr="004826DC" w:rsidRDefault="0076629D" w:rsidP="0076629D">
            <w:pPr>
              <w:jc w:val="right"/>
              <w:rPr>
                <w:rFonts w:ascii="Calibri" w:hAnsi="Calibri"/>
              </w:rPr>
            </w:pPr>
            <w:r w:rsidRPr="004826DC">
              <w:rPr>
                <w:rFonts w:ascii="Calibri" w:hAnsi="Calibri"/>
              </w:rPr>
              <w:t>20%</w:t>
            </w:r>
          </w:p>
        </w:tc>
        <w:tc>
          <w:tcPr>
            <w:tcW w:w="1280" w:type="dxa"/>
            <w:tcBorders>
              <w:top w:val="nil"/>
              <w:left w:val="single" w:sz="4" w:space="0" w:color="auto"/>
              <w:bottom w:val="single" w:sz="4" w:space="0" w:color="auto"/>
              <w:right w:val="single" w:sz="8" w:space="0" w:color="auto"/>
            </w:tcBorders>
            <w:shd w:val="clear" w:color="auto" w:fill="auto"/>
            <w:vAlign w:val="center"/>
            <w:hideMark/>
          </w:tcPr>
          <w:p w:rsidR="0076629D" w:rsidRPr="004826DC" w:rsidRDefault="0076629D" w:rsidP="0076629D">
            <w:pPr>
              <w:jc w:val="center"/>
              <w:rPr>
                <w:rFonts w:ascii="Calibri" w:hAnsi="Calibri"/>
              </w:rPr>
            </w:pPr>
            <w:r w:rsidRPr="004826DC">
              <w:rPr>
                <w:rFonts w:ascii="Calibri" w:hAnsi="Calibri"/>
              </w:rPr>
              <w:t>5d</w:t>
            </w:r>
          </w:p>
        </w:tc>
      </w:tr>
      <w:tr w:rsidR="0076629D" w:rsidRPr="004826DC" w:rsidTr="0076629D">
        <w:trPr>
          <w:trHeight w:val="255"/>
        </w:trPr>
        <w:tc>
          <w:tcPr>
            <w:tcW w:w="2120" w:type="dxa"/>
            <w:vMerge/>
            <w:tcBorders>
              <w:top w:val="nil"/>
              <w:left w:val="single" w:sz="8" w:space="0" w:color="auto"/>
              <w:bottom w:val="single" w:sz="8" w:space="0" w:color="000000"/>
              <w:right w:val="single" w:sz="4" w:space="0" w:color="auto"/>
            </w:tcBorders>
            <w:vAlign w:val="center"/>
            <w:hideMark/>
          </w:tcPr>
          <w:p w:rsidR="0076629D" w:rsidRPr="004826DC" w:rsidRDefault="0076629D" w:rsidP="0076629D">
            <w:pPr>
              <w:rPr>
                <w:rFonts w:ascii="Calibri" w:hAnsi="Calibri"/>
                <w:b/>
                <w:bCs/>
              </w:rPr>
            </w:pPr>
          </w:p>
        </w:tc>
        <w:tc>
          <w:tcPr>
            <w:tcW w:w="3100" w:type="dxa"/>
            <w:vMerge/>
            <w:tcBorders>
              <w:top w:val="nil"/>
              <w:left w:val="single" w:sz="4" w:space="0" w:color="auto"/>
              <w:bottom w:val="single" w:sz="4" w:space="0" w:color="000000"/>
              <w:right w:val="single" w:sz="4" w:space="0" w:color="auto"/>
            </w:tcBorders>
            <w:vAlign w:val="center"/>
            <w:hideMark/>
          </w:tcPr>
          <w:p w:rsidR="0076629D" w:rsidRPr="004826DC" w:rsidRDefault="0076629D" w:rsidP="0076629D">
            <w:pPr>
              <w:rPr>
                <w:rFonts w:ascii="Calibri" w:hAnsi="Calibri"/>
              </w:rPr>
            </w:pPr>
          </w:p>
        </w:tc>
        <w:tc>
          <w:tcPr>
            <w:tcW w:w="3160" w:type="dxa"/>
            <w:vMerge/>
            <w:tcBorders>
              <w:top w:val="nil"/>
              <w:left w:val="single" w:sz="4" w:space="0" w:color="auto"/>
              <w:bottom w:val="single" w:sz="4" w:space="0" w:color="000000"/>
              <w:right w:val="single" w:sz="4" w:space="0" w:color="auto"/>
            </w:tcBorders>
            <w:vAlign w:val="center"/>
            <w:hideMark/>
          </w:tcPr>
          <w:p w:rsidR="0076629D" w:rsidRPr="004826DC" w:rsidRDefault="0076629D" w:rsidP="0076629D">
            <w:pPr>
              <w:rPr>
                <w:rFonts w:ascii="Calibri" w:hAnsi="Calibri"/>
              </w:rPr>
            </w:pPr>
          </w:p>
        </w:tc>
        <w:tc>
          <w:tcPr>
            <w:tcW w:w="3460" w:type="dxa"/>
            <w:tcBorders>
              <w:top w:val="nil"/>
              <w:left w:val="nil"/>
              <w:bottom w:val="single" w:sz="4" w:space="0" w:color="auto"/>
              <w:right w:val="single" w:sz="4" w:space="0" w:color="auto"/>
            </w:tcBorders>
            <w:shd w:val="clear" w:color="auto" w:fill="auto"/>
            <w:hideMark/>
          </w:tcPr>
          <w:p w:rsidR="0076629D" w:rsidRPr="004826DC" w:rsidRDefault="0076629D" w:rsidP="0076629D">
            <w:pPr>
              <w:rPr>
                <w:rFonts w:ascii="Calibri" w:hAnsi="Calibri"/>
              </w:rPr>
            </w:pPr>
            <w:r w:rsidRPr="004826DC">
              <w:rPr>
                <w:rFonts w:ascii="Calibri" w:hAnsi="Calibri"/>
              </w:rPr>
              <w:t>Cenários de Testes de Performance</w:t>
            </w:r>
          </w:p>
        </w:tc>
        <w:tc>
          <w:tcPr>
            <w:tcW w:w="460" w:type="dxa"/>
            <w:tcBorders>
              <w:top w:val="nil"/>
              <w:left w:val="nil"/>
              <w:bottom w:val="single" w:sz="4" w:space="0" w:color="auto"/>
              <w:right w:val="nil"/>
            </w:tcBorders>
            <w:shd w:val="clear" w:color="auto" w:fill="auto"/>
            <w:hideMark/>
          </w:tcPr>
          <w:p w:rsidR="0076629D" w:rsidRPr="004826DC" w:rsidRDefault="0076629D" w:rsidP="0076629D">
            <w:pPr>
              <w:jc w:val="right"/>
              <w:rPr>
                <w:rFonts w:ascii="Calibri" w:hAnsi="Calibri"/>
              </w:rPr>
            </w:pPr>
            <w:r w:rsidRPr="004826DC">
              <w:rPr>
                <w:rFonts w:ascii="Calibri" w:hAnsi="Calibri"/>
              </w:rPr>
              <w:t>5%</w:t>
            </w:r>
          </w:p>
        </w:tc>
        <w:tc>
          <w:tcPr>
            <w:tcW w:w="1280" w:type="dxa"/>
            <w:tcBorders>
              <w:top w:val="nil"/>
              <w:left w:val="single" w:sz="4" w:space="0" w:color="auto"/>
              <w:bottom w:val="single" w:sz="4" w:space="0" w:color="auto"/>
              <w:right w:val="single" w:sz="8" w:space="0" w:color="auto"/>
            </w:tcBorders>
            <w:shd w:val="clear" w:color="auto" w:fill="auto"/>
            <w:vAlign w:val="center"/>
            <w:hideMark/>
          </w:tcPr>
          <w:p w:rsidR="0076629D" w:rsidRPr="004826DC" w:rsidRDefault="0076629D" w:rsidP="0076629D">
            <w:pPr>
              <w:jc w:val="center"/>
              <w:rPr>
                <w:rFonts w:ascii="Calibri" w:hAnsi="Calibri"/>
              </w:rPr>
            </w:pPr>
            <w:r w:rsidRPr="004826DC">
              <w:rPr>
                <w:rFonts w:ascii="Calibri" w:hAnsi="Calibri"/>
              </w:rPr>
              <w:t>5d</w:t>
            </w:r>
          </w:p>
        </w:tc>
      </w:tr>
      <w:tr w:rsidR="0076629D" w:rsidRPr="004826DC" w:rsidTr="0076629D">
        <w:trPr>
          <w:trHeight w:val="255"/>
        </w:trPr>
        <w:tc>
          <w:tcPr>
            <w:tcW w:w="2120" w:type="dxa"/>
            <w:vMerge/>
            <w:tcBorders>
              <w:top w:val="nil"/>
              <w:left w:val="single" w:sz="8" w:space="0" w:color="auto"/>
              <w:bottom w:val="single" w:sz="8" w:space="0" w:color="000000"/>
              <w:right w:val="single" w:sz="4" w:space="0" w:color="auto"/>
            </w:tcBorders>
            <w:vAlign w:val="center"/>
            <w:hideMark/>
          </w:tcPr>
          <w:p w:rsidR="0076629D" w:rsidRPr="004826DC" w:rsidRDefault="0076629D" w:rsidP="0076629D">
            <w:pPr>
              <w:rPr>
                <w:rFonts w:ascii="Calibri" w:hAnsi="Calibri"/>
                <w:b/>
                <w:bCs/>
              </w:rPr>
            </w:pPr>
          </w:p>
        </w:tc>
        <w:tc>
          <w:tcPr>
            <w:tcW w:w="3100" w:type="dxa"/>
            <w:vMerge w:val="restart"/>
            <w:tcBorders>
              <w:top w:val="nil"/>
              <w:left w:val="single" w:sz="4" w:space="0" w:color="auto"/>
              <w:bottom w:val="single" w:sz="4" w:space="0" w:color="000000"/>
              <w:right w:val="single" w:sz="4" w:space="0" w:color="auto"/>
            </w:tcBorders>
            <w:shd w:val="clear" w:color="auto" w:fill="auto"/>
            <w:vAlign w:val="center"/>
            <w:hideMark/>
          </w:tcPr>
          <w:p w:rsidR="0076629D" w:rsidRPr="004826DC" w:rsidRDefault="0076629D" w:rsidP="0076629D">
            <w:pPr>
              <w:rPr>
                <w:rFonts w:ascii="Calibri" w:hAnsi="Calibri"/>
              </w:rPr>
            </w:pPr>
            <w:r w:rsidRPr="004826DC">
              <w:rPr>
                <w:rFonts w:ascii="Calibri" w:hAnsi="Calibri"/>
              </w:rPr>
              <w:t>Preparar e Executar Testes Funcionais</w:t>
            </w:r>
          </w:p>
        </w:tc>
        <w:tc>
          <w:tcPr>
            <w:tcW w:w="3160" w:type="dxa"/>
            <w:vMerge w:val="restart"/>
            <w:tcBorders>
              <w:top w:val="nil"/>
              <w:left w:val="single" w:sz="4" w:space="0" w:color="auto"/>
              <w:bottom w:val="single" w:sz="4" w:space="0" w:color="000000"/>
              <w:right w:val="single" w:sz="4" w:space="0" w:color="auto"/>
            </w:tcBorders>
            <w:shd w:val="clear" w:color="auto" w:fill="auto"/>
            <w:vAlign w:val="center"/>
            <w:hideMark/>
          </w:tcPr>
          <w:p w:rsidR="0076629D" w:rsidRPr="004826DC" w:rsidRDefault="0076629D" w:rsidP="0076629D">
            <w:pPr>
              <w:rPr>
                <w:rFonts w:ascii="Calibri" w:hAnsi="Calibri"/>
              </w:rPr>
            </w:pPr>
            <w:r w:rsidRPr="004826DC">
              <w:rPr>
                <w:rFonts w:ascii="Calibri" w:hAnsi="Calibri"/>
              </w:rPr>
              <w:t>Cenários de Testes Funcionais</w:t>
            </w:r>
          </w:p>
        </w:tc>
        <w:tc>
          <w:tcPr>
            <w:tcW w:w="3460" w:type="dxa"/>
            <w:tcBorders>
              <w:top w:val="nil"/>
              <w:left w:val="nil"/>
              <w:bottom w:val="single" w:sz="4" w:space="0" w:color="auto"/>
              <w:right w:val="single" w:sz="4" w:space="0" w:color="auto"/>
            </w:tcBorders>
            <w:shd w:val="clear" w:color="auto" w:fill="auto"/>
            <w:hideMark/>
          </w:tcPr>
          <w:p w:rsidR="0076629D" w:rsidRPr="004826DC" w:rsidRDefault="0076629D" w:rsidP="0076629D">
            <w:pPr>
              <w:rPr>
                <w:rFonts w:ascii="Calibri" w:hAnsi="Calibri"/>
              </w:rPr>
            </w:pPr>
            <w:r w:rsidRPr="004826DC">
              <w:rPr>
                <w:rFonts w:ascii="Calibri" w:hAnsi="Calibri"/>
              </w:rPr>
              <w:t>Scripts de Teste Automatizado</w:t>
            </w:r>
          </w:p>
        </w:tc>
        <w:tc>
          <w:tcPr>
            <w:tcW w:w="460" w:type="dxa"/>
            <w:tcBorders>
              <w:top w:val="nil"/>
              <w:left w:val="nil"/>
              <w:bottom w:val="single" w:sz="4" w:space="0" w:color="auto"/>
              <w:right w:val="nil"/>
            </w:tcBorders>
            <w:shd w:val="clear" w:color="auto" w:fill="auto"/>
            <w:hideMark/>
          </w:tcPr>
          <w:p w:rsidR="0076629D" w:rsidRPr="004826DC" w:rsidRDefault="0076629D" w:rsidP="0076629D">
            <w:pPr>
              <w:jc w:val="right"/>
              <w:rPr>
                <w:rFonts w:ascii="Calibri" w:hAnsi="Calibri"/>
              </w:rPr>
            </w:pPr>
            <w:r w:rsidRPr="004826DC">
              <w:rPr>
                <w:rFonts w:ascii="Calibri" w:hAnsi="Calibri"/>
              </w:rPr>
              <w:t>55%</w:t>
            </w:r>
          </w:p>
        </w:tc>
        <w:tc>
          <w:tcPr>
            <w:tcW w:w="1280" w:type="dxa"/>
            <w:tcBorders>
              <w:top w:val="nil"/>
              <w:left w:val="single" w:sz="4" w:space="0" w:color="auto"/>
              <w:bottom w:val="single" w:sz="4" w:space="0" w:color="auto"/>
              <w:right w:val="single" w:sz="8" w:space="0" w:color="auto"/>
            </w:tcBorders>
            <w:shd w:val="clear" w:color="auto" w:fill="auto"/>
            <w:vAlign w:val="center"/>
            <w:hideMark/>
          </w:tcPr>
          <w:p w:rsidR="0076629D" w:rsidRPr="004826DC" w:rsidRDefault="0076629D" w:rsidP="0076629D">
            <w:pPr>
              <w:jc w:val="center"/>
              <w:rPr>
                <w:rFonts w:ascii="Calibri" w:hAnsi="Calibri"/>
              </w:rPr>
            </w:pPr>
            <w:r w:rsidRPr="004826DC">
              <w:rPr>
                <w:rFonts w:ascii="Calibri" w:hAnsi="Calibri"/>
              </w:rPr>
              <w:t>5d</w:t>
            </w:r>
          </w:p>
        </w:tc>
      </w:tr>
      <w:tr w:rsidR="0076629D" w:rsidRPr="004826DC" w:rsidTr="0076629D">
        <w:trPr>
          <w:trHeight w:val="255"/>
        </w:trPr>
        <w:tc>
          <w:tcPr>
            <w:tcW w:w="2120" w:type="dxa"/>
            <w:vMerge/>
            <w:tcBorders>
              <w:top w:val="nil"/>
              <w:left w:val="single" w:sz="8" w:space="0" w:color="auto"/>
              <w:bottom w:val="single" w:sz="8" w:space="0" w:color="000000"/>
              <w:right w:val="single" w:sz="4" w:space="0" w:color="auto"/>
            </w:tcBorders>
            <w:vAlign w:val="center"/>
            <w:hideMark/>
          </w:tcPr>
          <w:p w:rsidR="0076629D" w:rsidRPr="004826DC" w:rsidRDefault="0076629D" w:rsidP="0076629D">
            <w:pPr>
              <w:rPr>
                <w:rFonts w:ascii="Calibri" w:hAnsi="Calibri"/>
                <w:b/>
                <w:bCs/>
              </w:rPr>
            </w:pPr>
          </w:p>
        </w:tc>
        <w:tc>
          <w:tcPr>
            <w:tcW w:w="3100" w:type="dxa"/>
            <w:vMerge/>
            <w:tcBorders>
              <w:top w:val="nil"/>
              <w:left w:val="single" w:sz="4" w:space="0" w:color="auto"/>
              <w:bottom w:val="single" w:sz="4" w:space="0" w:color="000000"/>
              <w:right w:val="single" w:sz="4" w:space="0" w:color="auto"/>
            </w:tcBorders>
            <w:vAlign w:val="center"/>
            <w:hideMark/>
          </w:tcPr>
          <w:p w:rsidR="0076629D" w:rsidRPr="004826DC" w:rsidRDefault="0076629D" w:rsidP="0076629D">
            <w:pPr>
              <w:rPr>
                <w:rFonts w:ascii="Calibri" w:hAnsi="Calibri"/>
              </w:rPr>
            </w:pPr>
          </w:p>
        </w:tc>
        <w:tc>
          <w:tcPr>
            <w:tcW w:w="3160" w:type="dxa"/>
            <w:vMerge/>
            <w:tcBorders>
              <w:top w:val="nil"/>
              <w:left w:val="single" w:sz="4" w:space="0" w:color="auto"/>
              <w:bottom w:val="single" w:sz="4" w:space="0" w:color="000000"/>
              <w:right w:val="single" w:sz="4" w:space="0" w:color="auto"/>
            </w:tcBorders>
            <w:vAlign w:val="center"/>
            <w:hideMark/>
          </w:tcPr>
          <w:p w:rsidR="0076629D" w:rsidRPr="004826DC" w:rsidRDefault="0076629D" w:rsidP="0076629D">
            <w:pPr>
              <w:rPr>
                <w:rFonts w:ascii="Calibri" w:hAnsi="Calibri"/>
              </w:rPr>
            </w:pPr>
          </w:p>
        </w:tc>
        <w:tc>
          <w:tcPr>
            <w:tcW w:w="3460" w:type="dxa"/>
            <w:tcBorders>
              <w:top w:val="nil"/>
              <w:left w:val="nil"/>
              <w:bottom w:val="nil"/>
              <w:right w:val="single" w:sz="4" w:space="0" w:color="auto"/>
            </w:tcBorders>
            <w:shd w:val="clear" w:color="auto" w:fill="auto"/>
            <w:hideMark/>
          </w:tcPr>
          <w:p w:rsidR="0076629D" w:rsidRPr="004826DC" w:rsidRDefault="0076629D" w:rsidP="0076629D">
            <w:pPr>
              <w:rPr>
                <w:rFonts w:ascii="Calibri" w:hAnsi="Calibri"/>
              </w:rPr>
            </w:pPr>
            <w:r w:rsidRPr="004826DC">
              <w:rPr>
                <w:rFonts w:ascii="Calibri" w:hAnsi="Calibri"/>
              </w:rPr>
              <w:t>Evidências de Testes</w:t>
            </w:r>
          </w:p>
        </w:tc>
        <w:tc>
          <w:tcPr>
            <w:tcW w:w="460" w:type="dxa"/>
            <w:tcBorders>
              <w:top w:val="nil"/>
              <w:left w:val="nil"/>
              <w:bottom w:val="nil"/>
              <w:right w:val="nil"/>
            </w:tcBorders>
            <w:shd w:val="clear" w:color="auto" w:fill="auto"/>
            <w:hideMark/>
          </w:tcPr>
          <w:p w:rsidR="0076629D" w:rsidRPr="004826DC" w:rsidRDefault="0076629D" w:rsidP="0076629D">
            <w:pPr>
              <w:jc w:val="right"/>
              <w:rPr>
                <w:rFonts w:ascii="Calibri" w:hAnsi="Calibri"/>
              </w:rPr>
            </w:pPr>
            <w:r w:rsidRPr="004826DC">
              <w:rPr>
                <w:rFonts w:ascii="Calibri" w:hAnsi="Calibri"/>
              </w:rPr>
              <w:t>5%</w:t>
            </w:r>
          </w:p>
        </w:tc>
        <w:tc>
          <w:tcPr>
            <w:tcW w:w="1280" w:type="dxa"/>
            <w:tcBorders>
              <w:top w:val="nil"/>
              <w:left w:val="single" w:sz="4" w:space="0" w:color="auto"/>
              <w:bottom w:val="nil"/>
              <w:right w:val="single" w:sz="8" w:space="0" w:color="auto"/>
            </w:tcBorders>
            <w:shd w:val="clear" w:color="auto" w:fill="auto"/>
            <w:vAlign w:val="center"/>
            <w:hideMark/>
          </w:tcPr>
          <w:p w:rsidR="0076629D" w:rsidRPr="004826DC" w:rsidRDefault="0076629D" w:rsidP="0076629D">
            <w:pPr>
              <w:jc w:val="center"/>
              <w:rPr>
                <w:rFonts w:ascii="Calibri" w:hAnsi="Calibri"/>
              </w:rPr>
            </w:pPr>
            <w:r w:rsidRPr="004826DC">
              <w:rPr>
                <w:rFonts w:ascii="Calibri" w:hAnsi="Calibri"/>
              </w:rPr>
              <w:t>5d</w:t>
            </w:r>
          </w:p>
        </w:tc>
      </w:tr>
      <w:tr w:rsidR="0076629D" w:rsidRPr="004826DC" w:rsidTr="0076629D">
        <w:trPr>
          <w:trHeight w:val="525"/>
        </w:trPr>
        <w:tc>
          <w:tcPr>
            <w:tcW w:w="2120" w:type="dxa"/>
            <w:vMerge/>
            <w:tcBorders>
              <w:top w:val="nil"/>
              <w:left w:val="single" w:sz="8" w:space="0" w:color="auto"/>
              <w:bottom w:val="single" w:sz="8" w:space="0" w:color="000000"/>
              <w:right w:val="single" w:sz="4" w:space="0" w:color="auto"/>
            </w:tcBorders>
            <w:vAlign w:val="center"/>
            <w:hideMark/>
          </w:tcPr>
          <w:p w:rsidR="0076629D" w:rsidRPr="004826DC" w:rsidRDefault="0076629D" w:rsidP="0076629D">
            <w:pPr>
              <w:rPr>
                <w:rFonts w:ascii="Calibri" w:hAnsi="Calibri"/>
                <w:b/>
                <w:bCs/>
              </w:rPr>
            </w:pPr>
          </w:p>
        </w:tc>
        <w:tc>
          <w:tcPr>
            <w:tcW w:w="3100" w:type="dxa"/>
            <w:tcBorders>
              <w:top w:val="nil"/>
              <w:left w:val="nil"/>
              <w:bottom w:val="single" w:sz="8" w:space="0" w:color="auto"/>
              <w:right w:val="single" w:sz="4" w:space="0" w:color="auto"/>
            </w:tcBorders>
            <w:shd w:val="clear" w:color="auto" w:fill="auto"/>
            <w:hideMark/>
          </w:tcPr>
          <w:p w:rsidR="0076629D" w:rsidRPr="004826DC" w:rsidRDefault="0076629D" w:rsidP="0076629D">
            <w:pPr>
              <w:rPr>
                <w:rFonts w:ascii="Calibri" w:hAnsi="Calibri"/>
              </w:rPr>
            </w:pPr>
            <w:r w:rsidRPr="004826DC">
              <w:rPr>
                <w:rFonts w:ascii="Calibri" w:hAnsi="Calibri"/>
              </w:rPr>
              <w:t>Preparar e Executar Testes de Performance</w:t>
            </w:r>
          </w:p>
        </w:tc>
        <w:tc>
          <w:tcPr>
            <w:tcW w:w="3160" w:type="dxa"/>
            <w:tcBorders>
              <w:top w:val="nil"/>
              <w:left w:val="nil"/>
              <w:bottom w:val="single" w:sz="8" w:space="0" w:color="auto"/>
              <w:right w:val="single" w:sz="4" w:space="0" w:color="auto"/>
            </w:tcBorders>
            <w:shd w:val="clear" w:color="auto" w:fill="auto"/>
            <w:hideMark/>
          </w:tcPr>
          <w:p w:rsidR="0076629D" w:rsidRPr="004826DC" w:rsidRDefault="0076629D" w:rsidP="0076629D">
            <w:pPr>
              <w:rPr>
                <w:rFonts w:ascii="Calibri" w:hAnsi="Calibri"/>
              </w:rPr>
            </w:pPr>
            <w:r w:rsidRPr="004826DC">
              <w:rPr>
                <w:rFonts w:ascii="Calibri" w:hAnsi="Calibri"/>
              </w:rPr>
              <w:t>Cenários de Testes de Performance</w:t>
            </w:r>
          </w:p>
        </w:tc>
        <w:tc>
          <w:tcPr>
            <w:tcW w:w="3460" w:type="dxa"/>
            <w:tcBorders>
              <w:top w:val="single" w:sz="4" w:space="0" w:color="auto"/>
              <w:left w:val="nil"/>
              <w:bottom w:val="single" w:sz="8" w:space="0" w:color="auto"/>
              <w:right w:val="single" w:sz="4" w:space="0" w:color="auto"/>
            </w:tcBorders>
            <w:shd w:val="clear" w:color="auto" w:fill="auto"/>
            <w:hideMark/>
          </w:tcPr>
          <w:p w:rsidR="0076629D" w:rsidRPr="004826DC" w:rsidRDefault="0076629D" w:rsidP="0076629D">
            <w:pPr>
              <w:rPr>
                <w:rFonts w:ascii="Calibri" w:hAnsi="Calibri"/>
              </w:rPr>
            </w:pPr>
            <w:r w:rsidRPr="004826DC">
              <w:rPr>
                <w:rFonts w:ascii="Calibri" w:hAnsi="Calibri"/>
              </w:rPr>
              <w:t>Relatório de Avaliação de Performance</w:t>
            </w:r>
          </w:p>
        </w:tc>
        <w:tc>
          <w:tcPr>
            <w:tcW w:w="460" w:type="dxa"/>
            <w:tcBorders>
              <w:top w:val="single" w:sz="4" w:space="0" w:color="auto"/>
              <w:left w:val="nil"/>
              <w:bottom w:val="single" w:sz="8" w:space="0" w:color="auto"/>
              <w:right w:val="nil"/>
            </w:tcBorders>
            <w:shd w:val="clear" w:color="auto" w:fill="auto"/>
            <w:hideMark/>
          </w:tcPr>
          <w:p w:rsidR="0076629D" w:rsidRPr="004826DC" w:rsidRDefault="0076629D" w:rsidP="0076629D">
            <w:pPr>
              <w:jc w:val="right"/>
              <w:rPr>
                <w:rFonts w:ascii="Calibri" w:hAnsi="Calibri"/>
              </w:rPr>
            </w:pPr>
            <w:r w:rsidRPr="004826DC">
              <w:rPr>
                <w:rFonts w:ascii="Calibri" w:hAnsi="Calibri"/>
              </w:rPr>
              <w:t>15%</w:t>
            </w:r>
          </w:p>
        </w:tc>
        <w:tc>
          <w:tcPr>
            <w:tcW w:w="1280" w:type="dxa"/>
            <w:tcBorders>
              <w:top w:val="single" w:sz="4" w:space="0" w:color="auto"/>
              <w:left w:val="single" w:sz="4" w:space="0" w:color="auto"/>
              <w:bottom w:val="single" w:sz="8" w:space="0" w:color="auto"/>
              <w:right w:val="single" w:sz="8" w:space="0" w:color="auto"/>
            </w:tcBorders>
            <w:shd w:val="clear" w:color="auto" w:fill="auto"/>
            <w:vAlign w:val="center"/>
            <w:hideMark/>
          </w:tcPr>
          <w:p w:rsidR="0076629D" w:rsidRPr="004826DC" w:rsidRDefault="0076629D" w:rsidP="0076629D">
            <w:pPr>
              <w:jc w:val="center"/>
              <w:rPr>
                <w:rFonts w:ascii="Calibri" w:hAnsi="Calibri"/>
              </w:rPr>
            </w:pPr>
            <w:r w:rsidRPr="004826DC">
              <w:rPr>
                <w:rFonts w:ascii="Calibri" w:hAnsi="Calibri"/>
              </w:rPr>
              <w:t>5d</w:t>
            </w:r>
          </w:p>
        </w:tc>
      </w:tr>
    </w:tbl>
    <w:p w:rsidR="0076629D" w:rsidRPr="004826DC" w:rsidRDefault="00D12BCA" w:rsidP="0076629D">
      <w:pPr>
        <w:pStyle w:val="Ttulo1"/>
        <w:keepNext w:val="0"/>
        <w:spacing w:before="240" w:line="276" w:lineRule="auto"/>
        <w:ind w:left="431" w:hanging="431"/>
        <w:contextualSpacing/>
        <w:jc w:val="both"/>
        <w:rPr>
          <w:rFonts w:ascii="Calibri" w:hAnsi="Calibri"/>
          <w:sz w:val="24"/>
          <w:szCs w:val="24"/>
        </w:rPr>
      </w:pPr>
      <w:r w:rsidRPr="004826DC">
        <w:rPr>
          <w:rFonts w:ascii="Calibri" w:hAnsi="Calibri"/>
          <w:sz w:val="24"/>
          <w:szCs w:val="24"/>
        </w:rPr>
        <w:t xml:space="preserve">15 </w:t>
      </w:r>
      <w:r w:rsidR="0076629D" w:rsidRPr="004826DC">
        <w:rPr>
          <w:rFonts w:ascii="Calibri" w:hAnsi="Calibri"/>
          <w:sz w:val="24"/>
          <w:szCs w:val="24"/>
        </w:rPr>
        <w:t>OS de Preparação de Ambiente de Treinamento</w:t>
      </w:r>
    </w:p>
    <w:tbl>
      <w:tblPr>
        <w:tblW w:w="12340" w:type="dxa"/>
        <w:tblInd w:w="55" w:type="dxa"/>
        <w:tblCellMar>
          <w:left w:w="70" w:type="dxa"/>
          <w:right w:w="70" w:type="dxa"/>
        </w:tblCellMar>
        <w:tblLook w:val="04A0" w:firstRow="1" w:lastRow="0" w:firstColumn="1" w:lastColumn="0" w:noHBand="0" w:noVBand="1"/>
      </w:tblPr>
      <w:tblGrid>
        <w:gridCol w:w="2120"/>
        <w:gridCol w:w="3040"/>
        <w:gridCol w:w="2420"/>
        <w:gridCol w:w="2200"/>
        <w:gridCol w:w="620"/>
        <w:gridCol w:w="1940"/>
      </w:tblGrid>
      <w:tr w:rsidR="0076629D" w:rsidRPr="004826DC" w:rsidTr="0076629D">
        <w:trPr>
          <w:trHeight w:val="270"/>
        </w:trPr>
        <w:tc>
          <w:tcPr>
            <w:tcW w:w="2120" w:type="dxa"/>
            <w:tcBorders>
              <w:top w:val="single" w:sz="8" w:space="0" w:color="auto"/>
              <w:left w:val="single" w:sz="8" w:space="0" w:color="auto"/>
              <w:bottom w:val="single" w:sz="8" w:space="0" w:color="auto"/>
              <w:right w:val="single" w:sz="8" w:space="0" w:color="auto"/>
            </w:tcBorders>
            <w:shd w:val="clear" w:color="000000" w:fill="F2F2F2"/>
            <w:hideMark/>
          </w:tcPr>
          <w:p w:rsidR="0076629D" w:rsidRPr="004826DC" w:rsidRDefault="0076629D" w:rsidP="0076629D">
            <w:pPr>
              <w:jc w:val="center"/>
              <w:rPr>
                <w:rFonts w:ascii="Calibri" w:hAnsi="Calibri"/>
                <w:b/>
                <w:bCs/>
              </w:rPr>
            </w:pPr>
            <w:r w:rsidRPr="004826DC">
              <w:rPr>
                <w:rFonts w:ascii="Calibri" w:hAnsi="Calibri"/>
                <w:b/>
                <w:bCs/>
              </w:rPr>
              <w:t xml:space="preserve">Grupo de Atividades </w:t>
            </w:r>
          </w:p>
        </w:tc>
        <w:tc>
          <w:tcPr>
            <w:tcW w:w="3040" w:type="dxa"/>
            <w:tcBorders>
              <w:top w:val="single" w:sz="8" w:space="0" w:color="auto"/>
              <w:left w:val="nil"/>
              <w:bottom w:val="single" w:sz="8" w:space="0" w:color="auto"/>
              <w:right w:val="single" w:sz="4" w:space="0" w:color="auto"/>
            </w:tcBorders>
            <w:shd w:val="clear" w:color="000000" w:fill="F2F2F2"/>
            <w:hideMark/>
          </w:tcPr>
          <w:p w:rsidR="0076629D" w:rsidRPr="004826DC" w:rsidRDefault="0076629D" w:rsidP="0076629D">
            <w:pPr>
              <w:jc w:val="center"/>
              <w:rPr>
                <w:rFonts w:ascii="Calibri" w:hAnsi="Calibri"/>
                <w:b/>
                <w:bCs/>
              </w:rPr>
            </w:pPr>
            <w:r w:rsidRPr="004826DC">
              <w:rPr>
                <w:rFonts w:ascii="Calibri" w:hAnsi="Calibri"/>
                <w:b/>
                <w:bCs/>
              </w:rPr>
              <w:t>Atividade</w:t>
            </w:r>
          </w:p>
        </w:tc>
        <w:tc>
          <w:tcPr>
            <w:tcW w:w="2420" w:type="dxa"/>
            <w:tcBorders>
              <w:top w:val="single" w:sz="8" w:space="0" w:color="auto"/>
              <w:left w:val="nil"/>
              <w:bottom w:val="single" w:sz="8" w:space="0" w:color="auto"/>
              <w:right w:val="single" w:sz="4" w:space="0" w:color="auto"/>
            </w:tcBorders>
            <w:shd w:val="clear" w:color="000000" w:fill="F2F2F2"/>
            <w:hideMark/>
          </w:tcPr>
          <w:p w:rsidR="0076629D" w:rsidRPr="004826DC" w:rsidRDefault="0076629D" w:rsidP="0076629D">
            <w:pPr>
              <w:jc w:val="center"/>
              <w:rPr>
                <w:rFonts w:ascii="Calibri" w:hAnsi="Calibri"/>
                <w:b/>
                <w:bCs/>
              </w:rPr>
            </w:pPr>
            <w:r w:rsidRPr="004826DC">
              <w:rPr>
                <w:rFonts w:ascii="Calibri" w:hAnsi="Calibri"/>
                <w:b/>
                <w:bCs/>
              </w:rPr>
              <w:t>Insumos</w:t>
            </w:r>
          </w:p>
        </w:tc>
        <w:tc>
          <w:tcPr>
            <w:tcW w:w="2200" w:type="dxa"/>
            <w:tcBorders>
              <w:top w:val="single" w:sz="8" w:space="0" w:color="auto"/>
              <w:left w:val="nil"/>
              <w:bottom w:val="single" w:sz="8" w:space="0" w:color="auto"/>
              <w:right w:val="nil"/>
            </w:tcBorders>
            <w:shd w:val="clear" w:color="000000" w:fill="F2F2F2"/>
            <w:hideMark/>
          </w:tcPr>
          <w:p w:rsidR="0076629D" w:rsidRPr="004826DC" w:rsidRDefault="0076629D" w:rsidP="0076629D">
            <w:pPr>
              <w:jc w:val="center"/>
              <w:rPr>
                <w:rFonts w:ascii="Calibri" w:hAnsi="Calibri"/>
                <w:b/>
                <w:bCs/>
              </w:rPr>
            </w:pPr>
            <w:r w:rsidRPr="004826DC">
              <w:rPr>
                <w:rFonts w:ascii="Calibri" w:hAnsi="Calibri"/>
                <w:b/>
                <w:bCs/>
              </w:rPr>
              <w:t>Produtos</w:t>
            </w:r>
          </w:p>
        </w:tc>
        <w:tc>
          <w:tcPr>
            <w:tcW w:w="620" w:type="dxa"/>
            <w:tcBorders>
              <w:top w:val="single" w:sz="8" w:space="0" w:color="auto"/>
              <w:left w:val="single" w:sz="4" w:space="0" w:color="auto"/>
              <w:bottom w:val="single" w:sz="8" w:space="0" w:color="auto"/>
              <w:right w:val="nil"/>
            </w:tcBorders>
            <w:shd w:val="clear" w:color="000000" w:fill="F2F2F2"/>
            <w:hideMark/>
          </w:tcPr>
          <w:p w:rsidR="0076629D" w:rsidRPr="004826DC" w:rsidRDefault="0076629D" w:rsidP="0076629D">
            <w:pPr>
              <w:jc w:val="center"/>
              <w:rPr>
                <w:rFonts w:ascii="Calibri" w:hAnsi="Calibri"/>
                <w:b/>
                <w:bCs/>
              </w:rPr>
            </w:pPr>
            <w:r w:rsidRPr="004826DC">
              <w:rPr>
                <w:rFonts w:ascii="Calibri" w:hAnsi="Calibri"/>
                <w:b/>
                <w:bCs/>
              </w:rPr>
              <w:t>%</w:t>
            </w:r>
          </w:p>
        </w:tc>
        <w:tc>
          <w:tcPr>
            <w:tcW w:w="1940" w:type="dxa"/>
            <w:tcBorders>
              <w:top w:val="single" w:sz="8" w:space="0" w:color="auto"/>
              <w:left w:val="single" w:sz="4" w:space="0" w:color="auto"/>
              <w:bottom w:val="single" w:sz="8" w:space="0" w:color="auto"/>
              <w:right w:val="single" w:sz="8" w:space="0" w:color="auto"/>
            </w:tcBorders>
            <w:shd w:val="clear" w:color="000000" w:fill="F2F2F2"/>
            <w:vAlign w:val="center"/>
            <w:hideMark/>
          </w:tcPr>
          <w:p w:rsidR="0076629D" w:rsidRPr="004826DC" w:rsidRDefault="0076629D" w:rsidP="0076629D">
            <w:pPr>
              <w:jc w:val="center"/>
              <w:rPr>
                <w:rFonts w:ascii="Calibri" w:hAnsi="Calibri"/>
                <w:b/>
                <w:bCs/>
              </w:rPr>
            </w:pPr>
            <w:r w:rsidRPr="004826DC">
              <w:rPr>
                <w:rFonts w:ascii="Calibri" w:hAnsi="Calibri"/>
                <w:b/>
                <w:bCs/>
              </w:rPr>
              <w:t>Prazo de Validação</w:t>
            </w:r>
          </w:p>
        </w:tc>
      </w:tr>
      <w:tr w:rsidR="0076629D" w:rsidRPr="004826DC" w:rsidTr="0076629D">
        <w:trPr>
          <w:trHeight w:val="780"/>
        </w:trPr>
        <w:tc>
          <w:tcPr>
            <w:tcW w:w="2120" w:type="dxa"/>
            <w:vMerge w:val="restart"/>
            <w:tcBorders>
              <w:top w:val="nil"/>
              <w:left w:val="single" w:sz="8" w:space="0" w:color="auto"/>
              <w:bottom w:val="single" w:sz="8" w:space="0" w:color="000000"/>
              <w:right w:val="single" w:sz="4" w:space="0" w:color="auto"/>
            </w:tcBorders>
            <w:shd w:val="clear" w:color="000000" w:fill="F2F2F2"/>
            <w:vAlign w:val="center"/>
            <w:hideMark/>
          </w:tcPr>
          <w:p w:rsidR="0076629D" w:rsidRPr="004826DC" w:rsidRDefault="0076629D" w:rsidP="0076629D">
            <w:pPr>
              <w:jc w:val="center"/>
              <w:rPr>
                <w:rFonts w:ascii="Calibri" w:hAnsi="Calibri"/>
                <w:b/>
                <w:bCs/>
              </w:rPr>
            </w:pPr>
            <w:r w:rsidRPr="004826DC">
              <w:rPr>
                <w:rFonts w:ascii="Calibri" w:hAnsi="Calibri"/>
                <w:b/>
                <w:bCs/>
              </w:rPr>
              <w:t>Preparação de Ambiente de Treinamento</w:t>
            </w:r>
          </w:p>
        </w:tc>
        <w:tc>
          <w:tcPr>
            <w:tcW w:w="3040" w:type="dxa"/>
            <w:vMerge w:val="restart"/>
            <w:tcBorders>
              <w:top w:val="nil"/>
              <w:left w:val="single" w:sz="4" w:space="0" w:color="auto"/>
              <w:bottom w:val="single" w:sz="8" w:space="0" w:color="000000"/>
              <w:right w:val="single" w:sz="4" w:space="0" w:color="auto"/>
            </w:tcBorders>
            <w:shd w:val="clear" w:color="auto" w:fill="auto"/>
            <w:vAlign w:val="center"/>
            <w:hideMark/>
          </w:tcPr>
          <w:p w:rsidR="0076629D" w:rsidRPr="004826DC" w:rsidRDefault="0076629D" w:rsidP="0076629D">
            <w:pPr>
              <w:jc w:val="center"/>
              <w:rPr>
                <w:rFonts w:ascii="Calibri" w:hAnsi="Calibri"/>
              </w:rPr>
            </w:pPr>
            <w:r w:rsidRPr="004826DC">
              <w:rPr>
                <w:rFonts w:ascii="Calibri" w:hAnsi="Calibri"/>
              </w:rPr>
              <w:t>Preparar Ambiente de Treinamento</w:t>
            </w:r>
          </w:p>
        </w:tc>
        <w:tc>
          <w:tcPr>
            <w:tcW w:w="2420" w:type="dxa"/>
            <w:vMerge w:val="restart"/>
            <w:tcBorders>
              <w:top w:val="nil"/>
              <w:left w:val="single" w:sz="4" w:space="0" w:color="auto"/>
              <w:bottom w:val="single" w:sz="8" w:space="0" w:color="000000"/>
              <w:right w:val="single" w:sz="4" w:space="0" w:color="auto"/>
            </w:tcBorders>
            <w:shd w:val="clear" w:color="auto" w:fill="auto"/>
            <w:vAlign w:val="center"/>
            <w:hideMark/>
          </w:tcPr>
          <w:p w:rsidR="0076629D" w:rsidRPr="004826DC" w:rsidRDefault="0076629D" w:rsidP="0076629D">
            <w:pPr>
              <w:jc w:val="center"/>
              <w:rPr>
                <w:rFonts w:ascii="Calibri" w:hAnsi="Calibri"/>
              </w:rPr>
            </w:pPr>
            <w:r w:rsidRPr="004826DC">
              <w:rPr>
                <w:rFonts w:ascii="Calibri" w:hAnsi="Calibri"/>
              </w:rPr>
              <w:t>Material de Treinamento</w:t>
            </w:r>
          </w:p>
        </w:tc>
        <w:tc>
          <w:tcPr>
            <w:tcW w:w="2200" w:type="dxa"/>
            <w:tcBorders>
              <w:top w:val="nil"/>
              <w:left w:val="nil"/>
              <w:bottom w:val="single" w:sz="4" w:space="0" w:color="auto"/>
              <w:right w:val="single" w:sz="4" w:space="0" w:color="auto"/>
            </w:tcBorders>
            <w:shd w:val="clear" w:color="auto" w:fill="auto"/>
            <w:vAlign w:val="center"/>
            <w:hideMark/>
          </w:tcPr>
          <w:p w:rsidR="0076629D" w:rsidRPr="004826DC" w:rsidRDefault="0076629D" w:rsidP="0076629D">
            <w:pPr>
              <w:rPr>
                <w:rFonts w:ascii="Calibri" w:hAnsi="Calibri"/>
              </w:rPr>
            </w:pPr>
            <w:r w:rsidRPr="004826DC">
              <w:rPr>
                <w:rFonts w:ascii="Calibri" w:hAnsi="Calibri"/>
              </w:rPr>
              <w:t>Scripts DDL</w:t>
            </w:r>
          </w:p>
        </w:tc>
        <w:tc>
          <w:tcPr>
            <w:tcW w:w="620" w:type="dxa"/>
            <w:tcBorders>
              <w:top w:val="nil"/>
              <w:left w:val="nil"/>
              <w:bottom w:val="single" w:sz="4" w:space="0" w:color="auto"/>
              <w:right w:val="single" w:sz="4" w:space="0" w:color="auto"/>
            </w:tcBorders>
            <w:shd w:val="clear" w:color="auto" w:fill="auto"/>
            <w:vAlign w:val="center"/>
            <w:hideMark/>
          </w:tcPr>
          <w:p w:rsidR="0076629D" w:rsidRPr="004826DC" w:rsidRDefault="0076629D" w:rsidP="0076629D">
            <w:pPr>
              <w:jc w:val="right"/>
              <w:rPr>
                <w:rFonts w:ascii="Calibri" w:hAnsi="Calibri"/>
              </w:rPr>
            </w:pPr>
            <w:r w:rsidRPr="004826DC">
              <w:rPr>
                <w:rFonts w:ascii="Calibri" w:hAnsi="Calibri"/>
              </w:rPr>
              <w:t>80%</w:t>
            </w:r>
          </w:p>
        </w:tc>
        <w:tc>
          <w:tcPr>
            <w:tcW w:w="1940" w:type="dxa"/>
            <w:tcBorders>
              <w:top w:val="nil"/>
              <w:left w:val="nil"/>
              <w:bottom w:val="single" w:sz="4" w:space="0" w:color="auto"/>
              <w:right w:val="single" w:sz="8" w:space="0" w:color="auto"/>
            </w:tcBorders>
            <w:shd w:val="clear" w:color="auto" w:fill="auto"/>
            <w:noWrap/>
            <w:vAlign w:val="center"/>
            <w:hideMark/>
          </w:tcPr>
          <w:p w:rsidR="0076629D" w:rsidRPr="004826DC" w:rsidRDefault="0076629D" w:rsidP="0076629D">
            <w:pPr>
              <w:jc w:val="center"/>
              <w:rPr>
                <w:rFonts w:ascii="Calibri" w:hAnsi="Calibri"/>
              </w:rPr>
            </w:pPr>
            <w:r w:rsidRPr="004826DC">
              <w:rPr>
                <w:rFonts w:ascii="Calibri" w:hAnsi="Calibri"/>
              </w:rPr>
              <w:t>5d</w:t>
            </w:r>
          </w:p>
        </w:tc>
      </w:tr>
      <w:tr w:rsidR="0076629D" w:rsidRPr="004826DC" w:rsidTr="0076629D">
        <w:trPr>
          <w:trHeight w:val="270"/>
        </w:trPr>
        <w:tc>
          <w:tcPr>
            <w:tcW w:w="2120" w:type="dxa"/>
            <w:vMerge/>
            <w:tcBorders>
              <w:top w:val="nil"/>
              <w:left w:val="single" w:sz="8" w:space="0" w:color="auto"/>
              <w:bottom w:val="single" w:sz="8" w:space="0" w:color="000000"/>
              <w:right w:val="single" w:sz="4" w:space="0" w:color="auto"/>
            </w:tcBorders>
            <w:vAlign w:val="center"/>
            <w:hideMark/>
          </w:tcPr>
          <w:p w:rsidR="0076629D" w:rsidRPr="004826DC" w:rsidRDefault="0076629D" w:rsidP="0076629D">
            <w:pPr>
              <w:rPr>
                <w:rFonts w:ascii="Calibri" w:hAnsi="Calibri"/>
                <w:b/>
                <w:bCs/>
              </w:rPr>
            </w:pPr>
          </w:p>
        </w:tc>
        <w:tc>
          <w:tcPr>
            <w:tcW w:w="3040" w:type="dxa"/>
            <w:vMerge/>
            <w:tcBorders>
              <w:top w:val="nil"/>
              <w:left w:val="single" w:sz="4" w:space="0" w:color="auto"/>
              <w:bottom w:val="single" w:sz="8" w:space="0" w:color="000000"/>
              <w:right w:val="single" w:sz="4" w:space="0" w:color="auto"/>
            </w:tcBorders>
            <w:vAlign w:val="center"/>
            <w:hideMark/>
          </w:tcPr>
          <w:p w:rsidR="0076629D" w:rsidRPr="004826DC" w:rsidRDefault="0076629D" w:rsidP="0076629D">
            <w:pPr>
              <w:rPr>
                <w:rFonts w:ascii="Calibri" w:hAnsi="Calibri"/>
              </w:rPr>
            </w:pPr>
          </w:p>
        </w:tc>
        <w:tc>
          <w:tcPr>
            <w:tcW w:w="2420" w:type="dxa"/>
            <w:vMerge/>
            <w:tcBorders>
              <w:top w:val="nil"/>
              <w:left w:val="single" w:sz="4" w:space="0" w:color="auto"/>
              <w:bottom w:val="single" w:sz="8" w:space="0" w:color="000000"/>
              <w:right w:val="single" w:sz="4" w:space="0" w:color="auto"/>
            </w:tcBorders>
            <w:vAlign w:val="center"/>
            <w:hideMark/>
          </w:tcPr>
          <w:p w:rsidR="0076629D" w:rsidRPr="004826DC" w:rsidRDefault="0076629D" w:rsidP="0076629D">
            <w:pPr>
              <w:rPr>
                <w:rFonts w:ascii="Calibri" w:hAnsi="Calibri"/>
              </w:rPr>
            </w:pPr>
          </w:p>
        </w:tc>
        <w:tc>
          <w:tcPr>
            <w:tcW w:w="2200" w:type="dxa"/>
            <w:tcBorders>
              <w:top w:val="nil"/>
              <w:left w:val="nil"/>
              <w:bottom w:val="single" w:sz="8" w:space="0" w:color="auto"/>
              <w:right w:val="single" w:sz="4" w:space="0" w:color="auto"/>
            </w:tcBorders>
            <w:shd w:val="clear" w:color="auto" w:fill="auto"/>
            <w:noWrap/>
            <w:hideMark/>
          </w:tcPr>
          <w:p w:rsidR="0076629D" w:rsidRPr="004826DC" w:rsidRDefault="0076629D" w:rsidP="0076629D">
            <w:pPr>
              <w:rPr>
                <w:rFonts w:ascii="Calibri" w:hAnsi="Calibri"/>
              </w:rPr>
            </w:pPr>
            <w:r w:rsidRPr="004826DC">
              <w:rPr>
                <w:rFonts w:ascii="Calibri" w:hAnsi="Calibri"/>
              </w:rPr>
              <w:t>Roteiro de Implantação</w:t>
            </w:r>
          </w:p>
        </w:tc>
        <w:tc>
          <w:tcPr>
            <w:tcW w:w="620" w:type="dxa"/>
            <w:tcBorders>
              <w:top w:val="nil"/>
              <w:left w:val="nil"/>
              <w:bottom w:val="single" w:sz="8" w:space="0" w:color="auto"/>
              <w:right w:val="single" w:sz="4" w:space="0" w:color="auto"/>
            </w:tcBorders>
            <w:shd w:val="clear" w:color="auto" w:fill="auto"/>
            <w:noWrap/>
            <w:hideMark/>
          </w:tcPr>
          <w:p w:rsidR="0076629D" w:rsidRPr="004826DC" w:rsidRDefault="0076629D" w:rsidP="0076629D">
            <w:pPr>
              <w:jc w:val="right"/>
              <w:rPr>
                <w:rFonts w:ascii="Calibri" w:hAnsi="Calibri"/>
              </w:rPr>
            </w:pPr>
            <w:r w:rsidRPr="004826DC">
              <w:rPr>
                <w:rFonts w:ascii="Calibri" w:hAnsi="Calibri"/>
              </w:rPr>
              <w:t>20%</w:t>
            </w:r>
          </w:p>
        </w:tc>
        <w:tc>
          <w:tcPr>
            <w:tcW w:w="1940" w:type="dxa"/>
            <w:tcBorders>
              <w:top w:val="nil"/>
              <w:left w:val="nil"/>
              <w:bottom w:val="single" w:sz="8" w:space="0" w:color="auto"/>
              <w:right w:val="single" w:sz="8" w:space="0" w:color="auto"/>
            </w:tcBorders>
            <w:shd w:val="clear" w:color="auto" w:fill="auto"/>
            <w:noWrap/>
            <w:vAlign w:val="center"/>
            <w:hideMark/>
          </w:tcPr>
          <w:p w:rsidR="0076629D" w:rsidRPr="004826DC" w:rsidRDefault="0076629D" w:rsidP="0076629D">
            <w:pPr>
              <w:jc w:val="center"/>
              <w:rPr>
                <w:rFonts w:ascii="Calibri" w:hAnsi="Calibri"/>
              </w:rPr>
            </w:pPr>
            <w:r w:rsidRPr="004826DC">
              <w:rPr>
                <w:rFonts w:ascii="Calibri" w:hAnsi="Calibri"/>
              </w:rPr>
              <w:t>5d</w:t>
            </w:r>
          </w:p>
        </w:tc>
      </w:tr>
    </w:tbl>
    <w:p w:rsidR="0076629D" w:rsidRPr="004826DC" w:rsidRDefault="0076629D" w:rsidP="0076629D">
      <w:pPr>
        <w:rPr>
          <w:rFonts w:ascii="Calibri" w:hAnsi="Calibri"/>
          <w:b/>
          <w:sz w:val="24"/>
          <w:szCs w:val="24"/>
        </w:rPr>
        <w:sectPr w:rsidR="0076629D" w:rsidRPr="004826DC" w:rsidSect="0076629D">
          <w:headerReference w:type="default" r:id="rId84"/>
          <w:footerReference w:type="default" r:id="rId85"/>
          <w:pgSz w:w="16838" w:h="11906" w:orient="landscape" w:code="9"/>
          <w:pgMar w:top="567" w:right="1103" w:bottom="397" w:left="851" w:header="284" w:footer="0" w:gutter="0"/>
          <w:pgNumType w:start="1"/>
          <w:cols w:space="708"/>
          <w:docGrid w:linePitch="360"/>
        </w:sectPr>
      </w:pPr>
    </w:p>
    <w:p w:rsidR="0076629D" w:rsidRPr="004826DC" w:rsidRDefault="0076629D" w:rsidP="00BE5891">
      <w:pPr>
        <w:jc w:val="both"/>
        <w:rPr>
          <w:rFonts w:ascii="Calibri" w:hAnsi="Calibri"/>
          <w:b/>
          <w:sz w:val="24"/>
          <w:szCs w:val="24"/>
        </w:rPr>
      </w:pPr>
      <w:r w:rsidRPr="004826DC">
        <w:rPr>
          <w:rFonts w:ascii="Calibri" w:hAnsi="Calibri"/>
          <w:b/>
          <w:sz w:val="24"/>
          <w:szCs w:val="24"/>
        </w:rPr>
        <w:lastRenderedPageBreak/>
        <w:t>ANEXO V</w:t>
      </w:r>
      <w:r w:rsidR="00BE5891" w:rsidRPr="004826DC">
        <w:rPr>
          <w:rFonts w:ascii="Calibri" w:hAnsi="Calibri"/>
          <w:b/>
          <w:sz w:val="24"/>
          <w:szCs w:val="24"/>
        </w:rPr>
        <w:t xml:space="preserve"> - </w:t>
      </w:r>
      <w:r w:rsidR="00DA0665" w:rsidRPr="004826DC">
        <w:rPr>
          <w:rFonts w:ascii="Calibri" w:hAnsi="Calibri"/>
          <w:b/>
          <w:sz w:val="24"/>
          <w:szCs w:val="24"/>
        </w:rPr>
        <w:t>PRAZOS MÁXIMOS PARA CONTAGEM ESTIMATIVA, PLANEJAMENTO E EXECUÇÃO DOS SERVIÇOS (EM DIAS ÚTEIS)</w:t>
      </w:r>
    </w:p>
    <w:p w:rsidR="0076629D" w:rsidRPr="004826DC" w:rsidRDefault="0076629D" w:rsidP="0076629D">
      <w:pPr>
        <w:jc w:val="center"/>
        <w:rPr>
          <w:rFonts w:ascii="Calibri" w:hAnsi="Calibri"/>
          <w:b/>
          <w:sz w:val="32"/>
          <w:szCs w:val="32"/>
        </w:rPr>
      </w:pPr>
    </w:p>
    <w:tbl>
      <w:tblPr>
        <w:tblW w:w="9580" w:type="dxa"/>
        <w:tblInd w:w="57" w:type="dxa"/>
        <w:tblCellMar>
          <w:left w:w="70" w:type="dxa"/>
          <w:right w:w="70" w:type="dxa"/>
        </w:tblCellMar>
        <w:tblLook w:val="04A0" w:firstRow="1" w:lastRow="0" w:firstColumn="1" w:lastColumn="0" w:noHBand="0" w:noVBand="1"/>
      </w:tblPr>
      <w:tblGrid>
        <w:gridCol w:w="2015"/>
        <w:gridCol w:w="1420"/>
        <w:gridCol w:w="1208"/>
        <w:gridCol w:w="1777"/>
        <w:gridCol w:w="3160"/>
      </w:tblGrid>
      <w:tr w:rsidR="0076629D" w:rsidRPr="004826DC" w:rsidTr="0076629D">
        <w:trPr>
          <w:trHeight w:val="525"/>
        </w:trPr>
        <w:tc>
          <w:tcPr>
            <w:tcW w:w="2015" w:type="dxa"/>
            <w:tcBorders>
              <w:top w:val="single" w:sz="8" w:space="0" w:color="auto"/>
              <w:left w:val="single" w:sz="8" w:space="0" w:color="auto"/>
              <w:bottom w:val="single" w:sz="8" w:space="0" w:color="auto"/>
              <w:right w:val="single" w:sz="4" w:space="0" w:color="auto"/>
            </w:tcBorders>
            <w:shd w:val="clear" w:color="000000" w:fill="F2F2F2"/>
            <w:vAlign w:val="center"/>
            <w:hideMark/>
          </w:tcPr>
          <w:p w:rsidR="0076629D" w:rsidRPr="004826DC" w:rsidRDefault="0076629D" w:rsidP="0076629D">
            <w:pPr>
              <w:jc w:val="center"/>
              <w:rPr>
                <w:rFonts w:ascii="Calibri" w:hAnsi="Calibri"/>
                <w:b/>
                <w:bCs/>
              </w:rPr>
            </w:pPr>
            <w:r w:rsidRPr="004826DC">
              <w:rPr>
                <w:rFonts w:ascii="Calibri" w:hAnsi="Calibri"/>
                <w:b/>
                <w:bCs/>
              </w:rPr>
              <w:t>Tipo de OS</w:t>
            </w:r>
          </w:p>
        </w:tc>
        <w:tc>
          <w:tcPr>
            <w:tcW w:w="1420" w:type="dxa"/>
            <w:tcBorders>
              <w:top w:val="single" w:sz="8" w:space="0" w:color="auto"/>
              <w:left w:val="nil"/>
              <w:bottom w:val="single" w:sz="8" w:space="0" w:color="auto"/>
              <w:right w:val="single" w:sz="4" w:space="0" w:color="auto"/>
            </w:tcBorders>
            <w:shd w:val="clear" w:color="000000" w:fill="F2F2F2"/>
            <w:vAlign w:val="center"/>
            <w:hideMark/>
          </w:tcPr>
          <w:p w:rsidR="0076629D" w:rsidRPr="004826DC" w:rsidRDefault="0076629D" w:rsidP="0076629D">
            <w:pPr>
              <w:jc w:val="center"/>
              <w:rPr>
                <w:rFonts w:ascii="Calibri" w:hAnsi="Calibri"/>
                <w:b/>
                <w:bCs/>
              </w:rPr>
            </w:pPr>
            <w:r w:rsidRPr="004826DC">
              <w:rPr>
                <w:rFonts w:ascii="Calibri" w:hAnsi="Calibri"/>
                <w:b/>
                <w:bCs/>
              </w:rPr>
              <w:t>Tamanho Funcional (PF)</w:t>
            </w:r>
          </w:p>
        </w:tc>
        <w:tc>
          <w:tcPr>
            <w:tcW w:w="1208" w:type="dxa"/>
            <w:tcBorders>
              <w:top w:val="single" w:sz="8" w:space="0" w:color="auto"/>
              <w:left w:val="nil"/>
              <w:bottom w:val="single" w:sz="8" w:space="0" w:color="auto"/>
              <w:right w:val="single" w:sz="4" w:space="0" w:color="auto"/>
            </w:tcBorders>
            <w:shd w:val="clear" w:color="000000" w:fill="F2F2F2"/>
          </w:tcPr>
          <w:p w:rsidR="0076629D" w:rsidRPr="004826DC" w:rsidRDefault="0076629D" w:rsidP="0076629D">
            <w:pPr>
              <w:jc w:val="center"/>
              <w:rPr>
                <w:rFonts w:ascii="Calibri" w:hAnsi="Calibri"/>
                <w:b/>
                <w:bCs/>
              </w:rPr>
            </w:pPr>
            <w:r w:rsidRPr="004826DC">
              <w:rPr>
                <w:rFonts w:ascii="Calibri" w:hAnsi="Calibri"/>
                <w:b/>
                <w:bCs/>
              </w:rPr>
              <w:t>Prazo para Contagem Estimativa</w:t>
            </w:r>
          </w:p>
        </w:tc>
        <w:tc>
          <w:tcPr>
            <w:tcW w:w="1777" w:type="dxa"/>
            <w:tcBorders>
              <w:top w:val="single" w:sz="8" w:space="0" w:color="auto"/>
              <w:left w:val="single" w:sz="4" w:space="0" w:color="auto"/>
              <w:bottom w:val="single" w:sz="8" w:space="0" w:color="auto"/>
              <w:right w:val="single" w:sz="4" w:space="0" w:color="auto"/>
            </w:tcBorders>
            <w:shd w:val="clear" w:color="000000" w:fill="F2F2F2"/>
            <w:vAlign w:val="center"/>
            <w:hideMark/>
          </w:tcPr>
          <w:p w:rsidR="0076629D" w:rsidRPr="004826DC" w:rsidRDefault="0076629D" w:rsidP="0076629D">
            <w:pPr>
              <w:jc w:val="center"/>
              <w:rPr>
                <w:rFonts w:ascii="Calibri" w:hAnsi="Calibri"/>
                <w:b/>
                <w:bCs/>
              </w:rPr>
            </w:pPr>
            <w:r w:rsidRPr="004826DC">
              <w:rPr>
                <w:rFonts w:ascii="Calibri" w:hAnsi="Calibri"/>
                <w:b/>
                <w:bCs/>
              </w:rPr>
              <w:t>Prazo Máximo para Planejamento</w:t>
            </w:r>
          </w:p>
        </w:tc>
        <w:tc>
          <w:tcPr>
            <w:tcW w:w="3160" w:type="dxa"/>
            <w:tcBorders>
              <w:top w:val="single" w:sz="8" w:space="0" w:color="auto"/>
              <w:left w:val="nil"/>
              <w:bottom w:val="single" w:sz="8" w:space="0" w:color="auto"/>
              <w:right w:val="single" w:sz="8" w:space="0" w:color="auto"/>
            </w:tcBorders>
            <w:shd w:val="clear" w:color="000000" w:fill="F2F2F2"/>
            <w:vAlign w:val="center"/>
            <w:hideMark/>
          </w:tcPr>
          <w:p w:rsidR="0076629D" w:rsidRPr="004826DC" w:rsidRDefault="0076629D" w:rsidP="0076629D">
            <w:pPr>
              <w:jc w:val="center"/>
              <w:rPr>
                <w:rFonts w:ascii="Calibri" w:hAnsi="Calibri"/>
                <w:b/>
                <w:bCs/>
              </w:rPr>
            </w:pPr>
            <w:r w:rsidRPr="004826DC">
              <w:rPr>
                <w:rFonts w:ascii="Calibri" w:hAnsi="Calibri"/>
                <w:b/>
                <w:bCs/>
              </w:rPr>
              <w:t>Prazo Máximo de Execução</w:t>
            </w:r>
          </w:p>
        </w:tc>
      </w:tr>
      <w:tr w:rsidR="0076629D" w:rsidRPr="004826DC" w:rsidTr="0076629D">
        <w:trPr>
          <w:trHeight w:val="255"/>
        </w:trPr>
        <w:tc>
          <w:tcPr>
            <w:tcW w:w="2015" w:type="dxa"/>
            <w:vMerge w:val="restart"/>
            <w:tcBorders>
              <w:top w:val="nil"/>
              <w:left w:val="single" w:sz="8" w:space="0" w:color="auto"/>
              <w:bottom w:val="single" w:sz="8" w:space="0" w:color="000000"/>
              <w:right w:val="single" w:sz="4" w:space="0" w:color="auto"/>
            </w:tcBorders>
            <w:shd w:val="clear" w:color="000000" w:fill="F2F2F2"/>
            <w:vAlign w:val="center"/>
            <w:hideMark/>
          </w:tcPr>
          <w:p w:rsidR="0076629D" w:rsidRPr="004826DC" w:rsidRDefault="0076629D" w:rsidP="0076629D">
            <w:pPr>
              <w:jc w:val="center"/>
              <w:rPr>
                <w:rFonts w:ascii="Calibri" w:hAnsi="Calibri"/>
                <w:b/>
                <w:bCs/>
              </w:rPr>
            </w:pPr>
            <w:r w:rsidRPr="004826DC">
              <w:rPr>
                <w:rFonts w:ascii="Calibri" w:hAnsi="Calibri"/>
                <w:b/>
                <w:bCs/>
              </w:rPr>
              <w:t xml:space="preserve">Projeto </w:t>
            </w:r>
            <w:r w:rsidRPr="004826DC">
              <w:rPr>
                <w:rFonts w:ascii="Calibri" w:hAnsi="Calibri"/>
                <w:b/>
                <w:bCs/>
              </w:rPr>
              <w:br/>
              <w:t>e</w:t>
            </w:r>
            <w:r w:rsidRPr="004826DC">
              <w:rPr>
                <w:rFonts w:ascii="Calibri" w:hAnsi="Calibri"/>
                <w:b/>
                <w:bCs/>
              </w:rPr>
              <w:br/>
              <w:t>Manutenção Evolutiva/Adaptativa</w:t>
            </w:r>
          </w:p>
        </w:tc>
        <w:tc>
          <w:tcPr>
            <w:tcW w:w="1420" w:type="dxa"/>
            <w:tcBorders>
              <w:top w:val="nil"/>
              <w:left w:val="nil"/>
              <w:bottom w:val="single" w:sz="4" w:space="0" w:color="auto"/>
              <w:right w:val="single" w:sz="4" w:space="0" w:color="auto"/>
            </w:tcBorders>
            <w:shd w:val="clear" w:color="auto" w:fill="auto"/>
            <w:noWrap/>
            <w:vAlign w:val="center"/>
            <w:hideMark/>
          </w:tcPr>
          <w:p w:rsidR="0076629D" w:rsidRPr="004826DC" w:rsidRDefault="0076629D" w:rsidP="0076629D">
            <w:pPr>
              <w:jc w:val="center"/>
              <w:rPr>
                <w:rFonts w:ascii="Calibri" w:hAnsi="Calibri"/>
              </w:rPr>
            </w:pPr>
            <w:r w:rsidRPr="004826DC">
              <w:rPr>
                <w:rFonts w:ascii="Calibri" w:hAnsi="Calibri"/>
              </w:rPr>
              <w:t>Até 10</w:t>
            </w:r>
          </w:p>
        </w:tc>
        <w:tc>
          <w:tcPr>
            <w:tcW w:w="1208" w:type="dxa"/>
            <w:tcBorders>
              <w:top w:val="nil"/>
              <w:left w:val="nil"/>
              <w:bottom w:val="single" w:sz="4" w:space="0" w:color="auto"/>
              <w:right w:val="single" w:sz="4" w:space="0" w:color="auto"/>
            </w:tcBorders>
          </w:tcPr>
          <w:p w:rsidR="0076629D" w:rsidRPr="004826DC" w:rsidRDefault="0076629D" w:rsidP="0076629D">
            <w:pPr>
              <w:jc w:val="center"/>
              <w:rPr>
                <w:rFonts w:ascii="Calibri" w:hAnsi="Calibri"/>
              </w:rPr>
            </w:pPr>
            <w:r w:rsidRPr="004826DC">
              <w:rPr>
                <w:rFonts w:ascii="Calibri" w:hAnsi="Calibri"/>
              </w:rPr>
              <w:t>2</w:t>
            </w:r>
          </w:p>
        </w:tc>
        <w:tc>
          <w:tcPr>
            <w:tcW w:w="1777" w:type="dxa"/>
            <w:tcBorders>
              <w:top w:val="nil"/>
              <w:left w:val="single" w:sz="4" w:space="0" w:color="auto"/>
              <w:bottom w:val="single" w:sz="4" w:space="0" w:color="auto"/>
              <w:right w:val="single" w:sz="4" w:space="0" w:color="auto"/>
            </w:tcBorders>
            <w:shd w:val="clear" w:color="auto" w:fill="auto"/>
            <w:vAlign w:val="center"/>
            <w:hideMark/>
          </w:tcPr>
          <w:p w:rsidR="0076629D" w:rsidRPr="004826DC" w:rsidRDefault="0076629D" w:rsidP="0076629D">
            <w:pPr>
              <w:jc w:val="center"/>
              <w:rPr>
                <w:rFonts w:ascii="Calibri" w:hAnsi="Calibri"/>
              </w:rPr>
            </w:pPr>
            <w:r w:rsidRPr="004826DC">
              <w:rPr>
                <w:rFonts w:ascii="Calibri" w:hAnsi="Calibri"/>
              </w:rPr>
              <w:t>2</w:t>
            </w:r>
          </w:p>
        </w:tc>
        <w:tc>
          <w:tcPr>
            <w:tcW w:w="3160" w:type="dxa"/>
            <w:tcBorders>
              <w:top w:val="nil"/>
              <w:left w:val="nil"/>
              <w:bottom w:val="single" w:sz="4" w:space="0" w:color="auto"/>
              <w:right w:val="single" w:sz="8" w:space="0" w:color="auto"/>
            </w:tcBorders>
            <w:shd w:val="clear" w:color="auto" w:fill="auto"/>
            <w:noWrap/>
            <w:vAlign w:val="center"/>
            <w:hideMark/>
          </w:tcPr>
          <w:p w:rsidR="0076629D" w:rsidRPr="004826DC" w:rsidRDefault="0076629D" w:rsidP="0076629D">
            <w:pPr>
              <w:jc w:val="center"/>
              <w:rPr>
                <w:rFonts w:ascii="Calibri" w:hAnsi="Calibri"/>
              </w:rPr>
            </w:pPr>
            <w:r w:rsidRPr="004826DC">
              <w:rPr>
                <w:rFonts w:ascii="Calibri" w:hAnsi="Calibri"/>
              </w:rPr>
              <w:t>10</w:t>
            </w:r>
          </w:p>
        </w:tc>
      </w:tr>
      <w:tr w:rsidR="0076629D" w:rsidRPr="004826DC" w:rsidTr="0076629D">
        <w:trPr>
          <w:trHeight w:val="255"/>
        </w:trPr>
        <w:tc>
          <w:tcPr>
            <w:tcW w:w="2015" w:type="dxa"/>
            <w:vMerge/>
            <w:tcBorders>
              <w:top w:val="nil"/>
              <w:left w:val="single" w:sz="8" w:space="0" w:color="auto"/>
              <w:bottom w:val="single" w:sz="8" w:space="0" w:color="000000"/>
              <w:right w:val="single" w:sz="4" w:space="0" w:color="auto"/>
            </w:tcBorders>
            <w:vAlign w:val="center"/>
            <w:hideMark/>
          </w:tcPr>
          <w:p w:rsidR="0076629D" w:rsidRPr="004826DC" w:rsidRDefault="0076629D" w:rsidP="0076629D">
            <w:pPr>
              <w:rPr>
                <w:rFonts w:ascii="Calibri" w:hAnsi="Calibri"/>
                <w:b/>
                <w:bCs/>
              </w:rPr>
            </w:pPr>
          </w:p>
        </w:tc>
        <w:tc>
          <w:tcPr>
            <w:tcW w:w="1420" w:type="dxa"/>
            <w:tcBorders>
              <w:top w:val="nil"/>
              <w:left w:val="nil"/>
              <w:bottom w:val="single" w:sz="4" w:space="0" w:color="auto"/>
              <w:right w:val="single" w:sz="4" w:space="0" w:color="auto"/>
            </w:tcBorders>
            <w:shd w:val="clear" w:color="auto" w:fill="auto"/>
            <w:noWrap/>
            <w:vAlign w:val="center"/>
            <w:hideMark/>
          </w:tcPr>
          <w:p w:rsidR="0076629D" w:rsidRPr="004826DC" w:rsidRDefault="0076629D" w:rsidP="0076629D">
            <w:pPr>
              <w:jc w:val="center"/>
              <w:rPr>
                <w:rFonts w:ascii="Calibri" w:hAnsi="Calibri"/>
              </w:rPr>
            </w:pPr>
            <w:r w:rsidRPr="004826DC">
              <w:rPr>
                <w:rFonts w:ascii="Calibri" w:hAnsi="Calibri"/>
              </w:rPr>
              <w:t>De 11  a 20</w:t>
            </w:r>
          </w:p>
        </w:tc>
        <w:tc>
          <w:tcPr>
            <w:tcW w:w="1208" w:type="dxa"/>
            <w:tcBorders>
              <w:top w:val="nil"/>
              <w:left w:val="nil"/>
              <w:bottom w:val="single" w:sz="4" w:space="0" w:color="auto"/>
              <w:right w:val="single" w:sz="4" w:space="0" w:color="auto"/>
            </w:tcBorders>
          </w:tcPr>
          <w:p w:rsidR="0076629D" w:rsidRPr="004826DC" w:rsidRDefault="0076629D" w:rsidP="0076629D">
            <w:pPr>
              <w:jc w:val="center"/>
              <w:rPr>
                <w:rFonts w:ascii="Calibri" w:hAnsi="Calibri"/>
              </w:rPr>
            </w:pPr>
            <w:r w:rsidRPr="004826DC">
              <w:rPr>
                <w:rFonts w:ascii="Calibri" w:hAnsi="Calibri"/>
              </w:rPr>
              <w:t>2</w:t>
            </w:r>
          </w:p>
        </w:tc>
        <w:tc>
          <w:tcPr>
            <w:tcW w:w="1777" w:type="dxa"/>
            <w:tcBorders>
              <w:top w:val="nil"/>
              <w:left w:val="single" w:sz="4" w:space="0" w:color="auto"/>
              <w:bottom w:val="single" w:sz="4" w:space="0" w:color="auto"/>
              <w:right w:val="single" w:sz="4" w:space="0" w:color="auto"/>
            </w:tcBorders>
            <w:shd w:val="clear" w:color="auto" w:fill="auto"/>
            <w:vAlign w:val="center"/>
            <w:hideMark/>
          </w:tcPr>
          <w:p w:rsidR="0076629D" w:rsidRPr="004826DC" w:rsidRDefault="0076629D" w:rsidP="0076629D">
            <w:pPr>
              <w:jc w:val="center"/>
              <w:rPr>
                <w:rFonts w:ascii="Calibri" w:hAnsi="Calibri"/>
              </w:rPr>
            </w:pPr>
            <w:r w:rsidRPr="004826DC">
              <w:rPr>
                <w:rFonts w:ascii="Calibri" w:hAnsi="Calibri"/>
              </w:rPr>
              <w:t>2</w:t>
            </w:r>
          </w:p>
        </w:tc>
        <w:tc>
          <w:tcPr>
            <w:tcW w:w="3160" w:type="dxa"/>
            <w:tcBorders>
              <w:top w:val="nil"/>
              <w:left w:val="nil"/>
              <w:bottom w:val="single" w:sz="4" w:space="0" w:color="auto"/>
              <w:right w:val="single" w:sz="8" w:space="0" w:color="auto"/>
            </w:tcBorders>
            <w:shd w:val="clear" w:color="auto" w:fill="auto"/>
            <w:noWrap/>
            <w:vAlign w:val="center"/>
            <w:hideMark/>
          </w:tcPr>
          <w:p w:rsidR="0076629D" w:rsidRPr="004826DC" w:rsidRDefault="0076629D" w:rsidP="0076629D">
            <w:pPr>
              <w:jc w:val="center"/>
              <w:rPr>
                <w:rFonts w:ascii="Calibri" w:hAnsi="Calibri"/>
              </w:rPr>
            </w:pPr>
            <w:r w:rsidRPr="004826DC">
              <w:rPr>
                <w:rFonts w:ascii="Calibri" w:hAnsi="Calibri"/>
              </w:rPr>
              <w:t>20</w:t>
            </w:r>
          </w:p>
        </w:tc>
      </w:tr>
      <w:tr w:rsidR="0076629D" w:rsidRPr="004826DC" w:rsidTr="0076629D">
        <w:trPr>
          <w:trHeight w:val="255"/>
        </w:trPr>
        <w:tc>
          <w:tcPr>
            <w:tcW w:w="2015" w:type="dxa"/>
            <w:vMerge/>
            <w:tcBorders>
              <w:top w:val="nil"/>
              <w:left w:val="single" w:sz="8" w:space="0" w:color="auto"/>
              <w:bottom w:val="single" w:sz="8" w:space="0" w:color="000000"/>
              <w:right w:val="single" w:sz="4" w:space="0" w:color="auto"/>
            </w:tcBorders>
            <w:vAlign w:val="center"/>
            <w:hideMark/>
          </w:tcPr>
          <w:p w:rsidR="0076629D" w:rsidRPr="004826DC" w:rsidRDefault="0076629D" w:rsidP="0076629D">
            <w:pPr>
              <w:rPr>
                <w:rFonts w:ascii="Calibri" w:hAnsi="Calibri"/>
                <w:b/>
                <w:bCs/>
              </w:rPr>
            </w:pPr>
          </w:p>
        </w:tc>
        <w:tc>
          <w:tcPr>
            <w:tcW w:w="1420" w:type="dxa"/>
            <w:tcBorders>
              <w:top w:val="nil"/>
              <w:left w:val="nil"/>
              <w:bottom w:val="single" w:sz="4" w:space="0" w:color="auto"/>
              <w:right w:val="single" w:sz="4" w:space="0" w:color="auto"/>
            </w:tcBorders>
            <w:shd w:val="clear" w:color="auto" w:fill="auto"/>
            <w:noWrap/>
            <w:vAlign w:val="center"/>
            <w:hideMark/>
          </w:tcPr>
          <w:p w:rsidR="0076629D" w:rsidRPr="004826DC" w:rsidRDefault="0076629D" w:rsidP="0076629D">
            <w:pPr>
              <w:jc w:val="center"/>
              <w:rPr>
                <w:rFonts w:ascii="Calibri" w:hAnsi="Calibri"/>
              </w:rPr>
            </w:pPr>
            <w:r w:rsidRPr="004826DC">
              <w:rPr>
                <w:rFonts w:ascii="Calibri" w:hAnsi="Calibri"/>
              </w:rPr>
              <w:t>De 21  a 30</w:t>
            </w:r>
          </w:p>
        </w:tc>
        <w:tc>
          <w:tcPr>
            <w:tcW w:w="1208" w:type="dxa"/>
            <w:tcBorders>
              <w:top w:val="nil"/>
              <w:left w:val="nil"/>
              <w:bottom w:val="single" w:sz="4" w:space="0" w:color="auto"/>
              <w:right w:val="single" w:sz="4" w:space="0" w:color="auto"/>
            </w:tcBorders>
          </w:tcPr>
          <w:p w:rsidR="0076629D" w:rsidRPr="004826DC" w:rsidRDefault="0076629D" w:rsidP="0076629D">
            <w:pPr>
              <w:jc w:val="center"/>
              <w:rPr>
                <w:rFonts w:ascii="Calibri" w:hAnsi="Calibri"/>
              </w:rPr>
            </w:pPr>
            <w:r w:rsidRPr="004826DC">
              <w:rPr>
                <w:rFonts w:ascii="Calibri" w:hAnsi="Calibri"/>
              </w:rPr>
              <w:t>2</w:t>
            </w:r>
          </w:p>
        </w:tc>
        <w:tc>
          <w:tcPr>
            <w:tcW w:w="1777" w:type="dxa"/>
            <w:tcBorders>
              <w:top w:val="nil"/>
              <w:left w:val="single" w:sz="4" w:space="0" w:color="auto"/>
              <w:bottom w:val="single" w:sz="4" w:space="0" w:color="auto"/>
              <w:right w:val="single" w:sz="4" w:space="0" w:color="auto"/>
            </w:tcBorders>
            <w:shd w:val="clear" w:color="auto" w:fill="auto"/>
            <w:vAlign w:val="center"/>
            <w:hideMark/>
          </w:tcPr>
          <w:p w:rsidR="0076629D" w:rsidRPr="004826DC" w:rsidRDefault="0076629D" w:rsidP="0076629D">
            <w:pPr>
              <w:jc w:val="center"/>
              <w:rPr>
                <w:rFonts w:ascii="Calibri" w:hAnsi="Calibri"/>
              </w:rPr>
            </w:pPr>
            <w:r w:rsidRPr="004826DC">
              <w:rPr>
                <w:rFonts w:ascii="Calibri" w:hAnsi="Calibri"/>
              </w:rPr>
              <w:t>3</w:t>
            </w:r>
          </w:p>
        </w:tc>
        <w:tc>
          <w:tcPr>
            <w:tcW w:w="3160" w:type="dxa"/>
            <w:tcBorders>
              <w:top w:val="nil"/>
              <w:left w:val="nil"/>
              <w:bottom w:val="single" w:sz="4" w:space="0" w:color="auto"/>
              <w:right w:val="single" w:sz="8" w:space="0" w:color="auto"/>
            </w:tcBorders>
            <w:shd w:val="clear" w:color="auto" w:fill="auto"/>
            <w:noWrap/>
            <w:vAlign w:val="center"/>
            <w:hideMark/>
          </w:tcPr>
          <w:p w:rsidR="0076629D" w:rsidRPr="004826DC" w:rsidRDefault="0076629D" w:rsidP="0076629D">
            <w:pPr>
              <w:jc w:val="center"/>
              <w:rPr>
                <w:rFonts w:ascii="Calibri" w:hAnsi="Calibri"/>
              </w:rPr>
            </w:pPr>
            <w:r w:rsidRPr="004826DC">
              <w:rPr>
                <w:rFonts w:ascii="Calibri" w:hAnsi="Calibri"/>
              </w:rPr>
              <w:t>30</w:t>
            </w:r>
          </w:p>
        </w:tc>
      </w:tr>
      <w:tr w:rsidR="0076629D" w:rsidRPr="004826DC" w:rsidTr="0076629D">
        <w:trPr>
          <w:trHeight w:val="255"/>
        </w:trPr>
        <w:tc>
          <w:tcPr>
            <w:tcW w:w="2015" w:type="dxa"/>
            <w:vMerge/>
            <w:tcBorders>
              <w:top w:val="nil"/>
              <w:left w:val="single" w:sz="8" w:space="0" w:color="auto"/>
              <w:bottom w:val="single" w:sz="8" w:space="0" w:color="000000"/>
              <w:right w:val="single" w:sz="4" w:space="0" w:color="auto"/>
            </w:tcBorders>
            <w:vAlign w:val="center"/>
            <w:hideMark/>
          </w:tcPr>
          <w:p w:rsidR="0076629D" w:rsidRPr="004826DC" w:rsidRDefault="0076629D" w:rsidP="0076629D">
            <w:pPr>
              <w:rPr>
                <w:rFonts w:ascii="Calibri" w:hAnsi="Calibri"/>
                <w:b/>
                <w:bCs/>
              </w:rPr>
            </w:pPr>
          </w:p>
        </w:tc>
        <w:tc>
          <w:tcPr>
            <w:tcW w:w="1420" w:type="dxa"/>
            <w:tcBorders>
              <w:top w:val="nil"/>
              <w:left w:val="nil"/>
              <w:bottom w:val="single" w:sz="4" w:space="0" w:color="auto"/>
              <w:right w:val="single" w:sz="4" w:space="0" w:color="auto"/>
            </w:tcBorders>
            <w:shd w:val="clear" w:color="auto" w:fill="auto"/>
            <w:noWrap/>
            <w:vAlign w:val="center"/>
            <w:hideMark/>
          </w:tcPr>
          <w:p w:rsidR="0076629D" w:rsidRPr="004826DC" w:rsidRDefault="0076629D" w:rsidP="0076629D">
            <w:pPr>
              <w:jc w:val="center"/>
              <w:rPr>
                <w:rFonts w:ascii="Calibri" w:hAnsi="Calibri"/>
              </w:rPr>
            </w:pPr>
            <w:r w:rsidRPr="004826DC">
              <w:rPr>
                <w:rFonts w:ascii="Calibri" w:hAnsi="Calibri"/>
              </w:rPr>
              <w:t>De 31 a 40</w:t>
            </w:r>
          </w:p>
        </w:tc>
        <w:tc>
          <w:tcPr>
            <w:tcW w:w="1208" w:type="dxa"/>
            <w:tcBorders>
              <w:top w:val="nil"/>
              <w:left w:val="nil"/>
              <w:bottom w:val="single" w:sz="4" w:space="0" w:color="auto"/>
              <w:right w:val="single" w:sz="4" w:space="0" w:color="auto"/>
            </w:tcBorders>
          </w:tcPr>
          <w:p w:rsidR="0076629D" w:rsidRPr="004826DC" w:rsidRDefault="0076629D" w:rsidP="0076629D">
            <w:pPr>
              <w:jc w:val="center"/>
              <w:rPr>
                <w:rFonts w:ascii="Calibri" w:hAnsi="Calibri"/>
              </w:rPr>
            </w:pPr>
            <w:r w:rsidRPr="004826DC">
              <w:rPr>
                <w:rFonts w:ascii="Calibri" w:hAnsi="Calibri"/>
              </w:rPr>
              <w:t>2</w:t>
            </w:r>
          </w:p>
        </w:tc>
        <w:tc>
          <w:tcPr>
            <w:tcW w:w="1777" w:type="dxa"/>
            <w:tcBorders>
              <w:top w:val="nil"/>
              <w:left w:val="single" w:sz="4" w:space="0" w:color="auto"/>
              <w:bottom w:val="single" w:sz="4" w:space="0" w:color="auto"/>
              <w:right w:val="single" w:sz="4" w:space="0" w:color="auto"/>
            </w:tcBorders>
            <w:shd w:val="clear" w:color="auto" w:fill="auto"/>
            <w:vAlign w:val="center"/>
            <w:hideMark/>
          </w:tcPr>
          <w:p w:rsidR="0076629D" w:rsidRPr="004826DC" w:rsidRDefault="0076629D" w:rsidP="0076629D">
            <w:pPr>
              <w:jc w:val="center"/>
              <w:rPr>
                <w:rFonts w:ascii="Calibri" w:hAnsi="Calibri"/>
              </w:rPr>
            </w:pPr>
            <w:r w:rsidRPr="004826DC">
              <w:rPr>
                <w:rFonts w:ascii="Calibri" w:hAnsi="Calibri"/>
              </w:rPr>
              <w:t>3</w:t>
            </w:r>
          </w:p>
        </w:tc>
        <w:tc>
          <w:tcPr>
            <w:tcW w:w="3160" w:type="dxa"/>
            <w:tcBorders>
              <w:top w:val="nil"/>
              <w:left w:val="nil"/>
              <w:bottom w:val="single" w:sz="4" w:space="0" w:color="auto"/>
              <w:right w:val="single" w:sz="8" w:space="0" w:color="auto"/>
            </w:tcBorders>
            <w:shd w:val="clear" w:color="auto" w:fill="auto"/>
            <w:noWrap/>
            <w:vAlign w:val="center"/>
            <w:hideMark/>
          </w:tcPr>
          <w:p w:rsidR="0076629D" w:rsidRPr="004826DC" w:rsidRDefault="0076629D" w:rsidP="0076629D">
            <w:pPr>
              <w:jc w:val="center"/>
              <w:rPr>
                <w:rFonts w:ascii="Calibri" w:hAnsi="Calibri"/>
              </w:rPr>
            </w:pPr>
            <w:r w:rsidRPr="004826DC">
              <w:rPr>
                <w:rFonts w:ascii="Calibri" w:hAnsi="Calibri"/>
              </w:rPr>
              <w:t>40</w:t>
            </w:r>
          </w:p>
        </w:tc>
      </w:tr>
      <w:tr w:rsidR="0076629D" w:rsidRPr="004826DC" w:rsidTr="0076629D">
        <w:trPr>
          <w:trHeight w:val="255"/>
        </w:trPr>
        <w:tc>
          <w:tcPr>
            <w:tcW w:w="2015" w:type="dxa"/>
            <w:vMerge/>
            <w:tcBorders>
              <w:top w:val="nil"/>
              <w:left w:val="single" w:sz="8" w:space="0" w:color="auto"/>
              <w:bottom w:val="single" w:sz="8" w:space="0" w:color="000000"/>
              <w:right w:val="single" w:sz="4" w:space="0" w:color="auto"/>
            </w:tcBorders>
            <w:vAlign w:val="center"/>
            <w:hideMark/>
          </w:tcPr>
          <w:p w:rsidR="0076629D" w:rsidRPr="004826DC" w:rsidRDefault="0076629D" w:rsidP="0076629D">
            <w:pPr>
              <w:rPr>
                <w:rFonts w:ascii="Calibri" w:hAnsi="Calibri"/>
                <w:b/>
                <w:bCs/>
              </w:rPr>
            </w:pPr>
          </w:p>
        </w:tc>
        <w:tc>
          <w:tcPr>
            <w:tcW w:w="1420" w:type="dxa"/>
            <w:tcBorders>
              <w:top w:val="nil"/>
              <w:left w:val="nil"/>
              <w:bottom w:val="single" w:sz="4" w:space="0" w:color="auto"/>
              <w:right w:val="single" w:sz="4" w:space="0" w:color="auto"/>
            </w:tcBorders>
            <w:shd w:val="clear" w:color="auto" w:fill="auto"/>
            <w:noWrap/>
            <w:vAlign w:val="center"/>
            <w:hideMark/>
          </w:tcPr>
          <w:p w:rsidR="0076629D" w:rsidRPr="004826DC" w:rsidRDefault="0076629D" w:rsidP="0076629D">
            <w:pPr>
              <w:jc w:val="center"/>
              <w:rPr>
                <w:rFonts w:ascii="Calibri" w:hAnsi="Calibri"/>
              </w:rPr>
            </w:pPr>
            <w:r w:rsidRPr="004826DC">
              <w:rPr>
                <w:rFonts w:ascii="Calibri" w:hAnsi="Calibri"/>
              </w:rPr>
              <w:t xml:space="preserve">De 41 a 50 </w:t>
            </w:r>
          </w:p>
        </w:tc>
        <w:tc>
          <w:tcPr>
            <w:tcW w:w="1208" w:type="dxa"/>
            <w:tcBorders>
              <w:top w:val="nil"/>
              <w:left w:val="nil"/>
              <w:bottom w:val="single" w:sz="4" w:space="0" w:color="auto"/>
              <w:right w:val="single" w:sz="4" w:space="0" w:color="auto"/>
            </w:tcBorders>
          </w:tcPr>
          <w:p w:rsidR="0076629D" w:rsidRPr="004826DC" w:rsidRDefault="0076629D" w:rsidP="0076629D">
            <w:pPr>
              <w:jc w:val="center"/>
              <w:rPr>
                <w:rFonts w:ascii="Calibri" w:hAnsi="Calibri"/>
              </w:rPr>
            </w:pPr>
            <w:r w:rsidRPr="004826DC">
              <w:rPr>
                <w:rFonts w:ascii="Calibri" w:hAnsi="Calibri"/>
              </w:rPr>
              <w:t>3</w:t>
            </w:r>
          </w:p>
        </w:tc>
        <w:tc>
          <w:tcPr>
            <w:tcW w:w="1777" w:type="dxa"/>
            <w:tcBorders>
              <w:top w:val="nil"/>
              <w:left w:val="single" w:sz="4" w:space="0" w:color="auto"/>
              <w:bottom w:val="single" w:sz="4" w:space="0" w:color="auto"/>
              <w:right w:val="single" w:sz="4" w:space="0" w:color="auto"/>
            </w:tcBorders>
            <w:shd w:val="clear" w:color="auto" w:fill="auto"/>
            <w:vAlign w:val="center"/>
            <w:hideMark/>
          </w:tcPr>
          <w:p w:rsidR="0076629D" w:rsidRPr="004826DC" w:rsidRDefault="0076629D" w:rsidP="0076629D">
            <w:pPr>
              <w:jc w:val="center"/>
              <w:rPr>
                <w:rFonts w:ascii="Calibri" w:hAnsi="Calibri"/>
              </w:rPr>
            </w:pPr>
            <w:r w:rsidRPr="004826DC">
              <w:rPr>
                <w:rFonts w:ascii="Calibri" w:hAnsi="Calibri"/>
              </w:rPr>
              <w:t>5</w:t>
            </w:r>
          </w:p>
        </w:tc>
        <w:tc>
          <w:tcPr>
            <w:tcW w:w="3160" w:type="dxa"/>
            <w:tcBorders>
              <w:top w:val="nil"/>
              <w:left w:val="nil"/>
              <w:bottom w:val="single" w:sz="4" w:space="0" w:color="auto"/>
              <w:right w:val="single" w:sz="8" w:space="0" w:color="auto"/>
            </w:tcBorders>
            <w:shd w:val="clear" w:color="auto" w:fill="auto"/>
            <w:noWrap/>
            <w:vAlign w:val="center"/>
            <w:hideMark/>
          </w:tcPr>
          <w:p w:rsidR="0076629D" w:rsidRPr="004826DC" w:rsidRDefault="0076629D" w:rsidP="0076629D">
            <w:pPr>
              <w:jc w:val="center"/>
              <w:rPr>
                <w:rFonts w:ascii="Calibri" w:hAnsi="Calibri"/>
              </w:rPr>
            </w:pPr>
            <w:r w:rsidRPr="004826DC">
              <w:rPr>
                <w:rFonts w:ascii="Calibri" w:hAnsi="Calibri"/>
              </w:rPr>
              <w:t>50</w:t>
            </w:r>
          </w:p>
        </w:tc>
      </w:tr>
      <w:tr w:rsidR="0076629D" w:rsidRPr="004826DC" w:rsidTr="0076629D">
        <w:trPr>
          <w:trHeight w:val="255"/>
        </w:trPr>
        <w:tc>
          <w:tcPr>
            <w:tcW w:w="2015" w:type="dxa"/>
            <w:vMerge/>
            <w:tcBorders>
              <w:top w:val="nil"/>
              <w:left w:val="single" w:sz="8" w:space="0" w:color="auto"/>
              <w:bottom w:val="single" w:sz="8" w:space="0" w:color="000000"/>
              <w:right w:val="single" w:sz="4" w:space="0" w:color="auto"/>
            </w:tcBorders>
            <w:vAlign w:val="center"/>
            <w:hideMark/>
          </w:tcPr>
          <w:p w:rsidR="0076629D" w:rsidRPr="004826DC" w:rsidRDefault="0076629D" w:rsidP="0076629D">
            <w:pPr>
              <w:rPr>
                <w:rFonts w:ascii="Calibri" w:hAnsi="Calibri"/>
                <w:b/>
                <w:bCs/>
              </w:rPr>
            </w:pPr>
          </w:p>
        </w:tc>
        <w:tc>
          <w:tcPr>
            <w:tcW w:w="1420" w:type="dxa"/>
            <w:tcBorders>
              <w:top w:val="nil"/>
              <w:left w:val="nil"/>
              <w:bottom w:val="single" w:sz="4" w:space="0" w:color="auto"/>
              <w:right w:val="single" w:sz="4" w:space="0" w:color="auto"/>
            </w:tcBorders>
            <w:shd w:val="clear" w:color="auto" w:fill="auto"/>
            <w:noWrap/>
            <w:vAlign w:val="center"/>
            <w:hideMark/>
          </w:tcPr>
          <w:p w:rsidR="0076629D" w:rsidRPr="004826DC" w:rsidRDefault="0076629D" w:rsidP="0076629D">
            <w:pPr>
              <w:jc w:val="center"/>
              <w:rPr>
                <w:rFonts w:ascii="Calibri" w:hAnsi="Calibri"/>
              </w:rPr>
            </w:pPr>
            <w:r w:rsidRPr="004826DC">
              <w:rPr>
                <w:rFonts w:ascii="Calibri" w:hAnsi="Calibri"/>
              </w:rPr>
              <w:t>De 51 a 60</w:t>
            </w:r>
          </w:p>
        </w:tc>
        <w:tc>
          <w:tcPr>
            <w:tcW w:w="1208" w:type="dxa"/>
            <w:tcBorders>
              <w:top w:val="nil"/>
              <w:left w:val="nil"/>
              <w:bottom w:val="single" w:sz="4" w:space="0" w:color="auto"/>
              <w:right w:val="single" w:sz="4" w:space="0" w:color="auto"/>
            </w:tcBorders>
          </w:tcPr>
          <w:p w:rsidR="0076629D" w:rsidRPr="004826DC" w:rsidRDefault="0076629D" w:rsidP="0076629D">
            <w:pPr>
              <w:jc w:val="center"/>
              <w:rPr>
                <w:rFonts w:ascii="Calibri" w:hAnsi="Calibri"/>
              </w:rPr>
            </w:pPr>
            <w:r w:rsidRPr="004826DC">
              <w:rPr>
                <w:rFonts w:ascii="Calibri" w:hAnsi="Calibri"/>
              </w:rPr>
              <w:t>3</w:t>
            </w:r>
          </w:p>
        </w:tc>
        <w:tc>
          <w:tcPr>
            <w:tcW w:w="1777" w:type="dxa"/>
            <w:tcBorders>
              <w:top w:val="nil"/>
              <w:left w:val="single" w:sz="4" w:space="0" w:color="auto"/>
              <w:bottom w:val="single" w:sz="4" w:space="0" w:color="auto"/>
              <w:right w:val="single" w:sz="4" w:space="0" w:color="auto"/>
            </w:tcBorders>
            <w:shd w:val="clear" w:color="auto" w:fill="auto"/>
            <w:vAlign w:val="center"/>
            <w:hideMark/>
          </w:tcPr>
          <w:p w:rsidR="0076629D" w:rsidRPr="004826DC" w:rsidRDefault="0076629D" w:rsidP="0076629D">
            <w:pPr>
              <w:jc w:val="center"/>
              <w:rPr>
                <w:rFonts w:ascii="Calibri" w:hAnsi="Calibri"/>
              </w:rPr>
            </w:pPr>
            <w:r w:rsidRPr="004826DC">
              <w:rPr>
                <w:rFonts w:ascii="Calibri" w:hAnsi="Calibri"/>
              </w:rPr>
              <w:t>5</w:t>
            </w:r>
          </w:p>
        </w:tc>
        <w:tc>
          <w:tcPr>
            <w:tcW w:w="3160" w:type="dxa"/>
            <w:tcBorders>
              <w:top w:val="nil"/>
              <w:left w:val="nil"/>
              <w:bottom w:val="single" w:sz="4" w:space="0" w:color="auto"/>
              <w:right w:val="single" w:sz="8" w:space="0" w:color="auto"/>
            </w:tcBorders>
            <w:shd w:val="clear" w:color="auto" w:fill="auto"/>
            <w:vAlign w:val="center"/>
            <w:hideMark/>
          </w:tcPr>
          <w:p w:rsidR="0076629D" w:rsidRPr="004826DC" w:rsidRDefault="0076629D" w:rsidP="0076629D">
            <w:pPr>
              <w:jc w:val="center"/>
              <w:rPr>
                <w:rFonts w:ascii="Calibri" w:hAnsi="Calibri"/>
              </w:rPr>
            </w:pPr>
            <w:r w:rsidRPr="004826DC">
              <w:rPr>
                <w:rFonts w:ascii="Calibri" w:hAnsi="Calibri"/>
              </w:rPr>
              <w:t>60</w:t>
            </w:r>
          </w:p>
        </w:tc>
      </w:tr>
      <w:tr w:rsidR="0076629D" w:rsidRPr="004826DC" w:rsidTr="0076629D">
        <w:trPr>
          <w:trHeight w:val="255"/>
        </w:trPr>
        <w:tc>
          <w:tcPr>
            <w:tcW w:w="2015" w:type="dxa"/>
            <w:vMerge/>
            <w:tcBorders>
              <w:top w:val="nil"/>
              <w:left w:val="single" w:sz="8" w:space="0" w:color="auto"/>
              <w:bottom w:val="single" w:sz="8" w:space="0" w:color="000000"/>
              <w:right w:val="single" w:sz="4" w:space="0" w:color="auto"/>
            </w:tcBorders>
            <w:vAlign w:val="center"/>
            <w:hideMark/>
          </w:tcPr>
          <w:p w:rsidR="0076629D" w:rsidRPr="004826DC" w:rsidRDefault="0076629D" w:rsidP="0076629D">
            <w:pPr>
              <w:rPr>
                <w:rFonts w:ascii="Calibri" w:hAnsi="Calibri"/>
                <w:b/>
                <w:bCs/>
              </w:rPr>
            </w:pPr>
          </w:p>
        </w:tc>
        <w:tc>
          <w:tcPr>
            <w:tcW w:w="1420" w:type="dxa"/>
            <w:tcBorders>
              <w:top w:val="nil"/>
              <w:left w:val="nil"/>
              <w:bottom w:val="single" w:sz="4" w:space="0" w:color="auto"/>
              <w:right w:val="single" w:sz="4" w:space="0" w:color="auto"/>
            </w:tcBorders>
            <w:shd w:val="clear" w:color="auto" w:fill="auto"/>
            <w:noWrap/>
            <w:vAlign w:val="center"/>
            <w:hideMark/>
          </w:tcPr>
          <w:p w:rsidR="0076629D" w:rsidRPr="004826DC" w:rsidRDefault="0076629D" w:rsidP="0076629D">
            <w:pPr>
              <w:jc w:val="center"/>
              <w:rPr>
                <w:rFonts w:ascii="Calibri" w:hAnsi="Calibri"/>
              </w:rPr>
            </w:pPr>
            <w:r w:rsidRPr="004826DC">
              <w:rPr>
                <w:rFonts w:ascii="Calibri" w:hAnsi="Calibri"/>
              </w:rPr>
              <w:t>De 61 a 70</w:t>
            </w:r>
          </w:p>
        </w:tc>
        <w:tc>
          <w:tcPr>
            <w:tcW w:w="1208" w:type="dxa"/>
            <w:tcBorders>
              <w:top w:val="nil"/>
              <w:left w:val="nil"/>
              <w:bottom w:val="single" w:sz="4" w:space="0" w:color="auto"/>
              <w:right w:val="single" w:sz="4" w:space="0" w:color="auto"/>
            </w:tcBorders>
          </w:tcPr>
          <w:p w:rsidR="0076629D" w:rsidRPr="004826DC" w:rsidRDefault="0076629D" w:rsidP="0076629D">
            <w:pPr>
              <w:jc w:val="center"/>
              <w:rPr>
                <w:rFonts w:ascii="Calibri" w:hAnsi="Calibri"/>
              </w:rPr>
            </w:pPr>
            <w:r w:rsidRPr="004826DC">
              <w:rPr>
                <w:rFonts w:ascii="Calibri" w:hAnsi="Calibri"/>
              </w:rPr>
              <w:t>3</w:t>
            </w:r>
          </w:p>
        </w:tc>
        <w:tc>
          <w:tcPr>
            <w:tcW w:w="1777" w:type="dxa"/>
            <w:tcBorders>
              <w:top w:val="nil"/>
              <w:left w:val="single" w:sz="4" w:space="0" w:color="auto"/>
              <w:bottom w:val="single" w:sz="4" w:space="0" w:color="auto"/>
              <w:right w:val="single" w:sz="4" w:space="0" w:color="auto"/>
            </w:tcBorders>
            <w:shd w:val="clear" w:color="auto" w:fill="auto"/>
            <w:vAlign w:val="center"/>
            <w:hideMark/>
          </w:tcPr>
          <w:p w:rsidR="0076629D" w:rsidRPr="004826DC" w:rsidRDefault="0076629D" w:rsidP="0076629D">
            <w:pPr>
              <w:jc w:val="center"/>
              <w:rPr>
                <w:rFonts w:ascii="Calibri" w:hAnsi="Calibri"/>
              </w:rPr>
            </w:pPr>
            <w:r w:rsidRPr="004826DC">
              <w:rPr>
                <w:rFonts w:ascii="Calibri" w:hAnsi="Calibri"/>
              </w:rPr>
              <w:t>7</w:t>
            </w:r>
          </w:p>
        </w:tc>
        <w:tc>
          <w:tcPr>
            <w:tcW w:w="3160" w:type="dxa"/>
            <w:tcBorders>
              <w:top w:val="nil"/>
              <w:left w:val="nil"/>
              <w:bottom w:val="single" w:sz="4" w:space="0" w:color="auto"/>
              <w:right w:val="single" w:sz="8" w:space="0" w:color="auto"/>
            </w:tcBorders>
            <w:shd w:val="clear" w:color="auto" w:fill="auto"/>
            <w:noWrap/>
            <w:vAlign w:val="center"/>
            <w:hideMark/>
          </w:tcPr>
          <w:p w:rsidR="0076629D" w:rsidRPr="004826DC" w:rsidRDefault="0076629D" w:rsidP="0076629D">
            <w:pPr>
              <w:jc w:val="center"/>
              <w:rPr>
                <w:rFonts w:ascii="Calibri" w:hAnsi="Calibri"/>
              </w:rPr>
            </w:pPr>
            <w:r w:rsidRPr="004826DC">
              <w:rPr>
                <w:rFonts w:ascii="Calibri" w:hAnsi="Calibri"/>
              </w:rPr>
              <w:t>70</w:t>
            </w:r>
          </w:p>
        </w:tc>
      </w:tr>
      <w:tr w:rsidR="0076629D" w:rsidRPr="004826DC" w:rsidTr="0076629D">
        <w:trPr>
          <w:trHeight w:val="255"/>
        </w:trPr>
        <w:tc>
          <w:tcPr>
            <w:tcW w:w="2015" w:type="dxa"/>
            <w:vMerge/>
            <w:tcBorders>
              <w:top w:val="nil"/>
              <w:left w:val="single" w:sz="8" w:space="0" w:color="auto"/>
              <w:bottom w:val="single" w:sz="8" w:space="0" w:color="000000"/>
              <w:right w:val="single" w:sz="4" w:space="0" w:color="auto"/>
            </w:tcBorders>
            <w:vAlign w:val="center"/>
            <w:hideMark/>
          </w:tcPr>
          <w:p w:rsidR="0076629D" w:rsidRPr="004826DC" w:rsidRDefault="0076629D" w:rsidP="0076629D">
            <w:pPr>
              <w:rPr>
                <w:rFonts w:ascii="Calibri" w:hAnsi="Calibri"/>
                <w:b/>
                <w:bCs/>
              </w:rPr>
            </w:pPr>
          </w:p>
        </w:tc>
        <w:tc>
          <w:tcPr>
            <w:tcW w:w="1420" w:type="dxa"/>
            <w:tcBorders>
              <w:top w:val="nil"/>
              <w:left w:val="nil"/>
              <w:bottom w:val="single" w:sz="4" w:space="0" w:color="auto"/>
              <w:right w:val="single" w:sz="4" w:space="0" w:color="auto"/>
            </w:tcBorders>
            <w:shd w:val="clear" w:color="auto" w:fill="auto"/>
            <w:noWrap/>
            <w:vAlign w:val="center"/>
            <w:hideMark/>
          </w:tcPr>
          <w:p w:rsidR="0076629D" w:rsidRPr="004826DC" w:rsidRDefault="0076629D" w:rsidP="0076629D">
            <w:pPr>
              <w:jc w:val="center"/>
              <w:rPr>
                <w:rFonts w:ascii="Calibri" w:hAnsi="Calibri"/>
              </w:rPr>
            </w:pPr>
            <w:r w:rsidRPr="004826DC">
              <w:rPr>
                <w:rFonts w:ascii="Calibri" w:hAnsi="Calibri"/>
              </w:rPr>
              <w:t>De 71 a 85</w:t>
            </w:r>
          </w:p>
        </w:tc>
        <w:tc>
          <w:tcPr>
            <w:tcW w:w="1208" w:type="dxa"/>
            <w:tcBorders>
              <w:top w:val="nil"/>
              <w:left w:val="nil"/>
              <w:bottom w:val="single" w:sz="4" w:space="0" w:color="auto"/>
              <w:right w:val="single" w:sz="4" w:space="0" w:color="auto"/>
            </w:tcBorders>
          </w:tcPr>
          <w:p w:rsidR="0076629D" w:rsidRPr="004826DC" w:rsidRDefault="0076629D" w:rsidP="0076629D">
            <w:pPr>
              <w:jc w:val="center"/>
              <w:rPr>
                <w:rFonts w:ascii="Calibri" w:hAnsi="Calibri"/>
              </w:rPr>
            </w:pPr>
            <w:r w:rsidRPr="004826DC">
              <w:rPr>
                <w:rFonts w:ascii="Calibri" w:hAnsi="Calibri"/>
              </w:rPr>
              <w:t>3</w:t>
            </w:r>
          </w:p>
        </w:tc>
        <w:tc>
          <w:tcPr>
            <w:tcW w:w="1777" w:type="dxa"/>
            <w:tcBorders>
              <w:top w:val="nil"/>
              <w:left w:val="single" w:sz="4" w:space="0" w:color="auto"/>
              <w:bottom w:val="single" w:sz="4" w:space="0" w:color="auto"/>
              <w:right w:val="single" w:sz="4" w:space="0" w:color="auto"/>
            </w:tcBorders>
            <w:shd w:val="clear" w:color="auto" w:fill="auto"/>
            <w:vAlign w:val="center"/>
            <w:hideMark/>
          </w:tcPr>
          <w:p w:rsidR="0076629D" w:rsidRPr="004826DC" w:rsidRDefault="0076629D" w:rsidP="0076629D">
            <w:pPr>
              <w:jc w:val="center"/>
              <w:rPr>
                <w:rFonts w:ascii="Calibri" w:hAnsi="Calibri"/>
              </w:rPr>
            </w:pPr>
            <w:r w:rsidRPr="004826DC">
              <w:rPr>
                <w:rFonts w:ascii="Calibri" w:hAnsi="Calibri"/>
              </w:rPr>
              <w:t>7</w:t>
            </w:r>
          </w:p>
        </w:tc>
        <w:tc>
          <w:tcPr>
            <w:tcW w:w="3160" w:type="dxa"/>
            <w:tcBorders>
              <w:top w:val="nil"/>
              <w:left w:val="nil"/>
              <w:bottom w:val="single" w:sz="4" w:space="0" w:color="auto"/>
              <w:right w:val="single" w:sz="8" w:space="0" w:color="auto"/>
            </w:tcBorders>
            <w:shd w:val="clear" w:color="auto" w:fill="auto"/>
            <w:noWrap/>
            <w:vAlign w:val="center"/>
            <w:hideMark/>
          </w:tcPr>
          <w:p w:rsidR="0076629D" w:rsidRPr="004826DC" w:rsidRDefault="0076629D" w:rsidP="0076629D">
            <w:pPr>
              <w:jc w:val="center"/>
              <w:rPr>
                <w:rFonts w:ascii="Calibri" w:hAnsi="Calibri"/>
              </w:rPr>
            </w:pPr>
            <w:r w:rsidRPr="004826DC">
              <w:rPr>
                <w:rFonts w:ascii="Calibri" w:hAnsi="Calibri"/>
              </w:rPr>
              <w:t>88</w:t>
            </w:r>
          </w:p>
        </w:tc>
      </w:tr>
      <w:tr w:rsidR="0076629D" w:rsidRPr="004826DC" w:rsidTr="0076629D">
        <w:trPr>
          <w:trHeight w:val="255"/>
        </w:trPr>
        <w:tc>
          <w:tcPr>
            <w:tcW w:w="2015" w:type="dxa"/>
            <w:vMerge/>
            <w:tcBorders>
              <w:top w:val="nil"/>
              <w:left w:val="single" w:sz="8" w:space="0" w:color="auto"/>
              <w:bottom w:val="single" w:sz="8" w:space="0" w:color="000000"/>
              <w:right w:val="single" w:sz="4" w:space="0" w:color="auto"/>
            </w:tcBorders>
            <w:vAlign w:val="center"/>
            <w:hideMark/>
          </w:tcPr>
          <w:p w:rsidR="0076629D" w:rsidRPr="004826DC" w:rsidRDefault="0076629D" w:rsidP="0076629D">
            <w:pPr>
              <w:rPr>
                <w:rFonts w:ascii="Calibri" w:hAnsi="Calibri"/>
                <w:b/>
                <w:bCs/>
              </w:rPr>
            </w:pPr>
          </w:p>
        </w:tc>
        <w:tc>
          <w:tcPr>
            <w:tcW w:w="1420" w:type="dxa"/>
            <w:tcBorders>
              <w:top w:val="nil"/>
              <w:left w:val="nil"/>
              <w:bottom w:val="single" w:sz="4" w:space="0" w:color="auto"/>
              <w:right w:val="single" w:sz="4" w:space="0" w:color="auto"/>
            </w:tcBorders>
            <w:shd w:val="clear" w:color="auto" w:fill="auto"/>
            <w:noWrap/>
            <w:vAlign w:val="center"/>
            <w:hideMark/>
          </w:tcPr>
          <w:p w:rsidR="0076629D" w:rsidRPr="004826DC" w:rsidRDefault="0076629D" w:rsidP="0076629D">
            <w:pPr>
              <w:jc w:val="center"/>
              <w:rPr>
                <w:rFonts w:ascii="Calibri" w:hAnsi="Calibri"/>
              </w:rPr>
            </w:pPr>
            <w:r w:rsidRPr="004826DC">
              <w:rPr>
                <w:rFonts w:ascii="Calibri" w:hAnsi="Calibri"/>
              </w:rPr>
              <w:t>De 86 a 99</w:t>
            </w:r>
          </w:p>
        </w:tc>
        <w:tc>
          <w:tcPr>
            <w:tcW w:w="1208" w:type="dxa"/>
            <w:tcBorders>
              <w:top w:val="nil"/>
              <w:left w:val="nil"/>
              <w:bottom w:val="single" w:sz="4" w:space="0" w:color="auto"/>
              <w:right w:val="single" w:sz="4" w:space="0" w:color="auto"/>
            </w:tcBorders>
          </w:tcPr>
          <w:p w:rsidR="0076629D" w:rsidRPr="004826DC" w:rsidRDefault="0076629D" w:rsidP="0076629D">
            <w:pPr>
              <w:jc w:val="center"/>
              <w:rPr>
                <w:rFonts w:ascii="Calibri" w:hAnsi="Calibri"/>
              </w:rPr>
            </w:pPr>
            <w:r w:rsidRPr="004826DC">
              <w:rPr>
                <w:rFonts w:ascii="Calibri" w:hAnsi="Calibri"/>
              </w:rPr>
              <w:t>5</w:t>
            </w:r>
          </w:p>
        </w:tc>
        <w:tc>
          <w:tcPr>
            <w:tcW w:w="1777" w:type="dxa"/>
            <w:tcBorders>
              <w:top w:val="nil"/>
              <w:left w:val="single" w:sz="4" w:space="0" w:color="auto"/>
              <w:bottom w:val="single" w:sz="4" w:space="0" w:color="auto"/>
              <w:right w:val="single" w:sz="4" w:space="0" w:color="auto"/>
            </w:tcBorders>
            <w:shd w:val="clear" w:color="auto" w:fill="auto"/>
            <w:vAlign w:val="center"/>
            <w:hideMark/>
          </w:tcPr>
          <w:p w:rsidR="0076629D" w:rsidRPr="004826DC" w:rsidRDefault="0076629D" w:rsidP="0076629D">
            <w:pPr>
              <w:jc w:val="center"/>
              <w:rPr>
                <w:rFonts w:ascii="Calibri" w:hAnsi="Calibri"/>
              </w:rPr>
            </w:pPr>
            <w:r w:rsidRPr="004826DC">
              <w:rPr>
                <w:rFonts w:ascii="Calibri" w:hAnsi="Calibri"/>
              </w:rPr>
              <w:t>7</w:t>
            </w:r>
          </w:p>
        </w:tc>
        <w:tc>
          <w:tcPr>
            <w:tcW w:w="3160" w:type="dxa"/>
            <w:tcBorders>
              <w:top w:val="nil"/>
              <w:left w:val="nil"/>
              <w:bottom w:val="single" w:sz="4" w:space="0" w:color="auto"/>
              <w:right w:val="single" w:sz="8" w:space="0" w:color="auto"/>
            </w:tcBorders>
            <w:shd w:val="clear" w:color="auto" w:fill="auto"/>
            <w:noWrap/>
            <w:vAlign w:val="center"/>
            <w:hideMark/>
          </w:tcPr>
          <w:p w:rsidR="0076629D" w:rsidRPr="004826DC" w:rsidRDefault="0076629D" w:rsidP="0076629D">
            <w:pPr>
              <w:jc w:val="center"/>
              <w:rPr>
                <w:rFonts w:ascii="Calibri" w:hAnsi="Calibri"/>
              </w:rPr>
            </w:pPr>
            <w:r w:rsidRPr="004826DC">
              <w:rPr>
                <w:rFonts w:ascii="Calibri" w:hAnsi="Calibri"/>
              </w:rPr>
              <w:t>104</w:t>
            </w:r>
          </w:p>
        </w:tc>
      </w:tr>
      <w:tr w:rsidR="0076629D" w:rsidRPr="004826DC" w:rsidTr="0076629D">
        <w:trPr>
          <w:trHeight w:val="825"/>
        </w:trPr>
        <w:tc>
          <w:tcPr>
            <w:tcW w:w="2015" w:type="dxa"/>
            <w:vMerge/>
            <w:tcBorders>
              <w:top w:val="nil"/>
              <w:left w:val="single" w:sz="8" w:space="0" w:color="auto"/>
              <w:bottom w:val="single" w:sz="8" w:space="0" w:color="000000"/>
              <w:right w:val="single" w:sz="4" w:space="0" w:color="auto"/>
            </w:tcBorders>
            <w:vAlign w:val="center"/>
            <w:hideMark/>
          </w:tcPr>
          <w:p w:rsidR="0076629D" w:rsidRPr="004826DC" w:rsidRDefault="0076629D" w:rsidP="0076629D">
            <w:pPr>
              <w:rPr>
                <w:rFonts w:ascii="Calibri" w:hAnsi="Calibri"/>
                <w:b/>
                <w:bCs/>
              </w:rPr>
            </w:pPr>
          </w:p>
        </w:tc>
        <w:tc>
          <w:tcPr>
            <w:tcW w:w="1420" w:type="dxa"/>
            <w:tcBorders>
              <w:top w:val="nil"/>
              <w:left w:val="nil"/>
              <w:bottom w:val="single" w:sz="8" w:space="0" w:color="auto"/>
              <w:right w:val="single" w:sz="4" w:space="0" w:color="auto"/>
            </w:tcBorders>
            <w:shd w:val="clear" w:color="auto" w:fill="auto"/>
            <w:noWrap/>
            <w:vAlign w:val="center"/>
            <w:hideMark/>
          </w:tcPr>
          <w:p w:rsidR="0076629D" w:rsidRPr="004826DC" w:rsidRDefault="0076629D" w:rsidP="0076629D">
            <w:pPr>
              <w:jc w:val="center"/>
              <w:rPr>
                <w:rFonts w:ascii="Calibri" w:hAnsi="Calibri"/>
              </w:rPr>
            </w:pPr>
            <w:r w:rsidRPr="004826DC">
              <w:rPr>
                <w:rFonts w:ascii="Calibri" w:hAnsi="Calibri"/>
              </w:rPr>
              <w:t>100 ou mais</w:t>
            </w:r>
          </w:p>
        </w:tc>
        <w:tc>
          <w:tcPr>
            <w:tcW w:w="1208" w:type="dxa"/>
            <w:tcBorders>
              <w:top w:val="nil"/>
              <w:left w:val="nil"/>
              <w:bottom w:val="single" w:sz="8" w:space="0" w:color="auto"/>
              <w:right w:val="single" w:sz="4" w:space="0" w:color="auto"/>
            </w:tcBorders>
            <w:vAlign w:val="center"/>
          </w:tcPr>
          <w:p w:rsidR="0076629D" w:rsidRPr="004826DC" w:rsidRDefault="0076629D" w:rsidP="0076629D">
            <w:pPr>
              <w:jc w:val="center"/>
              <w:rPr>
                <w:rFonts w:ascii="Calibri" w:hAnsi="Calibri"/>
              </w:rPr>
            </w:pPr>
            <w:r w:rsidRPr="004826DC">
              <w:rPr>
                <w:rFonts w:ascii="Calibri" w:hAnsi="Calibri"/>
              </w:rPr>
              <w:t>5</w:t>
            </w:r>
          </w:p>
        </w:tc>
        <w:tc>
          <w:tcPr>
            <w:tcW w:w="1777" w:type="dxa"/>
            <w:tcBorders>
              <w:top w:val="nil"/>
              <w:left w:val="single" w:sz="4" w:space="0" w:color="auto"/>
              <w:bottom w:val="single" w:sz="8" w:space="0" w:color="auto"/>
              <w:right w:val="single" w:sz="4" w:space="0" w:color="auto"/>
            </w:tcBorders>
            <w:shd w:val="clear" w:color="auto" w:fill="auto"/>
            <w:vAlign w:val="center"/>
            <w:hideMark/>
          </w:tcPr>
          <w:p w:rsidR="0076629D" w:rsidRPr="004826DC" w:rsidRDefault="0076629D" w:rsidP="0076629D">
            <w:pPr>
              <w:jc w:val="center"/>
              <w:rPr>
                <w:rFonts w:ascii="Calibri" w:hAnsi="Calibri"/>
              </w:rPr>
            </w:pPr>
            <w:r w:rsidRPr="004826DC">
              <w:rPr>
                <w:rFonts w:ascii="Calibri" w:hAnsi="Calibri"/>
              </w:rPr>
              <w:t>10</w:t>
            </w:r>
          </w:p>
        </w:tc>
        <w:tc>
          <w:tcPr>
            <w:tcW w:w="3160" w:type="dxa"/>
            <w:tcBorders>
              <w:top w:val="nil"/>
              <w:left w:val="nil"/>
              <w:bottom w:val="single" w:sz="8" w:space="0" w:color="auto"/>
              <w:right w:val="single" w:sz="8" w:space="0" w:color="auto"/>
            </w:tcBorders>
            <w:shd w:val="clear" w:color="auto" w:fill="auto"/>
            <w:vAlign w:val="center"/>
            <w:hideMark/>
          </w:tcPr>
          <w:p w:rsidR="0076629D" w:rsidRPr="004826DC" w:rsidRDefault="0076629D" w:rsidP="0076629D">
            <w:pPr>
              <w:jc w:val="center"/>
              <w:rPr>
                <w:rFonts w:ascii="Calibri" w:hAnsi="Calibri"/>
              </w:rPr>
            </w:pPr>
            <w:r w:rsidRPr="004826DC">
              <w:rPr>
                <w:rFonts w:ascii="Calibri" w:hAnsi="Calibri"/>
              </w:rPr>
              <w:t xml:space="preserve">T = V </w:t>
            </w:r>
            <w:r w:rsidRPr="004826DC">
              <w:rPr>
                <w:rFonts w:ascii="Calibri" w:hAnsi="Calibri"/>
                <w:vertAlign w:val="superscript"/>
              </w:rPr>
              <w:t>0,35</w:t>
            </w:r>
            <w:r w:rsidRPr="004826DC">
              <w:rPr>
                <w:rFonts w:ascii="Calibri" w:hAnsi="Calibri"/>
              </w:rPr>
              <w:t xml:space="preserve"> </w:t>
            </w:r>
            <w:r w:rsidRPr="004826DC">
              <w:rPr>
                <w:rFonts w:ascii="Calibri" w:hAnsi="Calibri"/>
              </w:rPr>
              <w:br/>
              <w:t>T = Tempo Máximo</w:t>
            </w:r>
            <w:r w:rsidRPr="004826DC">
              <w:rPr>
                <w:rFonts w:ascii="Calibri" w:hAnsi="Calibri"/>
              </w:rPr>
              <w:br/>
              <w:t xml:space="preserve">V = Tamanho em Pontos de Função </w:t>
            </w:r>
          </w:p>
        </w:tc>
      </w:tr>
      <w:tr w:rsidR="0076629D" w:rsidRPr="004826DC" w:rsidTr="0076629D">
        <w:trPr>
          <w:trHeight w:val="255"/>
        </w:trPr>
        <w:tc>
          <w:tcPr>
            <w:tcW w:w="2015" w:type="dxa"/>
            <w:vMerge w:val="restart"/>
            <w:tcBorders>
              <w:top w:val="nil"/>
              <w:left w:val="single" w:sz="8" w:space="0" w:color="auto"/>
              <w:bottom w:val="single" w:sz="8" w:space="0" w:color="000000"/>
              <w:right w:val="single" w:sz="4" w:space="0" w:color="auto"/>
            </w:tcBorders>
            <w:shd w:val="clear" w:color="000000" w:fill="F2F2F2"/>
            <w:vAlign w:val="center"/>
            <w:hideMark/>
          </w:tcPr>
          <w:p w:rsidR="0076629D" w:rsidRPr="004826DC" w:rsidRDefault="0076629D" w:rsidP="0076629D">
            <w:pPr>
              <w:jc w:val="center"/>
              <w:rPr>
                <w:rFonts w:ascii="Calibri" w:hAnsi="Calibri"/>
                <w:b/>
                <w:bCs/>
              </w:rPr>
            </w:pPr>
            <w:r w:rsidRPr="004826DC">
              <w:rPr>
                <w:rFonts w:ascii="Calibri" w:hAnsi="Calibri"/>
                <w:b/>
                <w:bCs/>
              </w:rPr>
              <w:t>Documentação de Sistemas</w:t>
            </w:r>
            <w:r w:rsidRPr="004826DC">
              <w:rPr>
                <w:rFonts w:ascii="Calibri" w:hAnsi="Calibri"/>
                <w:b/>
                <w:bCs/>
              </w:rPr>
              <w:br/>
              <w:t>e</w:t>
            </w:r>
            <w:r w:rsidRPr="004826DC">
              <w:rPr>
                <w:rFonts w:ascii="Calibri" w:hAnsi="Calibri"/>
                <w:b/>
                <w:bCs/>
              </w:rPr>
              <w:br/>
              <w:t>Teste de Sistemas</w:t>
            </w:r>
          </w:p>
        </w:tc>
        <w:tc>
          <w:tcPr>
            <w:tcW w:w="1420" w:type="dxa"/>
            <w:tcBorders>
              <w:top w:val="nil"/>
              <w:left w:val="nil"/>
              <w:bottom w:val="single" w:sz="4" w:space="0" w:color="auto"/>
              <w:right w:val="single" w:sz="4" w:space="0" w:color="auto"/>
            </w:tcBorders>
            <w:shd w:val="clear" w:color="auto" w:fill="auto"/>
            <w:noWrap/>
            <w:vAlign w:val="center"/>
            <w:hideMark/>
          </w:tcPr>
          <w:p w:rsidR="0076629D" w:rsidRPr="004826DC" w:rsidRDefault="0076629D" w:rsidP="0076629D">
            <w:pPr>
              <w:jc w:val="center"/>
              <w:rPr>
                <w:rFonts w:ascii="Calibri" w:hAnsi="Calibri"/>
              </w:rPr>
            </w:pPr>
            <w:r w:rsidRPr="004826DC">
              <w:rPr>
                <w:rFonts w:ascii="Calibri" w:hAnsi="Calibri"/>
              </w:rPr>
              <w:t>Até 20</w:t>
            </w:r>
          </w:p>
        </w:tc>
        <w:tc>
          <w:tcPr>
            <w:tcW w:w="1208" w:type="dxa"/>
            <w:tcBorders>
              <w:top w:val="nil"/>
              <w:left w:val="nil"/>
              <w:bottom w:val="single" w:sz="4" w:space="0" w:color="auto"/>
              <w:right w:val="single" w:sz="4" w:space="0" w:color="auto"/>
            </w:tcBorders>
          </w:tcPr>
          <w:p w:rsidR="0076629D" w:rsidRPr="004826DC" w:rsidRDefault="0076629D" w:rsidP="0076629D">
            <w:pPr>
              <w:jc w:val="center"/>
              <w:rPr>
                <w:rFonts w:ascii="Calibri" w:hAnsi="Calibri"/>
              </w:rPr>
            </w:pPr>
            <w:r w:rsidRPr="004826DC">
              <w:rPr>
                <w:rFonts w:ascii="Calibri" w:hAnsi="Calibri"/>
              </w:rPr>
              <w:t>NA</w:t>
            </w:r>
          </w:p>
        </w:tc>
        <w:tc>
          <w:tcPr>
            <w:tcW w:w="1777" w:type="dxa"/>
            <w:tcBorders>
              <w:top w:val="nil"/>
              <w:left w:val="single" w:sz="4" w:space="0" w:color="auto"/>
              <w:bottom w:val="single" w:sz="4" w:space="0" w:color="auto"/>
              <w:right w:val="single" w:sz="4" w:space="0" w:color="auto"/>
            </w:tcBorders>
            <w:shd w:val="clear" w:color="auto" w:fill="auto"/>
            <w:vAlign w:val="center"/>
            <w:hideMark/>
          </w:tcPr>
          <w:p w:rsidR="0076629D" w:rsidRPr="004826DC" w:rsidRDefault="0076629D" w:rsidP="0076629D">
            <w:pPr>
              <w:jc w:val="center"/>
              <w:rPr>
                <w:rFonts w:ascii="Calibri" w:hAnsi="Calibri"/>
              </w:rPr>
            </w:pPr>
            <w:r w:rsidRPr="004826DC">
              <w:rPr>
                <w:rFonts w:ascii="Calibri" w:hAnsi="Calibri"/>
              </w:rPr>
              <w:t>2</w:t>
            </w:r>
          </w:p>
        </w:tc>
        <w:tc>
          <w:tcPr>
            <w:tcW w:w="3160" w:type="dxa"/>
            <w:tcBorders>
              <w:top w:val="nil"/>
              <w:left w:val="nil"/>
              <w:bottom w:val="single" w:sz="4" w:space="0" w:color="auto"/>
              <w:right w:val="single" w:sz="8" w:space="0" w:color="auto"/>
            </w:tcBorders>
            <w:shd w:val="clear" w:color="auto" w:fill="auto"/>
            <w:noWrap/>
            <w:vAlign w:val="center"/>
            <w:hideMark/>
          </w:tcPr>
          <w:p w:rsidR="0076629D" w:rsidRPr="004826DC" w:rsidRDefault="0076629D" w:rsidP="0076629D">
            <w:pPr>
              <w:jc w:val="center"/>
              <w:rPr>
                <w:rFonts w:ascii="Calibri" w:hAnsi="Calibri"/>
              </w:rPr>
            </w:pPr>
            <w:r w:rsidRPr="004826DC">
              <w:rPr>
                <w:rFonts w:ascii="Calibri" w:hAnsi="Calibri"/>
              </w:rPr>
              <w:t>6</w:t>
            </w:r>
          </w:p>
        </w:tc>
      </w:tr>
      <w:tr w:rsidR="0076629D" w:rsidRPr="004826DC" w:rsidTr="0076629D">
        <w:trPr>
          <w:trHeight w:val="255"/>
        </w:trPr>
        <w:tc>
          <w:tcPr>
            <w:tcW w:w="2015" w:type="dxa"/>
            <w:vMerge/>
            <w:tcBorders>
              <w:top w:val="nil"/>
              <w:left w:val="single" w:sz="8" w:space="0" w:color="auto"/>
              <w:bottom w:val="single" w:sz="8" w:space="0" w:color="000000"/>
              <w:right w:val="single" w:sz="4" w:space="0" w:color="auto"/>
            </w:tcBorders>
            <w:vAlign w:val="center"/>
            <w:hideMark/>
          </w:tcPr>
          <w:p w:rsidR="0076629D" w:rsidRPr="004826DC" w:rsidRDefault="0076629D" w:rsidP="0076629D">
            <w:pPr>
              <w:rPr>
                <w:rFonts w:ascii="Calibri" w:hAnsi="Calibri"/>
                <w:b/>
                <w:bCs/>
              </w:rPr>
            </w:pPr>
          </w:p>
        </w:tc>
        <w:tc>
          <w:tcPr>
            <w:tcW w:w="1420" w:type="dxa"/>
            <w:tcBorders>
              <w:top w:val="nil"/>
              <w:left w:val="nil"/>
              <w:bottom w:val="single" w:sz="4" w:space="0" w:color="auto"/>
              <w:right w:val="single" w:sz="4" w:space="0" w:color="auto"/>
            </w:tcBorders>
            <w:shd w:val="clear" w:color="auto" w:fill="auto"/>
            <w:noWrap/>
            <w:vAlign w:val="center"/>
            <w:hideMark/>
          </w:tcPr>
          <w:p w:rsidR="0076629D" w:rsidRPr="004826DC" w:rsidRDefault="0076629D" w:rsidP="0076629D">
            <w:pPr>
              <w:jc w:val="center"/>
              <w:rPr>
                <w:rFonts w:ascii="Calibri" w:hAnsi="Calibri"/>
              </w:rPr>
            </w:pPr>
            <w:r w:rsidRPr="004826DC">
              <w:rPr>
                <w:rFonts w:ascii="Calibri" w:hAnsi="Calibri"/>
              </w:rPr>
              <w:t>De 21  a 30</w:t>
            </w:r>
          </w:p>
        </w:tc>
        <w:tc>
          <w:tcPr>
            <w:tcW w:w="1208" w:type="dxa"/>
            <w:tcBorders>
              <w:top w:val="nil"/>
              <w:left w:val="nil"/>
              <w:bottom w:val="single" w:sz="4" w:space="0" w:color="auto"/>
              <w:right w:val="single" w:sz="4" w:space="0" w:color="auto"/>
            </w:tcBorders>
          </w:tcPr>
          <w:p w:rsidR="0076629D" w:rsidRPr="004826DC" w:rsidRDefault="0076629D" w:rsidP="0076629D">
            <w:pPr>
              <w:jc w:val="center"/>
              <w:rPr>
                <w:rFonts w:ascii="Calibri" w:hAnsi="Calibri"/>
              </w:rPr>
            </w:pPr>
            <w:r w:rsidRPr="004826DC">
              <w:rPr>
                <w:rFonts w:ascii="Calibri" w:hAnsi="Calibri"/>
              </w:rPr>
              <w:t>NA</w:t>
            </w:r>
          </w:p>
        </w:tc>
        <w:tc>
          <w:tcPr>
            <w:tcW w:w="1777" w:type="dxa"/>
            <w:tcBorders>
              <w:top w:val="nil"/>
              <w:left w:val="single" w:sz="4" w:space="0" w:color="auto"/>
              <w:bottom w:val="single" w:sz="4" w:space="0" w:color="auto"/>
              <w:right w:val="single" w:sz="4" w:space="0" w:color="auto"/>
            </w:tcBorders>
            <w:shd w:val="clear" w:color="auto" w:fill="auto"/>
            <w:vAlign w:val="center"/>
            <w:hideMark/>
          </w:tcPr>
          <w:p w:rsidR="0076629D" w:rsidRPr="004826DC" w:rsidRDefault="0076629D" w:rsidP="0076629D">
            <w:pPr>
              <w:jc w:val="center"/>
              <w:rPr>
                <w:rFonts w:ascii="Calibri" w:hAnsi="Calibri"/>
              </w:rPr>
            </w:pPr>
            <w:r w:rsidRPr="004826DC">
              <w:rPr>
                <w:rFonts w:ascii="Calibri" w:hAnsi="Calibri"/>
              </w:rPr>
              <w:t>2</w:t>
            </w:r>
          </w:p>
        </w:tc>
        <w:tc>
          <w:tcPr>
            <w:tcW w:w="3160" w:type="dxa"/>
            <w:tcBorders>
              <w:top w:val="nil"/>
              <w:left w:val="nil"/>
              <w:bottom w:val="single" w:sz="4" w:space="0" w:color="auto"/>
              <w:right w:val="single" w:sz="8" w:space="0" w:color="auto"/>
            </w:tcBorders>
            <w:shd w:val="clear" w:color="auto" w:fill="auto"/>
            <w:noWrap/>
            <w:vAlign w:val="center"/>
            <w:hideMark/>
          </w:tcPr>
          <w:p w:rsidR="0076629D" w:rsidRPr="004826DC" w:rsidRDefault="0076629D" w:rsidP="0076629D">
            <w:pPr>
              <w:jc w:val="center"/>
              <w:rPr>
                <w:rFonts w:ascii="Calibri" w:hAnsi="Calibri"/>
              </w:rPr>
            </w:pPr>
            <w:r w:rsidRPr="004826DC">
              <w:rPr>
                <w:rFonts w:ascii="Calibri" w:hAnsi="Calibri"/>
              </w:rPr>
              <w:t>10</w:t>
            </w:r>
          </w:p>
        </w:tc>
      </w:tr>
      <w:tr w:rsidR="0076629D" w:rsidRPr="004826DC" w:rsidTr="0076629D">
        <w:trPr>
          <w:trHeight w:val="255"/>
        </w:trPr>
        <w:tc>
          <w:tcPr>
            <w:tcW w:w="2015" w:type="dxa"/>
            <w:vMerge/>
            <w:tcBorders>
              <w:top w:val="nil"/>
              <w:left w:val="single" w:sz="8" w:space="0" w:color="auto"/>
              <w:bottom w:val="single" w:sz="8" w:space="0" w:color="000000"/>
              <w:right w:val="single" w:sz="4" w:space="0" w:color="auto"/>
            </w:tcBorders>
            <w:vAlign w:val="center"/>
            <w:hideMark/>
          </w:tcPr>
          <w:p w:rsidR="0076629D" w:rsidRPr="004826DC" w:rsidRDefault="0076629D" w:rsidP="0076629D">
            <w:pPr>
              <w:rPr>
                <w:rFonts w:ascii="Calibri" w:hAnsi="Calibri"/>
                <w:b/>
                <w:bCs/>
              </w:rPr>
            </w:pPr>
          </w:p>
        </w:tc>
        <w:tc>
          <w:tcPr>
            <w:tcW w:w="1420" w:type="dxa"/>
            <w:tcBorders>
              <w:top w:val="nil"/>
              <w:left w:val="nil"/>
              <w:bottom w:val="single" w:sz="4" w:space="0" w:color="auto"/>
              <w:right w:val="single" w:sz="4" w:space="0" w:color="auto"/>
            </w:tcBorders>
            <w:shd w:val="clear" w:color="auto" w:fill="auto"/>
            <w:noWrap/>
            <w:vAlign w:val="center"/>
            <w:hideMark/>
          </w:tcPr>
          <w:p w:rsidR="0076629D" w:rsidRPr="004826DC" w:rsidRDefault="0076629D" w:rsidP="0076629D">
            <w:pPr>
              <w:jc w:val="center"/>
              <w:rPr>
                <w:rFonts w:ascii="Calibri" w:hAnsi="Calibri"/>
              </w:rPr>
            </w:pPr>
            <w:r w:rsidRPr="004826DC">
              <w:rPr>
                <w:rFonts w:ascii="Calibri" w:hAnsi="Calibri"/>
              </w:rPr>
              <w:t>De 31 a 40</w:t>
            </w:r>
          </w:p>
        </w:tc>
        <w:tc>
          <w:tcPr>
            <w:tcW w:w="1208" w:type="dxa"/>
            <w:tcBorders>
              <w:top w:val="nil"/>
              <w:left w:val="nil"/>
              <w:bottom w:val="single" w:sz="4" w:space="0" w:color="auto"/>
              <w:right w:val="single" w:sz="4" w:space="0" w:color="auto"/>
            </w:tcBorders>
          </w:tcPr>
          <w:p w:rsidR="0076629D" w:rsidRPr="004826DC" w:rsidRDefault="0076629D" w:rsidP="0076629D">
            <w:pPr>
              <w:jc w:val="center"/>
              <w:rPr>
                <w:rFonts w:ascii="Calibri" w:hAnsi="Calibri"/>
              </w:rPr>
            </w:pPr>
            <w:r w:rsidRPr="004826DC">
              <w:rPr>
                <w:rFonts w:ascii="Calibri" w:hAnsi="Calibri"/>
              </w:rPr>
              <w:t>NA</w:t>
            </w:r>
          </w:p>
        </w:tc>
        <w:tc>
          <w:tcPr>
            <w:tcW w:w="1777" w:type="dxa"/>
            <w:tcBorders>
              <w:top w:val="nil"/>
              <w:left w:val="single" w:sz="4" w:space="0" w:color="auto"/>
              <w:bottom w:val="single" w:sz="4" w:space="0" w:color="auto"/>
              <w:right w:val="single" w:sz="4" w:space="0" w:color="auto"/>
            </w:tcBorders>
            <w:shd w:val="clear" w:color="auto" w:fill="auto"/>
            <w:vAlign w:val="center"/>
            <w:hideMark/>
          </w:tcPr>
          <w:p w:rsidR="0076629D" w:rsidRPr="004826DC" w:rsidRDefault="0076629D" w:rsidP="0076629D">
            <w:pPr>
              <w:jc w:val="center"/>
              <w:rPr>
                <w:rFonts w:ascii="Calibri" w:hAnsi="Calibri"/>
              </w:rPr>
            </w:pPr>
            <w:r w:rsidRPr="004826DC">
              <w:rPr>
                <w:rFonts w:ascii="Calibri" w:hAnsi="Calibri"/>
              </w:rPr>
              <w:t>3</w:t>
            </w:r>
          </w:p>
        </w:tc>
        <w:tc>
          <w:tcPr>
            <w:tcW w:w="3160" w:type="dxa"/>
            <w:tcBorders>
              <w:top w:val="nil"/>
              <w:left w:val="nil"/>
              <w:bottom w:val="single" w:sz="4" w:space="0" w:color="auto"/>
              <w:right w:val="single" w:sz="8" w:space="0" w:color="auto"/>
            </w:tcBorders>
            <w:shd w:val="clear" w:color="auto" w:fill="auto"/>
            <w:noWrap/>
            <w:vAlign w:val="center"/>
            <w:hideMark/>
          </w:tcPr>
          <w:p w:rsidR="0076629D" w:rsidRPr="004826DC" w:rsidRDefault="0076629D" w:rsidP="0076629D">
            <w:pPr>
              <w:jc w:val="center"/>
              <w:rPr>
                <w:rFonts w:ascii="Calibri" w:hAnsi="Calibri"/>
              </w:rPr>
            </w:pPr>
            <w:r w:rsidRPr="004826DC">
              <w:rPr>
                <w:rFonts w:ascii="Calibri" w:hAnsi="Calibri"/>
              </w:rPr>
              <w:t>13</w:t>
            </w:r>
          </w:p>
        </w:tc>
      </w:tr>
      <w:tr w:rsidR="0076629D" w:rsidRPr="004826DC" w:rsidTr="0076629D">
        <w:trPr>
          <w:trHeight w:val="255"/>
        </w:trPr>
        <w:tc>
          <w:tcPr>
            <w:tcW w:w="2015" w:type="dxa"/>
            <w:vMerge/>
            <w:tcBorders>
              <w:top w:val="nil"/>
              <w:left w:val="single" w:sz="8" w:space="0" w:color="auto"/>
              <w:bottom w:val="single" w:sz="8" w:space="0" w:color="000000"/>
              <w:right w:val="single" w:sz="4" w:space="0" w:color="auto"/>
            </w:tcBorders>
            <w:vAlign w:val="center"/>
            <w:hideMark/>
          </w:tcPr>
          <w:p w:rsidR="0076629D" w:rsidRPr="004826DC" w:rsidRDefault="0076629D" w:rsidP="0076629D">
            <w:pPr>
              <w:rPr>
                <w:rFonts w:ascii="Calibri" w:hAnsi="Calibri"/>
                <w:b/>
                <w:bCs/>
              </w:rPr>
            </w:pPr>
          </w:p>
        </w:tc>
        <w:tc>
          <w:tcPr>
            <w:tcW w:w="1420" w:type="dxa"/>
            <w:tcBorders>
              <w:top w:val="nil"/>
              <w:left w:val="nil"/>
              <w:bottom w:val="single" w:sz="4" w:space="0" w:color="auto"/>
              <w:right w:val="single" w:sz="4" w:space="0" w:color="auto"/>
            </w:tcBorders>
            <w:shd w:val="clear" w:color="auto" w:fill="auto"/>
            <w:noWrap/>
            <w:vAlign w:val="center"/>
            <w:hideMark/>
          </w:tcPr>
          <w:p w:rsidR="0076629D" w:rsidRPr="004826DC" w:rsidRDefault="0076629D" w:rsidP="0076629D">
            <w:pPr>
              <w:jc w:val="center"/>
              <w:rPr>
                <w:rFonts w:ascii="Calibri" w:hAnsi="Calibri"/>
              </w:rPr>
            </w:pPr>
            <w:r w:rsidRPr="004826DC">
              <w:rPr>
                <w:rFonts w:ascii="Calibri" w:hAnsi="Calibri"/>
              </w:rPr>
              <w:t xml:space="preserve">De 41 a 50 </w:t>
            </w:r>
          </w:p>
        </w:tc>
        <w:tc>
          <w:tcPr>
            <w:tcW w:w="1208" w:type="dxa"/>
            <w:tcBorders>
              <w:top w:val="nil"/>
              <w:left w:val="nil"/>
              <w:bottom w:val="single" w:sz="4" w:space="0" w:color="auto"/>
              <w:right w:val="single" w:sz="4" w:space="0" w:color="auto"/>
            </w:tcBorders>
          </w:tcPr>
          <w:p w:rsidR="0076629D" w:rsidRPr="004826DC" w:rsidRDefault="0076629D" w:rsidP="0076629D">
            <w:pPr>
              <w:jc w:val="center"/>
              <w:rPr>
                <w:rFonts w:ascii="Calibri" w:hAnsi="Calibri"/>
              </w:rPr>
            </w:pPr>
            <w:r w:rsidRPr="004826DC">
              <w:rPr>
                <w:rFonts w:ascii="Calibri" w:hAnsi="Calibri"/>
              </w:rPr>
              <w:t>NA</w:t>
            </w:r>
          </w:p>
        </w:tc>
        <w:tc>
          <w:tcPr>
            <w:tcW w:w="1777" w:type="dxa"/>
            <w:tcBorders>
              <w:top w:val="nil"/>
              <w:left w:val="single" w:sz="4" w:space="0" w:color="auto"/>
              <w:bottom w:val="single" w:sz="4" w:space="0" w:color="auto"/>
              <w:right w:val="single" w:sz="4" w:space="0" w:color="auto"/>
            </w:tcBorders>
            <w:shd w:val="clear" w:color="auto" w:fill="auto"/>
            <w:vAlign w:val="center"/>
            <w:hideMark/>
          </w:tcPr>
          <w:p w:rsidR="0076629D" w:rsidRPr="004826DC" w:rsidRDefault="0076629D" w:rsidP="0076629D">
            <w:pPr>
              <w:jc w:val="center"/>
              <w:rPr>
                <w:rFonts w:ascii="Calibri" w:hAnsi="Calibri"/>
              </w:rPr>
            </w:pPr>
            <w:r w:rsidRPr="004826DC">
              <w:rPr>
                <w:rFonts w:ascii="Calibri" w:hAnsi="Calibri"/>
              </w:rPr>
              <w:t>3</w:t>
            </w:r>
          </w:p>
        </w:tc>
        <w:tc>
          <w:tcPr>
            <w:tcW w:w="3160" w:type="dxa"/>
            <w:tcBorders>
              <w:top w:val="nil"/>
              <w:left w:val="nil"/>
              <w:bottom w:val="single" w:sz="4" w:space="0" w:color="auto"/>
              <w:right w:val="single" w:sz="8" w:space="0" w:color="auto"/>
            </w:tcBorders>
            <w:shd w:val="clear" w:color="auto" w:fill="auto"/>
            <w:noWrap/>
            <w:vAlign w:val="center"/>
            <w:hideMark/>
          </w:tcPr>
          <w:p w:rsidR="0076629D" w:rsidRPr="004826DC" w:rsidRDefault="0076629D" w:rsidP="0076629D">
            <w:pPr>
              <w:jc w:val="center"/>
              <w:rPr>
                <w:rFonts w:ascii="Calibri" w:hAnsi="Calibri"/>
              </w:rPr>
            </w:pPr>
            <w:r w:rsidRPr="004826DC">
              <w:rPr>
                <w:rFonts w:ascii="Calibri" w:hAnsi="Calibri"/>
              </w:rPr>
              <w:t>16</w:t>
            </w:r>
          </w:p>
        </w:tc>
      </w:tr>
      <w:tr w:rsidR="0076629D" w:rsidRPr="004826DC" w:rsidTr="0076629D">
        <w:trPr>
          <w:trHeight w:val="255"/>
        </w:trPr>
        <w:tc>
          <w:tcPr>
            <w:tcW w:w="2015" w:type="dxa"/>
            <w:vMerge/>
            <w:tcBorders>
              <w:top w:val="nil"/>
              <w:left w:val="single" w:sz="8" w:space="0" w:color="auto"/>
              <w:bottom w:val="single" w:sz="8" w:space="0" w:color="000000"/>
              <w:right w:val="single" w:sz="4" w:space="0" w:color="auto"/>
            </w:tcBorders>
            <w:vAlign w:val="center"/>
            <w:hideMark/>
          </w:tcPr>
          <w:p w:rsidR="0076629D" w:rsidRPr="004826DC" w:rsidRDefault="0076629D" w:rsidP="0076629D">
            <w:pPr>
              <w:rPr>
                <w:rFonts w:ascii="Calibri" w:hAnsi="Calibri"/>
                <w:b/>
                <w:bCs/>
              </w:rPr>
            </w:pPr>
          </w:p>
        </w:tc>
        <w:tc>
          <w:tcPr>
            <w:tcW w:w="1420" w:type="dxa"/>
            <w:tcBorders>
              <w:top w:val="nil"/>
              <w:left w:val="nil"/>
              <w:bottom w:val="single" w:sz="4" w:space="0" w:color="auto"/>
              <w:right w:val="single" w:sz="4" w:space="0" w:color="auto"/>
            </w:tcBorders>
            <w:shd w:val="clear" w:color="auto" w:fill="auto"/>
            <w:noWrap/>
            <w:vAlign w:val="center"/>
            <w:hideMark/>
          </w:tcPr>
          <w:p w:rsidR="0076629D" w:rsidRPr="004826DC" w:rsidRDefault="0076629D" w:rsidP="0076629D">
            <w:pPr>
              <w:jc w:val="center"/>
              <w:rPr>
                <w:rFonts w:ascii="Calibri" w:hAnsi="Calibri"/>
              </w:rPr>
            </w:pPr>
            <w:r w:rsidRPr="004826DC">
              <w:rPr>
                <w:rFonts w:ascii="Calibri" w:hAnsi="Calibri"/>
              </w:rPr>
              <w:t>De 51 a 60</w:t>
            </w:r>
          </w:p>
        </w:tc>
        <w:tc>
          <w:tcPr>
            <w:tcW w:w="1208" w:type="dxa"/>
            <w:tcBorders>
              <w:top w:val="nil"/>
              <w:left w:val="nil"/>
              <w:bottom w:val="single" w:sz="4" w:space="0" w:color="auto"/>
              <w:right w:val="single" w:sz="4" w:space="0" w:color="auto"/>
            </w:tcBorders>
          </w:tcPr>
          <w:p w:rsidR="0076629D" w:rsidRPr="004826DC" w:rsidRDefault="0076629D" w:rsidP="0076629D">
            <w:pPr>
              <w:jc w:val="center"/>
              <w:rPr>
                <w:rFonts w:ascii="Calibri" w:hAnsi="Calibri"/>
              </w:rPr>
            </w:pPr>
            <w:r w:rsidRPr="004826DC">
              <w:rPr>
                <w:rFonts w:ascii="Calibri" w:hAnsi="Calibri"/>
              </w:rPr>
              <w:t>NA</w:t>
            </w:r>
          </w:p>
        </w:tc>
        <w:tc>
          <w:tcPr>
            <w:tcW w:w="1777" w:type="dxa"/>
            <w:tcBorders>
              <w:top w:val="nil"/>
              <w:left w:val="single" w:sz="4" w:space="0" w:color="auto"/>
              <w:bottom w:val="single" w:sz="4" w:space="0" w:color="auto"/>
              <w:right w:val="single" w:sz="4" w:space="0" w:color="auto"/>
            </w:tcBorders>
            <w:shd w:val="clear" w:color="auto" w:fill="auto"/>
            <w:vAlign w:val="center"/>
            <w:hideMark/>
          </w:tcPr>
          <w:p w:rsidR="0076629D" w:rsidRPr="004826DC" w:rsidRDefault="0076629D" w:rsidP="0076629D">
            <w:pPr>
              <w:jc w:val="center"/>
              <w:rPr>
                <w:rFonts w:ascii="Calibri" w:hAnsi="Calibri"/>
              </w:rPr>
            </w:pPr>
            <w:r w:rsidRPr="004826DC">
              <w:rPr>
                <w:rFonts w:ascii="Calibri" w:hAnsi="Calibri"/>
              </w:rPr>
              <w:t>3</w:t>
            </w:r>
          </w:p>
        </w:tc>
        <w:tc>
          <w:tcPr>
            <w:tcW w:w="3160" w:type="dxa"/>
            <w:tcBorders>
              <w:top w:val="nil"/>
              <w:left w:val="nil"/>
              <w:bottom w:val="single" w:sz="4" w:space="0" w:color="auto"/>
              <w:right w:val="single" w:sz="8" w:space="0" w:color="auto"/>
            </w:tcBorders>
            <w:shd w:val="clear" w:color="auto" w:fill="auto"/>
            <w:vAlign w:val="center"/>
            <w:hideMark/>
          </w:tcPr>
          <w:p w:rsidR="0076629D" w:rsidRPr="004826DC" w:rsidRDefault="0076629D" w:rsidP="0076629D">
            <w:pPr>
              <w:jc w:val="center"/>
              <w:rPr>
                <w:rFonts w:ascii="Calibri" w:hAnsi="Calibri"/>
              </w:rPr>
            </w:pPr>
            <w:r w:rsidRPr="004826DC">
              <w:rPr>
                <w:rFonts w:ascii="Calibri" w:hAnsi="Calibri"/>
              </w:rPr>
              <w:t>20</w:t>
            </w:r>
          </w:p>
        </w:tc>
      </w:tr>
      <w:tr w:rsidR="0076629D" w:rsidRPr="004826DC" w:rsidTr="0076629D">
        <w:trPr>
          <w:trHeight w:val="255"/>
        </w:trPr>
        <w:tc>
          <w:tcPr>
            <w:tcW w:w="2015" w:type="dxa"/>
            <w:vMerge/>
            <w:tcBorders>
              <w:top w:val="nil"/>
              <w:left w:val="single" w:sz="8" w:space="0" w:color="auto"/>
              <w:bottom w:val="single" w:sz="8" w:space="0" w:color="000000"/>
              <w:right w:val="single" w:sz="4" w:space="0" w:color="auto"/>
            </w:tcBorders>
            <w:vAlign w:val="center"/>
            <w:hideMark/>
          </w:tcPr>
          <w:p w:rsidR="0076629D" w:rsidRPr="004826DC" w:rsidRDefault="0076629D" w:rsidP="0076629D">
            <w:pPr>
              <w:rPr>
                <w:rFonts w:ascii="Calibri" w:hAnsi="Calibri"/>
                <w:b/>
                <w:bCs/>
              </w:rPr>
            </w:pPr>
          </w:p>
        </w:tc>
        <w:tc>
          <w:tcPr>
            <w:tcW w:w="1420" w:type="dxa"/>
            <w:tcBorders>
              <w:top w:val="nil"/>
              <w:left w:val="nil"/>
              <w:bottom w:val="single" w:sz="4" w:space="0" w:color="auto"/>
              <w:right w:val="single" w:sz="4" w:space="0" w:color="auto"/>
            </w:tcBorders>
            <w:shd w:val="clear" w:color="auto" w:fill="auto"/>
            <w:noWrap/>
            <w:vAlign w:val="center"/>
            <w:hideMark/>
          </w:tcPr>
          <w:p w:rsidR="0076629D" w:rsidRPr="004826DC" w:rsidRDefault="0076629D" w:rsidP="0076629D">
            <w:pPr>
              <w:jc w:val="center"/>
              <w:rPr>
                <w:rFonts w:ascii="Calibri" w:hAnsi="Calibri"/>
              </w:rPr>
            </w:pPr>
            <w:r w:rsidRPr="004826DC">
              <w:rPr>
                <w:rFonts w:ascii="Calibri" w:hAnsi="Calibri"/>
              </w:rPr>
              <w:t>De 61 a 70</w:t>
            </w:r>
          </w:p>
        </w:tc>
        <w:tc>
          <w:tcPr>
            <w:tcW w:w="1208" w:type="dxa"/>
            <w:tcBorders>
              <w:top w:val="nil"/>
              <w:left w:val="nil"/>
              <w:bottom w:val="single" w:sz="4" w:space="0" w:color="auto"/>
              <w:right w:val="single" w:sz="4" w:space="0" w:color="auto"/>
            </w:tcBorders>
          </w:tcPr>
          <w:p w:rsidR="0076629D" w:rsidRPr="004826DC" w:rsidRDefault="0076629D" w:rsidP="0076629D">
            <w:pPr>
              <w:jc w:val="center"/>
              <w:rPr>
                <w:rFonts w:ascii="Calibri" w:hAnsi="Calibri"/>
              </w:rPr>
            </w:pPr>
            <w:r w:rsidRPr="004826DC">
              <w:rPr>
                <w:rFonts w:ascii="Calibri" w:hAnsi="Calibri"/>
              </w:rPr>
              <w:t>NA</w:t>
            </w:r>
          </w:p>
        </w:tc>
        <w:tc>
          <w:tcPr>
            <w:tcW w:w="1777" w:type="dxa"/>
            <w:tcBorders>
              <w:top w:val="nil"/>
              <w:left w:val="single" w:sz="4" w:space="0" w:color="auto"/>
              <w:bottom w:val="single" w:sz="4" w:space="0" w:color="auto"/>
              <w:right w:val="single" w:sz="4" w:space="0" w:color="auto"/>
            </w:tcBorders>
            <w:shd w:val="clear" w:color="auto" w:fill="auto"/>
            <w:vAlign w:val="center"/>
            <w:hideMark/>
          </w:tcPr>
          <w:p w:rsidR="0076629D" w:rsidRPr="004826DC" w:rsidRDefault="0076629D" w:rsidP="0076629D">
            <w:pPr>
              <w:jc w:val="center"/>
              <w:rPr>
                <w:rFonts w:ascii="Calibri" w:hAnsi="Calibri"/>
              </w:rPr>
            </w:pPr>
            <w:r w:rsidRPr="004826DC">
              <w:rPr>
                <w:rFonts w:ascii="Calibri" w:hAnsi="Calibri"/>
              </w:rPr>
              <w:t>5</w:t>
            </w:r>
          </w:p>
        </w:tc>
        <w:tc>
          <w:tcPr>
            <w:tcW w:w="3160" w:type="dxa"/>
            <w:tcBorders>
              <w:top w:val="nil"/>
              <w:left w:val="nil"/>
              <w:bottom w:val="single" w:sz="4" w:space="0" w:color="auto"/>
              <w:right w:val="single" w:sz="8" w:space="0" w:color="auto"/>
            </w:tcBorders>
            <w:shd w:val="clear" w:color="auto" w:fill="auto"/>
            <w:noWrap/>
            <w:vAlign w:val="center"/>
            <w:hideMark/>
          </w:tcPr>
          <w:p w:rsidR="0076629D" w:rsidRPr="004826DC" w:rsidRDefault="0076629D" w:rsidP="0076629D">
            <w:pPr>
              <w:jc w:val="center"/>
              <w:rPr>
                <w:rFonts w:ascii="Calibri" w:hAnsi="Calibri"/>
              </w:rPr>
            </w:pPr>
            <w:r w:rsidRPr="004826DC">
              <w:rPr>
                <w:rFonts w:ascii="Calibri" w:hAnsi="Calibri"/>
              </w:rPr>
              <w:t>23</w:t>
            </w:r>
          </w:p>
        </w:tc>
      </w:tr>
      <w:tr w:rsidR="0076629D" w:rsidRPr="004826DC" w:rsidTr="0076629D">
        <w:trPr>
          <w:trHeight w:val="255"/>
        </w:trPr>
        <w:tc>
          <w:tcPr>
            <w:tcW w:w="2015" w:type="dxa"/>
            <w:vMerge/>
            <w:tcBorders>
              <w:top w:val="nil"/>
              <w:left w:val="single" w:sz="8" w:space="0" w:color="auto"/>
              <w:bottom w:val="single" w:sz="8" w:space="0" w:color="000000"/>
              <w:right w:val="single" w:sz="4" w:space="0" w:color="auto"/>
            </w:tcBorders>
            <w:vAlign w:val="center"/>
            <w:hideMark/>
          </w:tcPr>
          <w:p w:rsidR="0076629D" w:rsidRPr="004826DC" w:rsidRDefault="0076629D" w:rsidP="0076629D">
            <w:pPr>
              <w:rPr>
                <w:rFonts w:ascii="Calibri" w:hAnsi="Calibri"/>
                <w:b/>
                <w:bCs/>
              </w:rPr>
            </w:pPr>
          </w:p>
        </w:tc>
        <w:tc>
          <w:tcPr>
            <w:tcW w:w="1420" w:type="dxa"/>
            <w:tcBorders>
              <w:top w:val="nil"/>
              <w:left w:val="nil"/>
              <w:bottom w:val="single" w:sz="4" w:space="0" w:color="auto"/>
              <w:right w:val="single" w:sz="4" w:space="0" w:color="auto"/>
            </w:tcBorders>
            <w:shd w:val="clear" w:color="auto" w:fill="auto"/>
            <w:noWrap/>
            <w:vAlign w:val="center"/>
            <w:hideMark/>
          </w:tcPr>
          <w:p w:rsidR="0076629D" w:rsidRPr="004826DC" w:rsidRDefault="0076629D" w:rsidP="0076629D">
            <w:pPr>
              <w:jc w:val="center"/>
              <w:rPr>
                <w:rFonts w:ascii="Calibri" w:hAnsi="Calibri"/>
              </w:rPr>
            </w:pPr>
            <w:r w:rsidRPr="004826DC">
              <w:rPr>
                <w:rFonts w:ascii="Calibri" w:hAnsi="Calibri"/>
              </w:rPr>
              <w:t>De 71 a 85</w:t>
            </w:r>
          </w:p>
        </w:tc>
        <w:tc>
          <w:tcPr>
            <w:tcW w:w="1208" w:type="dxa"/>
            <w:tcBorders>
              <w:top w:val="nil"/>
              <w:left w:val="nil"/>
              <w:bottom w:val="single" w:sz="4" w:space="0" w:color="auto"/>
              <w:right w:val="single" w:sz="4" w:space="0" w:color="auto"/>
            </w:tcBorders>
          </w:tcPr>
          <w:p w:rsidR="0076629D" w:rsidRPr="004826DC" w:rsidRDefault="0076629D" w:rsidP="0076629D">
            <w:pPr>
              <w:jc w:val="center"/>
              <w:rPr>
                <w:rFonts w:ascii="Calibri" w:hAnsi="Calibri"/>
              </w:rPr>
            </w:pPr>
            <w:r w:rsidRPr="004826DC">
              <w:rPr>
                <w:rFonts w:ascii="Calibri" w:hAnsi="Calibri"/>
              </w:rPr>
              <w:t>NA</w:t>
            </w:r>
          </w:p>
        </w:tc>
        <w:tc>
          <w:tcPr>
            <w:tcW w:w="1777" w:type="dxa"/>
            <w:tcBorders>
              <w:top w:val="nil"/>
              <w:left w:val="single" w:sz="4" w:space="0" w:color="auto"/>
              <w:bottom w:val="single" w:sz="4" w:space="0" w:color="auto"/>
              <w:right w:val="single" w:sz="4" w:space="0" w:color="auto"/>
            </w:tcBorders>
            <w:shd w:val="clear" w:color="auto" w:fill="auto"/>
            <w:vAlign w:val="center"/>
            <w:hideMark/>
          </w:tcPr>
          <w:p w:rsidR="0076629D" w:rsidRPr="004826DC" w:rsidRDefault="0076629D" w:rsidP="0076629D">
            <w:pPr>
              <w:jc w:val="center"/>
              <w:rPr>
                <w:rFonts w:ascii="Calibri" w:hAnsi="Calibri"/>
              </w:rPr>
            </w:pPr>
            <w:r w:rsidRPr="004826DC">
              <w:rPr>
                <w:rFonts w:ascii="Calibri" w:hAnsi="Calibri"/>
              </w:rPr>
              <w:t>5</w:t>
            </w:r>
          </w:p>
        </w:tc>
        <w:tc>
          <w:tcPr>
            <w:tcW w:w="3160" w:type="dxa"/>
            <w:tcBorders>
              <w:top w:val="nil"/>
              <w:left w:val="nil"/>
              <w:bottom w:val="single" w:sz="4" w:space="0" w:color="auto"/>
              <w:right w:val="single" w:sz="8" w:space="0" w:color="auto"/>
            </w:tcBorders>
            <w:shd w:val="clear" w:color="auto" w:fill="auto"/>
            <w:noWrap/>
            <w:vAlign w:val="center"/>
            <w:hideMark/>
          </w:tcPr>
          <w:p w:rsidR="0076629D" w:rsidRPr="004826DC" w:rsidRDefault="0076629D" w:rsidP="0076629D">
            <w:pPr>
              <w:jc w:val="center"/>
              <w:rPr>
                <w:rFonts w:ascii="Calibri" w:hAnsi="Calibri"/>
              </w:rPr>
            </w:pPr>
            <w:r w:rsidRPr="004826DC">
              <w:rPr>
                <w:rFonts w:ascii="Calibri" w:hAnsi="Calibri"/>
              </w:rPr>
              <w:t>29</w:t>
            </w:r>
          </w:p>
        </w:tc>
      </w:tr>
      <w:tr w:rsidR="0076629D" w:rsidRPr="004826DC" w:rsidTr="0076629D">
        <w:trPr>
          <w:trHeight w:val="255"/>
        </w:trPr>
        <w:tc>
          <w:tcPr>
            <w:tcW w:w="2015" w:type="dxa"/>
            <w:vMerge/>
            <w:tcBorders>
              <w:top w:val="nil"/>
              <w:left w:val="single" w:sz="8" w:space="0" w:color="auto"/>
              <w:bottom w:val="single" w:sz="8" w:space="0" w:color="000000"/>
              <w:right w:val="single" w:sz="4" w:space="0" w:color="auto"/>
            </w:tcBorders>
            <w:vAlign w:val="center"/>
            <w:hideMark/>
          </w:tcPr>
          <w:p w:rsidR="0076629D" w:rsidRPr="004826DC" w:rsidRDefault="0076629D" w:rsidP="0076629D">
            <w:pPr>
              <w:rPr>
                <w:rFonts w:ascii="Calibri" w:hAnsi="Calibri"/>
                <w:b/>
                <w:bCs/>
              </w:rPr>
            </w:pPr>
          </w:p>
        </w:tc>
        <w:tc>
          <w:tcPr>
            <w:tcW w:w="1420" w:type="dxa"/>
            <w:tcBorders>
              <w:top w:val="nil"/>
              <w:left w:val="nil"/>
              <w:bottom w:val="single" w:sz="4" w:space="0" w:color="auto"/>
              <w:right w:val="single" w:sz="4" w:space="0" w:color="auto"/>
            </w:tcBorders>
            <w:shd w:val="clear" w:color="auto" w:fill="auto"/>
            <w:noWrap/>
            <w:vAlign w:val="center"/>
            <w:hideMark/>
          </w:tcPr>
          <w:p w:rsidR="0076629D" w:rsidRPr="004826DC" w:rsidRDefault="0076629D" w:rsidP="0076629D">
            <w:pPr>
              <w:jc w:val="center"/>
              <w:rPr>
                <w:rFonts w:ascii="Calibri" w:hAnsi="Calibri"/>
              </w:rPr>
            </w:pPr>
            <w:r w:rsidRPr="004826DC">
              <w:rPr>
                <w:rFonts w:ascii="Calibri" w:hAnsi="Calibri"/>
              </w:rPr>
              <w:t>De 86 a 99</w:t>
            </w:r>
          </w:p>
        </w:tc>
        <w:tc>
          <w:tcPr>
            <w:tcW w:w="1208" w:type="dxa"/>
            <w:tcBorders>
              <w:top w:val="nil"/>
              <w:left w:val="nil"/>
              <w:bottom w:val="single" w:sz="4" w:space="0" w:color="auto"/>
              <w:right w:val="single" w:sz="4" w:space="0" w:color="auto"/>
            </w:tcBorders>
          </w:tcPr>
          <w:p w:rsidR="0076629D" w:rsidRPr="004826DC" w:rsidRDefault="0076629D" w:rsidP="0076629D">
            <w:pPr>
              <w:jc w:val="center"/>
              <w:rPr>
                <w:rFonts w:ascii="Calibri" w:hAnsi="Calibri"/>
              </w:rPr>
            </w:pPr>
            <w:r w:rsidRPr="004826DC">
              <w:rPr>
                <w:rFonts w:ascii="Calibri" w:hAnsi="Calibri"/>
              </w:rPr>
              <w:t>NA</w:t>
            </w:r>
          </w:p>
        </w:tc>
        <w:tc>
          <w:tcPr>
            <w:tcW w:w="1777" w:type="dxa"/>
            <w:tcBorders>
              <w:top w:val="nil"/>
              <w:left w:val="single" w:sz="4" w:space="0" w:color="auto"/>
              <w:bottom w:val="single" w:sz="4" w:space="0" w:color="auto"/>
              <w:right w:val="single" w:sz="4" w:space="0" w:color="auto"/>
            </w:tcBorders>
            <w:shd w:val="clear" w:color="auto" w:fill="auto"/>
            <w:vAlign w:val="center"/>
            <w:hideMark/>
          </w:tcPr>
          <w:p w:rsidR="0076629D" w:rsidRPr="004826DC" w:rsidRDefault="0076629D" w:rsidP="0076629D">
            <w:pPr>
              <w:jc w:val="center"/>
              <w:rPr>
                <w:rFonts w:ascii="Calibri" w:hAnsi="Calibri"/>
              </w:rPr>
            </w:pPr>
            <w:r w:rsidRPr="004826DC">
              <w:rPr>
                <w:rFonts w:ascii="Calibri" w:hAnsi="Calibri"/>
              </w:rPr>
              <w:t>5</w:t>
            </w:r>
          </w:p>
        </w:tc>
        <w:tc>
          <w:tcPr>
            <w:tcW w:w="3160" w:type="dxa"/>
            <w:tcBorders>
              <w:top w:val="nil"/>
              <w:left w:val="nil"/>
              <w:bottom w:val="single" w:sz="4" w:space="0" w:color="auto"/>
              <w:right w:val="single" w:sz="8" w:space="0" w:color="auto"/>
            </w:tcBorders>
            <w:shd w:val="clear" w:color="auto" w:fill="auto"/>
            <w:noWrap/>
            <w:vAlign w:val="center"/>
            <w:hideMark/>
          </w:tcPr>
          <w:p w:rsidR="0076629D" w:rsidRPr="004826DC" w:rsidRDefault="0076629D" w:rsidP="0076629D">
            <w:pPr>
              <w:jc w:val="center"/>
              <w:rPr>
                <w:rFonts w:ascii="Calibri" w:hAnsi="Calibri"/>
              </w:rPr>
            </w:pPr>
            <w:r w:rsidRPr="004826DC">
              <w:rPr>
                <w:rFonts w:ascii="Calibri" w:hAnsi="Calibri"/>
              </w:rPr>
              <w:t>34</w:t>
            </w:r>
          </w:p>
        </w:tc>
      </w:tr>
      <w:tr w:rsidR="0076629D" w:rsidRPr="004826DC" w:rsidTr="0076629D">
        <w:trPr>
          <w:trHeight w:val="825"/>
        </w:trPr>
        <w:tc>
          <w:tcPr>
            <w:tcW w:w="2015" w:type="dxa"/>
            <w:vMerge/>
            <w:tcBorders>
              <w:top w:val="nil"/>
              <w:left w:val="single" w:sz="8" w:space="0" w:color="auto"/>
              <w:bottom w:val="single" w:sz="8" w:space="0" w:color="000000"/>
              <w:right w:val="single" w:sz="4" w:space="0" w:color="auto"/>
            </w:tcBorders>
            <w:vAlign w:val="center"/>
            <w:hideMark/>
          </w:tcPr>
          <w:p w:rsidR="0076629D" w:rsidRPr="004826DC" w:rsidRDefault="0076629D" w:rsidP="0076629D">
            <w:pPr>
              <w:rPr>
                <w:rFonts w:ascii="Calibri" w:hAnsi="Calibri"/>
                <w:b/>
                <w:bCs/>
              </w:rPr>
            </w:pPr>
          </w:p>
        </w:tc>
        <w:tc>
          <w:tcPr>
            <w:tcW w:w="1420" w:type="dxa"/>
            <w:tcBorders>
              <w:top w:val="nil"/>
              <w:left w:val="nil"/>
              <w:bottom w:val="single" w:sz="8" w:space="0" w:color="auto"/>
              <w:right w:val="single" w:sz="4" w:space="0" w:color="auto"/>
            </w:tcBorders>
            <w:shd w:val="clear" w:color="auto" w:fill="auto"/>
            <w:noWrap/>
            <w:vAlign w:val="center"/>
            <w:hideMark/>
          </w:tcPr>
          <w:p w:rsidR="0076629D" w:rsidRPr="004826DC" w:rsidRDefault="0076629D" w:rsidP="0076629D">
            <w:pPr>
              <w:jc w:val="center"/>
              <w:rPr>
                <w:rFonts w:ascii="Calibri" w:hAnsi="Calibri"/>
              </w:rPr>
            </w:pPr>
            <w:r w:rsidRPr="004826DC">
              <w:rPr>
                <w:rFonts w:ascii="Calibri" w:hAnsi="Calibri"/>
              </w:rPr>
              <w:t>100 ou mais</w:t>
            </w:r>
          </w:p>
        </w:tc>
        <w:tc>
          <w:tcPr>
            <w:tcW w:w="1208" w:type="dxa"/>
            <w:tcBorders>
              <w:top w:val="nil"/>
              <w:left w:val="nil"/>
              <w:bottom w:val="single" w:sz="8" w:space="0" w:color="auto"/>
              <w:right w:val="single" w:sz="4" w:space="0" w:color="auto"/>
            </w:tcBorders>
          </w:tcPr>
          <w:p w:rsidR="0076629D" w:rsidRPr="004826DC" w:rsidRDefault="0076629D" w:rsidP="0076629D">
            <w:pPr>
              <w:jc w:val="center"/>
              <w:rPr>
                <w:rFonts w:ascii="Calibri" w:hAnsi="Calibri"/>
              </w:rPr>
            </w:pPr>
            <w:r w:rsidRPr="004826DC">
              <w:rPr>
                <w:rFonts w:ascii="Calibri" w:hAnsi="Calibri"/>
              </w:rPr>
              <w:t>NA</w:t>
            </w:r>
          </w:p>
        </w:tc>
        <w:tc>
          <w:tcPr>
            <w:tcW w:w="1777" w:type="dxa"/>
            <w:tcBorders>
              <w:top w:val="nil"/>
              <w:left w:val="single" w:sz="4" w:space="0" w:color="auto"/>
              <w:bottom w:val="single" w:sz="8" w:space="0" w:color="auto"/>
              <w:right w:val="single" w:sz="4" w:space="0" w:color="auto"/>
            </w:tcBorders>
            <w:shd w:val="clear" w:color="auto" w:fill="auto"/>
            <w:vAlign w:val="center"/>
            <w:hideMark/>
          </w:tcPr>
          <w:p w:rsidR="0076629D" w:rsidRPr="004826DC" w:rsidRDefault="0076629D" w:rsidP="0076629D">
            <w:pPr>
              <w:jc w:val="center"/>
              <w:rPr>
                <w:rFonts w:ascii="Calibri" w:hAnsi="Calibri"/>
              </w:rPr>
            </w:pPr>
            <w:r w:rsidRPr="004826DC">
              <w:rPr>
                <w:rFonts w:ascii="Calibri" w:hAnsi="Calibri"/>
              </w:rPr>
              <w:t>7</w:t>
            </w:r>
          </w:p>
        </w:tc>
        <w:tc>
          <w:tcPr>
            <w:tcW w:w="3160" w:type="dxa"/>
            <w:tcBorders>
              <w:top w:val="nil"/>
              <w:left w:val="nil"/>
              <w:bottom w:val="single" w:sz="8" w:space="0" w:color="auto"/>
              <w:right w:val="single" w:sz="8" w:space="0" w:color="auto"/>
            </w:tcBorders>
            <w:shd w:val="clear" w:color="auto" w:fill="auto"/>
            <w:vAlign w:val="center"/>
            <w:hideMark/>
          </w:tcPr>
          <w:p w:rsidR="0076629D" w:rsidRPr="004826DC" w:rsidRDefault="0076629D" w:rsidP="0076629D">
            <w:pPr>
              <w:jc w:val="center"/>
              <w:rPr>
                <w:rFonts w:ascii="Calibri" w:hAnsi="Calibri"/>
              </w:rPr>
            </w:pPr>
            <w:r w:rsidRPr="004826DC">
              <w:rPr>
                <w:rFonts w:ascii="Calibri" w:hAnsi="Calibri"/>
              </w:rPr>
              <w:t xml:space="preserve">T = (V </w:t>
            </w:r>
            <w:r w:rsidRPr="004826DC">
              <w:rPr>
                <w:rFonts w:ascii="Calibri" w:hAnsi="Calibri"/>
                <w:vertAlign w:val="superscript"/>
              </w:rPr>
              <w:t>0,35</w:t>
            </w:r>
            <w:r w:rsidRPr="004826DC">
              <w:rPr>
                <w:rFonts w:ascii="Calibri" w:hAnsi="Calibri"/>
              </w:rPr>
              <w:t>)/3</w:t>
            </w:r>
            <w:r w:rsidRPr="004826DC">
              <w:rPr>
                <w:rFonts w:ascii="Calibri" w:hAnsi="Calibri"/>
              </w:rPr>
              <w:br/>
              <w:t>T = Tempo Máximo</w:t>
            </w:r>
            <w:r w:rsidRPr="004826DC">
              <w:rPr>
                <w:rFonts w:ascii="Calibri" w:hAnsi="Calibri"/>
              </w:rPr>
              <w:br/>
              <w:t xml:space="preserve">V = Tamanho em Pontos de Função </w:t>
            </w:r>
          </w:p>
        </w:tc>
      </w:tr>
      <w:tr w:rsidR="0076629D" w:rsidRPr="004826DC" w:rsidTr="0076629D">
        <w:trPr>
          <w:trHeight w:val="255"/>
        </w:trPr>
        <w:tc>
          <w:tcPr>
            <w:tcW w:w="2015" w:type="dxa"/>
            <w:vMerge w:val="restart"/>
            <w:tcBorders>
              <w:top w:val="nil"/>
              <w:left w:val="single" w:sz="8" w:space="0" w:color="auto"/>
              <w:bottom w:val="single" w:sz="8" w:space="0" w:color="000000"/>
              <w:right w:val="single" w:sz="4" w:space="0" w:color="auto"/>
            </w:tcBorders>
            <w:shd w:val="clear" w:color="000000" w:fill="F2F2F2"/>
            <w:vAlign w:val="center"/>
            <w:hideMark/>
          </w:tcPr>
          <w:p w:rsidR="0076629D" w:rsidRPr="004826DC" w:rsidRDefault="0076629D" w:rsidP="0076629D">
            <w:pPr>
              <w:jc w:val="center"/>
              <w:rPr>
                <w:rFonts w:ascii="Calibri" w:hAnsi="Calibri"/>
                <w:b/>
                <w:bCs/>
              </w:rPr>
            </w:pPr>
            <w:r w:rsidRPr="004826DC">
              <w:rPr>
                <w:rFonts w:ascii="Calibri" w:hAnsi="Calibri"/>
                <w:b/>
                <w:bCs/>
              </w:rPr>
              <w:t>Preparação de Ambiente de Treinamento</w:t>
            </w:r>
          </w:p>
        </w:tc>
        <w:tc>
          <w:tcPr>
            <w:tcW w:w="1420" w:type="dxa"/>
            <w:tcBorders>
              <w:top w:val="nil"/>
              <w:left w:val="nil"/>
              <w:bottom w:val="single" w:sz="4" w:space="0" w:color="auto"/>
              <w:right w:val="single" w:sz="4" w:space="0" w:color="auto"/>
            </w:tcBorders>
            <w:shd w:val="clear" w:color="auto" w:fill="auto"/>
            <w:noWrap/>
            <w:vAlign w:val="center"/>
            <w:hideMark/>
          </w:tcPr>
          <w:p w:rsidR="0076629D" w:rsidRPr="004826DC" w:rsidRDefault="0076629D" w:rsidP="0076629D">
            <w:pPr>
              <w:jc w:val="center"/>
              <w:rPr>
                <w:rFonts w:ascii="Calibri" w:hAnsi="Calibri"/>
              </w:rPr>
            </w:pPr>
            <w:r w:rsidRPr="004826DC">
              <w:rPr>
                <w:rFonts w:ascii="Calibri" w:hAnsi="Calibri"/>
              </w:rPr>
              <w:t xml:space="preserve">Até 50 </w:t>
            </w:r>
          </w:p>
        </w:tc>
        <w:tc>
          <w:tcPr>
            <w:tcW w:w="1208" w:type="dxa"/>
            <w:tcBorders>
              <w:top w:val="nil"/>
              <w:left w:val="nil"/>
              <w:bottom w:val="single" w:sz="4" w:space="0" w:color="auto"/>
              <w:right w:val="single" w:sz="4" w:space="0" w:color="auto"/>
            </w:tcBorders>
          </w:tcPr>
          <w:p w:rsidR="0076629D" w:rsidRPr="004826DC" w:rsidRDefault="0076629D" w:rsidP="0076629D">
            <w:pPr>
              <w:jc w:val="center"/>
              <w:rPr>
                <w:rFonts w:ascii="Calibri" w:hAnsi="Calibri"/>
              </w:rPr>
            </w:pPr>
            <w:r w:rsidRPr="004826DC">
              <w:rPr>
                <w:rFonts w:ascii="Calibri" w:hAnsi="Calibri"/>
              </w:rPr>
              <w:t>NA</w:t>
            </w:r>
          </w:p>
        </w:tc>
        <w:tc>
          <w:tcPr>
            <w:tcW w:w="1777" w:type="dxa"/>
            <w:tcBorders>
              <w:top w:val="nil"/>
              <w:left w:val="single" w:sz="4" w:space="0" w:color="auto"/>
              <w:bottom w:val="single" w:sz="4" w:space="0" w:color="auto"/>
              <w:right w:val="single" w:sz="4" w:space="0" w:color="auto"/>
            </w:tcBorders>
            <w:shd w:val="clear" w:color="auto" w:fill="auto"/>
            <w:vAlign w:val="center"/>
            <w:hideMark/>
          </w:tcPr>
          <w:p w:rsidR="0076629D" w:rsidRPr="004826DC" w:rsidRDefault="0076629D" w:rsidP="0076629D">
            <w:pPr>
              <w:jc w:val="center"/>
              <w:rPr>
                <w:rFonts w:ascii="Calibri" w:hAnsi="Calibri"/>
              </w:rPr>
            </w:pPr>
            <w:r w:rsidRPr="004826DC">
              <w:rPr>
                <w:rFonts w:ascii="Calibri" w:hAnsi="Calibri"/>
              </w:rPr>
              <w:t>2</w:t>
            </w:r>
          </w:p>
        </w:tc>
        <w:tc>
          <w:tcPr>
            <w:tcW w:w="3160" w:type="dxa"/>
            <w:tcBorders>
              <w:top w:val="nil"/>
              <w:left w:val="nil"/>
              <w:bottom w:val="single" w:sz="4" w:space="0" w:color="auto"/>
              <w:right w:val="single" w:sz="8" w:space="0" w:color="auto"/>
            </w:tcBorders>
            <w:shd w:val="clear" w:color="auto" w:fill="auto"/>
            <w:noWrap/>
            <w:vAlign w:val="center"/>
            <w:hideMark/>
          </w:tcPr>
          <w:p w:rsidR="0076629D" w:rsidRPr="004826DC" w:rsidRDefault="0076629D" w:rsidP="0076629D">
            <w:pPr>
              <w:jc w:val="center"/>
              <w:rPr>
                <w:rFonts w:ascii="Calibri" w:hAnsi="Calibri"/>
              </w:rPr>
            </w:pPr>
            <w:r w:rsidRPr="004826DC">
              <w:rPr>
                <w:rFonts w:ascii="Calibri" w:hAnsi="Calibri"/>
              </w:rPr>
              <w:t>10</w:t>
            </w:r>
          </w:p>
        </w:tc>
      </w:tr>
      <w:tr w:rsidR="0076629D" w:rsidRPr="004826DC" w:rsidTr="0076629D">
        <w:trPr>
          <w:trHeight w:val="255"/>
        </w:trPr>
        <w:tc>
          <w:tcPr>
            <w:tcW w:w="2015" w:type="dxa"/>
            <w:vMerge/>
            <w:tcBorders>
              <w:top w:val="nil"/>
              <w:left w:val="single" w:sz="8" w:space="0" w:color="auto"/>
              <w:bottom w:val="single" w:sz="8" w:space="0" w:color="000000"/>
              <w:right w:val="single" w:sz="4" w:space="0" w:color="auto"/>
            </w:tcBorders>
            <w:vAlign w:val="center"/>
            <w:hideMark/>
          </w:tcPr>
          <w:p w:rsidR="0076629D" w:rsidRPr="004826DC" w:rsidRDefault="0076629D" w:rsidP="0076629D">
            <w:pPr>
              <w:rPr>
                <w:rFonts w:ascii="Calibri" w:hAnsi="Calibri"/>
                <w:b/>
                <w:bCs/>
              </w:rPr>
            </w:pPr>
          </w:p>
        </w:tc>
        <w:tc>
          <w:tcPr>
            <w:tcW w:w="1420" w:type="dxa"/>
            <w:tcBorders>
              <w:top w:val="nil"/>
              <w:left w:val="nil"/>
              <w:bottom w:val="single" w:sz="4" w:space="0" w:color="auto"/>
              <w:right w:val="single" w:sz="4" w:space="0" w:color="auto"/>
            </w:tcBorders>
            <w:shd w:val="clear" w:color="auto" w:fill="auto"/>
            <w:noWrap/>
            <w:vAlign w:val="center"/>
            <w:hideMark/>
          </w:tcPr>
          <w:p w:rsidR="0076629D" w:rsidRPr="004826DC" w:rsidRDefault="0076629D" w:rsidP="0076629D">
            <w:pPr>
              <w:jc w:val="center"/>
              <w:rPr>
                <w:rFonts w:ascii="Calibri" w:hAnsi="Calibri"/>
              </w:rPr>
            </w:pPr>
            <w:r w:rsidRPr="004826DC">
              <w:rPr>
                <w:rFonts w:ascii="Calibri" w:hAnsi="Calibri"/>
              </w:rPr>
              <w:t>De 51 a 60</w:t>
            </w:r>
          </w:p>
        </w:tc>
        <w:tc>
          <w:tcPr>
            <w:tcW w:w="1208" w:type="dxa"/>
            <w:tcBorders>
              <w:top w:val="nil"/>
              <w:left w:val="nil"/>
              <w:bottom w:val="single" w:sz="4" w:space="0" w:color="auto"/>
              <w:right w:val="single" w:sz="4" w:space="0" w:color="auto"/>
            </w:tcBorders>
          </w:tcPr>
          <w:p w:rsidR="0076629D" w:rsidRPr="004826DC" w:rsidRDefault="0076629D" w:rsidP="0076629D">
            <w:pPr>
              <w:jc w:val="center"/>
              <w:rPr>
                <w:rFonts w:ascii="Calibri" w:hAnsi="Calibri"/>
              </w:rPr>
            </w:pPr>
            <w:r w:rsidRPr="004826DC">
              <w:rPr>
                <w:rFonts w:ascii="Calibri" w:hAnsi="Calibri"/>
              </w:rPr>
              <w:t>NA</w:t>
            </w:r>
          </w:p>
        </w:tc>
        <w:tc>
          <w:tcPr>
            <w:tcW w:w="1777" w:type="dxa"/>
            <w:tcBorders>
              <w:top w:val="nil"/>
              <w:left w:val="single" w:sz="4" w:space="0" w:color="auto"/>
              <w:bottom w:val="single" w:sz="4" w:space="0" w:color="auto"/>
              <w:right w:val="single" w:sz="4" w:space="0" w:color="auto"/>
            </w:tcBorders>
            <w:shd w:val="clear" w:color="auto" w:fill="auto"/>
            <w:vAlign w:val="center"/>
            <w:hideMark/>
          </w:tcPr>
          <w:p w:rsidR="0076629D" w:rsidRPr="004826DC" w:rsidRDefault="0076629D" w:rsidP="0076629D">
            <w:pPr>
              <w:jc w:val="center"/>
              <w:rPr>
                <w:rFonts w:ascii="Calibri" w:hAnsi="Calibri"/>
              </w:rPr>
            </w:pPr>
            <w:r w:rsidRPr="004826DC">
              <w:rPr>
                <w:rFonts w:ascii="Calibri" w:hAnsi="Calibri"/>
              </w:rPr>
              <w:t>2</w:t>
            </w:r>
          </w:p>
        </w:tc>
        <w:tc>
          <w:tcPr>
            <w:tcW w:w="3160" w:type="dxa"/>
            <w:tcBorders>
              <w:top w:val="nil"/>
              <w:left w:val="nil"/>
              <w:bottom w:val="single" w:sz="4" w:space="0" w:color="auto"/>
              <w:right w:val="single" w:sz="8" w:space="0" w:color="auto"/>
            </w:tcBorders>
            <w:shd w:val="clear" w:color="auto" w:fill="auto"/>
            <w:vAlign w:val="center"/>
            <w:hideMark/>
          </w:tcPr>
          <w:p w:rsidR="0076629D" w:rsidRPr="004826DC" w:rsidRDefault="0076629D" w:rsidP="0076629D">
            <w:pPr>
              <w:jc w:val="center"/>
              <w:rPr>
                <w:rFonts w:ascii="Calibri" w:hAnsi="Calibri"/>
              </w:rPr>
            </w:pPr>
            <w:r w:rsidRPr="004826DC">
              <w:rPr>
                <w:rFonts w:ascii="Calibri" w:hAnsi="Calibri"/>
              </w:rPr>
              <w:t>12</w:t>
            </w:r>
          </w:p>
        </w:tc>
      </w:tr>
      <w:tr w:rsidR="0076629D" w:rsidRPr="004826DC" w:rsidTr="0076629D">
        <w:trPr>
          <w:trHeight w:val="255"/>
        </w:trPr>
        <w:tc>
          <w:tcPr>
            <w:tcW w:w="2015" w:type="dxa"/>
            <w:vMerge/>
            <w:tcBorders>
              <w:top w:val="nil"/>
              <w:left w:val="single" w:sz="8" w:space="0" w:color="auto"/>
              <w:bottom w:val="single" w:sz="8" w:space="0" w:color="000000"/>
              <w:right w:val="single" w:sz="4" w:space="0" w:color="auto"/>
            </w:tcBorders>
            <w:vAlign w:val="center"/>
            <w:hideMark/>
          </w:tcPr>
          <w:p w:rsidR="0076629D" w:rsidRPr="004826DC" w:rsidRDefault="0076629D" w:rsidP="0076629D">
            <w:pPr>
              <w:rPr>
                <w:rFonts w:ascii="Calibri" w:hAnsi="Calibri"/>
                <w:b/>
                <w:bCs/>
              </w:rPr>
            </w:pPr>
          </w:p>
        </w:tc>
        <w:tc>
          <w:tcPr>
            <w:tcW w:w="1420" w:type="dxa"/>
            <w:tcBorders>
              <w:top w:val="nil"/>
              <w:left w:val="nil"/>
              <w:bottom w:val="single" w:sz="4" w:space="0" w:color="auto"/>
              <w:right w:val="single" w:sz="4" w:space="0" w:color="auto"/>
            </w:tcBorders>
            <w:shd w:val="clear" w:color="auto" w:fill="auto"/>
            <w:noWrap/>
            <w:vAlign w:val="center"/>
            <w:hideMark/>
          </w:tcPr>
          <w:p w:rsidR="0076629D" w:rsidRPr="004826DC" w:rsidRDefault="0076629D" w:rsidP="0076629D">
            <w:pPr>
              <w:jc w:val="center"/>
              <w:rPr>
                <w:rFonts w:ascii="Calibri" w:hAnsi="Calibri"/>
              </w:rPr>
            </w:pPr>
            <w:r w:rsidRPr="004826DC">
              <w:rPr>
                <w:rFonts w:ascii="Calibri" w:hAnsi="Calibri"/>
              </w:rPr>
              <w:t>De 61 a 70</w:t>
            </w:r>
          </w:p>
        </w:tc>
        <w:tc>
          <w:tcPr>
            <w:tcW w:w="1208" w:type="dxa"/>
            <w:tcBorders>
              <w:top w:val="nil"/>
              <w:left w:val="nil"/>
              <w:bottom w:val="single" w:sz="4" w:space="0" w:color="auto"/>
              <w:right w:val="single" w:sz="4" w:space="0" w:color="auto"/>
            </w:tcBorders>
          </w:tcPr>
          <w:p w:rsidR="0076629D" w:rsidRPr="004826DC" w:rsidRDefault="0076629D" w:rsidP="0076629D">
            <w:pPr>
              <w:jc w:val="center"/>
              <w:rPr>
                <w:rFonts w:ascii="Calibri" w:hAnsi="Calibri"/>
              </w:rPr>
            </w:pPr>
            <w:r w:rsidRPr="004826DC">
              <w:rPr>
                <w:rFonts w:ascii="Calibri" w:hAnsi="Calibri"/>
              </w:rPr>
              <w:t>NA</w:t>
            </w:r>
          </w:p>
        </w:tc>
        <w:tc>
          <w:tcPr>
            <w:tcW w:w="1777" w:type="dxa"/>
            <w:tcBorders>
              <w:top w:val="nil"/>
              <w:left w:val="single" w:sz="4" w:space="0" w:color="auto"/>
              <w:bottom w:val="single" w:sz="4" w:space="0" w:color="auto"/>
              <w:right w:val="single" w:sz="4" w:space="0" w:color="auto"/>
            </w:tcBorders>
            <w:shd w:val="clear" w:color="auto" w:fill="auto"/>
            <w:vAlign w:val="center"/>
            <w:hideMark/>
          </w:tcPr>
          <w:p w:rsidR="0076629D" w:rsidRPr="004826DC" w:rsidRDefault="0076629D" w:rsidP="0076629D">
            <w:pPr>
              <w:jc w:val="center"/>
              <w:rPr>
                <w:rFonts w:ascii="Calibri" w:hAnsi="Calibri"/>
              </w:rPr>
            </w:pPr>
            <w:r w:rsidRPr="004826DC">
              <w:rPr>
                <w:rFonts w:ascii="Calibri" w:hAnsi="Calibri"/>
              </w:rPr>
              <w:t>3</w:t>
            </w:r>
          </w:p>
        </w:tc>
        <w:tc>
          <w:tcPr>
            <w:tcW w:w="3160" w:type="dxa"/>
            <w:tcBorders>
              <w:top w:val="nil"/>
              <w:left w:val="nil"/>
              <w:bottom w:val="single" w:sz="4" w:space="0" w:color="auto"/>
              <w:right w:val="single" w:sz="8" w:space="0" w:color="auto"/>
            </w:tcBorders>
            <w:shd w:val="clear" w:color="auto" w:fill="auto"/>
            <w:noWrap/>
            <w:vAlign w:val="center"/>
            <w:hideMark/>
          </w:tcPr>
          <w:p w:rsidR="0076629D" w:rsidRPr="004826DC" w:rsidRDefault="0076629D" w:rsidP="0076629D">
            <w:pPr>
              <w:jc w:val="center"/>
              <w:rPr>
                <w:rFonts w:ascii="Calibri" w:hAnsi="Calibri"/>
              </w:rPr>
            </w:pPr>
            <w:r w:rsidRPr="004826DC">
              <w:rPr>
                <w:rFonts w:ascii="Calibri" w:hAnsi="Calibri"/>
              </w:rPr>
              <w:t>14</w:t>
            </w:r>
          </w:p>
        </w:tc>
      </w:tr>
      <w:tr w:rsidR="0076629D" w:rsidRPr="004826DC" w:rsidTr="0076629D">
        <w:trPr>
          <w:trHeight w:val="255"/>
        </w:trPr>
        <w:tc>
          <w:tcPr>
            <w:tcW w:w="2015" w:type="dxa"/>
            <w:vMerge/>
            <w:tcBorders>
              <w:top w:val="nil"/>
              <w:left w:val="single" w:sz="8" w:space="0" w:color="auto"/>
              <w:bottom w:val="single" w:sz="8" w:space="0" w:color="000000"/>
              <w:right w:val="single" w:sz="4" w:space="0" w:color="auto"/>
            </w:tcBorders>
            <w:vAlign w:val="center"/>
            <w:hideMark/>
          </w:tcPr>
          <w:p w:rsidR="0076629D" w:rsidRPr="004826DC" w:rsidRDefault="0076629D" w:rsidP="0076629D">
            <w:pPr>
              <w:rPr>
                <w:rFonts w:ascii="Calibri" w:hAnsi="Calibri"/>
                <w:b/>
                <w:bCs/>
              </w:rPr>
            </w:pPr>
          </w:p>
        </w:tc>
        <w:tc>
          <w:tcPr>
            <w:tcW w:w="1420" w:type="dxa"/>
            <w:tcBorders>
              <w:top w:val="nil"/>
              <w:left w:val="nil"/>
              <w:bottom w:val="single" w:sz="4" w:space="0" w:color="auto"/>
              <w:right w:val="single" w:sz="4" w:space="0" w:color="auto"/>
            </w:tcBorders>
            <w:shd w:val="clear" w:color="auto" w:fill="auto"/>
            <w:noWrap/>
            <w:vAlign w:val="center"/>
            <w:hideMark/>
          </w:tcPr>
          <w:p w:rsidR="0076629D" w:rsidRPr="004826DC" w:rsidRDefault="0076629D" w:rsidP="0076629D">
            <w:pPr>
              <w:jc w:val="center"/>
              <w:rPr>
                <w:rFonts w:ascii="Calibri" w:hAnsi="Calibri"/>
              </w:rPr>
            </w:pPr>
            <w:r w:rsidRPr="004826DC">
              <w:rPr>
                <w:rFonts w:ascii="Calibri" w:hAnsi="Calibri"/>
              </w:rPr>
              <w:t>De 71 a 85</w:t>
            </w:r>
          </w:p>
        </w:tc>
        <w:tc>
          <w:tcPr>
            <w:tcW w:w="1208" w:type="dxa"/>
            <w:tcBorders>
              <w:top w:val="nil"/>
              <w:left w:val="nil"/>
              <w:bottom w:val="single" w:sz="4" w:space="0" w:color="auto"/>
              <w:right w:val="single" w:sz="4" w:space="0" w:color="auto"/>
            </w:tcBorders>
          </w:tcPr>
          <w:p w:rsidR="0076629D" w:rsidRPr="004826DC" w:rsidRDefault="0076629D" w:rsidP="0076629D">
            <w:pPr>
              <w:jc w:val="center"/>
              <w:rPr>
                <w:rFonts w:ascii="Calibri" w:hAnsi="Calibri"/>
              </w:rPr>
            </w:pPr>
            <w:r w:rsidRPr="004826DC">
              <w:rPr>
                <w:rFonts w:ascii="Calibri" w:hAnsi="Calibri"/>
              </w:rPr>
              <w:t>NA</w:t>
            </w:r>
          </w:p>
        </w:tc>
        <w:tc>
          <w:tcPr>
            <w:tcW w:w="1777" w:type="dxa"/>
            <w:tcBorders>
              <w:top w:val="nil"/>
              <w:left w:val="single" w:sz="4" w:space="0" w:color="auto"/>
              <w:bottom w:val="single" w:sz="4" w:space="0" w:color="auto"/>
              <w:right w:val="single" w:sz="4" w:space="0" w:color="auto"/>
            </w:tcBorders>
            <w:shd w:val="clear" w:color="auto" w:fill="auto"/>
            <w:vAlign w:val="center"/>
            <w:hideMark/>
          </w:tcPr>
          <w:p w:rsidR="0076629D" w:rsidRPr="004826DC" w:rsidRDefault="0076629D" w:rsidP="0076629D">
            <w:pPr>
              <w:jc w:val="center"/>
              <w:rPr>
                <w:rFonts w:ascii="Calibri" w:hAnsi="Calibri"/>
              </w:rPr>
            </w:pPr>
            <w:r w:rsidRPr="004826DC">
              <w:rPr>
                <w:rFonts w:ascii="Calibri" w:hAnsi="Calibri"/>
              </w:rPr>
              <w:t>3</w:t>
            </w:r>
          </w:p>
        </w:tc>
        <w:tc>
          <w:tcPr>
            <w:tcW w:w="3160" w:type="dxa"/>
            <w:tcBorders>
              <w:top w:val="nil"/>
              <w:left w:val="nil"/>
              <w:bottom w:val="single" w:sz="4" w:space="0" w:color="auto"/>
              <w:right w:val="single" w:sz="8" w:space="0" w:color="auto"/>
            </w:tcBorders>
            <w:shd w:val="clear" w:color="auto" w:fill="auto"/>
            <w:noWrap/>
            <w:vAlign w:val="center"/>
            <w:hideMark/>
          </w:tcPr>
          <w:p w:rsidR="0076629D" w:rsidRPr="004826DC" w:rsidRDefault="0076629D" w:rsidP="0076629D">
            <w:pPr>
              <w:jc w:val="center"/>
              <w:rPr>
                <w:rFonts w:ascii="Calibri" w:hAnsi="Calibri"/>
              </w:rPr>
            </w:pPr>
            <w:r w:rsidRPr="004826DC">
              <w:rPr>
                <w:rFonts w:ascii="Calibri" w:hAnsi="Calibri"/>
              </w:rPr>
              <w:t>17</w:t>
            </w:r>
          </w:p>
        </w:tc>
      </w:tr>
      <w:tr w:rsidR="0076629D" w:rsidRPr="004826DC" w:rsidTr="0076629D">
        <w:trPr>
          <w:trHeight w:val="255"/>
        </w:trPr>
        <w:tc>
          <w:tcPr>
            <w:tcW w:w="2015" w:type="dxa"/>
            <w:vMerge/>
            <w:tcBorders>
              <w:top w:val="nil"/>
              <w:left w:val="single" w:sz="8" w:space="0" w:color="auto"/>
              <w:bottom w:val="single" w:sz="8" w:space="0" w:color="000000"/>
              <w:right w:val="single" w:sz="4" w:space="0" w:color="auto"/>
            </w:tcBorders>
            <w:vAlign w:val="center"/>
            <w:hideMark/>
          </w:tcPr>
          <w:p w:rsidR="0076629D" w:rsidRPr="004826DC" w:rsidRDefault="0076629D" w:rsidP="0076629D">
            <w:pPr>
              <w:rPr>
                <w:rFonts w:ascii="Calibri" w:hAnsi="Calibri"/>
                <w:b/>
                <w:bCs/>
              </w:rPr>
            </w:pPr>
          </w:p>
        </w:tc>
        <w:tc>
          <w:tcPr>
            <w:tcW w:w="1420" w:type="dxa"/>
            <w:tcBorders>
              <w:top w:val="nil"/>
              <w:left w:val="nil"/>
              <w:bottom w:val="single" w:sz="4" w:space="0" w:color="auto"/>
              <w:right w:val="single" w:sz="4" w:space="0" w:color="auto"/>
            </w:tcBorders>
            <w:shd w:val="clear" w:color="auto" w:fill="auto"/>
            <w:noWrap/>
            <w:vAlign w:val="center"/>
            <w:hideMark/>
          </w:tcPr>
          <w:p w:rsidR="0076629D" w:rsidRPr="004826DC" w:rsidRDefault="0076629D" w:rsidP="0076629D">
            <w:pPr>
              <w:jc w:val="center"/>
              <w:rPr>
                <w:rFonts w:ascii="Calibri" w:hAnsi="Calibri"/>
              </w:rPr>
            </w:pPr>
            <w:r w:rsidRPr="004826DC">
              <w:rPr>
                <w:rFonts w:ascii="Calibri" w:hAnsi="Calibri"/>
              </w:rPr>
              <w:t>De 86 a 99</w:t>
            </w:r>
          </w:p>
        </w:tc>
        <w:tc>
          <w:tcPr>
            <w:tcW w:w="1208" w:type="dxa"/>
            <w:tcBorders>
              <w:top w:val="nil"/>
              <w:left w:val="nil"/>
              <w:bottom w:val="single" w:sz="4" w:space="0" w:color="auto"/>
              <w:right w:val="single" w:sz="4" w:space="0" w:color="auto"/>
            </w:tcBorders>
          </w:tcPr>
          <w:p w:rsidR="0076629D" w:rsidRPr="004826DC" w:rsidRDefault="0076629D" w:rsidP="0076629D">
            <w:pPr>
              <w:jc w:val="center"/>
              <w:rPr>
                <w:rFonts w:ascii="Calibri" w:hAnsi="Calibri"/>
              </w:rPr>
            </w:pPr>
            <w:r w:rsidRPr="004826DC">
              <w:rPr>
                <w:rFonts w:ascii="Calibri" w:hAnsi="Calibri"/>
              </w:rPr>
              <w:t>NA</w:t>
            </w:r>
          </w:p>
        </w:tc>
        <w:tc>
          <w:tcPr>
            <w:tcW w:w="1777" w:type="dxa"/>
            <w:tcBorders>
              <w:top w:val="nil"/>
              <w:left w:val="single" w:sz="4" w:space="0" w:color="auto"/>
              <w:bottom w:val="single" w:sz="4" w:space="0" w:color="auto"/>
              <w:right w:val="single" w:sz="4" w:space="0" w:color="auto"/>
            </w:tcBorders>
            <w:shd w:val="clear" w:color="auto" w:fill="auto"/>
            <w:vAlign w:val="center"/>
            <w:hideMark/>
          </w:tcPr>
          <w:p w:rsidR="0076629D" w:rsidRPr="004826DC" w:rsidRDefault="0076629D" w:rsidP="0076629D">
            <w:pPr>
              <w:jc w:val="center"/>
              <w:rPr>
                <w:rFonts w:ascii="Calibri" w:hAnsi="Calibri"/>
              </w:rPr>
            </w:pPr>
            <w:r w:rsidRPr="004826DC">
              <w:rPr>
                <w:rFonts w:ascii="Calibri" w:hAnsi="Calibri"/>
              </w:rPr>
              <w:t>3</w:t>
            </w:r>
          </w:p>
        </w:tc>
        <w:tc>
          <w:tcPr>
            <w:tcW w:w="3160" w:type="dxa"/>
            <w:tcBorders>
              <w:top w:val="nil"/>
              <w:left w:val="nil"/>
              <w:bottom w:val="single" w:sz="4" w:space="0" w:color="auto"/>
              <w:right w:val="single" w:sz="8" w:space="0" w:color="auto"/>
            </w:tcBorders>
            <w:shd w:val="clear" w:color="auto" w:fill="auto"/>
            <w:noWrap/>
            <w:vAlign w:val="center"/>
            <w:hideMark/>
          </w:tcPr>
          <w:p w:rsidR="0076629D" w:rsidRPr="004826DC" w:rsidRDefault="0076629D" w:rsidP="0076629D">
            <w:pPr>
              <w:jc w:val="center"/>
              <w:rPr>
                <w:rFonts w:ascii="Calibri" w:hAnsi="Calibri"/>
              </w:rPr>
            </w:pPr>
            <w:r w:rsidRPr="004826DC">
              <w:rPr>
                <w:rFonts w:ascii="Calibri" w:hAnsi="Calibri"/>
              </w:rPr>
              <w:t>20</w:t>
            </w:r>
          </w:p>
        </w:tc>
      </w:tr>
      <w:tr w:rsidR="0076629D" w:rsidRPr="004826DC" w:rsidTr="0076629D">
        <w:trPr>
          <w:trHeight w:val="825"/>
        </w:trPr>
        <w:tc>
          <w:tcPr>
            <w:tcW w:w="2015" w:type="dxa"/>
            <w:vMerge/>
            <w:tcBorders>
              <w:top w:val="nil"/>
              <w:left w:val="single" w:sz="8" w:space="0" w:color="auto"/>
              <w:bottom w:val="single" w:sz="8" w:space="0" w:color="000000"/>
              <w:right w:val="single" w:sz="4" w:space="0" w:color="auto"/>
            </w:tcBorders>
            <w:vAlign w:val="center"/>
            <w:hideMark/>
          </w:tcPr>
          <w:p w:rsidR="0076629D" w:rsidRPr="004826DC" w:rsidRDefault="0076629D" w:rsidP="0076629D">
            <w:pPr>
              <w:rPr>
                <w:rFonts w:ascii="Calibri" w:hAnsi="Calibri"/>
                <w:b/>
                <w:bCs/>
              </w:rPr>
            </w:pPr>
          </w:p>
        </w:tc>
        <w:tc>
          <w:tcPr>
            <w:tcW w:w="1420" w:type="dxa"/>
            <w:tcBorders>
              <w:top w:val="nil"/>
              <w:left w:val="nil"/>
              <w:bottom w:val="single" w:sz="8" w:space="0" w:color="auto"/>
              <w:right w:val="single" w:sz="4" w:space="0" w:color="auto"/>
            </w:tcBorders>
            <w:shd w:val="clear" w:color="auto" w:fill="auto"/>
            <w:noWrap/>
            <w:vAlign w:val="center"/>
            <w:hideMark/>
          </w:tcPr>
          <w:p w:rsidR="0076629D" w:rsidRPr="004826DC" w:rsidRDefault="0076629D" w:rsidP="0076629D">
            <w:pPr>
              <w:jc w:val="center"/>
              <w:rPr>
                <w:rFonts w:ascii="Calibri" w:hAnsi="Calibri"/>
              </w:rPr>
            </w:pPr>
            <w:r w:rsidRPr="004826DC">
              <w:rPr>
                <w:rFonts w:ascii="Calibri" w:hAnsi="Calibri"/>
              </w:rPr>
              <w:t>100 ou mais</w:t>
            </w:r>
          </w:p>
        </w:tc>
        <w:tc>
          <w:tcPr>
            <w:tcW w:w="1208" w:type="dxa"/>
            <w:tcBorders>
              <w:top w:val="nil"/>
              <w:left w:val="nil"/>
              <w:bottom w:val="single" w:sz="8" w:space="0" w:color="auto"/>
              <w:right w:val="single" w:sz="4" w:space="0" w:color="auto"/>
            </w:tcBorders>
          </w:tcPr>
          <w:p w:rsidR="0076629D" w:rsidRPr="004826DC" w:rsidRDefault="0076629D" w:rsidP="0076629D">
            <w:pPr>
              <w:jc w:val="center"/>
              <w:rPr>
                <w:rFonts w:ascii="Calibri" w:hAnsi="Calibri"/>
              </w:rPr>
            </w:pPr>
            <w:r w:rsidRPr="004826DC">
              <w:rPr>
                <w:rFonts w:ascii="Calibri" w:hAnsi="Calibri"/>
              </w:rPr>
              <w:t>NA</w:t>
            </w:r>
          </w:p>
        </w:tc>
        <w:tc>
          <w:tcPr>
            <w:tcW w:w="1777" w:type="dxa"/>
            <w:tcBorders>
              <w:top w:val="nil"/>
              <w:left w:val="single" w:sz="4" w:space="0" w:color="auto"/>
              <w:bottom w:val="single" w:sz="8" w:space="0" w:color="auto"/>
              <w:right w:val="single" w:sz="4" w:space="0" w:color="auto"/>
            </w:tcBorders>
            <w:shd w:val="clear" w:color="auto" w:fill="auto"/>
            <w:vAlign w:val="center"/>
            <w:hideMark/>
          </w:tcPr>
          <w:p w:rsidR="0076629D" w:rsidRPr="004826DC" w:rsidRDefault="0076629D" w:rsidP="0076629D">
            <w:pPr>
              <w:jc w:val="center"/>
              <w:rPr>
                <w:rFonts w:ascii="Calibri" w:hAnsi="Calibri"/>
              </w:rPr>
            </w:pPr>
            <w:r w:rsidRPr="004826DC">
              <w:rPr>
                <w:rFonts w:ascii="Calibri" w:hAnsi="Calibri"/>
              </w:rPr>
              <w:t>5</w:t>
            </w:r>
          </w:p>
        </w:tc>
        <w:tc>
          <w:tcPr>
            <w:tcW w:w="3160" w:type="dxa"/>
            <w:tcBorders>
              <w:top w:val="nil"/>
              <w:left w:val="nil"/>
              <w:bottom w:val="single" w:sz="8" w:space="0" w:color="auto"/>
              <w:right w:val="single" w:sz="8" w:space="0" w:color="auto"/>
            </w:tcBorders>
            <w:shd w:val="clear" w:color="auto" w:fill="auto"/>
            <w:vAlign w:val="center"/>
            <w:hideMark/>
          </w:tcPr>
          <w:p w:rsidR="0076629D" w:rsidRPr="004826DC" w:rsidRDefault="0076629D" w:rsidP="0076629D">
            <w:pPr>
              <w:jc w:val="center"/>
              <w:rPr>
                <w:rFonts w:ascii="Calibri" w:hAnsi="Calibri"/>
              </w:rPr>
            </w:pPr>
            <w:r w:rsidRPr="004826DC">
              <w:rPr>
                <w:rFonts w:ascii="Calibri" w:hAnsi="Calibri"/>
              </w:rPr>
              <w:t xml:space="preserve">T = (V </w:t>
            </w:r>
            <w:r w:rsidRPr="004826DC">
              <w:rPr>
                <w:rFonts w:ascii="Calibri" w:hAnsi="Calibri"/>
                <w:vertAlign w:val="superscript"/>
              </w:rPr>
              <w:t>0,35</w:t>
            </w:r>
            <w:r w:rsidRPr="004826DC">
              <w:rPr>
                <w:rFonts w:ascii="Calibri" w:hAnsi="Calibri"/>
              </w:rPr>
              <w:t xml:space="preserve">)/5 </w:t>
            </w:r>
            <w:r w:rsidRPr="004826DC">
              <w:rPr>
                <w:rFonts w:ascii="Calibri" w:hAnsi="Calibri"/>
              </w:rPr>
              <w:br/>
              <w:t>T = Tempo Máximo</w:t>
            </w:r>
            <w:r w:rsidRPr="004826DC">
              <w:rPr>
                <w:rFonts w:ascii="Calibri" w:hAnsi="Calibri"/>
              </w:rPr>
              <w:br/>
              <w:t xml:space="preserve">V = Tamanho em Pontos de Função </w:t>
            </w:r>
          </w:p>
        </w:tc>
      </w:tr>
    </w:tbl>
    <w:p w:rsidR="0076629D" w:rsidRPr="004826DC" w:rsidRDefault="0076629D" w:rsidP="0076629D">
      <w:pPr>
        <w:jc w:val="center"/>
        <w:rPr>
          <w:rFonts w:ascii="Calibri" w:hAnsi="Calibri"/>
          <w:b/>
          <w:sz w:val="32"/>
          <w:szCs w:val="32"/>
        </w:rPr>
      </w:pPr>
    </w:p>
    <w:p w:rsidR="0076629D" w:rsidRPr="004826DC" w:rsidRDefault="0076629D" w:rsidP="0076629D">
      <w:pPr>
        <w:rPr>
          <w:rFonts w:ascii="Calibri" w:hAnsi="Calibri"/>
          <w:b/>
          <w:sz w:val="24"/>
          <w:szCs w:val="24"/>
        </w:rPr>
        <w:sectPr w:rsidR="0076629D" w:rsidRPr="004826DC" w:rsidSect="0076629D">
          <w:headerReference w:type="default" r:id="rId86"/>
          <w:footerReference w:type="default" r:id="rId87"/>
          <w:pgSz w:w="11906" w:h="16838"/>
          <w:pgMar w:top="1418" w:right="991" w:bottom="851" w:left="1418" w:header="709" w:footer="709" w:gutter="0"/>
          <w:pgNumType w:start="1"/>
          <w:cols w:space="708"/>
          <w:docGrid w:linePitch="360"/>
        </w:sectPr>
      </w:pPr>
    </w:p>
    <w:p w:rsidR="0076629D" w:rsidRPr="004826DC" w:rsidRDefault="0076629D" w:rsidP="0076629D">
      <w:pPr>
        <w:jc w:val="center"/>
        <w:rPr>
          <w:rFonts w:ascii="Calibri" w:hAnsi="Calibri"/>
          <w:b/>
          <w:sz w:val="24"/>
          <w:szCs w:val="24"/>
        </w:rPr>
      </w:pPr>
      <w:r w:rsidRPr="004826DC">
        <w:rPr>
          <w:rFonts w:ascii="Calibri" w:hAnsi="Calibri"/>
          <w:b/>
          <w:sz w:val="24"/>
          <w:szCs w:val="24"/>
        </w:rPr>
        <w:lastRenderedPageBreak/>
        <w:t>ANEXO VI –</w:t>
      </w:r>
      <w:r w:rsidR="00DA0665" w:rsidRPr="004826DC">
        <w:rPr>
          <w:rFonts w:ascii="Calibri" w:hAnsi="Calibri"/>
          <w:b/>
          <w:sz w:val="24"/>
          <w:szCs w:val="24"/>
        </w:rPr>
        <w:t>NÍVEIS MÍNIMOS DE SERVIÇO</w:t>
      </w:r>
    </w:p>
    <w:p w:rsidR="0076629D" w:rsidRPr="004826DC" w:rsidRDefault="00D12BCA" w:rsidP="0076629D">
      <w:pPr>
        <w:pStyle w:val="Ttulo1"/>
        <w:keepNext w:val="0"/>
        <w:spacing w:before="240" w:line="276" w:lineRule="auto"/>
        <w:ind w:left="431" w:hanging="431"/>
        <w:contextualSpacing/>
        <w:jc w:val="both"/>
        <w:rPr>
          <w:rFonts w:ascii="Calibri" w:hAnsi="Calibri"/>
          <w:sz w:val="24"/>
          <w:szCs w:val="24"/>
        </w:rPr>
      </w:pPr>
      <w:r w:rsidRPr="004826DC">
        <w:rPr>
          <w:rFonts w:ascii="Calibri" w:hAnsi="Calibri"/>
          <w:sz w:val="24"/>
          <w:szCs w:val="24"/>
        </w:rPr>
        <w:t xml:space="preserve">16 </w:t>
      </w:r>
      <w:r w:rsidR="0076629D" w:rsidRPr="004826DC">
        <w:rPr>
          <w:rFonts w:ascii="Calibri" w:hAnsi="Calibri"/>
          <w:sz w:val="24"/>
          <w:szCs w:val="24"/>
        </w:rPr>
        <w:t>Níveis Mínimos de Serviço para todos os tipos de OS exceto Sustentação</w:t>
      </w:r>
    </w:p>
    <w:tbl>
      <w:tblPr>
        <w:tblW w:w="14899" w:type="dxa"/>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4A0" w:firstRow="1" w:lastRow="0" w:firstColumn="1" w:lastColumn="0" w:noHBand="0" w:noVBand="1"/>
      </w:tblPr>
      <w:tblGrid>
        <w:gridCol w:w="2320"/>
        <w:gridCol w:w="2260"/>
        <w:gridCol w:w="2948"/>
        <w:gridCol w:w="3119"/>
        <w:gridCol w:w="708"/>
        <w:gridCol w:w="1418"/>
        <w:gridCol w:w="2126"/>
      </w:tblGrid>
      <w:tr w:rsidR="0076629D" w:rsidRPr="004826DC" w:rsidTr="0076629D">
        <w:trPr>
          <w:trHeight w:val="255"/>
        </w:trPr>
        <w:tc>
          <w:tcPr>
            <w:tcW w:w="2320" w:type="dxa"/>
            <w:vMerge w:val="restart"/>
            <w:shd w:val="clear" w:color="000000" w:fill="D8D8D8"/>
            <w:vAlign w:val="center"/>
            <w:hideMark/>
          </w:tcPr>
          <w:p w:rsidR="0076629D" w:rsidRPr="004826DC" w:rsidRDefault="0076629D" w:rsidP="0076629D">
            <w:pPr>
              <w:jc w:val="center"/>
              <w:rPr>
                <w:rFonts w:ascii="Calibri" w:hAnsi="Calibri"/>
                <w:b/>
                <w:bCs/>
              </w:rPr>
            </w:pPr>
            <w:r w:rsidRPr="004826DC">
              <w:rPr>
                <w:rFonts w:ascii="Calibri" w:hAnsi="Calibri"/>
                <w:b/>
                <w:bCs/>
              </w:rPr>
              <w:t xml:space="preserve">Indicador </w:t>
            </w:r>
          </w:p>
        </w:tc>
        <w:tc>
          <w:tcPr>
            <w:tcW w:w="2260" w:type="dxa"/>
            <w:vMerge w:val="restart"/>
            <w:shd w:val="clear" w:color="000000" w:fill="D8D8D8"/>
            <w:vAlign w:val="center"/>
            <w:hideMark/>
          </w:tcPr>
          <w:p w:rsidR="0076629D" w:rsidRPr="004826DC" w:rsidRDefault="0076629D" w:rsidP="0076629D">
            <w:pPr>
              <w:jc w:val="center"/>
              <w:rPr>
                <w:rFonts w:ascii="Calibri" w:hAnsi="Calibri"/>
                <w:b/>
                <w:bCs/>
              </w:rPr>
            </w:pPr>
            <w:r w:rsidRPr="004826DC">
              <w:rPr>
                <w:rFonts w:ascii="Calibri" w:hAnsi="Calibri"/>
                <w:b/>
                <w:bCs/>
              </w:rPr>
              <w:t>Incide Sobre</w:t>
            </w:r>
          </w:p>
        </w:tc>
        <w:tc>
          <w:tcPr>
            <w:tcW w:w="2948" w:type="dxa"/>
            <w:vMerge w:val="restart"/>
            <w:shd w:val="clear" w:color="000000" w:fill="D8D8D8"/>
            <w:vAlign w:val="center"/>
            <w:hideMark/>
          </w:tcPr>
          <w:p w:rsidR="0076629D" w:rsidRPr="004826DC" w:rsidRDefault="0076629D" w:rsidP="0076629D">
            <w:pPr>
              <w:jc w:val="center"/>
              <w:rPr>
                <w:rFonts w:ascii="Calibri" w:hAnsi="Calibri"/>
                <w:b/>
                <w:bCs/>
              </w:rPr>
            </w:pPr>
            <w:r w:rsidRPr="004826DC">
              <w:rPr>
                <w:rFonts w:ascii="Calibri" w:hAnsi="Calibri"/>
                <w:b/>
                <w:bCs/>
              </w:rPr>
              <w:t>Nível Mínimo de Serviço</w:t>
            </w:r>
          </w:p>
        </w:tc>
        <w:tc>
          <w:tcPr>
            <w:tcW w:w="3119" w:type="dxa"/>
            <w:vMerge w:val="restart"/>
            <w:shd w:val="clear" w:color="000000" w:fill="D8D8D8"/>
            <w:vAlign w:val="center"/>
            <w:hideMark/>
          </w:tcPr>
          <w:p w:rsidR="0076629D" w:rsidRPr="004826DC" w:rsidRDefault="0076629D" w:rsidP="0076629D">
            <w:pPr>
              <w:jc w:val="center"/>
              <w:rPr>
                <w:rFonts w:ascii="Calibri" w:hAnsi="Calibri"/>
                <w:b/>
                <w:bCs/>
              </w:rPr>
            </w:pPr>
            <w:r w:rsidRPr="004826DC">
              <w:rPr>
                <w:rFonts w:ascii="Calibri" w:hAnsi="Calibri"/>
                <w:b/>
                <w:bCs/>
              </w:rPr>
              <w:t xml:space="preserve">Fórmula para determinação do impacto por não cumprimento do NMS  </w:t>
            </w:r>
          </w:p>
        </w:tc>
        <w:tc>
          <w:tcPr>
            <w:tcW w:w="4252" w:type="dxa"/>
            <w:gridSpan w:val="3"/>
            <w:shd w:val="clear" w:color="000000" w:fill="D8D8D8"/>
            <w:vAlign w:val="center"/>
            <w:hideMark/>
          </w:tcPr>
          <w:p w:rsidR="0076629D" w:rsidRPr="004826DC" w:rsidRDefault="0076629D" w:rsidP="0076629D">
            <w:pPr>
              <w:jc w:val="center"/>
              <w:rPr>
                <w:rFonts w:ascii="Calibri" w:hAnsi="Calibri"/>
                <w:b/>
                <w:bCs/>
              </w:rPr>
            </w:pPr>
            <w:r w:rsidRPr="004826DC">
              <w:rPr>
                <w:rFonts w:ascii="Calibri" w:hAnsi="Calibri"/>
                <w:b/>
                <w:bCs/>
              </w:rPr>
              <w:t xml:space="preserve">Impacto por não Cumprimento </w:t>
            </w:r>
          </w:p>
        </w:tc>
      </w:tr>
      <w:tr w:rsidR="0076629D" w:rsidRPr="004826DC" w:rsidTr="0076629D">
        <w:trPr>
          <w:trHeight w:val="270"/>
        </w:trPr>
        <w:tc>
          <w:tcPr>
            <w:tcW w:w="2320" w:type="dxa"/>
            <w:vMerge/>
            <w:vAlign w:val="center"/>
            <w:hideMark/>
          </w:tcPr>
          <w:p w:rsidR="0076629D" w:rsidRPr="004826DC" w:rsidRDefault="0076629D" w:rsidP="0076629D">
            <w:pPr>
              <w:rPr>
                <w:rFonts w:ascii="Calibri" w:hAnsi="Calibri"/>
                <w:b/>
                <w:bCs/>
              </w:rPr>
            </w:pPr>
          </w:p>
        </w:tc>
        <w:tc>
          <w:tcPr>
            <w:tcW w:w="2260" w:type="dxa"/>
            <w:vMerge/>
            <w:vAlign w:val="center"/>
            <w:hideMark/>
          </w:tcPr>
          <w:p w:rsidR="0076629D" w:rsidRPr="004826DC" w:rsidRDefault="0076629D" w:rsidP="0076629D">
            <w:pPr>
              <w:rPr>
                <w:rFonts w:ascii="Calibri" w:hAnsi="Calibri"/>
                <w:b/>
                <w:bCs/>
              </w:rPr>
            </w:pPr>
          </w:p>
        </w:tc>
        <w:tc>
          <w:tcPr>
            <w:tcW w:w="2948" w:type="dxa"/>
            <w:vMerge/>
            <w:vAlign w:val="center"/>
            <w:hideMark/>
          </w:tcPr>
          <w:p w:rsidR="0076629D" w:rsidRPr="004826DC" w:rsidRDefault="0076629D" w:rsidP="0076629D">
            <w:pPr>
              <w:rPr>
                <w:rFonts w:ascii="Calibri" w:hAnsi="Calibri"/>
                <w:b/>
                <w:bCs/>
              </w:rPr>
            </w:pPr>
          </w:p>
        </w:tc>
        <w:tc>
          <w:tcPr>
            <w:tcW w:w="3119" w:type="dxa"/>
            <w:vMerge/>
            <w:vAlign w:val="center"/>
            <w:hideMark/>
          </w:tcPr>
          <w:p w:rsidR="0076629D" w:rsidRPr="004826DC" w:rsidRDefault="0076629D" w:rsidP="0076629D">
            <w:pPr>
              <w:rPr>
                <w:rFonts w:ascii="Calibri" w:hAnsi="Calibri"/>
                <w:b/>
                <w:bCs/>
              </w:rPr>
            </w:pPr>
          </w:p>
        </w:tc>
        <w:tc>
          <w:tcPr>
            <w:tcW w:w="708" w:type="dxa"/>
            <w:shd w:val="clear" w:color="000000" w:fill="D8D8D8"/>
            <w:vAlign w:val="center"/>
            <w:hideMark/>
          </w:tcPr>
          <w:p w:rsidR="0076629D" w:rsidRPr="004826DC" w:rsidRDefault="0076629D" w:rsidP="0076629D">
            <w:pPr>
              <w:jc w:val="center"/>
              <w:rPr>
                <w:rFonts w:ascii="Calibri" w:hAnsi="Calibri"/>
                <w:b/>
                <w:bCs/>
              </w:rPr>
            </w:pPr>
            <w:r w:rsidRPr="004826DC">
              <w:rPr>
                <w:rFonts w:ascii="Calibri" w:hAnsi="Calibri"/>
                <w:b/>
                <w:bCs/>
              </w:rPr>
              <w:t>Nível</w:t>
            </w:r>
          </w:p>
        </w:tc>
        <w:tc>
          <w:tcPr>
            <w:tcW w:w="1418" w:type="dxa"/>
            <w:shd w:val="clear" w:color="000000" w:fill="D8D8D8"/>
            <w:vAlign w:val="center"/>
            <w:hideMark/>
          </w:tcPr>
          <w:p w:rsidR="0076629D" w:rsidRPr="004826DC" w:rsidRDefault="0076629D" w:rsidP="0076629D">
            <w:pPr>
              <w:jc w:val="center"/>
              <w:rPr>
                <w:rFonts w:ascii="Calibri" w:hAnsi="Calibri"/>
                <w:b/>
                <w:bCs/>
              </w:rPr>
            </w:pPr>
            <w:r w:rsidRPr="004826DC">
              <w:rPr>
                <w:rFonts w:ascii="Calibri" w:hAnsi="Calibri"/>
                <w:b/>
                <w:bCs/>
              </w:rPr>
              <w:t>Faixa</w:t>
            </w:r>
          </w:p>
        </w:tc>
        <w:tc>
          <w:tcPr>
            <w:tcW w:w="2126" w:type="dxa"/>
            <w:shd w:val="clear" w:color="000000" w:fill="D8D8D8"/>
            <w:vAlign w:val="center"/>
            <w:hideMark/>
          </w:tcPr>
          <w:p w:rsidR="0076629D" w:rsidRPr="004826DC" w:rsidRDefault="0076629D" w:rsidP="0076629D">
            <w:pPr>
              <w:jc w:val="center"/>
              <w:rPr>
                <w:rFonts w:ascii="Calibri" w:hAnsi="Calibri"/>
                <w:b/>
                <w:bCs/>
              </w:rPr>
            </w:pPr>
            <w:r w:rsidRPr="004826DC">
              <w:rPr>
                <w:rFonts w:ascii="Calibri" w:hAnsi="Calibri"/>
                <w:b/>
                <w:bCs/>
              </w:rPr>
              <w:t>Impacto</w:t>
            </w:r>
          </w:p>
        </w:tc>
      </w:tr>
      <w:tr w:rsidR="0076629D" w:rsidRPr="004826DC" w:rsidTr="0076629D">
        <w:trPr>
          <w:trHeight w:val="865"/>
        </w:trPr>
        <w:tc>
          <w:tcPr>
            <w:tcW w:w="2320" w:type="dxa"/>
            <w:shd w:val="clear" w:color="000000" w:fill="D8D8D8"/>
            <w:vAlign w:val="center"/>
            <w:hideMark/>
          </w:tcPr>
          <w:p w:rsidR="0076629D" w:rsidRPr="004826DC" w:rsidRDefault="0076629D" w:rsidP="0076629D">
            <w:pPr>
              <w:jc w:val="center"/>
              <w:rPr>
                <w:rFonts w:ascii="Calibri" w:hAnsi="Calibri"/>
                <w:b/>
                <w:bCs/>
              </w:rPr>
            </w:pPr>
            <w:r w:rsidRPr="004826DC">
              <w:rPr>
                <w:rFonts w:ascii="Calibri" w:hAnsi="Calibri"/>
                <w:b/>
                <w:bCs/>
              </w:rPr>
              <w:t>Tempestividade do Planejamento da OS</w:t>
            </w:r>
          </w:p>
        </w:tc>
        <w:tc>
          <w:tcPr>
            <w:tcW w:w="2260" w:type="dxa"/>
            <w:shd w:val="clear" w:color="auto" w:fill="auto"/>
            <w:vAlign w:val="center"/>
            <w:hideMark/>
          </w:tcPr>
          <w:p w:rsidR="0076629D" w:rsidRPr="004826DC" w:rsidRDefault="0076629D" w:rsidP="0076629D">
            <w:pPr>
              <w:jc w:val="center"/>
              <w:rPr>
                <w:rFonts w:ascii="Calibri" w:hAnsi="Calibri"/>
              </w:rPr>
            </w:pPr>
            <w:r w:rsidRPr="004826DC">
              <w:rPr>
                <w:rFonts w:ascii="Calibri" w:hAnsi="Calibri"/>
              </w:rPr>
              <w:t>Valor da OS</w:t>
            </w:r>
          </w:p>
        </w:tc>
        <w:tc>
          <w:tcPr>
            <w:tcW w:w="2948" w:type="dxa"/>
            <w:shd w:val="clear" w:color="auto" w:fill="auto"/>
            <w:vAlign w:val="center"/>
            <w:hideMark/>
          </w:tcPr>
          <w:p w:rsidR="0076629D" w:rsidRPr="004826DC" w:rsidRDefault="0076629D" w:rsidP="0076629D">
            <w:pPr>
              <w:jc w:val="center"/>
              <w:rPr>
                <w:rFonts w:ascii="Calibri" w:hAnsi="Calibri"/>
              </w:rPr>
            </w:pPr>
            <w:r w:rsidRPr="004826DC">
              <w:rPr>
                <w:rFonts w:ascii="Calibri" w:hAnsi="Calibri"/>
              </w:rPr>
              <w:t>Conforme prazos máximos para planejamento definidos no Anexo V</w:t>
            </w:r>
          </w:p>
        </w:tc>
        <w:tc>
          <w:tcPr>
            <w:tcW w:w="3119" w:type="dxa"/>
            <w:shd w:val="clear" w:color="auto" w:fill="auto"/>
            <w:vAlign w:val="center"/>
            <w:hideMark/>
          </w:tcPr>
          <w:p w:rsidR="0076629D" w:rsidRPr="004826DC" w:rsidRDefault="0076629D" w:rsidP="0076629D">
            <w:pPr>
              <w:jc w:val="center"/>
              <w:rPr>
                <w:rFonts w:ascii="Calibri" w:hAnsi="Calibri"/>
              </w:rPr>
            </w:pPr>
            <w:r w:rsidRPr="004826DC">
              <w:rPr>
                <w:rFonts w:ascii="Calibri" w:hAnsi="Calibri"/>
              </w:rPr>
              <w:t>Dias úteis de atraso na entrega do planejamento da OS</w:t>
            </w:r>
          </w:p>
        </w:tc>
        <w:tc>
          <w:tcPr>
            <w:tcW w:w="708" w:type="dxa"/>
            <w:shd w:val="clear" w:color="auto" w:fill="auto"/>
            <w:vAlign w:val="center"/>
            <w:hideMark/>
          </w:tcPr>
          <w:p w:rsidR="0076629D" w:rsidRPr="004826DC" w:rsidRDefault="0076629D" w:rsidP="0076629D">
            <w:pPr>
              <w:jc w:val="center"/>
              <w:rPr>
                <w:rFonts w:ascii="Calibri" w:hAnsi="Calibri"/>
              </w:rPr>
            </w:pPr>
            <w:r w:rsidRPr="004826DC">
              <w:rPr>
                <w:rFonts w:ascii="Calibri" w:hAnsi="Calibri"/>
              </w:rPr>
              <w:t>1</w:t>
            </w:r>
          </w:p>
        </w:tc>
        <w:tc>
          <w:tcPr>
            <w:tcW w:w="1418" w:type="dxa"/>
            <w:shd w:val="clear" w:color="auto" w:fill="auto"/>
            <w:vAlign w:val="center"/>
            <w:hideMark/>
          </w:tcPr>
          <w:p w:rsidR="0076629D" w:rsidRPr="004826DC" w:rsidRDefault="0076629D" w:rsidP="0076629D">
            <w:pPr>
              <w:jc w:val="center"/>
              <w:rPr>
                <w:rFonts w:ascii="Calibri" w:hAnsi="Calibri"/>
              </w:rPr>
            </w:pPr>
            <w:r w:rsidRPr="004826DC">
              <w:rPr>
                <w:rFonts w:ascii="Calibri" w:hAnsi="Calibri"/>
              </w:rPr>
              <w:t xml:space="preserve">NA </w:t>
            </w:r>
          </w:p>
        </w:tc>
        <w:tc>
          <w:tcPr>
            <w:tcW w:w="2126" w:type="dxa"/>
            <w:shd w:val="clear" w:color="auto" w:fill="auto"/>
            <w:vAlign w:val="center"/>
            <w:hideMark/>
          </w:tcPr>
          <w:p w:rsidR="0076629D" w:rsidRPr="004826DC" w:rsidRDefault="0076629D" w:rsidP="0076629D">
            <w:pPr>
              <w:jc w:val="center"/>
              <w:rPr>
                <w:rFonts w:ascii="Calibri" w:hAnsi="Calibri"/>
              </w:rPr>
            </w:pPr>
            <w:r w:rsidRPr="004826DC">
              <w:rPr>
                <w:rFonts w:ascii="Calibri" w:hAnsi="Calibri"/>
              </w:rPr>
              <w:t>0,5% por dia de atraso</w:t>
            </w:r>
          </w:p>
        </w:tc>
      </w:tr>
      <w:tr w:rsidR="0076629D" w:rsidRPr="004826DC" w:rsidTr="0076629D">
        <w:trPr>
          <w:trHeight w:val="765"/>
        </w:trPr>
        <w:tc>
          <w:tcPr>
            <w:tcW w:w="2320" w:type="dxa"/>
            <w:shd w:val="clear" w:color="000000" w:fill="D8D8D8"/>
            <w:vAlign w:val="center"/>
            <w:hideMark/>
          </w:tcPr>
          <w:p w:rsidR="0076629D" w:rsidRPr="004826DC" w:rsidRDefault="0076629D" w:rsidP="0076629D">
            <w:pPr>
              <w:jc w:val="center"/>
              <w:rPr>
                <w:rFonts w:ascii="Calibri" w:hAnsi="Calibri"/>
                <w:b/>
                <w:bCs/>
              </w:rPr>
            </w:pPr>
            <w:r w:rsidRPr="004826DC">
              <w:rPr>
                <w:rFonts w:ascii="Calibri" w:hAnsi="Calibri"/>
                <w:b/>
                <w:bCs/>
              </w:rPr>
              <w:t>Tempestividade da entrega de artefatos</w:t>
            </w:r>
          </w:p>
        </w:tc>
        <w:tc>
          <w:tcPr>
            <w:tcW w:w="2260" w:type="dxa"/>
            <w:shd w:val="clear" w:color="auto" w:fill="auto"/>
            <w:vAlign w:val="center"/>
            <w:hideMark/>
          </w:tcPr>
          <w:p w:rsidR="0076629D" w:rsidRPr="004826DC" w:rsidRDefault="0076629D" w:rsidP="0076629D">
            <w:pPr>
              <w:jc w:val="center"/>
              <w:rPr>
                <w:rFonts w:ascii="Calibri" w:hAnsi="Calibri"/>
              </w:rPr>
            </w:pPr>
            <w:r w:rsidRPr="004826DC">
              <w:rPr>
                <w:rFonts w:ascii="Calibri" w:hAnsi="Calibri"/>
              </w:rPr>
              <w:t xml:space="preserve">Valor da Release, ou da OS, se entrega única </w:t>
            </w:r>
          </w:p>
        </w:tc>
        <w:tc>
          <w:tcPr>
            <w:tcW w:w="2948" w:type="dxa"/>
            <w:shd w:val="clear" w:color="auto" w:fill="auto"/>
            <w:vAlign w:val="center"/>
            <w:hideMark/>
          </w:tcPr>
          <w:p w:rsidR="0076629D" w:rsidRPr="004826DC" w:rsidRDefault="0076629D" w:rsidP="0076629D">
            <w:pPr>
              <w:jc w:val="center"/>
              <w:rPr>
                <w:rFonts w:ascii="Calibri" w:hAnsi="Calibri"/>
              </w:rPr>
            </w:pPr>
            <w:r w:rsidRPr="004826DC">
              <w:rPr>
                <w:rFonts w:ascii="Calibri" w:hAnsi="Calibri"/>
              </w:rPr>
              <w:t>Conforme cronograma aprovado para a OS</w:t>
            </w:r>
          </w:p>
        </w:tc>
        <w:tc>
          <w:tcPr>
            <w:tcW w:w="3119" w:type="dxa"/>
            <w:shd w:val="clear" w:color="auto" w:fill="auto"/>
            <w:vAlign w:val="center"/>
            <w:hideMark/>
          </w:tcPr>
          <w:p w:rsidR="0076629D" w:rsidRPr="004826DC" w:rsidRDefault="0076629D" w:rsidP="0076629D">
            <w:pPr>
              <w:jc w:val="center"/>
              <w:rPr>
                <w:rFonts w:ascii="Calibri" w:hAnsi="Calibri"/>
              </w:rPr>
            </w:pPr>
            <w:r w:rsidRPr="004826DC">
              <w:rPr>
                <w:rFonts w:ascii="Calibri" w:hAnsi="Calibri"/>
              </w:rPr>
              <w:t>Dias úteis de atraso em relação ao previsto para o artefato</w:t>
            </w:r>
          </w:p>
        </w:tc>
        <w:tc>
          <w:tcPr>
            <w:tcW w:w="708" w:type="dxa"/>
            <w:shd w:val="clear" w:color="auto" w:fill="auto"/>
            <w:vAlign w:val="center"/>
            <w:hideMark/>
          </w:tcPr>
          <w:p w:rsidR="0076629D" w:rsidRPr="004826DC" w:rsidRDefault="0076629D" w:rsidP="0076629D">
            <w:pPr>
              <w:jc w:val="center"/>
              <w:rPr>
                <w:rFonts w:ascii="Calibri" w:hAnsi="Calibri"/>
              </w:rPr>
            </w:pPr>
            <w:r w:rsidRPr="004826DC">
              <w:rPr>
                <w:rFonts w:ascii="Calibri" w:hAnsi="Calibri"/>
              </w:rPr>
              <w:t>1</w:t>
            </w:r>
          </w:p>
        </w:tc>
        <w:tc>
          <w:tcPr>
            <w:tcW w:w="1418" w:type="dxa"/>
            <w:shd w:val="clear" w:color="auto" w:fill="auto"/>
            <w:vAlign w:val="center"/>
            <w:hideMark/>
          </w:tcPr>
          <w:p w:rsidR="0076629D" w:rsidRPr="004826DC" w:rsidRDefault="0076629D" w:rsidP="0076629D">
            <w:pPr>
              <w:jc w:val="center"/>
              <w:rPr>
                <w:rFonts w:ascii="Calibri" w:hAnsi="Calibri"/>
              </w:rPr>
            </w:pPr>
            <w:r w:rsidRPr="004826DC">
              <w:rPr>
                <w:rFonts w:ascii="Calibri" w:hAnsi="Calibri"/>
              </w:rPr>
              <w:t xml:space="preserve">NA </w:t>
            </w:r>
          </w:p>
        </w:tc>
        <w:tc>
          <w:tcPr>
            <w:tcW w:w="2126" w:type="dxa"/>
            <w:shd w:val="clear" w:color="auto" w:fill="auto"/>
            <w:vAlign w:val="center"/>
            <w:hideMark/>
          </w:tcPr>
          <w:p w:rsidR="0076629D" w:rsidRPr="004826DC" w:rsidRDefault="0076629D" w:rsidP="0076629D">
            <w:pPr>
              <w:jc w:val="center"/>
              <w:rPr>
                <w:rFonts w:ascii="Calibri" w:hAnsi="Calibri"/>
              </w:rPr>
            </w:pPr>
            <w:r w:rsidRPr="004826DC">
              <w:rPr>
                <w:rFonts w:ascii="Calibri" w:hAnsi="Calibri"/>
              </w:rPr>
              <w:t>0,1% por dia de atraso (para cada artefato)</w:t>
            </w:r>
          </w:p>
        </w:tc>
      </w:tr>
      <w:tr w:rsidR="0076629D" w:rsidRPr="004826DC" w:rsidTr="0076629D">
        <w:trPr>
          <w:trHeight w:val="255"/>
        </w:trPr>
        <w:tc>
          <w:tcPr>
            <w:tcW w:w="2320" w:type="dxa"/>
            <w:vMerge w:val="restart"/>
            <w:shd w:val="clear" w:color="000000" w:fill="D8D8D8"/>
            <w:vAlign w:val="center"/>
            <w:hideMark/>
          </w:tcPr>
          <w:p w:rsidR="0076629D" w:rsidRPr="004826DC" w:rsidRDefault="0076629D" w:rsidP="0076629D">
            <w:pPr>
              <w:jc w:val="center"/>
              <w:rPr>
                <w:rFonts w:ascii="Calibri" w:hAnsi="Calibri"/>
                <w:b/>
                <w:bCs/>
              </w:rPr>
            </w:pPr>
            <w:r w:rsidRPr="004826DC">
              <w:rPr>
                <w:rFonts w:ascii="Calibri" w:hAnsi="Calibri"/>
                <w:b/>
                <w:bCs/>
              </w:rPr>
              <w:t>Qualidade dos artefatos</w:t>
            </w:r>
          </w:p>
        </w:tc>
        <w:tc>
          <w:tcPr>
            <w:tcW w:w="2260" w:type="dxa"/>
            <w:vMerge w:val="restart"/>
            <w:shd w:val="clear" w:color="auto" w:fill="auto"/>
            <w:vAlign w:val="center"/>
            <w:hideMark/>
          </w:tcPr>
          <w:p w:rsidR="0076629D" w:rsidRPr="004826DC" w:rsidRDefault="0076629D" w:rsidP="0076629D">
            <w:pPr>
              <w:jc w:val="center"/>
              <w:rPr>
                <w:rFonts w:ascii="Calibri" w:hAnsi="Calibri"/>
              </w:rPr>
            </w:pPr>
            <w:r w:rsidRPr="004826DC">
              <w:rPr>
                <w:rFonts w:ascii="Calibri" w:hAnsi="Calibri"/>
              </w:rPr>
              <w:t>Valor da Release, ou da OS, se entrega única</w:t>
            </w:r>
          </w:p>
        </w:tc>
        <w:tc>
          <w:tcPr>
            <w:tcW w:w="2948" w:type="dxa"/>
            <w:vMerge w:val="restart"/>
            <w:shd w:val="clear" w:color="auto" w:fill="auto"/>
            <w:vAlign w:val="center"/>
            <w:hideMark/>
          </w:tcPr>
          <w:p w:rsidR="0076629D" w:rsidRPr="004826DC" w:rsidRDefault="0076629D" w:rsidP="0076629D">
            <w:pPr>
              <w:jc w:val="center"/>
              <w:rPr>
                <w:rFonts w:ascii="Calibri" w:hAnsi="Calibri"/>
              </w:rPr>
            </w:pPr>
            <w:r w:rsidRPr="004826DC">
              <w:rPr>
                <w:rFonts w:ascii="Calibri" w:hAnsi="Calibri"/>
              </w:rPr>
              <w:t>No máximo 1 rejeite por artefato</w:t>
            </w:r>
          </w:p>
        </w:tc>
        <w:tc>
          <w:tcPr>
            <w:tcW w:w="3119" w:type="dxa"/>
            <w:vMerge w:val="restart"/>
            <w:shd w:val="clear" w:color="auto" w:fill="auto"/>
            <w:vAlign w:val="center"/>
            <w:hideMark/>
          </w:tcPr>
          <w:p w:rsidR="0076629D" w:rsidRPr="004826DC" w:rsidRDefault="0076629D" w:rsidP="0076629D">
            <w:pPr>
              <w:jc w:val="center"/>
              <w:rPr>
                <w:rFonts w:ascii="Calibri" w:hAnsi="Calibri"/>
              </w:rPr>
            </w:pPr>
            <w:r w:rsidRPr="004826DC">
              <w:rPr>
                <w:rFonts w:ascii="Calibri" w:hAnsi="Calibri"/>
              </w:rPr>
              <w:t>Número de rejeites do artefato</w:t>
            </w:r>
          </w:p>
        </w:tc>
        <w:tc>
          <w:tcPr>
            <w:tcW w:w="708" w:type="dxa"/>
            <w:shd w:val="clear" w:color="auto" w:fill="auto"/>
            <w:vAlign w:val="center"/>
            <w:hideMark/>
          </w:tcPr>
          <w:p w:rsidR="0076629D" w:rsidRPr="004826DC" w:rsidRDefault="0076629D" w:rsidP="0076629D">
            <w:pPr>
              <w:jc w:val="center"/>
              <w:rPr>
                <w:rFonts w:ascii="Calibri" w:hAnsi="Calibri"/>
              </w:rPr>
            </w:pPr>
            <w:r w:rsidRPr="004826DC">
              <w:rPr>
                <w:rFonts w:ascii="Calibri" w:hAnsi="Calibri"/>
              </w:rPr>
              <w:t>1</w:t>
            </w:r>
          </w:p>
        </w:tc>
        <w:tc>
          <w:tcPr>
            <w:tcW w:w="1418" w:type="dxa"/>
            <w:shd w:val="clear" w:color="auto" w:fill="auto"/>
            <w:vAlign w:val="center"/>
            <w:hideMark/>
          </w:tcPr>
          <w:p w:rsidR="0076629D" w:rsidRPr="004826DC" w:rsidRDefault="0076629D" w:rsidP="0076629D">
            <w:pPr>
              <w:jc w:val="center"/>
              <w:rPr>
                <w:rFonts w:ascii="Calibri" w:hAnsi="Calibri"/>
              </w:rPr>
            </w:pPr>
            <w:r w:rsidRPr="004826DC">
              <w:rPr>
                <w:rFonts w:ascii="Calibri" w:hAnsi="Calibri"/>
              </w:rPr>
              <w:t xml:space="preserve">2 rejeites </w:t>
            </w:r>
          </w:p>
        </w:tc>
        <w:tc>
          <w:tcPr>
            <w:tcW w:w="2126" w:type="dxa"/>
            <w:shd w:val="clear" w:color="auto" w:fill="auto"/>
            <w:vAlign w:val="center"/>
            <w:hideMark/>
          </w:tcPr>
          <w:p w:rsidR="0076629D" w:rsidRPr="004826DC" w:rsidRDefault="0076629D" w:rsidP="0076629D">
            <w:pPr>
              <w:jc w:val="center"/>
              <w:rPr>
                <w:rFonts w:ascii="Calibri" w:hAnsi="Calibri"/>
              </w:rPr>
            </w:pPr>
            <w:r w:rsidRPr="004826DC">
              <w:rPr>
                <w:rFonts w:ascii="Calibri" w:hAnsi="Calibri"/>
              </w:rPr>
              <w:t>0,5%</w:t>
            </w:r>
          </w:p>
        </w:tc>
      </w:tr>
      <w:tr w:rsidR="0076629D" w:rsidRPr="004826DC" w:rsidTr="0076629D">
        <w:trPr>
          <w:trHeight w:val="373"/>
        </w:trPr>
        <w:tc>
          <w:tcPr>
            <w:tcW w:w="2320" w:type="dxa"/>
            <w:vMerge/>
            <w:vAlign w:val="center"/>
            <w:hideMark/>
          </w:tcPr>
          <w:p w:rsidR="0076629D" w:rsidRPr="004826DC" w:rsidRDefault="0076629D" w:rsidP="0076629D">
            <w:pPr>
              <w:rPr>
                <w:rFonts w:ascii="Calibri" w:hAnsi="Calibri"/>
                <w:b/>
                <w:bCs/>
              </w:rPr>
            </w:pPr>
          </w:p>
        </w:tc>
        <w:tc>
          <w:tcPr>
            <w:tcW w:w="2260" w:type="dxa"/>
            <w:vMerge/>
            <w:vAlign w:val="center"/>
            <w:hideMark/>
          </w:tcPr>
          <w:p w:rsidR="0076629D" w:rsidRPr="004826DC" w:rsidRDefault="0076629D" w:rsidP="0076629D">
            <w:pPr>
              <w:jc w:val="center"/>
              <w:rPr>
                <w:rFonts w:ascii="Calibri" w:hAnsi="Calibri"/>
              </w:rPr>
            </w:pPr>
          </w:p>
        </w:tc>
        <w:tc>
          <w:tcPr>
            <w:tcW w:w="2948" w:type="dxa"/>
            <w:vMerge/>
            <w:vAlign w:val="center"/>
            <w:hideMark/>
          </w:tcPr>
          <w:p w:rsidR="0076629D" w:rsidRPr="004826DC" w:rsidRDefault="0076629D" w:rsidP="0076629D">
            <w:pPr>
              <w:rPr>
                <w:rFonts w:ascii="Calibri" w:hAnsi="Calibri"/>
              </w:rPr>
            </w:pPr>
          </w:p>
        </w:tc>
        <w:tc>
          <w:tcPr>
            <w:tcW w:w="3119" w:type="dxa"/>
            <w:vMerge/>
            <w:vAlign w:val="center"/>
            <w:hideMark/>
          </w:tcPr>
          <w:p w:rsidR="0076629D" w:rsidRPr="004826DC" w:rsidRDefault="0076629D" w:rsidP="0076629D">
            <w:pPr>
              <w:rPr>
                <w:rFonts w:ascii="Calibri" w:hAnsi="Calibri"/>
              </w:rPr>
            </w:pPr>
          </w:p>
        </w:tc>
        <w:tc>
          <w:tcPr>
            <w:tcW w:w="708" w:type="dxa"/>
            <w:shd w:val="clear" w:color="auto" w:fill="auto"/>
            <w:vAlign w:val="center"/>
            <w:hideMark/>
          </w:tcPr>
          <w:p w:rsidR="0076629D" w:rsidRPr="004826DC" w:rsidRDefault="0076629D" w:rsidP="0076629D">
            <w:pPr>
              <w:jc w:val="center"/>
              <w:rPr>
                <w:rFonts w:ascii="Calibri" w:hAnsi="Calibri"/>
              </w:rPr>
            </w:pPr>
            <w:r w:rsidRPr="004826DC">
              <w:rPr>
                <w:rFonts w:ascii="Calibri" w:hAnsi="Calibri"/>
              </w:rPr>
              <w:t>2</w:t>
            </w:r>
          </w:p>
        </w:tc>
        <w:tc>
          <w:tcPr>
            <w:tcW w:w="1418" w:type="dxa"/>
            <w:shd w:val="clear" w:color="auto" w:fill="auto"/>
            <w:vAlign w:val="center"/>
            <w:hideMark/>
          </w:tcPr>
          <w:p w:rsidR="0076629D" w:rsidRPr="004826DC" w:rsidRDefault="0076629D" w:rsidP="0076629D">
            <w:pPr>
              <w:jc w:val="center"/>
              <w:rPr>
                <w:rFonts w:ascii="Calibri" w:hAnsi="Calibri"/>
              </w:rPr>
            </w:pPr>
            <w:r w:rsidRPr="004826DC">
              <w:rPr>
                <w:rFonts w:ascii="Calibri" w:hAnsi="Calibri"/>
              </w:rPr>
              <w:t>a partir do 3º rejeite</w:t>
            </w:r>
          </w:p>
        </w:tc>
        <w:tc>
          <w:tcPr>
            <w:tcW w:w="2126" w:type="dxa"/>
            <w:shd w:val="clear" w:color="auto" w:fill="auto"/>
            <w:vAlign w:val="center"/>
            <w:hideMark/>
          </w:tcPr>
          <w:p w:rsidR="0076629D" w:rsidRPr="004826DC" w:rsidRDefault="0076629D" w:rsidP="0076629D">
            <w:pPr>
              <w:jc w:val="center"/>
              <w:rPr>
                <w:rFonts w:ascii="Calibri" w:hAnsi="Calibri"/>
              </w:rPr>
            </w:pPr>
            <w:r w:rsidRPr="004826DC">
              <w:rPr>
                <w:rFonts w:ascii="Calibri" w:hAnsi="Calibri"/>
              </w:rPr>
              <w:t>1% para cada rejeite a partir do 3º</w:t>
            </w:r>
          </w:p>
        </w:tc>
      </w:tr>
      <w:tr w:rsidR="0076629D" w:rsidRPr="004826DC" w:rsidTr="0076629D">
        <w:trPr>
          <w:trHeight w:val="255"/>
        </w:trPr>
        <w:tc>
          <w:tcPr>
            <w:tcW w:w="2320" w:type="dxa"/>
            <w:shd w:val="clear" w:color="000000" w:fill="D8D8D8"/>
            <w:vAlign w:val="center"/>
            <w:hideMark/>
          </w:tcPr>
          <w:p w:rsidR="0076629D" w:rsidRPr="004826DC" w:rsidRDefault="0076629D" w:rsidP="0076629D">
            <w:pPr>
              <w:jc w:val="center"/>
              <w:rPr>
                <w:rFonts w:ascii="Calibri" w:hAnsi="Calibri"/>
                <w:b/>
                <w:bCs/>
              </w:rPr>
            </w:pPr>
            <w:r w:rsidRPr="004826DC">
              <w:rPr>
                <w:rFonts w:ascii="Calibri" w:hAnsi="Calibri"/>
                <w:b/>
                <w:bCs/>
              </w:rPr>
              <w:t xml:space="preserve">Qualidade geral dos serviços da OS </w:t>
            </w:r>
          </w:p>
        </w:tc>
        <w:tc>
          <w:tcPr>
            <w:tcW w:w="2260" w:type="dxa"/>
            <w:shd w:val="clear" w:color="auto" w:fill="auto"/>
            <w:vAlign w:val="center"/>
            <w:hideMark/>
          </w:tcPr>
          <w:p w:rsidR="0076629D" w:rsidRPr="004826DC" w:rsidRDefault="0076629D" w:rsidP="0076629D">
            <w:pPr>
              <w:jc w:val="center"/>
              <w:rPr>
                <w:rFonts w:ascii="Calibri" w:hAnsi="Calibri"/>
              </w:rPr>
            </w:pPr>
            <w:r w:rsidRPr="004826DC">
              <w:rPr>
                <w:rFonts w:ascii="Calibri" w:hAnsi="Calibri"/>
              </w:rPr>
              <w:t>Valor da Release, ou da OS, se entrega única</w:t>
            </w:r>
          </w:p>
        </w:tc>
        <w:tc>
          <w:tcPr>
            <w:tcW w:w="2948" w:type="dxa"/>
            <w:shd w:val="clear" w:color="auto" w:fill="auto"/>
            <w:vAlign w:val="center"/>
            <w:hideMark/>
          </w:tcPr>
          <w:p w:rsidR="0076629D" w:rsidRPr="004826DC" w:rsidRDefault="0076629D" w:rsidP="0076629D">
            <w:pPr>
              <w:jc w:val="center"/>
              <w:rPr>
                <w:rFonts w:ascii="Calibri" w:hAnsi="Calibri"/>
              </w:rPr>
            </w:pPr>
            <w:r w:rsidRPr="004826DC">
              <w:rPr>
                <w:rFonts w:ascii="Calibri" w:hAnsi="Calibri"/>
              </w:rPr>
              <w:t>No máximo 50% de artefatos da OS ou release se entrega única com algum rejeite</w:t>
            </w:r>
          </w:p>
        </w:tc>
        <w:tc>
          <w:tcPr>
            <w:tcW w:w="3119" w:type="dxa"/>
            <w:shd w:val="clear" w:color="auto" w:fill="auto"/>
            <w:vAlign w:val="center"/>
            <w:hideMark/>
          </w:tcPr>
          <w:p w:rsidR="0076629D" w:rsidRPr="004826DC" w:rsidRDefault="0076629D" w:rsidP="0076629D">
            <w:pPr>
              <w:jc w:val="center"/>
              <w:rPr>
                <w:rFonts w:ascii="Calibri" w:hAnsi="Calibri"/>
              </w:rPr>
            </w:pPr>
            <w:r w:rsidRPr="004826DC">
              <w:rPr>
                <w:rFonts w:ascii="Calibri" w:hAnsi="Calibri"/>
              </w:rPr>
              <w:t>Número artefatos na OS ou release com algum rejeite</w:t>
            </w:r>
          </w:p>
        </w:tc>
        <w:tc>
          <w:tcPr>
            <w:tcW w:w="708" w:type="dxa"/>
            <w:shd w:val="clear" w:color="auto" w:fill="auto"/>
            <w:vAlign w:val="center"/>
            <w:hideMark/>
          </w:tcPr>
          <w:p w:rsidR="0076629D" w:rsidRPr="004826DC" w:rsidRDefault="0076629D" w:rsidP="0076629D">
            <w:pPr>
              <w:jc w:val="center"/>
              <w:rPr>
                <w:rFonts w:ascii="Calibri" w:hAnsi="Calibri"/>
              </w:rPr>
            </w:pPr>
            <w:r w:rsidRPr="004826DC">
              <w:rPr>
                <w:rFonts w:ascii="Calibri" w:hAnsi="Calibri"/>
              </w:rPr>
              <w:t>1</w:t>
            </w:r>
          </w:p>
        </w:tc>
        <w:tc>
          <w:tcPr>
            <w:tcW w:w="1418" w:type="dxa"/>
            <w:shd w:val="clear" w:color="auto" w:fill="auto"/>
            <w:vAlign w:val="center"/>
            <w:hideMark/>
          </w:tcPr>
          <w:p w:rsidR="0076629D" w:rsidRPr="004826DC" w:rsidRDefault="0076629D" w:rsidP="0076629D">
            <w:pPr>
              <w:jc w:val="center"/>
              <w:rPr>
                <w:rFonts w:ascii="Calibri" w:hAnsi="Calibri"/>
              </w:rPr>
            </w:pPr>
            <w:r w:rsidRPr="004826DC">
              <w:rPr>
                <w:rFonts w:ascii="Calibri" w:hAnsi="Calibri"/>
              </w:rPr>
              <w:t>NA</w:t>
            </w:r>
          </w:p>
        </w:tc>
        <w:tc>
          <w:tcPr>
            <w:tcW w:w="2126" w:type="dxa"/>
            <w:shd w:val="clear" w:color="auto" w:fill="auto"/>
            <w:vAlign w:val="center"/>
            <w:hideMark/>
          </w:tcPr>
          <w:p w:rsidR="0076629D" w:rsidRPr="004826DC" w:rsidRDefault="0076629D" w:rsidP="0076629D">
            <w:pPr>
              <w:jc w:val="center"/>
              <w:rPr>
                <w:rFonts w:ascii="Calibri" w:hAnsi="Calibri"/>
              </w:rPr>
            </w:pPr>
            <w:r w:rsidRPr="004826DC">
              <w:rPr>
                <w:rFonts w:ascii="Calibri" w:hAnsi="Calibri"/>
              </w:rPr>
              <w:t>2% para cada artefato com rejeite além de 50% dos artefatos da OS ou release</w:t>
            </w:r>
          </w:p>
        </w:tc>
      </w:tr>
      <w:tr w:rsidR="0076629D" w:rsidRPr="004826DC" w:rsidTr="0076629D">
        <w:trPr>
          <w:trHeight w:val="1211"/>
        </w:trPr>
        <w:tc>
          <w:tcPr>
            <w:tcW w:w="2320" w:type="dxa"/>
            <w:shd w:val="clear" w:color="000000" w:fill="D8D8D8"/>
            <w:vAlign w:val="center"/>
            <w:hideMark/>
          </w:tcPr>
          <w:p w:rsidR="0076629D" w:rsidRPr="004826DC" w:rsidRDefault="0076629D" w:rsidP="0076629D">
            <w:pPr>
              <w:jc w:val="center"/>
              <w:rPr>
                <w:rFonts w:ascii="Calibri" w:hAnsi="Calibri"/>
                <w:b/>
                <w:bCs/>
              </w:rPr>
            </w:pPr>
            <w:r w:rsidRPr="004826DC">
              <w:rPr>
                <w:rFonts w:ascii="Calibri" w:hAnsi="Calibri"/>
                <w:b/>
                <w:bCs/>
              </w:rPr>
              <w:t xml:space="preserve">Qualidade do Produto Final </w:t>
            </w:r>
          </w:p>
        </w:tc>
        <w:tc>
          <w:tcPr>
            <w:tcW w:w="2260" w:type="dxa"/>
            <w:shd w:val="clear" w:color="auto" w:fill="auto"/>
            <w:vAlign w:val="center"/>
            <w:hideMark/>
          </w:tcPr>
          <w:p w:rsidR="0076629D" w:rsidRPr="004826DC" w:rsidRDefault="0076629D" w:rsidP="0076629D">
            <w:pPr>
              <w:jc w:val="center"/>
              <w:rPr>
                <w:rFonts w:ascii="Calibri" w:hAnsi="Calibri"/>
              </w:rPr>
            </w:pPr>
            <w:r w:rsidRPr="004826DC">
              <w:rPr>
                <w:rFonts w:ascii="Calibri" w:hAnsi="Calibri"/>
              </w:rPr>
              <w:t xml:space="preserve">Valor da Release, ou da OS, se entrega única </w:t>
            </w:r>
            <w:r w:rsidRPr="004826DC">
              <w:rPr>
                <w:rFonts w:ascii="Calibri" w:hAnsi="Calibri"/>
              </w:rPr>
              <w:br/>
              <w:t>(aplica-se apenas a Projeto e Manutenção Evolutiva/Adaptativa)</w:t>
            </w:r>
          </w:p>
        </w:tc>
        <w:tc>
          <w:tcPr>
            <w:tcW w:w="2948" w:type="dxa"/>
            <w:shd w:val="clear" w:color="auto" w:fill="auto"/>
            <w:vAlign w:val="center"/>
            <w:hideMark/>
          </w:tcPr>
          <w:p w:rsidR="0076629D" w:rsidRPr="004826DC" w:rsidRDefault="0076629D" w:rsidP="0076629D">
            <w:pPr>
              <w:jc w:val="center"/>
              <w:rPr>
                <w:rFonts w:ascii="Calibri" w:hAnsi="Calibri"/>
              </w:rPr>
            </w:pPr>
            <w:r w:rsidRPr="004826DC">
              <w:rPr>
                <w:rFonts w:ascii="Calibri" w:hAnsi="Calibri"/>
              </w:rPr>
              <w:t>No máximo 2 defeitos em homologação a cada 10 PF entregues</w:t>
            </w:r>
          </w:p>
        </w:tc>
        <w:tc>
          <w:tcPr>
            <w:tcW w:w="3119" w:type="dxa"/>
            <w:shd w:val="clear" w:color="auto" w:fill="auto"/>
            <w:vAlign w:val="center"/>
            <w:hideMark/>
          </w:tcPr>
          <w:p w:rsidR="0076629D" w:rsidRPr="004826DC" w:rsidRDefault="0061608D" w:rsidP="0076629D">
            <w:pPr>
              <w:jc w:val="center"/>
              <w:rPr>
                <w:rFonts w:ascii="Calibri" w:hAnsi="Calibri"/>
              </w:rPr>
            </w:pPr>
            <w:r w:rsidRPr="004826DC">
              <w:rPr>
                <w:rFonts w:ascii="Calibri" w:hAnsi="Calibri"/>
                <w:noProof/>
              </w:rPr>
              <w:drawing>
                <wp:inline distT="0" distB="0" distL="0" distR="0">
                  <wp:extent cx="1359535" cy="405765"/>
                  <wp:effectExtent l="19050" t="0" r="0" b="0"/>
                  <wp:docPr id="6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a:picLocks noChangeAspect="1" noChangeArrowheads="1"/>
                          </pic:cNvPicPr>
                        </pic:nvPicPr>
                        <pic:blipFill>
                          <a:blip r:embed="rId88" cstate="print"/>
                          <a:srcRect/>
                          <a:stretch>
                            <a:fillRect/>
                          </a:stretch>
                        </pic:blipFill>
                        <pic:spPr bwMode="auto">
                          <a:xfrm>
                            <a:off x="0" y="0"/>
                            <a:ext cx="1359535" cy="405765"/>
                          </a:xfrm>
                          <a:prstGeom prst="rect">
                            <a:avLst/>
                          </a:prstGeom>
                          <a:noFill/>
                          <a:ln w="9525">
                            <a:noFill/>
                            <a:miter lim="800000"/>
                            <a:headEnd/>
                            <a:tailEnd/>
                          </a:ln>
                        </pic:spPr>
                      </pic:pic>
                    </a:graphicData>
                  </a:graphic>
                </wp:inline>
              </w:drawing>
            </w:r>
          </w:p>
        </w:tc>
        <w:tc>
          <w:tcPr>
            <w:tcW w:w="708" w:type="dxa"/>
            <w:shd w:val="clear" w:color="auto" w:fill="auto"/>
            <w:vAlign w:val="center"/>
            <w:hideMark/>
          </w:tcPr>
          <w:p w:rsidR="0076629D" w:rsidRPr="004826DC" w:rsidRDefault="0076629D" w:rsidP="0076629D">
            <w:pPr>
              <w:jc w:val="center"/>
              <w:rPr>
                <w:rFonts w:ascii="Calibri" w:hAnsi="Calibri"/>
              </w:rPr>
            </w:pPr>
            <w:r w:rsidRPr="004826DC">
              <w:rPr>
                <w:rFonts w:ascii="Calibri" w:hAnsi="Calibri"/>
              </w:rPr>
              <w:t>1</w:t>
            </w:r>
          </w:p>
        </w:tc>
        <w:tc>
          <w:tcPr>
            <w:tcW w:w="1418" w:type="dxa"/>
            <w:shd w:val="clear" w:color="auto" w:fill="auto"/>
            <w:vAlign w:val="center"/>
            <w:hideMark/>
          </w:tcPr>
          <w:p w:rsidR="0076629D" w:rsidRPr="004826DC" w:rsidRDefault="0061608D" w:rsidP="0076629D">
            <w:pPr>
              <w:jc w:val="center"/>
              <w:rPr>
                <w:rFonts w:ascii="Calibri" w:hAnsi="Calibri"/>
              </w:rPr>
            </w:pPr>
            <m:oMathPara>
              <m:oMath>
                <m:r>
                  <w:rPr>
                    <w:rFonts w:ascii="Cambria Math" w:hAnsi="Cambria Math"/>
                  </w:rPr>
                  <m:t>In</m:t>
                </m:r>
                <m:sSub>
                  <m:sSubPr>
                    <m:ctrlPr>
                      <w:rPr>
                        <w:rFonts w:ascii="Cambria Math" w:hAnsi="Cambria Math"/>
                        <w:i/>
                      </w:rPr>
                    </m:ctrlPr>
                  </m:sSubPr>
                  <m:e>
                    <m:r>
                      <w:rPr>
                        <w:rFonts w:ascii="Cambria Math" w:hAnsi="Cambria Math"/>
                      </w:rPr>
                      <m:t>d</m:t>
                    </m:r>
                  </m:e>
                  <m:sub>
                    <m:r>
                      <w:rPr>
                        <w:rFonts w:ascii="Cambria Math" w:hAnsi="Cambria Math"/>
                      </w:rPr>
                      <m:t>def</m:t>
                    </m:r>
                  </m:sub>
                </m:sSub>
                <m:r>
                  <w:rPr>
                    <w:rFonts w:ascii="Cambria Math" w:hAnsi="Cambria Math"/>
                  </w:rPr>
                  <m:t>&gt;0,2</m:t>
                </m:r>
              </m:oMath>
            </m:oMathPara>
          </w:p>
        </w:tc>
        <w:tc>
          <w:tcPr>
            <w:tcW w:w="2126" w:type="dxa"/>
            <w:shd w:val="clear" w:color="auto" w:fill="auto"/>
            <w:vAlign w:val="center"/>
            <w:hideMark/>
          </w:tcPr>
          <w:p w:rsidR="0076629D" w:rsidRPr="004826DC" w:rsidRDefault="001F0FD9" w:rsidP="0076629D">
            <w:pPr>
              <w:jc w:val="center"/>
              <w:rPr>
                <w:rFonts w:ascii="Calibri" w:hAnsi="Calibri"/>
              </w:rPr>
            </w:pPr>
            <m:oMathPara>
              <m:oMath>
                <m:sSup>
                  <m:sSupPr>
                    <m:ctrlPr>
                      <w:rPr>
                        <w:rFonts w:ascii="Cambria Math" w:hAnsi="Cambria Math"/>
                        <w:i/>
                      </w:rPr>
                    </m:ctrlPr>
                  </m:sSupPr>
                  <m:e>
                    <m:r>
                      <w:rPr>
                        <w:rFonts w:ascii="Cambria Math" w:hAnsi="Cambria Math"/>
                      </w:rPr>
                      <m:t>2</m:t>
                    </m:r>
                  </m:e>
                  <m:sup>
                    <m:r>
                      <w:rPr>
                        <w:rFonts w:ascii="Cambria Math" w:hAnsi="Cambria Math"/>
                      </w:rPr>
                      <m:t>(in</m:t>
                    </m:r>
                    <m:sSub>
                      <m:sSubPr>
                        <m:ctrlPr>
                          <w:rPr>
                            <w:rFonts w:ascii="Cambria Math" w:hAnsi="Cambria Math"/>
                            <w:i/>
                          </w:rPr>
                        </m:ctrlPr>
                      </m:sSubPr>
                      <m:e>
                        <m:r>
                          <w:rPr>
                            <w:rFonts w:ascii="Cambria Math" w:hAnsi="Cambria Math"/>
                          </w:rPr>
                          <m:t>d</m:t>
                        </m:r>
                      </m:e>
                      <m:sub>
                        <m:r>
                          <w:rPr>
                            <w:rFonts w:ascii="Cambria Math" w:hAnsi="Cambria Math"/>
                          </w:rPr>
                          <m:t>def</m:t>
                        </m:r>
                      </m:sub>
                    </m:sSub>
                    <m:r>
                      <w:rPr>
                        <w:rFonts w:ascii="Cambria Math" w:hAnsi="Cambria Math"/>
                      </w:rPr>
                      <m:t>*10)</m:t>
                    </m:r>
                  </m:sup>
                </m:sSup>
                <m:r>
                  <w:rPr>
                    <w:rFonts w:ascii="Cambria Math" w:hAnsi="Cambria Math"/>
                  </w:rPr>
                  <m:t>*  0,25%</m:t>
                </m:r>
              </m:oMath>
            </m:oMathPara>
          </w:p>
        </w:tc>
      </w:tr>
    </w:tbl>
    <w:p w:rsidR="0076629D" w:rsidRPr="004826DC" w:rsidRDefault="0076629D" w:rsidP="0076629D">
      <w:pPr>
        <w:rPr>
          <w:rFonts w:ascii="Calibri" w:hAnsi="Calibri" w:cs="Arial"/>
          <w:sz w:val="28"/>
          <w:szCs w:val="28"/>
        </w:rPr>
      </w:pPr>
      <w:r w:rsidRPr="004826DC">
        <w:rPr>
          <w:rFonts w:ascii="Calibri" w:hAnsi="Calibri"/>
        </w:rPr>
        <w:br w:type="page"/>
      </w:r>
    </w:p>
    <w:p w:rsidR="0076629D" w:rsidRPr="004826DC" w:rsidRDefault="00D12BCA" w:rsidP="0076629D">
      <w:pPr>
        <w:pStyle w:val="Ttulo1"/>
        <w:keepNext w:val="0"/>
        <w:spacing w:before="480" w:line="276" w:lineRule="auto"/>
        <w:ind w:left="431" w:hanging="431"/>
        <w:contextualSpacing/>
        <w:jc w:val="both"/>
        <w:rPr>
          <w:rFonts w:ascii="Calibri" w:hAnsi="Calibri"/>
          <w:sz w:val="24"/>
          <w:szCs w:val="24"/>
        </w:rPr>
      </w:pPr>
      <w:r w:rsidRPr="004826DC">
        <w:rPr>
          <w:rFonts w:ascii="Calibri" w:hAnsi="Calibri"/>
          <w:sz w:val="24"/>
          <w:szCs w:val="24"/>
        </w:rPr>
        <w:lastRenderedPageBreak/>
        <w:t xml:space="preserve">17 </w:t>
      </w:r>
      <w:r w:rsidR="0076629D" w:rsidRPr="004826DC">
        <w:rPr>
          <w:rFonts w:ascii="Calibri" w:hAnsi="Calibri"/>
          <w:sz w:val="24"/>
          <w:szCs w:val="24"/>
        </w:rPr>
        <w:t>Níveis Mínimos de Serviço específicos para OS do tipo Sustentação</w:t>
      </w:r>
    </w:p>
    <w:tbl>
      <w:tblPr>
        <w:tblW w:w="14899" w:type="dxa"/>
        <w:tblInd w:w="55" w:type="dxa"/>
        <w:tblLayout w:type="fixed"/>
        <w:tblCellMar>
          <w:left w:w="70" w:type="dxa"/>
          <w:right w:w="70" w:type="dxa"/>
        </w:tblCellMar>
        <w:tblLook w:val="04A0" w:firstRow="1" w:lastRow="0" w:firstColumn="1" w:lastColumn="0" w:noHBand="0" w:noVBand="1"/>
      </w:tblPr>
      <w:tblGrid>
        <w:gridCol w:w="2000"/>
        <w:gridCol w:w="1417"/>
        <w:gridCol w:w="3828"/>
        <w:gridCol w:w="3685"/>
        <w:gridCol w:w="567"/>
        <w:gridCol w:w="1276"/>
        <w:gridCol w:w="2126"/>
      </w:tblGrid>
      <w:tr w:rsidR="0076629D" w:rsidRPr="004826DC" w:rsidTr="0076629D">
        <w:trPr>
          <w:trHeight w:val="255"/>
        </w:trPr>
        <w:tc>
          <w:tcPr>
            <w:tcW w:w="2000" w:type="dxa"/>
            <w:vMerge w:val="restart"/>
            <w:tcBorders>
              <w:top w:val="single" w:sz="8" w:space="0" w:color="auto"/>
              <w:left w:val="single" w:sz="8" w:space="0" w:color="auto"/>
              <w:bottom w:val="single" w:sz="8" w:space="0" w:color="000000"/>
              <w:right w:val="single" w:sz="8" w:space="0" w:color="auto"/>
            </w:tcBorders>
            <w:shd w:val="clear" w:color="000000" w:fill="D8D8D8"/>
            <w:vAlign w:val="center"/>
            <w:hideMark/>
          </w:tcPr>
          <w:p w:rsidR="0076629D" w:rsidRPr="004826DC" w:rsidRDefault="0076629D" w:rsidP="0076629D">
            <w:pPr>
              <w:jc w:val="center"/>
              <w:rPr>
                <w:rFonts w:ascii="Calibri" w:hAnsi="Calibri"/>
                <w:b/>
                <w:bCs/>
                <w:sz w:val="18"/>
                <w:szCs w:val="18"/>
              </w:rPr>
            </w:pPr>
            <w:r w:rsidRPr="004826DC">
              <w:rPr>
                <w:rFonts w:ascii="Calibri" w:hAnsi="Calibri"/>
                <w:b/>
                <w:bCs/>
                <w:sz w:val="18"/>
                <w:szCs w:val="18"/>
              </w:rPr>
              <w:t xml:space="preserve">Indicador </w:t>
            </w:r>
          </w:p>
        </w:tc>
        <w:tc>
          <w:tcPr>
            <w:tcW w:w="1417" w:type="dxa"/>
            <w:vMerge w:val="restart"/>
            <w:tcBorders>
              <w:top w:val="single" w:sz="8" w:space="0" w:color="auto"/>
              <w:left w:val="nil"/>
              <w:bottom w:val="single" w:sz="8" w:space="0" w:color="000000"/>
              <w:right w:val="single" w:sz="4" w:space="0" w:color="auto"/>
            </w:tcBorders>
            <w:shd w:val="clear" w:color="000000" w:fill="D8D8D8"/>
            <w:vAlign w:val="center"/>
            <w:hideMark/>
          </w:tcPr>
          <w:p w:rsidR="0076629D" w:rsidRPr="004826DC" w:rsidRDefault="0076629D" w:rsidP="0076629D">
            <w:pPr>
              <w:jc w:val="center"/>
              <w:rPr>
                <w:rFonts w:ascii="Calibri" w:hAnsi="Calibri"/>
                <w:b/>
                <w:bCs/>
                <w:sz w:val="18"/>
                <w:szCs w:val="18"/>
              </w:rPr>
            </w:pPr>
            <w:r w:rsidRPr="004826DC">
              <w:rPr>
                <w:rFonts w:ascii="Calibri" w:hAnsi="Calibri"/>
                <w:b/>
                <w:bCs/>
                <w:sz w:val="18"/>
                <w:szCs w:val="18"/>
              </w:rPr>
              <w:t>Incide Sobre</w:t>
            </w:r>
          </w:p>
        </w:tc>
        <w:tc>
          <w:tcPr>
            <w:tcW w:w="3828" w:type="dxa"/>
            <w:vMerge w:val="restart"/>
            <w:tcBorders>
              <w:top w:val="single" w:sz="8" w:space="0" w:color="auto"/>
              <w:left w:val="nil"/>
              <w:bottom w:val="single" w:sz="8" w:space="0" w:color="000000"/>
              <w:right w:val="single" w:sz="4" w:space="0" w:color="auto"/>
            </w:tcBorders>
            <w:shd w:val="clear" w:color="000000" w:fill="D8D8D8"/>
            <w:vAlign w:val="center"/>
            <w:hideMark/>
          </w:tcPr>
          <w:p w:rsidR="0076629D" w:rsidRPr="004826DC" w:rsidRDefault="0076629D" w:rsidP="0076629D">
            <w:pPr>
              <w:jc w:val="center"/>
              <w:rPr>
                <w:rFonts w:ascii="Calibri" w:hAnsi="Calibri"/>
                <w:b/>
                <w:bCs/>
                <w:sz w:val="18"/>
                <w:szCs w:val="18"/>
              </w:rPr>
            </w:pPr>
            <w:r w:rsidRPr="004826DC">
              <w:rPr>
                <w:rFonts w:ascii="Calibri" w:hAnsi="Calibri"/>
                <w:b/>
                <w:bCs/>
                <w:sz w:val="18"/>
                <w:szCs w:val="18"/>
              </w:rPr>
              <w:t>Nível Mínimo de Serviço</w:t>
            </w:r>
          </w:p>
        </w:tc>
        <w:tc>
          <w:tcPr>
            <w:tcW w:w="3685" w:type="dxa"/>
            <w:vMerge w:val="restart"/>
            <w:tcBorders>
              <w:top w:val="single" w:sz="8" w:space="0" w:color="auto"/>
              <w:left w:val="single" w:sz="4" w:space="0" w:color="auto"/>
              <w:bottom w:val="single" w:sz="8" w:space="0" w:color="000000"/>
              <w:right w:val="single" w:sz="4" w:space="0" w:color="auto"/>
            </w:tcBorders>
            <w:shd w:val="clear" w:color="000000" w:fill="D8D8D8"/>
            <w:vAlign w:val="center"/>
            <w:hideMark/>
          </w:tcPr>
          <w:p w:rsidR="0076629D" w:rsidRPr="004826DC" w:rsidRDefault="0076629D" w:rsidP="0076629D">
            <w:pPr>
              <w:jc w:val="center"/>
              <w:rPr>
                <w:rFonts w:ascii="Calibri" w:hAnsi="Calibri"/>
                <w:b/>
                <w:bCs/>
                <w:sz w:val="18"/>
                <w:szCs w:val="18"/>
              </w:rPr>
            </w:pPr>
            <w:r w:rsidRPr="004826DC">
              <w:rPr>
                <w:rFonts w:ascii="Calibri" w:hAnsi="Calibri"/>
                <w:b/>
                <w:bCs/>
                <w:sz w:val="18"/>
                <w:szCs w:val="18"/>
              </w:rPr>
              <w:t xml:space="preserve">Fórmula para determinação do impacto por não cumprimento do NMS  </w:t>
            </w:r>
          </w:p>
        </w:tc>
        <w:tc>
          <w:tcPr>
            <w:tcW w:w="3969" w:type="dxa"/>
            <w:gridSpan w:val="3"/>
            <w:tcBorders>
              <w:top w:val="single" w:sz="8" w:space="0" w:color="auto"/>
              <w:left w:val="nil"/>
              <w:bottom w:val="single" w:sz="4" w:space="0" w:color="auto"/>
              <w:right w:val="single" w:sz="8" w:space="0" w:color="000000"/>
            </w:tcBorders>
            <w:shd w:val="clear" w:color="000000" w:fill="D8D8D8"/>
            <w:vAlign w:val="center"/>
            <w:hideMark/>
          </w:tcPr>
          <w:p w:rsidR="0076629D" w:rsidRPr="004826DC" w:rsidRDefault="0076629D" w:rsidP="0076629D">
            <w:pPr>
              <w:jc w:val="center"/>
              <w:rPr>
                <w:rFonts w:ascii="Calibri" w:hAnsi="Calibri"/>
                <w:b/>
                <w:bCs/>
                <w:sz w:val="18"/>
                <w:szCs w:val="18"/>
              </w:rPr>
            </w:pPr>
            <w:r w:rsidRPr="004826DC">
              <w:rPr>
                <w:rFonts w:ascii="Calibri" w:hAnsi="Calibri"/>
                <w:b/>
                <w:bCs/>
                <w:sz w:val="18"/>
                <w:szCs w:val="18"/>
              </w:rPr>
              <w:t xml:space="preserve">Impacto por não Cumprimento </w:t>
            </w:r>
          </w:p>
        </w:tc>
      </w:tr>
      <w:tr w:rsidR="0076629D" w:rsidRPr="004826DC" w:rsidTr="0076629D">
        <w:trPr>
          <w:trHeight w:val="270"/>
        </w:trPr>
        <w:tc>
          <w:tcPr>
            <w:tcW w:w="2000" w:type="dxa"/>
            <w:vMerge/>
            <w:tcBorders>
              <w:top w:val="single" w:sz="8" w:space="0" w:color="auto"/>
              <w:left w:val="single" w:sz="8" w:space="0" w:color="auto"/>
              <w:bottom w:val="single" w:sz="4" w:space="0" w:color="auto"/>
              <w:right w:val="single" w:sz="8" w:space="0" w:color="auto"/>
            </w:tcBorders>
            <w:vAlign w:val="center"/>
            <w:hideMark/>
          </w:tcPr>
          <w:p w:rsidR="0076629D" w:rsidRPr="004826DC" w:rsidRDefault="0076629D" w:rsidP="0076629D">
            <w:pPr>
              <w:rPr>
                <w:rFonts w:ascii="Calibri" w:hAnsi="Calibri"/>
                <w:b/>
                <w:bCs/>
                <w:sz w:val="18"/>
                <w:szCs w:val="18"/>
              </w:rPr>
            </w:pPr>
          </w:p>
        </w:tc>
        <w:tc>
          <w:tcPr>
            <w:tcW w:w="1417" w:type="dxa"/>
            <w:vMerge/>
            <w:tcBorders>
              <w:top w:val="single" w:sz="8" w:space="0" w:color="auto"/>
              <w:left w:val="nil"/>
              <w:bottom w:val="single" w:sz="4" w:space="0" w:color="auto"/>
              <w:right w:val="single" w:sz="4" w:space="0" w:color="auto"/>
            </w:tcBorders>
            <w:vAlign w:val="center"/>
            <w:hideMark/>
          </w:tcPr>
          <w:p w:rsidR="0076629D" w:rsidRPr="004826DC" w:rsidRDefault="0076629D" w:rsidP="0076629D">
            <w:pPr>
              <w:rPr>
                <w:rFonts w:ascii="Calibri" w:hAnsi="Calibri"/>
                <w:b/>
                <w:bCs/>
                <w:sz w:val="18"/>
                <w:szCs w:val="18"/>
              </w:rPr>
            </w:pPr>
          </w:p>
        </w:tc>
        <w:tc>
          <w:tcPr>
            <w:tcW w:w="3828" w:type="dxa"/>
            <w:vMerge/>
            <w:tcBorders>
              <w:top w:val="single" w:sz="8" w:space="0" w:color="auto"/>
              <w:left w:val="nil"/>
              <w:bottom w:val="single" w:sz="4" w:space="0" w:color="auto"/>
              <w:right w:val="single" w:sz="4" w:space="0" w:color="auto"/>
            </w:tcBorders>
            <w:vAlign w:val="center"/>
            <w:hideMark/>
          </w:tcPr>
          <w:p w:rsidR="0076629D" w:rsidRPr="004826DC" w:rsidRDefault="0076629D" w:rsidP="0076629D">
            <w:pPr>
              <w:rPr>
                <w:rFonts w:ascii="Calibri" w:hAnsi="Calibri"/>
                <w:b/>
                <w:bCs/>
                <w:sz w:val="18"/>
                <w:szCs w:val="18"/>
              </w:rPr>
            </w:pPr>
          </w:p>
        </w:tc>
        <w:tc>
          <w:tcPr>
            <w:tcW w:w="3685" w:type="dxa"/>
            <w:vMerge/>
            <w:tcBorders>
              <w:top w:val="single" w:sz="8" w:space="0" w:color="auto"/>
              <w:left w:val="single" w:sz="4" w:space="0" w:color="auto"/>
              <w:bottom w:val="single" w:sz="4" w:space="0" w:color="auto"/>
              <w:right w:val="single" w:sz="4" w:space="0" w:color="auto"/>
            </w:tcBorders>
            <w:vAlign w:val="center"/>
            <w:hideMark/>
          </w:tcPr>
          <w:p w:rsidR="0076629D" w:rsidRPr="004826DC" w:rsidRDefault="0076629D" w:rsidP="0076629D">
            <w:pPr>
              <w:rPr>
                <w:rFonts w:ascii="Calibri" w:hAnsi="Calibri"/>
                <w:b/>
                <w:bCs/>
                <w:sz w:val="18"/>
                <w:szCs w:val="18"/>
              </w:rPr>
            </w:pPr>
          </w:p>
        </w:tc>
        <w:tc>
          <w:tcPr>
            <w:tcW w:w="567" w:type="dxa"/>
            <w:tcBorders>
              <w:top w:val="nil"/>
              <w:left w:val="nil"/>
              <w:bottom w:val="single" w:sz="4" w:space="0" w:color="auto"/>
              <w:right w:val="single" w:sz="4" w:space="0" w:color="auto"/>
            </w:tcBorders>
            <w:shd w:val="clear" w:color="000000" w:fill="D8D8D8"/>
            <w:vAlign w:val="center"/>
            <w:hideMark/>
          </w:tcPr>
          <w:p w:rsidR="0076629D" w:rsidRPr="004826DC" w:rsidRDefault="0076629D" w:rsidP="0076629D">
            <w:pPr>
              <w:jc w:val="center"/>
              <w:rPr>
                <w:rFonts w:ascii="Calibri" w:hAnsi="Calibri"/>
                <w:b/>
                <w:bCs/>
                <w:sz w:val="18"/>
                <w:szCs w:val="18"/>
              </w:rPr>
            </w:pPr>
            <w:r w:rsidRPr="004826DC">
              <w:rPr>
                <w:rFonts w:ascii="Calibri" w:hAnsi="Calibri"/>
                <w:b/>
                <w:bCs/>
                <w:sz w:val="18"/>
                <w:szCs w:val="18"/>
              </w:rPr>
              <w:t>Nível</w:t>
            </w:r>
          </w:p>
        </w:tc>
        <w:tc>
          <w:tcPr>
            <w:tcW w:w="1276" w:type="dxa"/>
            <w:tcBorders>
              <w:top w:val="nil"/>
              <w:left w:val="nil"/>
              <w:bottom w:val="single" w:sz="4" w:space="0" w:color="auto"/>
              <w:right w:val="single" w:sz="4" w:space="0" w:color="auto"/>
            </w:tcBorders>
            <w:shd w:val="clear" w:color="000000" w:fill="D8D8D8"/>
            <w:vAlign w:val="center"/>
            <w:hideMark/>
          </w:tcPr>
          <w:p w:rsidR="0076629D" w:rsidRPr="004826DC" w:rsidRDefault="0076629D" w:rsidP="0076629D">
            <w:pPr>
              <w:jc w:val="center"/>
              <w:rPr>
                <w:rFonts w:ascii="Calibri" w:hAnsi="Calibri"/>
                <w:b/>
                <w:bCs/>
                <w:sz w:val="18"/>
                <w:szCs w:val="18"/>
              </w:rPr>
            </w:pPr>
            <w:r w:rsidRPr="004826DC">
              <w:rPr>
                <w:rFonts w:ascii="Calibri" w:hAnsi="Calibri"/>
                <w:b/>
                <w:bCs/>
                <w:sz w:val="18"/>
                <w:szCs w:val="18"/>
              </w:rPr>
              <w:t>Faixa</w:t>
            </w:r>
          </w:p>
        </w:tc>
        <w:tc>
          <w:tcPr>
            <w:tcW w:w="2126" w:type="dxa"/>
            <w:tcBorders>
              <w:top w:val="nil"/>
              <w:left w:val="nil"/>
              <w:bottom w:val="single" w:sz="4" w:space="0" w:color="auto"/>
              <w:right w:val="single" w:sz="8" w:space="0" w:color="auto"/>
            </w:tcBorders>
            <w:shd w:val="clear" w:color="000000" w:fill="D8D8D8"/>
            <w:vAlign w:val="center"/>
            <w:hideMark/>
          </w:tcPr>
          <w:p w:rsidR="0076629D" w:rsidRPr="004826DC" w:rsidRDefault="0076629D" w:rsidP="0076629D">
            <w:pPr>
              <w:jc w:val="center"/>
              <w:rPr>
                <w:rFonts w:ascii="Calibri" w:hAnsi="Calibri"/>
                <w:b/>
                <w:bCs/>
                <w:sz w:val="18"/>
                <w:szCs w:val="18"/>
              </w:rPr>
            </w:pPr>
            <w:r w:rsidRPr="004826DC">
              <w:rPr>
                <w:rFonts w:ascii="Calibri" w:hAnsi="Calibri"/>
                <w:b/>
                <w:bCs/>
                <w:sz w:val="18"/>
                <w:szCs w:val="18"/>
              </w:rPr>
              <w:t>%</w:t>
            </w:r>
          </w:p>
        </w:tc>
      </w:tr>
      <w:tr w:rsidR="0076629D" w:rsidRPr="004826DC" w:rsidTr="0076629D">
        <w:trPr>
          <w:trHeight w:val="1958"/>
        </w:trPr>
        <w:tc>
          <w:tcPr>
            <w:tcW w:w="2000" w:type="dxa"/>
            <w:tcBorders>
              <w:top w:val="single" w:sz="4" w:space="0" w:color="auto"/>
              <w:left w:val="single" w:sz="4" w:space="0" w:color="auto"/>
              <w:bottom w:val="single" w:sz="4" w:space="0" w:color="auto"/>
              <w:right w:val="single" w:sz="4" w:space="0" w:color="auto"/>
            </w:tcBorders>
            <w:shd w:val="clear" w:color="000000" w:fill="D8D8D8"/>
            <w:vAlign w:val="center"/>
            <w:hideMark/>
          </w:tcPr>
          <w:p w:rsidR="0076629D" w:rsidRPr="004826DC" w:rsidRDefault="0076629D" w:rsidP="0076629D">
            <w:pPr>
              <w:jc w:val="center"/>
              <w:rPr>
                <w:rFonts w:ascii="Calibri" w:hAnsi="Calibri"/>
                <w:b/>
                <w:bCs/>
                <w:sz w:val="18"/>
                <w:szCs w:val="18"/>
              </w:rPr>
            </w:pPr>
            <w:r w:rsidRPr="004826DC">
              <w:rPr>
                <w:rFonts w:ascii="Calibri" w:hAnsi="Calibri"/>
                <w:b/>
                <w:bCs/>
                <w:sz w:val="18"/>
                <w:szCs w:val="18"/>
              </w:rPr>
              <w:t xml:space="preserve">Melhoria da Qualidade da Aplicação </w:t>
            </w:r>
            <w:r w:rsidRPr="004826DC">
              <w:rPr>
                <w:rStyle w:val="Refdenotaderodap"/>
                <w:rFonts w:ascii="Calibri" w:hAnsi="Calibri"/>
                <w:b/>
                <w:bCs/>
                <w:sz w:val="18"/>
                <w:szCs w:val="18"/>
              </w:rPr>
              <w:footnoteReference w:id="3"/>
            </w:r>
            <w:r w:rsidRPr="004826DC">
              <w:rPr>
                <w:rFonts w:ascii="Calibri" w:hAnsi="Calibri"/>
                <w:b/>
                <w:bCs/>
                <w:sz w:val="18"/>
                <w:szCs w:val="18"/>
              </w:rPr>
              <w:br/>
              <w:t>(desde a entrada em sustentação)</w:t>
            </w:r>
          </w:p>
        </w:tc>
        <w:tc>
          <w:tcPr>
            <w:tcW w:w="141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6629D" w:rsidRPr="004826DC" w:rsidRDefault="0076629D" w:rsidP="0076629D">
            <w:pPr>
              <w:jc w:val="center"/>
              <w:rPr>
                <w:rFonts w:ascii="Calibri" w:hAnsi="Calibri"/>
                <w:sz w:val="18"/>
                <w:szCs w:val="18"/>
              </w:rPr>
            </w:pPr>
            <w:r w:rsidRPr="004826DC">
              <w:rPr>
                <w:rFonts w:ascii="Calibri" w:hAnsi="Calibri"/>
                <w:sz w:val="18"/>
                <w:szCs w:val="18"/>
              </w:rPr>
              <w:t>Valor da OS de sustentação no mês</w:t>
            </w:r>
          </w:p>
        </w:tc>
        <w:tc>
          <w:tcPr>
            <w:tcW w:w="38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6629D" w:rsidRPr="004826DC" w:rsidRDefault="0076629D" w:rsidP="0076629D">
            <w:pPr>
              <w:jc w:val="center"/>
              <w:rPr>
                <w:rFonts w:ascii="Calibri" w:hAnsi="Calibri"/>
                <w:sz w:val="18"/>
                <w:szCs w:val="18"/>
              </w:rPr>
            </w:pPr>
            <w:r w:rsidRPr="004826DC">
              <w:rPr>
                <w:rFonts w:ascii="Calibri" w:hAnsi="Calibri"/>
                <w:sz w:val="18"/>
                <w:szCs w:val="18"/>
              </w:rPr>
              <w:t>A relação entre o volume de PF gastos com manutenção corretiva no mês e a média do trimestre anterior ao início da sustentação deve atender aos limites abaixo:</w:t>
            </w:r>
          </w:p>
          <w:p w:rsidR="0076629D" w:rsidRPr="004826DC" w:rsidRDefault="0076629D" w:rsidP="0076629D">
            <w:pPr>
              <w:jc w:val="center"/>
              <w:rPr>
                <w:rFonts w:ascii="Calibri" w:hAnsi="Calibri"/>
                <w:sz w:val="18"/>
                <w:szCs w:val="18"/>
              </w:rPr>
            </w:pPr>
            <w:r w:rsidRPr="004826DC">
              <w:rPr>
                <w:rFonts w:ascii="Calibri" w:hAnsi="Calibri"/>
                <w:sz w:val="18"/>
                <w:szCs w:val="18"/>
              </w:rPr>
              <w:t>do 1º ao 3º mês: ≤100%</w:t>
            </w:r>
            <w:r w:rsidRPr="004826DC">
              <w:rPr>
                <w:rFonts w:ascii="Calibri" w:hAnsi="Calibri"/>
                <w:sz w:val="18"/>
                <w:szCs w:val="18"/>
              </w:rPr>
              <w:br/>
              <w:t>do 4º ao 6º mês: ≤95%</w:t>
            </w:r>
            <w:r w:rsidRPr="004826DC">
              <w:rPr>
                <w:rFonts w:ascii="Calibri" w:hAnsi="Calibri"/>
                <w:sz w:val="18"/>
                <w:szCs w:val="18"/>
              </w:rPr>
              <w:br/>
              <w:t>do 7º ao 12º mês: ≤90%</w:t>
            </w:r>
            <w:r w:rsidRPr="004826DC">
              <w:rPr>
                <w:rFonts w:ascii="Calibri" w:hAnsi="Calibri"/>
                <w:sz w:val="18"/>
                <w:szCs w:val="18"/>
              </w:rPr>
              <w:br/>
              <w:t xml:space="preserve">do 13º ao 24º mês: ≤80% </w:t>
            </w:r>
            <w:r w:rsidRPr="004826DC">
              <w:rPr>
                <w:rFonts w:ascii="Calibri" w:hAnsi="Calibri"/>
                <w:sz w:val="18"/>
                <w:szCs w:val="18"/>
              </w:rPr>
              <w:br/>
              <w:t>a partir do 25º: ≤70%</w:t>
            </w:r>
          </w:p>
        </w:tc>
        <w:tc>
          <w:tcPr>
            <w:tcW w:w="368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6629D" w:rsidRPr="004826DC" w:rsidRDefault="0061608D" w:rsidP="0076629D">
            <w:pPr>
              <w:jc w:val="center"/>
              <w:rPr>
                <w:rFonts w:ascii="Calibri" w:hAnsi="Calibri"/>
                <w:sz w:val="18"/>
                <w:szCs w:val="18"/>
              </w:rPr>
            </w:pPr>
            <m:oMathPara>
              <m:oMath>
                <m:r>
                  <w:rPr>
                    <w:rFonts w:ascii="Cambria Math" w:hAnsi="Cambria Math"/>
                    <w:sz w:val="18"/>
                    <w:szCs w:val="18"/>
                  </w:rPr>
                  <m:t>in</m:t>
                </m:r>
                <m:sSub>
                  <m:sSubPr>
                    <m:ctrlPr>
                      <w:rPr>
                        <w:rFonts w:ascii="Cambria Math" w:hAnsi="Cambria Math"/>
                        <w:i/>
                        <w:sz w:val="18"/>
                        <w:szCs w:val="18"/>
                      </w:rPr>
                    </m:ctrlPr>
                  </m:sSubPr>
                  <m:e>
                    <m:r>
                      <w:rPr>
                        <w:rFonts w:ascii="Cambria Math" w:hAnsi="Cambria Math"/>
                        <w:sz w:val="18"/>
                        <w:szCs w:val="18"/>
                      </w:rPr>
                      <m:t>d</m:t>
                    </m:r>
                  </m:e>
                  <m:sub>
                    <m:r>
                      <w:rPr>
                        <w:rFonts w:ascii="Cambria Math" w:hAnsi="Cambria Math"/>
                        <w:sz w:val="18"/>
                        <w:szCs w:val="18"/>
                      </w:rPr>
                      <m:t>corr</m:t>
                    </m:r>
                  </m:sub>
                </m:sSub>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P</m:t>
                    </m:r>
                    <m:sSub>
                      <m:sSubPr>
                        <m:ctrlPr>
                          <w:rPr>
                            <w:rFonts w:ascii="Cambria Math" w:hAnsi="Cambria Math"/>
                            <w:i/>
                            <w:sz w:val="18"/>
                            <w:szCs w:val="18"/>
                          </w:rPr>
                        </m:ctrlPr>
                      </m:sSubPr>
                      <m:e>
                        <m:r>
                          <w:rPr>
                            <w:rFonts w:ascii="Cambria Math" w:hAnsi="Cambria Math"/>
                            <w:sz w:val="18"/>
                            <w:szCs w:val="18"/>
                          </w:rPr>
                          <m:t>F</m:t>
                        </m:r>
                      </m:e>
                      <m:sub>
                        <m:r>
                          <w:rPr>
                            <w:rFonts w:ascii="Cambria Math" w:hAnsi="Cambria Math"/>
                            <w:sz w:val="18"/>
                            <w:szCs w:val="18"/>
                          </w:rPr>
                          <m:t>corr</m:t>
                        </m:r>
                      </m:sub>
                    </m:sSub>
                    <m:r>
                      <w:rPr>
                        <w:rFonts w:ascii="Cambria Math" w:hAnsi="Cambria Math"/>
                        <w:sz w:val="18"/>
                        <w:szCs w:val="18"/>
                      </w:rPr>
                      <m:t xml:space="preserve"> no mês</m:t>
                    </m:r>
                  </m:num>
                  <m:den>
                    <m:r>
                      <w:rPr>
                        <w:rFonts w:ascii="Cambria Math" w:hAnsi="Cambria Math"/>
                        <w:sz w:val="18"/>
                        <w:szCs w:val="18"/>
                      </w:rPr>
                      <m:t>P</m:t>
                    </m:r>
                    <m:sSub>
                      <m:sSubPr>
                        <m:ctrlPr>
                          <w:rPr>
                            <w:rFonts w:ascii="Cambria Math" w:hAnsi="Cambria Math"/>
                            <w:i/>
                            <w:sz w:val="18"/>
                            <w:szCs w:val="18"/>
                          </w:rPr>
                        </m:ctrlPr>
                      </m:sSubPr>
                      <m:e>
                        <m:r>
                          <w:rPr>
                            <w:rFonts w:ascii="Cambria Math" w:hAnsi="Cambria Math"/>
                            <w:sz w:val="18"/>
                            <w:szCs w:val="18"/>
                          </w:rPr>
                          <m:t>F</m:t>
                        </m:r>
                      </m:e>
                      <m:sub>
                        <m:r>
                          <w:rPr>
                            <w:rFonts w:ascii="Cambria Math" w:hAnsi="Cambria Math"/>
                            <w:sz w:val="18"/>
                            <w:szCs w:val="18"/>
                          </w:rPr>
                          <m:t>corr</m:t>
                        </m:r>
                      </m:sub>
                    </m:sSub>
                    <m:r>
                      <w:rPr>
                        <w:rFonts w:ascii="Cambria Math" w:hAnsi="Cambria Math"/>
                        <w:sz w:val="18"/>
                        <w:szCs w:val="18"/>
                      </w:rPr>
                      <m:t xml:space="preserve"> Inicial* Meta de Redução</m:t>
                    </m:r>
                  </m:den>
                </m:f>
              </m:oMath>
            </m:oMathPara>
          </w:p>
          <w:p w:rsidR="0076629D" w:rsidRPr="004826DC" w:rsidRDefault="0076629D" w:rsidP="0076629D">
            <w:pPr>
              <w:jc w:val="center"/>
              <w:rPr>
                <w:rFonts w:ascii="Calibri" w:hAnsi="Calibri"/>
                <w:sz w:val="18"/>
                <w:szCs w:val="18"/>
              </w:rPr>
            </w:pPr>
          </w:p>
          <w:p w:rsidR="0076629D" w:rsidRPr="004826DC" w:rsidRDefault="0076629D" w:rsidP="0076629D">
            <w:pPr>
              <w:jc w:val="center"/>
              <w:rPr>
                <w:rFonts w:ascii="Calibri" w:hAnsi="Calibri"/>
                <w:sz w:val="18"/>
                <w:szCs w:val="18"/>
              </w:rPr>
            </w:pPr>
          </w:p>
          <w:p w:rsidR="0076629D" w:rsidRPr="004826DC" w:rsidRDefault="0076629D" w:rsidP="0076629D">
            <w:pPr>
              <w:jc w:val="center"/>
              <w:rPr>
                <w:rFonts w:ascii="Calibri" w:hAnsi="Calibri"/>
                <w:sz w:val="18"/>
                <w:szCs w:val="18"/>
              </w:rPr>
            </w:pPr>
            <w:r w:rsidRPr="004826DC">
              <w:rPr>
                <w:rFonts w:ascii="Calibri" w:hAnsi="Calibri"/>
                <w:sz w:val="18"/>
                <w:szCs w:val="18"/>
              </w:rPr>
              <w:t xml:space="preserve">A Meta de Redução corresponde ao limite percentual do mês em análise, conforme definido ao lado </w:t>
            </w:r>
          </w:p>
        </w:tc>
        <w:tc>
          <w:tcPr>
            <w:tcW w:w="5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6629D" w:rsidRPr="004826DC" w:rsidRDefault="0076629D" w:rsidP="0076629D">
            <w:pPr>
              <w:jc w:val="center"/>
              <w:rPr>
                <w:rFonts w:ascii="Calibri" w:hAnsi="Calibri"/>
                <w:sz w:val="18"/>
                <w:szCs w:val="18"/>
              </w:rPr>
            </w:pPr>
            <w:r w:rsidRPr="004826DC">
              <w:rPr>
                <w:rFonts w:ascii="Calibri" w:hAnsi="Calibri"/>
                <w:sz w:val="18"/>
                <w:szCs w:val="18"/>
              </w:rPr>
              <w:t>1</w:t>
            </w: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6629D" w:rsidRPr="004826DC" w:rsidRDefault="0061608D" w:rsidP="0076629D">
            <w:pPr>
              <w:jc w:val="center"/>
              <w:rPr>
                <w:rFonts w:ascii="Calibri" w:hAnsi="Calibri"/>
                <w:sz w:val="18"/>
                <w:szCs w:val="18"/>
              </w:rPr>
            </w:pPr>
            <m:oMathPara>
              <m:oMath>
                <m:r>
                  <w:rPr>
                    <w:rFonts w:ascii="Cambria Math" w:hAnsi="Cambria Math"/>
                    <w:sz w:val="18"/>
                    <w:szCs w:val="18"/>
                  </w:rPr>
                  <m:t>in</m:t>
                </m:r>
                <m:sSub>
                  <m:sSubPr>
                    <m:ctrlPr>
                      <w:rPr>
                        <w:rFonts w:ascii="Cambria Math" w:hAnsi="Cambria Math"/>
                        <w:i/>
                        <w:sz w:val="18"/>
                        <w:szCs w:val="18"/>
                      </w:rPr>
                    </m:ctrlPr>
                  </m:sSubPr>
                  <m:e>
                    <m:r>
                      <w:rPr>
                        <w:rFonts w:ascii="Cambria Math" w:hAnsi="Cambria Math"/>
                        <w:sz w:val="18"/>
                        <w:szCs w:val="18"/>
                      </w:rPr>
                      <m:t>d</m:t>
                    </m:r>
                  </m:e>
                  <m:sub>
                    <m:r>
                      <w:rPr>
                        <w:rFonts w:ascii="Cambria Math" w:hAnsi="Cambria Math"/>
                        <w:sz w:val="18"/>
                        <w:szCs w:val="18"/>
                      </w:rPr>
                      <m:t>corr</m:t>
                    </m:r>
                  </m:sub>
                </m:sSub>
                <m:r>
                  <w:rPr>
                    <w:rFonts w:ascii="Cambria Math" w:hAnsi="Cambria Math"/>
                    <w:sz w:val="18"/>
                    <w:szCs w:val="18"/>
                  </w:rPr>
                  <m:t>&gt;1</m:t>
                </m:r>
              </m:oMath>
            </m:oMathPara>
          </w:p>
        </w:tc>
        <w:tc>
          <w:tcPr>
            <w:tcW w:w="21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6629D" w:rsidRPr="004826DC" w:rsidRDefault="001F0FD9" w:rsidP="0076629D">
            <w:pPr>
              <w:jc w:val="center"/>
              <w:rPr>
                <w:rFonts w:ascii="Calibri" w:hAnsi="Calibri"/>
                <w:sz w:val="18"/>
                <w:szCs w:val="18"/>
              </w:rPr>
            </w:pPr>
            <m:oMathPara>
              <m:oMath>
                <m:d>
                  <m:dPr>
                    <m:ctrlPr>
                      <w:rPr>
                        <w:rFonts w:ascii="Cambria Math" w:hAnsi="Cambria Math"/>
                        <w:i/>
                        <w:sz w:val="18"/>
                        <w:szCs w:val="18"/>
                      </w:rPr>
                    </m:ctrlPr>
                  </m:dPr>
                  <m:e>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in</m:t>
                        </m:r>
                        <m:sSub>
                          <m:sSubPr>
                            <m:ctrlPr>
                              <w:rPr>
                                <w:rFonts w:ascii="Cambria Math" w:hAnsi="Cambria Math"/>
                                <w:i/>
                                <w:sz w:val="18"/>
                                <w:szCs w:val="18"/>
                              </w:rPr>
                            </m:ctrlPr>
                          </m:sSubPr>
                          <m:e>
                            <m:r>
                              <w:rPr>
                                <w:rFonts w:ascii="Cambria Math" w:hAnsi="Cambria Math"/>
                                <w:sz w:val="18"/>
                                <w:szCs w:val="18"/>
                              </w:rPr>
                              <m:t>d</m:t>
                            </m:r>
                          </m:e>
                          <m:sub>
                            <m:r>
                              <w:rPr>
                                <w:rFonts w:ascii="Cambria Math" w:hAnsi="Cambria Math"/>
                                <w:sz w:val="18"/>
                                <w:szCs w:val="18"/>
                              </w:rPr>
                              <m:t>corr</m:t>
                            </m:r>
                          </m:sub>
                        </m:sSub>
                      </m:sup>
                    </m:sSup>
                    <m:r>
                      <w:rPr>
                        <w:rFonts w:ascii="Cambria Math" w:hAnsi="Cambria Math"/>
                        <w:sz w:val="18"/>
                        <w:szCs w:val="18"/>
                      </w:rPr>
                      <m:t>-10</m:t>
                    </m:r>
                  </m:e>
                </m:d>
                <m:r>
                  <w:rPr>
                    <w:rFonts w:ascii="Cambria Math" w:hAnsi="Cambria Math"/>
                    <w:sz w:val="18"/>
                    <w:szCs w:val="18"/>
                  </w:rPr>
                  <m:t>*1%</m:t>
                </m:r>
              </m:oMath>
            </m:oMathPara>
          </w:p>
        </w:tc>
      </w:tr>
      <w:tr w:rsidR="0076629D" w:rsidRPr="004826DC" w:rsidTr="0076629D">
        <w:trPr>
          <w:trHeight w:val="255"/>
        </w:trPr>
        <w:tc>
          <w:tcPr>
            <w:tcW w:w="2000" w:type="dxa"/>
            <w:vMerge w:val="restart"/>
            <w:tcBorders>
              <w:top w:val="single" w:sz="4" w:space="0" w:color="auto"/>
              <w:left w:val="single" w:sz="8" w:space="0" w:color="auto"/>
              <w:bottom w:val="single" w:sz="8" w:space="0" w:color="000000"/>
              <w:right w:val="single" w:sz="8" w:space="0" w:color="auto"/>
            </w:tcBorders>
            <w:shd w:val="clear" w:color="000000" w:fill="D8D8D8"/>
            <w:vAlign w:val="center"/>
            <w:hideMark/>
          </w:tcPr>
          <w:p w:rsidR="0076629D" w:rsidRPr="004826DC" w:rsidRDefault="0076629D" w:rsidP="0076629D">
            <w:pPr>
              <w:jc w:val="center"/>
              <w:rPr>
                <w:rFonts w:ascii="Calibri" w:hAnsi="Calibri"/>
                <w:b/>
                <w:bCs/>
                <w:sz w:val="18"/>
                <w:szCs w:val="18"/>
              </w:rPr>
            </w:pPr>
            <w:r w:rsidRPr="004826DC">
              <w:rPr>
                <w:rFonts w:ascii="Calibri" w:hAnsi="Calibri"/>
                <w:b/>
                <w:bCs/>
                <w:sz w:val="18"/>
                <w:szCs w:val="18"/>
              </w:rPr>
              <w:t>Tempestividade no tratamento de Incidentes</w:t>
            </w:r>
          </w:p>
        </w:tc>
        <w:tc>
          <w:tcPr>
            <w:tcW w:w="1417" w:type="dxa"/>
            <w:vMerge w:val="restart"/>
            <w:tcBorders>
              <w:top w:val="single" w:sz="4" w:space="0" w:color="auto"/>
              <w:left w:val="nil"/>
              <w:right w:val="single" w:sz="4" w:space="0" w:color="auto"/>
            </w:tcBorders>
            <w:shd w:val="clear" w:color="auto" w:fill="auto"/>
            <w:vAlign w:val="center"/>
            <w:hideMark/>
          </w:tcPr>
          <w:p w:rsidR="0076629D" w:rsidRPr="004826DC" w:rsidRDefault="0076629D" w:rsidP="0076629D">
            <w:pPr>
              <w:jc w:val="center"/>
              <w:rPr>
                <w:rFonts w:ascii="Calibri" w:hAnsi="Calibri"/>
                <w:sz w:val="18"/>
                <w:szCs w:val="18"/>
              </w:rPr>
            </w:pPr>
            <w:r w:rsidRPr="004826DC">
              <w:rPr>
                <w:rFonts w:ascii="Calibri" w:hAnsi="Calibri"/>
                <w:sz w:val="18"/>
                <w:szCs w:val="18"/>
              </w:rPr>
              <w:t>Valor da OS de sustentação no mês</w:t>
            </w:r>
          </w:p>
        </w:tc>
        <w:tc>
          <w:tcPr>
            <w:tcW w:w="3828" w:type="dxa"/>
            <w:vMerge w:val="restart"/>
            <w:tcBorders>
              <w:top w:val="single" w:sz="4" w:space="0" w:color="auto"/>
              <w:left w:val="single" w:sz="4" w:space="0" w:color="auto"/>
              <w:bottom w:val="single" w:sz="8" w:space="0" w:color="000000"/>
              <w:right w:val="single" w:sz="4" w:space="0" w:color="auto"/>
            </w:tcBorders>
            <w:shd w:val="clear" w:color="auto" w:fill="auto"/>
            <w:vAlign w:val="center"/>
            <w:hideMark/>
          </w:tcPr>
          <w:p w:rsidR="0076629D" w:rsidRPr="004826DC" w:rsidRDefault="0076629D" w:rsidP="0076629D">
            <w:pPr>
              <w:jc w:val="center"/>
              <w:rPr>
                <w:rFonts w:ascii="Calibri" w:hAnsi="Calibri"/>
                <w:sz w:val="18"/>
                <w:szCs w:val="18"/>
              </w:rPr>
            </w:pPr>
            <w:r w:rsidRPr="004826DC">
              <w:rPr>
                <w:rFonts w:ascii="Calibri" w:hAnsi="Calibri"/>
                <w:sz w:val="18"/>
                <w:szCs w:val="18"/>
              </w:rPr>
              <w:t>100% de incidentes com restabelecimento do nível de serviço no prazo conforme tabela de prioridade do incidente (Anexo XIV)</w:t>
            </w:r>
          </w:p>
        </w:tc>
        <w:tc>
          <w:tcPr>
            <w:tcW w:w="3685" w:type="dxa"/>
            <w:vMerge w:val="restart"/>
            <w:tcBorders>
              <w:top w:val="single" w:sz="4" w:space="0" w:color="auto"/>
              <w:left w:val="single" w:sz="4" w:space="0" w:color="auto"/>
              <w:bottom w:val="single" w:sz="8" w:space="0" w:color="000000"/>
              <w:right w:val="single" w:sz="4" w:space="0" w:color="auto"/>
            </w:tcBorders>
            <w:shd w:val="clear" w:color="auto" w:fill="auto"/>
            <w:vAlign w:val="center"/>
            <w:hideMark/>
          </w:tcPr>
          <w:p w:rsidR="0076629D" w:rsidRPr="004826DC" w:rsidRDefault="0076629D" w:rsidP="0076629D">
            <w:pPr>
              <w:jc w:val="center"/>
              <w:rPr>
                <w:rFonts w:ascii="Calibri" w:hAnsi="Calibri"/>
                <w:sz w:val="18"/>
                <w:szCs w:val="18"/>
              </w:rPr>
            </w:pPr>
            <w:r w:rsidRPr="004826DC">
              <w:rPr>
                <w:rFonts w:ascii="Calibri" w:hAnsi="Calibri"/>
                <w:sz w:val="18"/>
                <w:szCs w:val="18"/>
              </w:rPr>
              <w:t>Número de incidentes com restabelecimento do nível de serviço fora do prazo, agrupados pela prioridade do incidente.</w:t>
            </w:r>
          </w:p>
        </w:tc>
        <w:tc>
          <w:tcPr>
            <w:tcW w:w="567" w:type="dxa"/>
            <w:tcBorders>
              <w:top w:val="single" w:sz="4" w:space="0" w:color="auto"/>
              <w:left w:val="nil"/>
              <w:bottom w:val="single" w:sz="4" w:space="0" w:color="auto"/>
              <w:right w:val="single" w:sz="4" w:space="0" w:color="auto"/>
            </w:tcBorders>
            <w:shd w:val="clear" w:color="auto" w:fill="auto"/>
            <w:vAlign w:val="center"/>
            <w:hideMark/>
          </w:tcPr>
          <w:p w:rsidR="0076629D" w:rsidRPr="004826DC" w:rsidRDefault="0076629D" w:rsidP="0076629D">
            <w:pPr>
              <w:jc w:val="center"/>
              <w:rPr>
                <w:rFonts w:ascii="Calibri" w:hAnsi="Calibri"/>
                <w:sz w:val="18"/>
                <w:szCs w:val="18"/>
              </w:rPr>
            </w:pPr>
            <w:r w:rsidRPr="004826DC">
              <w:rPr>
                <w:rFonts w:ascii="Calibri" w:hAnsi="Calibri"/>
                <w:sz w:val="18"/>
                <w:szCs w:val="18"/>
              </w:rPr>
              <w:t>1</w:t>
            </w:r>
          </w:p>
        </w:tc>
        <w:tc>
          <w:tcPr>
            <w:tcW w:w="1276" w:type="dxa"/>
            <w:tcBorders>
              <w:top w:val="single" w:sz="4" w:space="0" w:color="auto"/>
              <w:left w:val="nil"/>
              <w:bottom w:val="single" w:sz="4" w:space="0" w:color="auto"/>
              <w:right w:val="single" w:sz="4" w:space="0" w:color="auto"/>
            </w:tcBorders>
            <w:shd w:val="clear" w:color="auto" w:fill="auto"/>
            <w:vAlign w:val="center"/>
            <w:hideMark/>
          </w:tcPr>
          <w:p w:rsidR="0076629D" w:rsidRPr="004826DC" w:rsidRDefault="0076629D" w:rsidP="0076629D">
            <w:pPr>
              <w:jc w:val="center"/>
              <w:rPr>
                <w:rFonts w:ascii="Calibri" w:hAnsi="Calibri"/>
                <w:sz w:val="18"/>
                <w:szCs w:val="18"/>
              </w:rPr>
            </w:pPr>
            <w:r w:rsidRPr="004826DC">
              <w:rPr>
                <w:rFonts w:ascii="Calibri" w:hAnsi="Calibri"/>
                <w:sz w:val="18"/>
                <w:szCs w:val="18"/>
              </w:rPr>
              <w:t>Prioridade 5</w:t>
            </w:r>
          </w:p>
        </w:tc>
        <w:tc>
          <w:tcPr>
            <w:tcW w:w="2126" w:type="dxa"/>
            <w:tcBorders>
              <w:top w:val="single" w:sz="4" w:space="0" w:color="auto"/>
              <w:left w:val="nil"/>
              <w:bottom w:val="single" w:sz="4" w:space="0" w:color="auto"/>
              <w:right w:val="single" w:sz="4" w:space="0" w:color="auto"/>
            </w:tcBorders>
            <w:shd w:val="clear" w:color="auto" w:fill="auto"/>
            <w:vAlign w:val="center"/>
            <w:hideMark/>
          </w:tcPr>
          <w:p w:rsidR="0076629D" w:rsidRPr="004826DC" w:rsidRDefault="0076629D" w:rsidP="0076629D">
            <w:pPr>
              <w:jc w:val="center"/>
              <w:rPr>
                <w:rFonts w:ascii="Calibri" w:hAnsi="Calibri"/>
                <w:sz w:val="18"/>
                <w:szCs w:val="18"/>
              </w:rPr>
            </w:pPr>
            <w:r w:rsidRPr="004826DC">
              <w:rPr>
                <w:rFonts w:ascii="Calibri" w:hAnsi="Calibri"/>
                <w:sz w:val="18"/>
                <w:szCs w:val="18"/>
              </w:rPr>
              <w:t>0,5% por atraso</w:t>
            </w:r>
          </w:p>
        </w:tc>
      </w:tr>
      <w:tr w:rsidR="0076629D" w:rsidRPr="004826DC" w:rsidTr="0076629D">
        <w:trPr>
          <w:trHeight w:val="255"/>
        </w:trPr>
        <w:tc>
          <w:tcPr>
            <w:tcW w:w="2000" w:type="dxa"/>
            <w:vMerge/>
            <w:tcBorders>
              <w:top w:val="nil"/>
              <w:left w:val="single" w:sz="8" w:space="0" w:color="auto"/>
              <w:bottom w:val="single" w:sz="8" w:space="0" w:color="000000"/>
              <w:right w:val="single" w:sz="8" w:space="0" w:color="auto"/>
            </w:tcBorders>
            <w:vAlign w:val="center"/>
            <w:hideMark/>
          </w:tcPr>
          <w:p w:rsidR="0076629D" w:rsidRPr="004826DC" w:rsidRDefault="0076629D" w:rsidP="0076629D">
            <w:pPr>
              <w:rPr>
                <w:rFonts w:ascii="Calibri" w:hAnsi="Calibri"/>
                <w:b/>
                <w:bCs/>
                <w:sz w:val="18"/>
                <w:szCs w:val="18"/>
              </w:rPr>
            </w:pPr>
          </w:p>
        </w:tc>
        <w:tc>
          <w:tcPr>
            <w:tcW w:w="1417" w:type="dxa"/>
            <w:vMerge/>
            <w:tcBorders>
              <w:left w:val="nil"/>
              <w:right w:val="single" w:sz="4" w:space="0" w:color="auto"/>
            </w:tcBorders>
            <w:vAlign w:val="center"/>
            <w:hideMark/>
          </w:tcPr>
          <w:p w:rsidR="0076629D" w:rsidRPr="004826DC" w:rsidRDefault="0076629D" w:rsidP="0076629D">
            <w:pPr>
              <w:jc w:val="center"/>
              <w:rPr>
                <w:rFonts w:ascii="Calibri" w:hAnsi="Calibri"/>
                <w:sz w:val="18"/>
                <w:szCs w:val="18"/>
              </w:rPr>
            </w:pPr>
          </w:p>
        </w:tc>
        <w:tc>
          <w:tcPr>
            <w:tcW w:w="3828" w:type="dxa"/>
            <w:vMerge/>
            <w:tcBorders>
              <w:top w:val="nil"/>
              <w:left w:val="single" w:sz="4" w:space="0" w:color="auto"/>
              <w:bottom w:val="single" w:sz="8" w:space="0" w:color="000000"/>
              <w:right w:val="single" w:sz="4" w:space="0" w:color="auto"/>
            </w:tcBorders>
            <w:vAlign w:val="center"/>
            <w:hideMark/>
          </w:tcPr>
          <w:p w:rsidR="0076629D" w:rsidRPr="004826DC" w:rsidRDefault="0076629D" w:rsidP="0076629D">
            <w:pPr>
              <w:rPr>
                <w:rFonts w:ascii="Calibri" w:hAnsi="Calibri"/>
                <w:sz w:val="18"/>
                <w:szCs w:val="18"/>
              </w:rPr>
            </w:pPr>
          </w:p>
        </w:tc>
        <w:tc>
          <w:tcPr>
            <w:tcW w:w="3685" w:type="dxa"/>
            <w:vMerge/>
            <w:tcBorders>
              <w:top w:val="nil"/>
              <w:left w:val="single" w:sz="4" w:space="0" w:color="auto"/>
              <w:bottom w:val="single" w:sz="8" w:space="0" w:color="000000"/>
              <w:right w:val="single" w:sz="4" w:space="0" w:color="auto"/>
            </w:tcBorders>
            <w:vAlign w:val="center"/>
            <w:hideMark/>
          </w:tcPr>
          <w:p w:rsidR="0076629D" w:rsidRPr="004826DC" w:rsidRDefault="0076629D" w:rsidP="0076629D">
            <w:pPr>
              <w:rPr>
                <w:rFonts w:ascii="Calibri" w:hAnsi="Calibri"/>
                <w:sz w:val="18"/>
                <w:szCs w:val="18"/>
              </w:rPr>
            </w:pPr>
          </w:p>
        </w:tc>
        <w:tc>
          <w:tcPr>
            <w:tcW w:w="567" w:type="dxa"/>
            <w:tcBorders>
              <w:top w:val="single" w:sz="4" w:space="0" w:color="auto"/>
              <w:left w:val="nil"/>
              <w:bottom w:val="single" w:sz="4" w:space="0" w:color="auto"/>
              <w:right w:val="single" w:sz="4" w:space="0" w:color="auto"/>
            </w:tcBorders>
            <w:shd w:val="clear" w:color="auto" w:fill="auto"/>
            <w:vAlign w:val="center"/>
            <w:hideMark/>
          </w:tcPr>
          <w:p w:rsidR="0076629D" w:rsidRPr="004826DC" w:rsidRDefault="0076629D" w:rsidP="0076629D">
            <w:pPr>
              <w:jc w:val="center"/>
              <w:rPr>
                <w:rFonts w:ascii="Calibri" w:hAnsi="Calibri"/>
                <w:sz w:val="18"/>
                <w:szCs w:val="18"/>
              </w:rPr>
            </w:pPr>
            <w:r w:rsidRPr="004826DC">
              <w:rPr>
                <w:rFonts w:ascii="Calibri" w:hAnsi="Calibri"/>
                <w:sz w:val="18"/>
                <w:szCs w:val="18"/>
              </w:rPr>
              <w:t>2</w:t>
            </w:r>
          </w:p>
        </w:tc>
        <w:tc>
          <w:tcPr>
            <w:tcW w:w="1276" w:type="dxa"/>
            <w:tcBorders>
              <w:top w:val="single" w:sz="4" w:space="0" w:color="auto"/>
              <w:left w:val="nil"/>
              <w:bottom w:val="single" w:sz="4" w:space="0" w:color="auto"/>
              <w:right w:val="single" w:sz="4" w:space="0" w:color="auto"/>
            </w:tcBorders>
            <w:shd w:val="clear" w:color="auto" w:fill="auto"/>
            <w:vAlign w:val="center"/>
            <w:hideMark/>
          </w:tcPr>
          <w:p w:rsidR="0076629D" w:rsidRPr="004826DC" w:rsidRDefault="0076629D" w:rsidP="0076629D">
            <w:pPr>
              <w:jc w:val="center"/>
              <w:rPr>
                <w:rFonts w:ascii="Calibri" w:hAnsi="Calibri"/>
                <w:sz w:val="18"/>
                <w:szCs w:val="18"/>
              </w:rPr>
            </w:pPr>
            <w:r w:rsidRPr="004826DC">
              <w:rPr>
                <w:rFonts w:ascii="Calibri" w:hAnsi="Calibri"/>
                <w:sz w:val="18"/>
                <w:szCs w:val="18"/>
              </w:rPr>
              <w:t>Prioridade 4</w:t>
            </w:r>
          </w:p>
        </w:tc>
        <w:tc>
          <w:tcPr>
            <w:tcW w:w="2126" w:type="dxa"/>
            <w:tcBorders>
              <w:top w:val="single" w:sz="4" w:space="0" w:color="auto"/>
              <w:left w:val="nil"/>
              <w:bottom w:val="single" w:sz="4" w:space="0" w:color="auto"/>
              <w:right w:val="single" w:sz="4" w:space="0" w:color="auto"/>
            </w:tcBorders>
            <w:shd w:val="clear" w:color="auto" w:fill="auto"/>
            <w:vAlign w:val="center"/>
            <w:hideMark/>
          </w:tcPr>
          <w:p w:rsidR="0076629D" w:rsidRPr="004826DC" w:rsidRDefault="0076629D" w:rsidP="0076629D">
            <w:pPr>
              <w:jc w:val="center"/>
              <w:rPr>
                <w:rFonts w:ascii="Calibri" w:hAnsi="Calibri"/>
                <w:sz w:val="18"/>
                <w:szCs w:val="18"/>
              </w:rPr>
            </w:pPr>
            <w:r w:rsidRPr="004826DC">
              <w:rPr>
                <w:rFonts w:ascii="Calibri" w:hAnsi="Calibri"/>
                <w:sz w:val="18"/>
                <w:szCs w:val="18"/>
              </w:rPr>
              <w:t>1% por atraso</w:t>
            </w:r>
          </w:p>
        </w:tc>
      </w:tr>
      <w:tr w:rsidR="0076629D" w:rsidRPr="004826DC" w:rsidTr="0076629D">
        <w:trPr>
          <w:trHeight w:val="255"/>
        </w:trPr>
        <w:tc>
          <w:tcPr>
            <w:tcW w:w="2000" w:type="dxa"/>
            <w:vMerge/>
            <w:tcBorders>
              <w:top w:val="nil"/>
              <w:left w:val="single" w:sz="8" w:space="0" w:color="auto"/>
              <w:bottom w:val="single" w:sz="8" w:space="0" w:color="000000"/>
              <w:right w:val="single" w:sz="8" w:space="0" w:color="auto"/>
            </w:tcBorders>
            <w:vAlign w:val="center"/>
            <w:hideMark/>
          </w:tcPr>
          <w:p w:rsidR="0076629D" w:rsidRPr="004826DC" w:rsidRDefault="0076629D" w:rsidP="0076629D">
            <w:pPr>
              <w:rPr>
                <w:rFonts w:ascii="Calibri" w:hAnsi="Calibri"/>
                <w:b/>
                <w:bCs/>
                <w:sz w:val="18"/>
                <w:szCs w:val="18"/>
              </w:rPr>
            </w:pPr>
          </w:p>
        </w:tc>
        <w:tc>
          <w:tcPr>
            <w:tcW w:w="1417" w:type="dxa"/>
            <w:vMerge/>
            <w:tcBorders>
              <w:left w:val="nil"/>
              <w:right w:val="single" w:sz="4" w:space="0" w:color="auto"/>
            </w:tcBorders>
            <w:shd w:val="clear" w:color="auto" w:fill="auto"/>
            <w:vAlign w:val="center"/>
            <w:hideMark/>
          </w:tcPr>
          <w:p w:rsidR="0076629D" w:rsidRPr="004826DC" w:rsidRDefault="0076629D" w:rsidP="0076629D">
            <w:pPr>
              <w:jc w:val="center"/>
              <w:rPr>
                <w:rFonts w:ascii="Calibri" w:hAnsi="Calibri"/>
                <w:sz w:val="18"/>
                <w:szCs w:val="18"/>
              </w:rPr>
            </w:pPr>
          </w:p>
        </w:tc>
        <w:tc>
          <w:tcPr>
            <w:tcW w:w="3828" w:type="dxa"/>
            <w:vMerge/>
            <w:tcBorders>
              <w:top w:val="nil"/>
              <w:left w:val="single" w:sz="4" w:space="0" w:color="auto"/>
              <w:bottom w:val="single" w:sz="8" w:space="0" w:color="000000"/>
              <w:right w:val="single" w:sz="4" w:space="0" w:color="auto"/>
            </w:tcBorders>
            <w:vAlign w:val="center"/>
            <w:hideMark/>
          </w:tcPr>
          <w:p w:rsidR="0076629D" w:rsidRPr="004826DC" w:rsidRDefault="0076629D" w:rsidP="0076629D">
            <w:pPr>
              <w:rPr>
                <w:rFonts w:ascii="Calibri" w:hAnsi="Calibri"/>
                <w:sz w:val="18"/>
                <w:szCs w:val="18"/>
              </w:rPr>
            </w:pPr>
          </w:p>
        </w:tc>
        <w:tc>
          <w:tcPr>
            <w:tcW w:w="3685" w:type="dxa"/>
            <w:vMerge/>
            <w:tcBorders>
              <w:top w:val="nil"/>
              <w:left w:val="single" w:sz="4" w:space="0" w:color="auto"/>
              <w:bottom w:val="single" w:sz="8" w:space="0" w:color="000000"/>
              <w:right w:val="single" w:sz="4" w:space="0" w:color="auto"/>
            </w:tcBorders>
            <w:vAlign w:val="center"/>
            <w:hideMark/>
          </w:tcPr>
          <w:p w:rsidR="0076629D" w:rsidRPr="004826DC" w:rsidRDefault="0076629D" w:rsidP="0076629D">
            <w:pPr>
              <w:rPr>
                <w:rFonts w:ascii="Calibri" w:hAnsi="Calibri"/>
                <w:sz w:val="18"/>
                <w:szCs w:val="18"/>
              </w:rPr>
            </w:pPr>
          </w:p>
        </w:tc>
        <w:tc>
          <w:tcPr>
            <w:tcW w:w="567" w:type="dxa"/>
            <w:tcBorders>
              <w:top w:val="single" w:sz="4" w:space="0" w:color="auto"/>
              <w:left w:val="nil"/>
              <w:bottom w:val="single" w:sz="4" w:space="0" w:color="auto"/>
              <w:right w:val="single" w:sz="4" w:space="0" w:color="auto"/>
            </w:tcBorders>
            <w:shd w:val="clear" w:color="auto" w:fill="auto"/>
            <w:vAlign w:val="center"/>
            <w:hideMark/>
          </w:tcPr>
          <w:p w:rsidR="0076629D" w:rsidRPr="004826DC" w:rsidRDefault="0076629D" w:rsidP="0076629D">
            <w:pPr>
              <w:jc w:val="center"/>
              <w:rPr>
                <w:rFonts w:ascii="Calibri" w:hAnsi="Calibri"/>
                <w:sz w:val="18"/>
                <w:szCs w:val="18"/>
              </w:rPr>
            </w:pPr>
            <w:r w:rsidRPr="004826DC">
              <w:rPr>
                <w:rFonts w:ascii="Calibri" w:hAnsi="Calibri"/>
                <w:sz w:val="18"/>
                <w:szCs w:val="18"/>
              </w:rPr>
              <w:t>3</w:t>
            </w:r>
          </w:p>
        </w:tc>
        <w:tc>
          <w:tcPr>
            <w:tcW w:w="1276" w:type="dxa"/>
            <w:tcBorders>
              <w:top w:val="single" w:sz="4" w:space="0" w:color="auto"/>
              <w:left w:val="nil"/>
              <w:bottom w:val="single" w:sz="4" w:space="0" w:color="auto"/>
              <w:right w:val="single" w:sz="4" w:space="0" w:color="auto"/>
            </w:tcBorders>
            <w:shd w:val="clear" w:color="auto" w:fill="auto"/>
            <w:vAlign w:val="center"/>
            <w:hideMark/>
          </w:tcPr>
          <w:p w:rsidR="0076629D" w:rsidRPr="004826DC" w:rsidRDefault="0076629D" w:rsidP="0076629D">
            <w:pPr>
              <w:jc w:val="center"/>
              <w:rPr>
                <w:rFonts w:ascii="Calibri" w:hAnsi="Calibri"/>
                <w:sz w:val="18"/>
                <w:szCs w:val="18"/>
              </w:rPr>
            </w:pPr>
            <w:r w:rsidRPr="004826DC">
              <w:rPr>
                <w:rFonts w:ascii="Calibri" w:hAnsi="Calibri"/>
                <w:sz w:val="18"/>
                <w:szCs w:val="18"/>
              </w:rPr>
              <w:t>Prioridade 3</w:t>
            </w:r>
          </w:p>
        </w:tc>
        <w:tc>
          <w:tcPr>
            <w:tcW w:w="2126" w:type="dxa"/>
            <w:tcBorders>
              <w:top w:val="single" w:sz="4" w:space="0" w:color="auto"/>
              <w:left w:val="nil"/>
              <w:bottom w:val="single" w:sz="4" w:space="0" w:color="auto"/>
              <w:right w:val="single" w:sz="4" w:space="0" w:color="auto"/>
            </w:tcBorders>
            <w:shd w:val="clear" w:color="auto" w:fill="auto"/>
            <w:vAlign w:val="center"/>
            <w:hideMark/>
          </w:tcPr>
          <w:p w:rsidR="0076629D" w:rsidRPr="004826DC" w:rsidRDefault="0076629D" w:rsidP="0076629D">
            <w:pPr>
              <w:jc w:val="center"/>
              <w:rPr>
                <w:rFonts w:ascii="Calibri" w:hAnsi="Calibri"/>
                <w:sz w:val="18"/>
                <w:szCs w:val="18"/>
              </w:rPr>
            </w:pPr>
            <w:r w:rsidRPr="004826DC">
              <w:rPr>
                <w:rFonts w:ascii="Calibri" w:hAnsi="Calibri"/>
                <w:sz w:val="18"/>
                <w:szCs w:val="18"/>
              </w:rPr>
              <w:t>2% por atraso</w:t>
            </w:r>
          </w:p>
        </w:tc>
      </w:tr>
      <w:tr w:rsidR="0076629D" w:rsidRPr="004826DC" w:rsidTr="0076629D">
        <w:trPr>
          <w:trHeight w:val="255"/>
        </w:trPr>
        <w:tc>
          <w:tcPr>
            <w:tcW w:w="2000" w:type="dxa"/>
            <w:vMerge/>
            <w:tcBorders>
              <w:top w:val="nil"/>
              <w:left w:val="single" w:sz="8" w:space="0" w:color="auto"/>
              <w:bottom w:val="single" w:sz="8" w:space="0" w:color="000000"/>
              <w:right w:val="single" w:sz="8" w:space="0" w:color="auto"/>
            </w:tcBorders>
            <w:vAlign w:val="center"/>
            <w:hideMark/>
          </w:tcPr>
          <w:p w:rsidR="0076629D" w:rsidRPr="004826DC" w:rsidRDefault="0076629D" w:rsidP="0076629D">
            <w:pPr>
              <w:rPr>
                <w:rFonts w:ascii="Calibri" w:hAnsi="Calibri"/>
                <w:b/>
                <w:bCs/>
                <w:sz w:val="18"/>
                <w:szCs w:val="18"/>
              </w:rPr>
            </w:pPr>
          </w:p>
        </w:tc>
        <w:tc>
          <w:tcPr>
            <w:tcW w:w="1417" w:type="dxa"/>
            <w:vMerge/>
            <w:tcBorders>
              <w:left w:val="nil"/>
              <w:right w:val="single" w:sz="4" w:space="0" w:color="auto"/>
            </w:tcBorders>
            <w:shd w:val="clear" w:color="auto" w:fill="auto"/>
            <w:vAlign w:val="center"/>
            <w:hideMark/>
          </w:tcPr>
          <w:p w:rsidR="0076629D" w:rsidRPr="004826DC" w:rsidRDefault="0076629D" w:rsidP="0076629D">
            <w:pPr>
              <w:jc w:val="center"/>
              <w:rPr>
                <w:rFonts w:ascii="Calibri" w:hAnsi="Calibri"/>
                <w:sz w:val="18"/>
                <w:szCs w:val="18"/>
              </w:rPr>
            </w:pPr>
          </w:p>
        </w:tc>
        <w:tc>
          <w:tcPr>
            <w:tcW w:w="3828" w:type="dxa"/>
            <w:vMerge/>
            <w:tcBorders>
              <w:top w:val="nil"/>
              <w:left w:val="single" w:sz="4" w:space="0" w:color="auto"/>
              <w:bottom w:val="single" w:sz="8" w:space="0" w:color="000000"/>
              <w:right w:val="single" w:sz="4" w:space="0" w:color="auto"/>
            </w:tcBorders>
            <w:vAlign w:val="center"/>
            <w:hideMark/>
          </w:tcPr>
          <w:p w:rsidR="0076629D" w:rsidRPr="004826DC" w:rsidRDefault="0076629D" w:rsidP="0076629D">
            <w:pPr>
              <w:rPr>
                <w:rFonts w:ascii="Calibri" w:hAnsi="Calibri"/>
                <w:sz w:val="18"/>
                <w:szCs w:val="18"/>
              </w:rPr>
            </w:pPr>
          </w:p>
        </w:tc>
        <w:tc>
          <w:tcPr>
            <w:tcW w:w="3685" w:type="dxa"/>
            <w:vMerge/>
            <w:tcBorders>
              <w:top w:val="nil"/>
              <w:left w:val="single" w:sz="4" w:space="0" w:color="auto"/>
              <w:bottom w:val="single" w:sz="8" w:space="0" w:color="000000"/>
              <w:right w:val="single" w:sz="4" w:space="0" w:color="auto"/>
            </w:tcBorders>
            <w:vAlign w:val="center"/>
            <w:hideMark/>
          </w:tcPr>
          <w:p w:rsidR="0076629D" w:rsidRPr="004826DC" w:rsidRDefault="0076629D" w:rsidP="0076629D">
            <w:pPr>
              <w:rPr>
                <w:rFonts w:ascii="Calibri" w:hAnsi="Calibri"/>
                <w:sz w:val="18"/>
                <w:szCs w:val="18"/>
              </w:rPr>
            </w:pPr>
          </w:p>
        </w:tc>
        <w:tc>
          <w:tcPr>
            <w:tcW w:w="567" w:type="dxa"/>
            <w:tcBorders>
              <w:top w:val="single" w:sz="4" w:space="0" w:color="auto"/>
              <w:left w:val="nil"/>
              <w:bottom w:val="single" w:sz="4" w:space="0" w:color="auto"/>
              <w:right w:val="single" w:sz="4" w:space="0" w:color="auto"/>
            </w:tcBorders>
            <w:shd w:val="clear" w:color="auto" w:fill="auto"/>
            <w:vAlign w:val="center"/>
            <w:hideMark/>
          </w:tcPr>
          <w:p w:rsidR="0076629D" w:rsidRPr="004826DC" w:rsidRDefault="0076629D" w:rsidP="0076629D">
            <w:pPr>
              <w:jc w:val="center"/>
              <w:rPr>
                <w:rFonts w:ascii="Calibri" w:hAnsi="Calibri"/>
                <w:sz w:val="18"/>
                <w:szCs w:val="18"/>
              </w:rPr>
            </w:pPr>
            <w:r w:rsidRPr="004826DC">
              <w:rPr>
                <w:rFonts w:ascii="Calibri" w:hAnsi="Calibri"/>
                <w:sz w:val="18"/>
                <w:szCs w:val="18"/>
              </w:rPr>
              <w:t>4</w:t>
            </w:r>
          </w:p>
        </w:tc>
        <w:tc>
          <w:tcPr>
            <w:tcW w:w="1276" w:type="dxa"/>
            <w:tcBorders>
              <w:top w:val="single" w:sz="4" w:space="0" w:color="auto"/>
              <w:left w:val="nil"/>
              <w:bottom w:val="single" w:sz="4" w:space="0" w:color="auto"/>
              <w:right w:val="single" w:sz="4" w:space="0" w:color="auto"/>
            </w:tcBorders>
            <w:shd w:val="clear" w:color="auto" w:fill="auto"/>
            <w:vAlign w:val="center"/>
            <w:hideMark/>
          </w:tcPr>
          <w:p w:rsidR="0076629D" w:rsidRPr="004826DC" w:rsidRDefault="0076629D" w:rsidP="0076629D">
            <w:pPr>
              <w:jc w:val="center"/>
              <w:rPr>
                <w:rFonts w:ascii="Calibri" w:hAnsi="Calibri"/>
                <w:sz w:val="18"/>
                <w:szCs w:val="18"/>
              </w:rPr>
            </w:pPr>
            <w:r w:rsidRPr="004826DC">
              <w:rPr>
                <w:rFonts w:ascii="Calibri" w:hAnsi="Calibri"/>
                <w:sz w:val="18"/>
                <w:szCs w:val="18"/>
              </w:rPr>
              <w:t>Prioridade 2</w:t>
            </w:r>
          </w:p>
        </w:tc>
        <w:tc>
          <w:tcPr>
            <w:tcW w:w="2126" w:type="dxa"/>
            <w:tcBorders>
              <w:top w:val="single" w:sz="4" w:space="0" w:color="auto"/>
              <w:left w:val="nil"/>
              <w:bottom w:val="single" w:sz="4" w:space="0" w:color="auto"/>
              <w:right w:val="single" w:sz="4" w:space="0" w:color="auto"/>
            </w:tcBorders>
            <w:shd w:val="clear" w:color="auto" w:fill="auto"/>
            <w:vAlign w:val="center"/>
            <w:hideMark/>
          </w:tcPr>
          <w:p w:rsidR="0076629D" w:rsidRPr="004826DC" w:rsidRDefault="0076629D" w:rsidP="0076629D">
            <w:pPr>
              <w:jc w:val="center"/>
              <w:rPr>
                <w:rFonts w:ascii="Calibri" w:hAnsi="Calibri"/>
                <w:sz w:val="18"/>
                <w:szCs w:val="18"/>
              </w:rPr>
            </w:pPr>
            <w:r w:rsidRPr="004826DC">
              <w:rPr>
                <w:rFonts w:ascii="Calibri" w:hAnsi="Calibri"/>
                <w:sz w:val="18"/>
                <w:szCs w:val="18"/>
              </w:rPr>
              <w:t>4% por atraso</w:t>
            </w:r>
          </w:p>
        </w:tc>
      </w:tr>
      <w:tr w:rsidR="0076629D" w:rsidRPr="004826DC" w:rsidTr="0076629D">
        <w:trPr>
          <w:trHeight w:val="60"/>
        </w:trPr>
        <w:tc>
          <w:tcPr>
            <w:tcW w:w="2000" w:type="dxa"/>
            <w:vMerge/>
            <w:tcBorders>
              <w:top w:val="nil"/>
              <w:left w:val="single" w:sz="8" w:space="0" w:color="auto"/>
              <w:bottom w:val="single" w:sz="8" w:space="0" w:color="000000"/>
              <w:right w:val="single" w:sz="8" w:space="0" w:color="auto"/>
            </w:tcBorders>
            <w:vAlign w:val="center"/>
            <w:hideMark/>
          </w:tcPr>
          <w:p w:rsidR="0076629D" w:rsidRPr="004826DC" w:rsidRDefault="0076629D" w:rsidP="0076629D">
            <w:pPr>
              <w:rPr>
                <w:rFonts w:ascii="Calibri" w:hAnsi="Calibri"/>
                <w:b/>
                <w:bCs/>
                <w:sz w:val="18"/>
                <w:szCs w:val="18"/>
              </w:rPr>
            </w:pPr>
          </w:p>
        </w:tc>
        <w:tc>
          <w:tcPr>
            <w:tcW w:w="1417" w:type="dxa"/>
            <w:vMerge/>
            <w:tcBorders>
              <w:left w:val="nil"/>
              <w:bottom w:val="single" w:sz="8" w:space="0" w:color="000000"/>
              <w:right w:val="single" w:sz="4" w:space="0" w:color="auto"/>
            </w:tcBorders>
            <w:vAlign w:val="center"/>
            <w:hideMark/>
          </w:tcPr>
          <w:p w:rsidR="0076629D" w:rsidRPr="004826DC" w:rsidRDefault="0076629D" w:rsidP="0076629D">
            <w:pPr>
              <w:rPr>
                <w:rFonts w:ascii="Calibri" w:hAnsi="Calibri"/>
                <w:sz w:val="18"/>
                <w:szCs w:val="18"/>
              </w:rPr>
            </w:pPr>
          </w:p>
        </w:tc>
        <w:tc>
          <w:tcPr>
            <w:tcW w:w="3828" w:type="dxa"/>
            <w:vMerge/>
            <w:tcBorders>
              <w:top w:val="nil"/>
              <w:left w:val="single" w:sz="4" w:space="0" w:color="auto"/>
              <w:bottom w:val="single" w:sz="8" w:space="0" w:color="000000"/>
              <w:right w:val="single" w:sz="4" w:space="0" w:color="auto"/>
            </w:tcBorders>
            <w:vAlign w:val="center"/>
            <w:hideMark/>
          </w:tcPr>
          <w:p w:rsidR="0076629D" w:rsidRPr="004826DC" w:rsidRDefault="0076629D" w:rsidP="0076629D">
            <w:pPr>
              <w:rPr>
                <w:rFonts w:ascii="Calibri" w:hAnsi="Calibri"/>
                <w:sz w:val="18"/>
                <w:szCs w:val="18"/>
              </w:rPr>
            </w:pPr>
          </w:p>
        </w:tc>
        <w:tc>
          <w:tcPr>
            <w:tcW w:w="3685" w:type="dxa"/>
            <w:vMerge/>
            <w:tcBorders>
              <w:top w:val="nil"/>
              <w:left w:val="single" w:sz="4" w:space="0" w:color="auto"/>
              <w:bottom w:val="single" w:sz="8" w:space="0" w:color="000000"/>
              <w:right w:val="single" w:sz="4" w:space="0" w:color="auto"/>
            </w:tcBorders>
            <w:vAlign w:val="center"/>
            <w:hideMark/>
          </w:tcPr>
          <w:p w:rsidR="0076629D" w:rsidRPr="004826DC" w:rsidRDefault="0076629D" w:rsidP="0076629D">
            <w:pPr>
              <w:rPr>
                <w:rFonts w:ascii="Calibri" w:hAnsi="Calibri"/>
                <w:sz w:val="18"/>
                <w:szCs w:val="18"/>
              </w:rPr>
            </w:pPr>
          </w:p>
        </w:tc>
        <w:tc>
          <w:tcPr>
            <w:tcW w:w="567" w:type="dxa"/>
            <w:tcBorders>
              <w:top w:val="single" w:sz="4" w:space="0" w:color="auto"/>
              <w:left w:val="nil"/>
              <w:bottom w:val="single" w:sz="4" w:space="0" w:color="auto"/>
              <w:right w:val="single" w:sz="4" w:space="0" w:color="auto"/>
            </w:tcBorders>
            <w:shd w:val="clear" w:color="auto" w:fill="auto"/>
            <w:vAlign w:val="center"/>
            <w:hideMark/>
          </w:tcPr>
          <w:p w:rsidR="0076629D" w:rsidRPr="004826DC" w:rsidRDefault="0076629D" w:rsidP="0076629D">
            <w:pPr>
              <w:jc w:val="center"/>
              <w:rPr>
                <w:rFonts w:ascii="Calibri" w:hAnsi="Calibri"/>
                <w:sz w:val="18"/>
                <w:szCs w:val="18"/>
              </w:rPr>
            </w:pPr>
            <w:r w:rsidRPr="004826DC">
              <w:rPr>
                <w:rFonts w:ascii="Calibri" w:hAnsi="Calibri"/>
                <w:sz w:val="18"/>
                <w:szCs w:val="18"/>
              </w:rPr>
              <w:t>5</w:t>
            </w:r>
          </w:p>
        </w:tc>
        <w:tc>
          <w:tcPr>
            <w:tcW w:w="1276" w:type="dxa"/>
            <w:tcBorders>
              <w:top w:val="single" w:sz="4" w:space="0" w:color="auto"/>
              <w:left w:val="nil"/>
              <w:bottom w:val="single" w:sz="4" w:space="0" w:color="auto"/>
              <w:right w:val="single" w:sz="4" w:space="0" w:color="auto"/>
            </w:tcBorders>
            <w:shd w:val="clear" w:color="auto" w:fill="auto"/>
            <w:vAlign w:val="center"/>
            <w:hideMark/>
          </w:tcPr>
          <w:p w:rsidR="0076629D" w:rsidRPr="004826DC" w:rsidRDefault="0076629D" w:rsidP="0076629D">
            <w:pPr>
              <w:jc w:val="center"/>
              <w:rPr>
                <w:rFonts w:ascii="Calibri" w:hAnsi="Calibri"/>
                <w:sz w:val="18"/>
                <w:szCs w:val="18"/>
              </w:rPr>
            </w:pPr>
            <w:r w:rsidRPr="004826DC">
              <w:rPr>
                <w:rFonts w:ascii="Calibri" w:hAnsi="Calibri"/>
                <w:sz w:val="18"/>
                <w:szCs w:val="18"/>
              </w:rPr>
              <w:t>Prioridade 1</w:t>
            </w:r>
          </w:p>
        </w:tc>
        <w:tc>
          <w:tcPr>
            <w:tcW w:w="2126" w:type="dxa"/>
            <w:tcBorders>
              <w:top w:val="single" w:sz="4" w:space="0" w:color="auto"/>
              <w:left w:val="nil"/>
              <w:bottom w:val="single" w:sz="4" w:space="0" w:color="auto"/>
              <w:right w:val="single" w:sz="4" w:space="0" w:color="auto"/>
            </w:tcBorders>
            <w:shd w:val="clear" w:color="auto" w:fill="auto"/>
            <w:vAlign w:val="center"/>
            <w:hideMark/>
          </w:tcPr>
          <w:p w:rsidR="0076629D" w:rsidRPr="004826DC" w:rsidRDefault="0076629D" w:rsidP="0076629D">
            <w:pPr>
              <w:jc w:val="center"/>
              <w:rPr>
                <w:rFonts w:ascii="Calibri" w:hAnsi="Calibri"/>
                <w:sz w:val="18"/>
                <w:szCs w:val="18"/>
              </w:rPr>
            </w:pPr>
            <w:r w:rsidRPr="004826DC">
              <w:rPr>
                <w:rFonts w:ascii="Calibri" w:hAnsi="Calibri"/>
                <w:sz w:val="18"/>
                <w:szCs w:val="18"/>
              </w:rPr>
              <w:t>8% por atraso</w:t>
            </w:r>
          </w:p>
        </w:tc>
      </w:tr>
      <w:tr w:rsidR="0076629D" w:rsidRPr="004826DC" w:rsidTr="0076629D">
        <w:trPr>
          <w:trHeight w:val="255"/>
        </w:trPr>
        <w:tc>
          <w:tcPr>
            <w:tcW w:w="2000" w:type="dxa"/>
            <w:vMerge w:val="restart"/>
            <w:tcBorders>
              <w:top w:val="nil"/>
              <w:left w:val="single" w:sz="8" w:space="0" w:color="auto"/>
              <w:bottom w:val="single" w:sz="8" w:space="0" w:color="000000"/>
              <w:right w:val="single" w:sz="8" w:space="0" w:color="auto"/>
            </w:tcBorders>
            <w:shd w:val="clear" w:color="000000" w:fill="D8D8D8"/>
            <w:vAlign w:val="center"/>
            <w:hideMark/>
          </w:tcPr>
          <w:p w:rsidR="0076629D" w:rsidRPr="004826DC" w:rsidRDefault="0076629D" w:rsidP="0076629D">
            <w:pPr>
              <w:jc w:val="center"/>
              <w:rPr>
                <w:rFonts w:ascii="Calibri" w:hAnsi="Calibri"/>
                <w:b/>
                <w:bCs/>
                <w:sz w:val="18"/>
                <w:szCs w:val="18"/>
              </w:rPr>
            </w:pPr>
            <w:r w:rsidRPr="004826DC">
              <w:rPr>
                <w:rFonts w:ascii="Calibri" w:hAnsi="Calibri"/>
                <w:b/>
                <w:bCs/>
                <w:sz w:val="18"/>
                <w:szCs w:val="18"/>
              </w:rPr>
              <w:t>Efetividade do Tratamento de Incidentes</w:t>
            </w:r>
          </w:p>
        </w:tc>
        <w:tc>
          <w:tcPr>
            <w:tcW w:w="1417" w:type="dxa"/>
            <w:vMerge w:val="restart"/>
            <w:tcBorders>
              <w:top w:val="nil"/>
              <w:left w:val="nil"/>
              <w:right w:val="single" w:sz="4" w:space="0" w:color="auto"/>
            </w:tcBorders>
            <w:shd w:val="clear" w:color="auto" w:fill="auto"/>
            <w:vAlign w:val="center"/>
            <w:hideMark/>
          </w:tcPr>
          <w:p w:rsidR="0076629D" w:rsidRPr="004826DC" w:rsidRDefault="0076629D" w:rsidP="0076629D">
            <w:pPr>
              <w:jc w:val="center"/>
              <w:rPr>
                <w:rFonts w:ascii="Calibri" w:hAnsi="Calibri"/>
                <w:sz w:val="18"/>
                <w:szCs w:val="18"/>
              </w:rPr>
            </w:pPr>
            <w:r w:rsidRPr="004826DC">
              <w:rPr>
                <w:rFonts w:ascii="Calibri" w:hAnsi="Calibri"/>
                <w:sz w:val="18"/>
                <w:szCs w:val="18"/>
              </w:rPr>
              <w:t>Valor da OS de sustentação no mês</w:t>
            </w:r>
          </w:p>
        </w:tc>
        <w:tc>
          <w:tcPr>
            <w:tcW w:w="3828" w:type="dxa"/>
            <w:vMerge w:val="restart"/>
            <w:tcBorders>
              <w:top w:val="nil"/>
              <w:left w:val="single" w:sz="4" w:space="0" w:color="auto"/>
              <w:bottom w:val="single" w:sz="8" w:space="0" w:color="000000"/>
              <w:right w:val="single" w:sz="4" w:space="0" w:color="auto"/>
            </w:tcBorders>
            <w:shd w:val="clear" w:color="auto" w:fill="auto"/>
            <w:vAlign w:val="center"/>
            <w:hideMark/>
          </w:tcPr>
          <w:p w:rsidR="0076629D" w:rsidRPr="004826DC" w:rsidRDefault="0076629D" w:rsidP="0076629D">
            <w:pPr>
              <w:jc w:val="center"/>
              <w:rPr>
                <w:rFonts w:ascii="Calibri" w:hAnsi="Calibri"/>
                <w:sz w:val="18"/>
                <w:szCs w:val="18"/>
              </w:rPr>
            </w:pPr>
            <w:r w:rsidRPr="004826DC">
              <w:rPr>
                <w:rFonts w:ascii="Calibri" w:hAnsi="Calibri"/>
                <w:sz w:val="18"/>
                <w:szCs w:val="18"/>
              </w:rPr>
              <w:t>Nenhum incidente reaberto por falha no restabelecimento do serviço</w:t>
            </w:r>
          </w:p>
        </w:tc>
        <w:tc>
          <w:tcPr>
            <w:tcW w:w="3685" w:type="dxa"/>
            <w:vMerge w:val="restart"/>
            <w:tcBorders>
              <w:top w:val="nil"/>
              <w:left w:val="single" w:sz="4" w:space="0" w:color="auto"/>
              <w:bottom w:val="single" w:sz="8" w:space="0" w:color="000000"/>
              <w:right w:val="single" w:sz="4" w:space="0" w:color="auto"/>
            </w:tcBorders>
            <w:shd w:val="clear" w:color="auto" w:fill="auto"/>
            <w:vAlign w:val="center"/>
            <w:hideMark/>
          </w:tcPr>
          <w:p w:rsidR="0076629D" w:rsidRPr="004826DC" w:rsidRDefault="0076629D" w:rsidP="0076629D">
            <w:pPr>
              <w:jc w:val="center"/>
              <w:rPr>
                <w:rFonts w:ascii="Calibri" w:hAnsi="Calibri"/>
                <w:sz w:val="18"/>
                <w:szCs w:val="18"/>
              </w:rPr>
            </w:pPr>
            <w:r w:rsidRPr="004826DC">
              <w:rPr>
                <w:rFonts w:ascii="Calibri" w:hAnsi="Calibri"/>
                <w:sz w:val="18"/>
                <w:szCs w:val="18"/>
              </w:rPr>
              <w:t>Número de reaberturas de por falha no restabelecimento do serviço, agrupados pela prioridade do incidente.</w:t>
            </w:r>
          </w:p>
        </w:tc>
        <w:tc>
          <w:tcPr>
            <w:tcW w:w="567" w:type="dxa"/>
            <w:tcBorders>
              <w:top w:val="single" w:sz="4" w:space="0" w:color="auto"/>
              <w:left w:val="nil"/>
              <w:bottom w:val="single" w:sz="4" w:space="0" w:color="auto"/>
              <w:right w:val="single" w:sz="4" w:space="0" w:color="auto"/>
            </w:tcBorders>
            <w:shd w:val="clear" w:color="auto" w:fill="auto"/>
            <w:vAlign w:val="center"/>
            <w:hideMark/>
          </w:tcPr>
          <w:p w:rsidR="0076629D" w:rsidRPr="004826DC" w:rsidRDefault="0076629D" w:rsidP="0076629D">
            <w:pPr>
              <w:jc w:val="center"/>
              <w:rPr>
                <w:rFonts w:ascii="Calibri" w:hAnsi="Calibri"/>
                <w:sz w:val="18"/>
                <w:szCs w:val="18"/>
              </w:rPr>
            </w:pPr>
            <w:r w:rsidRPr="004826DC">
              <w:rPr>
                <w:rFonts w:ascii="Calibri" w:hAnsi="Calibri"/>
                <w:sz w:val="18"/>
                <w:szCs w:val="18"/>
              </w:rPr>
              <w:t>1</w:t>
            </w:r>
          </w:p>
        </w:tc>
        <w:tc>
          <w:tcPr>
            <w:tcW w:w="1276" w:type="dxa"/>
            <w:tcBorders>
              <w:top w:val="single" w:sz="4" w:space="0" w:color="auto"/>
              <w:left w:val="nil"/>
              <w:bottom w:val="single" w:sz="4" w:space="0" w:color="auto"/>
              <w:right w:val="single" w:sz="4" w:space="0" w:color="auto"/>
            </w:tcBorders>
            <w:shd w:val="clear" w:color="auto" w:fill="auto"/>
            <w:vAlign w:val="center"/>
            <w:hideMark/>
          </w:tcPr>
          <w:p w:rsidR="0076629D" w:rsidRPr="004826DC" w:rsidRDefault="0076629D" w:rsidP="0076629D">
            <w:pPr>
              <w:jc w:val="center"/>
              <w:rPr>
                <w:rFonts w:ascii="Calibri" w:hAnsi="Calibri"/>
                <w:sz w:val="18"/>
                <w:szCs w:val="18"/>
              </w:rPr>
            </w:pPr>
            <w:r w:rsidRPr="004826DC">
              <w:rPr>
                <w:rFonts w:ascii="Calibri" w:hAnsi="Calibri"/>
                <w:sz w:val="18"/>
                <w:szCs w:val="18"/>
              </w:rPr>
              <w:t>Prioridade 5</w:t>
            </w:r>
          </w:p>
        </w:tc>
        <w:tc>
          <w:tcPr>
            <w:tcW w:w="2126" w:type="dxa"/>
            <w:tcBorders>
              <w:top w:val="single" w:sz="4" w:space="0" w:color="auto"/>
              <w:left w:val="nil"/>
              <w:bottom w:val="single" w:sz="4" w:space="0" w:color="auto"/>
              <w:right w:val="single" w:sz="8" w:space="0" w:color="auto"/>
            </w:tcBorders>
            <w:shd w:val="clear" w:color="auto" w:fill="auto"/>
            <w:vAlign w:val="center"/>
            <w:hideMark/>
          </w:tcPr>
          <w:p w:rsidR="0076629D" w:rsidRPr="004826DC" w:rsidRDefault="0076629D" w:rsidP="0076629D">
            <w:pPr>
              <w:jc w:val="center"/>
              <w:rPr>
                <w:rFonts w:ascii="Calibri" w:hAnsi="Calibri"/>
                <w:sz w:val="18"/>
                <w:szCs w:val="18"/>
              </w:rPr>
            </w:pPr>
            <w:r w:rsidRPr="004826DC">
              <w:rPr>
                <w:rFonts w:ascii="Calibri" w:hAnsi="Calibri"/>
                <w:sz w:val="18"/>
                <w:szCs w:val="18"/>
              </w:rPr>
              <w:t>0,5% por reabertura</w:t>
            </w:r>
          </w:p>
        </w:tc>
      </w:tr>
      <w:tr w:rsidR="0076629D" w:rsidRPr="004826DC" w:rsidTr="0076629D">
        <w:trPr>
          <w:trHeight w:val="255"/>
        </w:trPr>
        <w:tc>
          <w:tcPr>
            <w:tcW w:w="2000" w:type="dxa"/>
            <w:vMerge/>
            <w:tcBorders>
              <w:top w:val="nil"/>
              <w:left w:val="single" w:sz="8" w:space="0" w:color="auto"/>
              <w:bottom w:val="single" w:sz="8" w:space="0" w:color="000000"/>
              <w:right w:val="single" w:sz="8" w:space="0" w:color="auto"/>
            </w:tcBorders>
            <w:vAlign w:val="center"/>
            <w:hideMark/>
          </w:tcPr>
          <w:p w:rsidR="0076629D" w:rsidRPr="004826DC" w:rsidRDefault="0076629D" w:rsidP="0076629D">
            <w:pPr>
              <w:rPr>
                <w:rFonts w:ascii="Calibri" w:hAnsi="Calibri"/>
                <w:b/>
                <w:bCs/>
                <w:sz w:val="18"/>
                <w:szCs w:val="18"/>
              </w:rPr>
            </w:pPr>
          </w:p>
        </w:tc>
        <w:tc>
          <w:tcPr>
            <w:tcW w:w="1417" w:type="dxa"/>
            <w:vMerge/>
            <w:tcBorders>
              <w:left w:val="nil"/>
              <w:right w:val="single" w:sz="4" w:space="0" w:color="auto"/>
            </w:tcBorders>
            <w:vAlign w:val="center"/>
            <w:hideMark/>
          </w:tcPr>
          <w:p w:rsidR="0076629D" w:rsidRPr="004826DC" w:rsidRDefault="0076629D" w:rsidP="0076629D">
            <w:pPr>
              <w:jc w:val="center"/>
              <w:rPr>
                <w:rFonts w:ascii="Calibri" w:hAnsi="Calibri"/>
                <w:sz w:val="18"/>
                <w:szCs w:val="18"/>
              </w:rPr>
            </w:pPr>
          </w:p>
        </w:tc>
        <w:tc>
          <w:tcPr>
            <w:tcW w:w="3828" w:type="dxa"/>
            <w:vMerge/>
            <w:tcBorders>
              <w:top w:val="nil"/>
              <w:left w:val="single" w:sz="4" w:space="0" w:color="auto"/>
              <w:bottom w:val="single" w:sz="8" w:space="0" w:color="000000"/>
              <w:right w:val="single" w:sz="4" w:space="0" w:color="auto"/>
            </w:tcBorders>
            <w:vAlign w:val="center"/>
            <w:hideMark/>
          </w:tcPr>
          <w:p w:rsidR="0076629D" w:rsidRPr="004826DC" w:rsidRDefault="0076629D" w:rsidP="0076629D">
            <w:pPr>
              <w:rPr>
                <w:rFonts w:ascii="Calibri" w:hAnsi="Calibri"/>
                <w:sz w:val="18"/>
                <w:szCs w:val="18"/>
              </w:rPr>
            </w:pPr>
          </w:p>
        </w:tc>
        <w:tc>
          <w:tcPr>
            <w:tcW w:w="3685" w:type="dxa"/>
            <w:vMerge/>
            <w:tcBorders>
              <w:top w:val="nil"/>
              <w:left w:val="single" w:sz="4" w:space="0" w:color="auto"/>
              <w:bottom w:val="single" w:sz="8" w:space="0" w:color="000000"/>
              <w:right w:val="single" w:sz="4" w:space="0" w:color="auto"/>
            </w:tcBorders>
            <w:vAlign w:val="center"/>
            <w:hideMark/>
          </w:tcPr>
          <w:p w:rsidR="0076629D" w:rsidRPr="004826DC" w:rsidRDefault="0076629D" w:rsidP="0076629D">
            <w:pPr>
              <w:rPr>
                <w:rFonts w:ascii="Calibri" w:hAnsi="Calibri"/>
                <w:sz w:val="18"/>
                <w:szCs w:val="18"/>
              </w:rPr>
            </w:pPr>
          </w:p>
        </w:tc>
        <w:tc>
          <w:tcPr>
            <w:tcW w:w="567" w:type="dxa"/>
            <w:tcBorders>
              <w:top w:val="nil"/>
              <w:left w:val="nil"/>
              <w:bottom w:val="single" w:sz="4" w:space="0" w:color="auto"/>
              <w:right w:val="single" w:sz="4" w:space="0" w:color="auto"/>
            </w:tcBorders>
            <w:shd w:val="clear" w:color="auto" w:fill="auto"/>
            <w:vAlign w:val="center"/>
            <w:hideMark/>
          </w:tcPr>
          <w:p w:rsidR="0076629D" w:rsidRPr="004826DC" w:rsidRDefault="0076629D" w:rsidP="0076629D">
            <w:pPr>
              <w:jc w:val="center"/>
              <w:rPr>
                <w:rFonts w:ascii="Calibri" w:hAnsi="Calibri"/>
                <w:sz w:val="18"/>
                <w:szCs w:val="18"/>
              </w:rPr>
            </w:pPr>
            <w:r w:rsidRPr="004826DC">
              <w:rPr>
                <w:rFonts w:ascii="Calibri" w:hAnsi="Calibri"/>
                <w:sz w:val="18"/>
                <w:szCs w:val="18"/>
              </w:rPr>
              <w:t>2</w:t>
            </w:r>
          </w:p>
        </w:tc>
        <w:tc>
          <w:tcPr>
            <w:tcW w:w="1276" w:type="dxa"/>
            <w:tcBorders>
              <w:top w:val="nil"/>
              <w:left w:val="nil"/>
              <w:bottom w:val="single" w:sz="4" w:space="0" w:color="auto"/>
              <w:right w:val="single" w:sz="4" w:space="0" w:color="auto"/>
            </w:tcBorders>
            <w:shd w:val="clear" w:color="auto" w:fill="auto"/>
            <w:vAlign w:val="center"/>
            <w:hideMark/>
          </w:tcPr>
          <w:p w:rsidR="0076629D" w:rsidRPr="004826DC" w:rsidRDefault="0076629D" w:rsidP="0076629D">
            <w:pPr>
              <w:jc w:val="center"/>
              <w:rPr>
                <w:rFonts w:ascii="Calibri" w:hAnsi="Calibri"/>
                <w:sz w:val="18"/>
                <w:szCs w:val="18"/>
              </w:rPr>
            </w:pPr>
            <w:r w:rsidRPr="004826DC">
              <w:rPr>
                <w:rFonts w:ascii="Calibri" w:hAnsi="Calibri"/>
                <w:sz w:val="18"/>
                <w:szCs w:val="18"/>
              </w:rPr>
              <w:t>Prioridade 4</w:t>
            </w:r>
          </w:p>
        </w:tc>
        <w:tc>
          <w:tcPr>
            <w:tcW w:w="2126" w:type="dxa"/>
            <w:tcBorders>
              <w:top w:val="nil"/>
              <w:left w:val="nil"/>
              <w:bottom w:val="single" w:sz="4" w:space="0" w:color="auto"/>
              <w:right w:val="single" w:sz="8" w:space="0" w:color="auto"/>
            </w:tcBorders>
            <w:shd w:val="clear" w:color="auto" w:fill="auto"/>
            <w:vAlign w:val="center"/>
            <w:hideMark/>
          </w:tcPr>
          <w:p w:rsidR="0076629D" w:rsidRPr="004826DC" w:rsidRDefault="0076629D" w:rsidP="0076629D">
            <w:pPr>
              <w:jc w:val="center"/>
              <w:rPr>
                <w:rFonts w:ascii="Calibri" w:hAnsi="Calibri"/>
                <w:sz w:val="18"/>
                <w:szCs w:val="18"/>
              </w:rPr>
            </w:pPr>
            <w:r w:rsidRPr="004826DC">
              <w:rPr>
                <w:rFonts w:ascii="Calibri" w:hAnsi="Calibri"/>
                <w:sz w:val="18"/>
                <w:szCs w:val="18"/>
              </w:rPr>
              <w:t>1% por reabertura</w:t>
            </w:r>
          </w:p>
        </w:tc>
      </w:tr>
      <w:tr w:rsidR="0076629D" w:rsidRPr="004826DC" w:rsidTr="0076629D">
        <w:trPr>
          <w:trHeight w:val="255"/>
        </w:trPr>
        <w:tc>
          <w:tcPr>
            <w:tcW w:w="2000" w:type="dxa"/>
            <w:vMerge/>
            <w:tcBorders>
              <w:top w:val="nil"/>
              <w:left w:val="single" w:sz="8" w:space="0" w:color="auto"/>
              <w:bottom w:val="single" w:sz="8" w:space="0" w:color="000000"/>
              <w:right w:val="single" w:sz="8" w:space="0" w:color="auto"/>
            </w:tcBorders>
            <w:vAlign w:val="center"/>
            <w:hideMark/>
          </w:tcPr>
          <w:p w:rsidR="0076629D" w:rsidRPr="004826DC" w:rsidRDefault="0076629D" w:rsidP="0076629D">
            <w:pPr>
              <w:rPr>
                <w:rFonts w:ascii="Calibri" w:hAnsi="Calibri"/>
                <w:b/>
                <w:bCs/>
                <w:sz w:val="18"/>
                <w:szCs w:val="18"/>
              </w:rPr>
            </w:pPr>
          </w:p>
        </w:tc>
        <w:tc>
          <w:tcPr>
            <w:tcW w:w="1417" w:type="dxa"/>
            <w:vMerge/>
            <w:tcBorders>
              <w:left w:val="nil"/>
              <w:right w:val="single" w:sz="4" w:space="0" w:color="auto"/>
            </w:tcBorders>
            <w:vAlign w:val="center"/>
            <w:hideMark/>
          </w:tcPr>
          <w:p w:rsidR="0076629D" w:rsidRPr="004826DC" w:rsidRDefault="0076629D" w:rsidP="0076629D">
            <w:pPr>
              <w:jc w:val="center"/>
              <w:rPr>
                <w:rFonts w:ascii="Calibri" w:hAnsi="Calibri"/>
                <w:sz w:val="18"/>
                <w:szCs w:val="18"/>
              </w:rPr>
            </w:pPr>
          </w:p>
        </w:tc>
        <w:tc>
          <w:tcPr>
            <w:tcW w:w="3828" w:type="dxa"/>
            <w:vMerge/>
            <w:tcBorders>
              <w:top w:val="nil"/>
              <w:left w:val="single" w:sz="4" w:space="0" w:color="auto"/>
              <w:bottom w:val="single" w:sz="8" w:space="0" w:color="000000"/>
              <w:right w:val="single" w:sz="4" w:space="0" w:color="auto"/>
            </w:tcBorders>
            <w:vAlign w:val="center"/>
            <w:hideMark/>
          </w:tcPr>
          <w:p w:rsidR="0076629D" w:rsidRPr="004826DC" w:rsidRDefault="0076629D" w:rsidP="0076629D">
            <w:pPr>
              <w:rPr>
                <w:rFonts w:ascii="Calibri" w:hAnsi="Calibri"/>
                <w:sz w:val="18"/>
                <w:szCs w:val="18"/>
              </w:rPr>
            </w:pPr>
          </w:p>
        </w:tc>
        <w:tc>
          <w:tcPr>
            <w:tcW w:w="3685" w:type="dxa"/>
            <w:vMerge/>
            <w:tcBorders>
              <w:top w:val="nil"/>
              <w:left w:val="single" w:sz="4" w:space="0" w:color="auto"/>
              <w:bottom w:val="single" w:sz="8" w:space="0" w:color="000000"/>
              <w:right w:val="single" w:sz="4" w:space="0" w:color="auto"/>
            </w:tcBorders>
            <w:vAlign w:val="center"/>
            <w:hideMark/>
          </w:tcPr>
          <w:p w:rsidR="0076629D" w:rsidRPr="004826DC" w:rsidRDefault="0076629D" w:rsidP="0076629D">
            <w:pPr>
              <w:rPr>
                <w:rFonts w:ascii="Calibri" w:hAnsi="Calibri"/>
                <w:sz w:val="18"/>
                <w:szCs w:val="18"/>
              </w:rPr>
            </w:pPr>
          </w:p>
        </w:tc>
        <w:tc>
          <w:tcPr>
            <w:tcW w:w="567" w:type="dxa"/>
            <w:tcBorders>
              <w:top w:val="nil"/>
              <w:left w:val="nil"/>
              <w:bottom w:val="single" w:sz="4" w:space="0" w:color="auto"/>
              <w:right w:val="single" w:sz="4" w:space="0" w:color="auto"/>
            </w:tcBorders>
            <w:shd w:val="clear" w:color="auto" w:fill="auto"/>
            <w:vAlign w:val="center"/>
            <w:hideMark/>
          </w:tcPr>
          <w:p w:rsidR="0076629D" w:rsidRPr="004826DC" w:rsidRDefault="0076629D" w:rsidP="0076629D">
            <w:pPr>
              <w:jc w:val="center"/>
              <w:rPr>
                <w:rFonts w:ascii="Calibri" w:hAnsi="Calibri"/>
                <w:sz w:val="18"/>
                <w:szCs w:val="18"/>
              </w:rPr>
            </w:pPr>
            <w:r w:rsidRPr="004826DC">
              <w:rPr>
                <w:rFonts w:ascii="Calibri" w:hAnsi="Calibri"/>
                <w:sz w:val="18"/>
                <w:szCs w:val="18"/>
              </w:rPr>
              <w:t>3</w:t>
            </w:r>
          </w:p>
        </w:tc>
        <w:tc>
          <w:tcPr>
            <w:tcW w:w="1276" w:type="dxa"/>
            <w:tcBorders>
              <w:top w:val="nil"/>
              <w:left w:val="nil"/>
              <w:bottom w:val="single" w:sz="4" w:space="0" w:color="auto"/>
              <w:right w:val="single" w:sz="4" w:space="0" w:color="auto"/>
            </w:tcBorders>
            <w:shd w:val="clear" w:color="auto" w:fill="auto"/>
            <w:vAlign w:val="center"/>
            <w:hideMark/>
          </w:tcPr>
          <w:p w:rsidR="0076629D" w:rsidRPr="004826DC" w:rsidRDefault="0076629D" w:rsidP="0076629D">
            <w:pPr>
              <w:jc w:val="center"/>
              <w:rPr>
                <w:rFonts w:ascii="Calibri" w:hAnsi="Calibri"/>
                <w:sz w:val="18"/>
                <w:szCs w:val="18"/>
              </w:rPr>
            </w:pPr>
            <w:r w:rsidRPr="004826DC">
              <w:rPr>
                <w:rFonts w:ascii="Calibri" w:hAnsi="Calibri"/>
                <w:sz w:val="18"/>
                <w:szCs w:val="18"/>
              </w:rPr>
              <w:t>Prioridade 3</w:t>
            </w:r>
          </w:p>
        </w:tc>
        <w:tc>
          <w:tcPr>
            <w:tcW w:w="2126" w:type="dxa"/>
            <w:tcBorders>
              <w:top w:val="nil"/>
              <w:left w:val="nil"/>
              <w:bottom w:val="single" w:sz="4" w:space="0" w:color="auto"/>
              <w:right w:val="single" w:sz="8" w:space="0" w:color="auto"/>
            </w:tcBorders>
            <w:shd w:val="clear" w:color="auto" w:fill="auto"/>
            <w:vAlign w:val="center"/>
            <w:hideMark/>
          </w:tcPr>
          <w:p w:rsidR="0076629D" w:rsidRPr="004826DC" w:rsidRDefault="0076629D" w:rsidP="0076629D">
            <w:pPr>
              <w:jc w:val="center"/>
              <w:rPr>
                <w:rFonts w:ascii="Calibri" w:hAnsi="Calibri"/>
                <w:sz w:val="18"/>
                <w:szCs w:val="18"/>
              </w:rPr>
            </w:pPr>
            <w:r w:rsidRPr="004826DC">
              <w:rPr>
                <w:rFonts w:ascii="Calibri" w:hAnsi="Calibri"/>
                <w:sz w:val="18"/>
                <w:szCs w:val="18"/>
              </w:rPr>
              <w:t>2% por reabertura</w:t>
            </w:r>
          </w:p>
        </w:tc>
      </w:tr>
      <w:tr w:rsidR="0076629D" w:rsidRPr="004826DC" w:rsidTr="0076629D">
        <w:trPr>
          <w:trHeight w:val="255"/>
        </w:trPr>
        <w:tc>
          <w:tcPr>
            <w:tcW w:w="2000" w:type="dxa"/>
            <w:vMerge/>
            <w:tcBorders>
              <w:top w:val="nil"/>
              <w:left w:val="single" w:sz="8" w:space="0" w:color="auto"/>
              <w:bottom w:val="single" w:sz="8" w:space="0" w:color="000000"/>
              <w:right w:val="single" w:sz="8" w:space="0" w:color="auto"/>
            </w:tcBorders>
            <w:vAlign w:val="center"/>
            <w:hideMark/>
          </w:tcPr>
          <w:p w:rsidR="0076629D" w:rsidRPr="004826DC" w:rsidRDefault="0076629D" w:rsidP="0076629D">
            <w:pPr>
              <w:rPr>
                <w:rFonts w:ascii="Calibri" w:hAnsi="Calibri"/>
                <w:b/>
                <w:bCs/>
                <w:sz w:val="18"/>
                <w:szCs w:val="18"/>
              </w:rPr>
            </w:pPr>
          </w:p>
        </w:tc>
        <w:tc>
          <w:tcPr>
            <w:tcW w:w="1417" w:type="dxa"/>
            <w:vMerge/>
            <w:tcBorders>
              <w:left w:val="nil"/>
              <w:right w:val="single" w:sz="4" w:space="0" w:color="auto"/>
            </w:tcBorders>
            <w:shd w:val="clear" w:color="auto" w:fill="auto"/>
            <w:vAlign w:val="center"/>
            <w:hideMark/>
          </w:tcPr>
          <w:p w:rsidR="0076629D" w:rsidRPr="004826DC" w:rsidRDefault="0076629D" w:rsidP="0076629D">
            <w:pPr>
              <w:jc w:val="center"/>
              <w:rPr>
                <w:rFonts w:ascii="Calibri" w:hAnsi="Calibri"/>
                <w:sz w:val="18"/>
                <w:szCs w:val="18"/>
              </w:rPr>
            </w:pPr>
          </w:p>
        </w:tc>
        <w:tc>
          <w:tcPr>
            <w:tcW w:w="3828" w:type="dxa"/>
            <w:vMerge/>
            <w:tcBorders>
              <w:top w:val="nil"/>
              <w:left w:val="single" w:sz="4" w:space="0" w:color="auto"/>
              <w:bottom w:val="single" w:sz="8" w:space="0" w:color="000000"/>
              <w:right w:val="single" w:sz="4" w:space="0" w:color="auto"/>
            </w:tcBorders>
            <w:vAlign w:val="center"/>
            <w:hideMark/>
          </w:tcPr>
          <w:p w:rsidR="0076629D" w:rsidRPr="004826DC" w:rsidRDefault="0076629D" w:rsidP="0076629D">
            <w:pPr>
              <w:rPr>
                <w:rFonts w:ascii="Calibri" w:hAnsi="Calibri"/>
                <w:sz w:val="18"/>
                <w:szCs w:val="18"/>
              </w:rPr>
            </w:pPr>
          </w:p>
        </w:tc>
        <w:tc>
          <w:tcPr>
            <w:tcW w:w="3685" w:type="dxa"/>
            <w:vMerge/>
            <w:tcBorders>
              <w:top w:val="nil"/>
              <w:left w:val="single" w:sz="4" w:space="0" w:color="auto"/>
              <w:bottom w:val="single" w:sz="8" w:space="0" w:color="000000"/>
              <w:right w:val="single" w:sz="4" w:space="0" w:color="auto"/>
            </w:tcBorders>
            <w:vAlign w:val="center"/>
            <w:hideMark/>
          </w:tcPr>
          <w:p w:rsidR="0076629D" w:rsidRPr="004826DC" w:rsidRDefault="0076629D" w:rsidP="0076629D">
            <w:pPr>
              <w:rPr>
                <w:rFonts w:ascii="Calibri" w:hAnsi="Calibri"/>
                <w:sz w:val="18"/>
                <w:szCs w:val="18"/>
              </w:rPr>
            </w:pPr>
          </w:p>
        </w:tc>
        <w:tc>
          <w:tcPr>
            <w:tcW w:w="567" w:type="dxa"/>
            <w:tcBorders>
              <w:top w:val="nil"/>
              <w:left w:val="nil"/>
              <w:bottom w:val="nil"/>
              <w:right w:val="single" w:sz="4" w:space="0" w:color="auto"/>
            </w:tcBorders>
            <w:shd w:val="clear" w:color="auto" w:fill="auto"/>
            <w:vAlign w:val="center"/>
            <w:hideMark/>
          </w:tcPr>
          <w:p w:rsidR="0076629D" w:rsidRPr="004826DC" w:rsidRDefault="0076629D" w:rsidP="0076629D">
            <w:pPr>
              <w:jc w:val="center"/>
              <w:rPr>
                <w:rFonts w:ascii="Calibri" w:hAnsi="Calibri"/>
                <w:sz w:val="18"/>
                <w:szCs w:val="18"/>
              </w:rPr>
            </w:pPr>
            <w:r w:rsidRPr="004826DC">
              <w:rPr>
                <w:rFonts w:ascii="Calibri" w:hAnsi="Calibri"/>
                <w:sz w:val="18"/>
                <w:szCs w:val="18"/>
              </w:rPr>
              <w:t>4</w:t>
            </w:r>
          </w:p>
        </w:tc>
        <w:tc>
          <w:tcPr>
            <w:tcW w:w="1276" w:type="dxa"/>
            <w:tcBorders>
              <w:top w:val="nil"/>
              <w:left w:val="nil"/>
              <w:bottom w:val="nil"/>
              <w:right w:val="single" w:sz="4" w:space="0" w:color="auto"/>
            </w:tcBorders>
            <w:shd w:val="clear" w:color="auto" w:fill="auto"/>
            <w:vAlign w:val="center"/>
            <w:hideMark/>
          </w:tcPr>
          <w:p w:rsidR="0076629D" w:rsidRPr="004826DC" w:rsidRDefault="0076629D" w:rsidP="0076629D">
            <w:pPr>
              <w:jc w:val="center"/>
              <w:rPr>
                <w:rFonts w:ascii="Calibri" w:hAnsi="Calibri"/>
                <w:sz w:val="18"/>
                <w:szCs w:val="18"/>
              </w:rPr>
            </w:pPr>
            <w:r w:rsidRPr="004826DC">
              <w:rPr>
                <w:rFonts w:ascii="Calibri" w:hAnsi="Calibri"/>
                <w:sz w:val="18"/>
                <w:szCs w:val="18"/>
              </w:rPr>
              <w:t>Prioridade 2</w:t>
            </w:r>
          </w:p>
        </w:tc>
        <w:tc>
          <w:tcPr>
            <w:tcW w:w="2126" w:type="dxa"/>
            <w:tcBorders>
              <w:top w:val="nil"/>
              <w:left w:val="nil"/>
              <w:bottom w:val="nil"/>
              <w:right w:val="single" w:sz="8" w:space="0" w:color="auto"/>
            </w:tcBorders>
            <w:shd w:val="clear" w:color="auto" w:fill="auto"/>
            <w:vAlign w:val="center"/>
            <w:hideMark/>
          </w:tcPr>
          <w:p w:rsidR="0076629D" w:rsidRPr="004826DC" w:rsidRDefault="0076629D" w:rsidP="0076629D">
            <w:pPr>
              <w:jc w:val="center"/>
              <w:rPr>
                <w:rFonts w:ascii="Calibri" w:hAnsi="Calibri"/>
                <w:sz w:val="18"/>
                <w:szCs w:val="18"/>
              </w:rPr>
            </w:pPr>
            <w:r w:rsidRPr="004826DC">
              <w:rPr>
                <w:rFonts w:ascii="Calibri" w:hAnsi="Calibri"/>
                <w:sz w:val="18"/>
                <w:szCs w:val="18"/>
              </w:rPr>
              <w:t>4% por reabertura</w:t>
            </w:r>
          </w:p>
        </w:tc>
      </w:tr>
      <w:tr w:rsidR="0076629D" w:rsidRPr="004826DC" w:rsidTr="0076629D">
        <w:trPr>
          <w:trHeight w:val="60"/>
        </w:trPr>
        <w:tc>
          <w:tcPr>
            <w:tcW w:w="2000" w:type="dxa"/>
            <w:vMerge/>
            <w:tcBorders>
              <w:top w:val="nil"/>
              <w:left w:val="single" w:sz="8" w:space="0" w:color="auto"/>
              <w:bottom w:val="single" w:sz="8" w:space="0" w:color="000000"/>
              <w:right w:val="single" w:sz="8" w:space="0" w:color="auto"/>
            </w:tcBorders>
            <w:vAlign w:val="center"/>
            <w:hideMark/>
          </w:tcPr>
          <w:p w:rsidR="0076629D" w:rsidRPr="004826DC" w:rsidRDefault="0076629D" w:rsidP="0076629D">
            <w:pPr>
              <w:rPr>
                <w:rFonts w:ascii="Calibri" w:hAnsi="Calibri"/>
                <w:b/>
                <w:bCs/>
                <w:sz w:val="18"/>
                <w:szCs w:val="18"/>
              </w:rPr>
            </w:pPr>
          </w:p>
        </w:tc>
        <w:tc>
          <w:tcPr>
            <w:tcW w:w="1417" w:type="dxa"/>
            <w:vMerge/>
            <w:tcBorders>
              <w:left w:val="nil"/>
              <w:bottom w:val="single" w:sz="8" w:space="0" w:color="000000"/>
              <w:right w:val="single" w:sz="4" w:space="0" w:color="auto"/>
            </w:tcBorders>
            <w:vAlign w:val="center"/>
            <w:hideMark/>
          </w:tcPr>
          <w:p w:rsidR="0076629D" w:rsidRPr="004826DC" w:rsidRDefault="0076629D" w:rsidP="0076629D">
            <w:pPr>
              <w:rPr>
                <w:rFonts w:ascii="Calibri" w:hAnsi="Calibri"/>
                <w:sz w:val="18"/>
                <w:szCs w:val="18"/>
              </w:rPr>
            </w:pPr>
          </w:p>
        </w:tc>
        <w:tc>
          <w:tcPr>
            <w:tcW w:w="3828" w:type="dxa"/>
            <w:vMerge/>
            <w:tcBorders>
              <w:top w:val="nil"/>
              <w:left w:val="single" w:sz="4" w:space="0" w:color="auto"/>
              <w:bottom w:val="single" w:sz="8" w:space="0" w:color="000000"/>
              <w:right w:val="single" w:sz="4" w:space="0" w:color="auto"/>
            </w:tcBorders>
            <w:vAlign w:val="center"/>
            <w:hideMark/>
          </w:tcPr>
          <w:p w:rsidR="0076629D" w:rsidRPr="004826DC" w:rsidRDefault="0076629D" w:rsidP="0076629D">
            <w:pPr>
              <w:rPr>
                <w:rFonts w:ascii="Calibri" w:hAnsi="Calibri"/>
                <w:sz w:val="18"/>
                <w:szCs w:val="18"/>
              </w:rPr>
            </w:pPr>
          </w:p>
        </w:tc>
        <w:tc>
          <w:tcPr>
            <w:tcW w:w="3685" w:type="dxa"/>
            <w:vMerge/>
            <w:tcBorders>
              <w:top w:val="nil"/>
              <w:left w:val="single" w:sz="4" w:space="0" w:color="auto"/>
              <w:bottom w:val="single" w:sz="8" w:space="0" w:color="000000"/>
              <w:right w:val="single" w:sz="4" w:space="0" w:color="auto"/>
            </w:tcBorders>
            <w:vAlign w:val="center"/>
            <w:hideMark/>
          </w:tcPr>
          <w:p w:rsidR="0076629D" w:rsidRPr="004826DC" w:rsidRDefault="0076629D" w:rsidP="0076629D">
            <w:pPr>
              <w:rPr>
                <w:rFonts w:ascii="Calibri" w:hAnsi="Calibri"/>
                <w:sz w:val="18"/>
                <w:szCs w:val="18"/>
              </w:rPr>
            </w:pPr>
          </w:p>
        </w:tc>
        <w:tc>
          <w:tcPr>
            <w:tcW w:w="567" w:type="dxa"/>
            <w:tcBorders>
              <w:top w:val="single" w:sz="4" w:space="0" w:color="auto"/>
              <w:left w:val="nil"/>
              <w:bottom w:val="single" w:sz="8" w:space="0" w:color="auto"/>
              <w:right w:val="single" w:sz="4" w:space="0" w:color="auto"/>
            </w:tcBorders>
            <w:shd w:val="clear" w:color="auto" w:fill="auto"/>
            <w:vAlign w:val="center"/>
            <w:hideMark/>
          </w:tcPr>
          <w:p w:rsidR="0076629D" w:rsidRPr="004826DC" w:rsidRDefault="0076629D" w:rsidP="0076629D">
            <w:pPr>
              <w:jc w:val="center"/>
              <w:rPr>
                <w:rFonts w:ascii="Calibri" w:hAnsi="Calibri"/>
                <w:sz w:val="18"/>
                <w:szCs w:val="18"/>
              </w:rPr>
            </w:pPr>
            <w:r w:rsidRPr="004826DC">
              <w:rPr>
                <w:rFonts w:ascii="Calibri" w:hAnsi="Calibri"/>
                <w:sz w:val="18"/>
                <w:szCs w:val="18"/>
              </w:rPr>
              <w:t>5</w:t>
            </w:r>
          </w:p>
        </w:tc>
        <w:tc>
          <w:tcPr>
            <w:tcW w:w="1276" w:type="dxa"/>
            <w:tcBorders>
              <w:top w:val="single" w:sz="4" w:space="0" w:color="auto"/>
              <w:left w:val="nil"/>
              <w:bottom w:val="single" w:sz="8" w:space="0" w:color="auto"/>
              <w:right w:val="single" w:sz="4" w:space="0" w:color="auto"/>
            </w:tcBorders>
            <w:shd w:val="clear" w:color="auto" w:fill="auto"/>
            <w:vAlign w:val="center"/>
            <w:hideMark/>
          </w:tcPr>
          <w:p w:rsidR="0076629D" w:rsidRPr="004826DC" w:rsidRDefault="0076629D" w:rsidP="0076629D">
            <w:pPr>
              <w:jc w:val="center"/>
              <w:rPr>
                <w:rFonts w:ascii="Calibri" w:hAnsi="Calibri"/>
                <w:sz w:val="18"/>
                <w:szCs w:val="18"/>
              </w:rPr>
            </w:pPr>
            <w:r w:rsidRPr="004826DC">
              <w:rPr>
                <w:rFonts w:ascii="Calibri" w:hAnsi="Calibri"/>
                <w:sz w:val="18"/>
                <w:szCs w:val="18"/>
              </w:rPr>
              <w:t>Prioridade 1</w:t>
            </w:r>
          </w:p>
        </w:tc>
        <w:tc>
          <w:tcPr>
            <w:tcW w:w="2126" w:type="dxa"/>
            <w:tcBorders>
              <w:top w:val="single" w:sz="4" w:space="0" w:color="auto"/>
              <w:left w:val="nil"/>
              <w:bottom w:val="single" w:sz="8" w:space="0" w:color="auto"/>
              <w:right w:val="single" w:sz="8" w:space="0" w:color="auto"/>
            </w:tcBorders>
            <w:shd w:val="clear" w:color="auto" w:fill="auto"/>
            <w:vAlign w:val="center"/>
            <w:hideMark/>
          </w:tcPr>
          <w:p w:rsidR="0076629D" w:rsidRPr="004826DC" w:rsidRDefault="0076629D" w:rsidP="0076629D">
            <w:pPr>
              <w:jc w:val="center"/>
              <w:rPr>
                <w:rFonts w:ascii="Calibri" w:hAnsi="Calibri"/>
                <w:sz w:val="18"/>
                <w:szCs w:val="18"/>
              </w:rPr>
            </w:pPr>
            <w:r w:rsidRPr="004826DC">
              <w:rPr>
                <w:rFonts w:ascii="Calibri" w:hAnsi="Calibri"/>
                <w:sz w:val="18"/>
                <w:szCs w:val="18"/>
              </w:rPr>
              <w:t>8% por reabertura</w:t>
            </w:r>
          </w:p>
        </w:tc>
      </w:tr>
      <w:tr w:rsidR="0076629D" w:rsidRPr="004826DC" w:rsidTr="0076629D">
        <w:trPr>
          <w:trHeight w:val="694"/>
        </w:trPr>
        <w:tc>
          <w:tcPr>
            <w:tcW w:w="2000" w:type="dxa"/>
            <w:tcBorders>
              <w:top w:val="nil"/>
              <w:left w:val="single" w:sz="8" w:space="0" w:color="auto"/>
              <w:bottom w:val="single" w:sz="8" w:space="0" w:color="000000"/>
              <w:right w:val="single" w:sz="8" w:space="0" w:color="auto"/>
            </w:tcBorders>
            <w:shd w:val="clear" w:color="000000" w:fill="D8D8D8"/>
            <w:vAlign w:val="center"/>
            <w:hideMark/>
          </w:tcPr>
          <w:p w:rsidR="0076629D" w:rsidRPr="004826DC" w:rsidRDefault="0076629D" w:rsidP="0076629D">
            <w:pPr>
              <w:jc w:val="center"/>
              <w:rPr>
                <w:rFonts w:ascii="Calibri" w:hAnsi="Calibri"/>
                <w:b/>
                <w:bCs/>
                <w:sz w:val="18"/>
                <w:szCs w:val="18"/>
              </w:rPr>
            </w:pPr>
            <w:r w:rsidRPr="004826DC">
              <w:rPr>
                <w:rFonts w:ascii="Calibri" w:hAnsi="Calibri"/>
                <w:b/>
                <w:bCs/>
                <w:sz w:val="18"/>
                <w:szCs w:val="18"/>
              </w:rPr>
              <w:t>Tempestividade na Identificação da Causa-Raiz</w:t>
            </w:r>
          </w:p>
        </w:tc>
        <w:tc>
          <w:tcPr>
            <w:tcW w:w="1417" w:type="dxa"/>
            <w:tcBorders>
              <w:top w:val="nil"/>
              <w:left w:val="nil"/>
              <w:bottom w:val="single" w:sz="4" w:space="0" w:color="auto"/>
              <w:right w:val="single" w:sz="4" w:space="0" w:color="auto"/>
            </w:tcBorders>
            <w:shd w:val="clear" w:color="auto" w:fill="auto"/>
            <w:vAlign w:val="center"/>
            <w:hideMark/>
          </w:tcPr>
          <w:p w:rsidR="0076629D" w:rsidRPr="004826DC" w:rsidRDefault="0076629D" w:rsidP="0076629D">
            <w:pPr>
              <w:jc w:val="center"/>
              <w:rPr>
                <w:rFonts w:ascii="Calibri" w:hAnsi="Calibri"/>
                <w:sz w:val="18"/>
                <w:szCs w:val="18"/>
              </w:rPr>
            </w:pPr>
            <w:r w:rsidRPr="004826DC">
              <w:rPr>
                <w:rFonts w:ascii="Calibri" w:hAnsi="Calibri"/>
                <w:sz w:val="18"/>
                <w:szCs w:val="18"/>
              </w:rPr>
              <w:t>Valor da OS de sustentação no mês</w:t>
            </w:r>
          </w:p>
        </w:tc>
        <w:tc>
          <w:tcPr>
            <w:tcW w:w="3828" w:type="dxa"/>
            <w:tcBorders>
              <w:top w:val="nil"/>
              <w:left w:val="single" w:sz="4" w:space="0" w:color="auto"/>
              <w:bottom w:val="single" w:sz="4" w:space="0" w:color="auto"/>
              <w:right w:val="single" w:sz="4" w:space="0" w:color="auto"/>
            </w:tcBorders>
            <w:shd w:val="clear" w:color="auto" w:fill="auto"/>
            <w:vAlign w:val="center"/>
            <w:hideMark/>
          </w:tcPr>
          <w:p w:rsidR="0076629D" w:rsidRPr="004826DC" w:rsidRDefault="0076629D" w:rsidP="0076629D">
            <w:pPr>
              <w:jc w:val="center"/>
              <w:rPr>
                <w:rFonts w:ascii="Calibri" w:hAnsi="Calibri"/>
                <w:sz w:val="18"/>
                <w:szCs w:val="18"/>
              </w:rPr>
            </w:pPr>
            <w:r w:rsidRPr="004826DC">
              <w:rPr>
                <w:rFonts w:ascii="Calibri" w:hAnsi="Calibri"/>
                <w:sz w:val="18"/>
                <w:szCs w:val="18"/>
              </w:rPr>
              <w:t>100% de demandas de identificaçãode causas-raiz concluídas no máximo em 5(cinco) dias úteis.</w:t>
            </w:r>
            <w:r w:rsidRPr="004826DC">
              <w:rPr>
                <w:rStyle w:val="Refdenotaderodap"/>
                <w:rFonts w:ascii="Calibri" w:hAnsi="Calibri"/>
                <w:sz w:val="18"/>
                <w:szCs w:val="18"/>
              </w:rPr>
              <w:footnoteReference w:id="4"/>
            </w:r>
            <w:r w:rsidRPr="004826DC">
              <w:rPr>
                <w:rFonts w:ascii="Calibri" w:hAnsi="Calibri"/>
                <w:sz w:val="18"/>
                <w:szCs w:val="18"/>
              </w:rPr>
              <w:t xml:space="preserve"> </w:t>
            </w:r>
          </w:p>
        </w:tc>
        <w:tc>
          <w:tcPr>
            <w:tcW w:w="3685" w:type="dxa"/>
            <w:tcBorders>
              <w:top w:val="nil"/>
              <w:left w:val="single" w:sz="4" w:space="0" w:color="auto"/>
              <w:bottom w:val="single" w:sz="4" w:space="0" w:color="auto"/>
              <w:right w:val="single" w:sz="4" w:space="0" w:color="auto"/>
            </w:tcBorders>
            <w:shd w:val="clear" w:color="auto" w:fill="auto"/>
            <w:vAlign w:val="center"/>
            <w:hideMark/>
          </w:tcPr>
          <w:p w:rsidR="0076629D" w:rsidRPr="004826DC" w:rsidRDefault="0076629D" w:rsidP="0076629D">
            <w:pPr>
              <w:jc w:val="center"/>
              <w:rPr>
                <w:rFonts w:ascii="Calibri" w:hAnsi="Calibri"/>
                <w:sz w:val="18"/>
                <w:szCs w:val="18"/>
              </w:rPr>
            </w:pPr>
            <w:r w:rsidRPr="004826DC">
              <w:rPr>
                <w:rFonts w:ascii="Calibri" w:hAnsi="Calibri"/>
                <w:sz w:val="18"/>
                <w:szCs w:val="18"/>
              </w:rPr>
              <w:t>Número de demandas de identificação de causas-raiz concluídas fora prazo</w:t>
            </w:r>
          </w:p>
        </w:tc>
        <w:tc>
          <w:tcPr>
            <w:tcW w:w="567" w:type="dxa"/>
            <w:tcBorders>
              <w:top w:val="nil"/>
              <w:left w:val="nil"/>
              <w:bottom w:val="single" w:sz="4" w:space="0" w:color="auto"/>
              <w:right w:val="single" w:sz="4" w:space="0" w:color="auto"/>
            </w:tcBorders>
            <w:shd w:val="clear" w:color="auto" w:fill="auto"/>
            <w:vAlign w:val="center"/>
            <w:hideMark/>
          </w:tcPr>
          <w:p w:rsidR="0076629D" w:rsidRPr="004826DC" w:rsidRDefault="0076629D" w:rsidP="0076629D">
            <w:pPr>
              <w:jc w:val="center"/>
              <w:rPr>
                <w:rFonts w:ascii="Calibri" w:hAnsi="Calibri"/>
                <w:sz w:val="18"/>
                <w:szCs w:val="18"/>
              </w:rPr>
            </w:pPr>
            <w:r w:rsidRPr="004826DC">
              <w:rPr>
                <w:rFonts w:ascii="Calibri" w:hAnsi="Calibri"/>
                <w:sz w:val="18"/>
                <w:szCs w:val="18"/>
              </w:rPr>
              <w:t>1</w:t>
            </w:r>
          </w:p>
        </w:tc>
        <w:tc>
          <w:tcPr>
            <w:tcW w:w="1276" w:type="dxa"/>
            <w:tcBorders>
              <w:top w:val="nil"/>
              <w:left w:val="nil"/>
              <w:bottom w:val="single" w:sz="4" w:space="0" w:color="auto"/>
              <w:right w:val="single" w:sz="4" w:space="0" w:color="auto"/>
            </w:tcBorders>
            <w:shd w:val="clear" w:color="auto" w:fill="auto"/>
            <w:vAlign w:val="center"/>
            <w:hideMark/>
          </w:tcPr>
          <w:p w:rsidR="0076629D" w:rsidRPr="004826DC" w:rsidRDefault="0076629D" w:rsidP="0076629D">
            <w:pPr>
              <w:jc w:val="center"/>
              <w:rPr>
                <w:rFonts w:ascii="Calibri" w:hAnsi="Calibri"/>
                <w:sz w:val="18"/>
                <w:szCs w:val="18"/>
              </w:rPr>
            </w:pPr>
            <w:r w:rsidRPr="004826DC">
              <w:rPr>
                <w:rFonts w:ascii="Calibri" w:hAnsi="Calibri"/>
                <w:sz w:val="18"/>
                <w:szCs w:val="18"/>
              </w:rPr>
              <w:t>NA</w:t>
            </w:r>
          </w:p>
        </w:tc>
        <w:tc>
          <w:tcPr>
            <w:tcW w:w="2126" w:type="dxa"/>
            <w:tcBorders>
              <w:top w:val="nil"/>
              <w:left w:val="nil"/>
              <w:bottom w:val="single" w:sz="4" w:space="0" w:color="auto"/>
              <w:right w:val="single" w:sz="8" w:space="0" w:color="auto"/>
            </w:tcBorders>
            <w:shd w:val="clear" w:color="auto" w:fill="auto"/>
            <w:vAlign w:val="center"/>
            <w:hideMark/>
          </w:tcPr>
          <w:p w:rsidR="0076629D" w:rsidRPr="004826DC" w:rsidRDefault="0076629D" w:rsidP="0076629D">
            <w:pPr>
              <w:jc w:val="center"/>
              <w:rPr>
                <w:rFonts w:ascii="Calibri" w:hAnsi="Calibri"/>
                <w:sz w:val="18"/>
                <w:szCs w:val="18"/>
              </w:rPr>
            </w:pPr>
            <w:r w:rsidRPr="004826DC">
              <w:rPr>
                <w:rFonts w:ascii="Calibri" w:hAnsi="Calibri"/>
                <w:sz w:val="18"/>
                <w:szCs w:val="18"/>
              </w:rPr>
              <w:t>0,5% por demanda concluída em atraso</w:t>
            </w:r>
          </w:p>
        </w:tc>
      </w:tr>
      <w:tr w:rsidR="0076629D" w:rsidRPr="004826DC" w:rsidTr="0076629D">
        <w:trPr>
          <w:trHeight w:val="818"/>
        </w:trPr>
        <w:tc>
          <w:tcPr>
            <w:tcW w:w="2000" w:type="dxa"/>
            <w:tcBorders>
              <w:top w:val="nil"/>
              <w:left w:val="single" w:sz="8" w:space="0" w:color="auto"/>
              <w:bottom w:val="single" w:sz="8" w:space="0" w:color="000000"/>
              <w:right w:val="single" w:sz="8" w:space="0" w:color="auto"/>
            </w:tcBorders>
            <w:shd w:val="clear" w:color="000000" w:fill="D8D8D8"/>
            <w:vAlign w:val="center"/>
            <w:hideMark/>
          </w:tcPr>
          <w:p w:rsidR="0076629D" w:rsidRPr="004826DC" w:rsidRDefault="0076629D" w:rsidP="0076629D">
            <w:pPr>
              <w:jc w:val="center"/>
              <w:rPr>
                <w:rFonts w:ascii="Calibri" w:hAnsi="Calibri"/>
                <w:b/>
                <w:bCs/>
                <w:sz w:val="18"/>
                <w:szCs w:val="18"/>
              </w:rPr>
            </w:pPr>
            <w:r w:rsidRPr="004826DC">
              <w:rPr>
                <w:rFonts w:ascii="Calibri" w:hAnsi="Calibri"/>
                <w:b/>
                <w:bCs/>
                <w:sz w:val="18"/>
                <w:szCs w:val="18"/>
              </w:rPr>
              <w:t>Tempestividade na Resolução da Causa-Raiz</w:t>
            </w:r>
          </w:p>
        </w:tc>
        <w:tc>
          <w:tcPr>
            <w:tcW w:w="1417" w:type="dxa"/>
            <w:tcBorders>
              <w:top w:val="single" w:sz="4" w:space="0" w:color="auto"/>
              <w:left w:val="nil"/>
              <w:bottom w:val="single" w:sz="4" w:space="0" w:color="auto"/>
              <w:right w:val="single" w:sz="4" w:space="0" w:color="auto"/>
            </w:tcBorders>
            <w:shd w:val="clear" w:color="auto" w:fill="auto"/>
            <w:vAlign w:val="center"/>
            <w:hideMark/>
          </w:tcPr>
          <w:p w:rsidR="0076629D" w:rsidRPr="004826DC" w:rsidRDefault="0076629D" w:rsidP="0076629D">
            <w:pPr>
              <w:jc w:val="center"/>
              <w:rPr>
                <w:rFonts w:ascii="Calibri" w:hAnsi="Calibri"/>
                <w:sz w:val="18"/>
                <w:szCs w:val="18"/>
              </w:rPr>
            </w:pPr>
            <w:r w:rsidRPr="004826DC">
              <w:rPr>
                <w:rFonts w:ascii="Calibri" w:hAnsi="Calibri"/>
                <w:sz w:val="18"/>
                <w:szCs w:val="18"/>
              </w:rPr>
              <w:t>Valor da OS de sustentação no mês</w:t>
            </w:r>
          </w:p>
        </w:tc>
        <w:tc>
          <w:tcPr>
            <w:tcW w:w="38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6629D" w:rsidRPr="004826DC" w:rsidRDefault="0076629D" w:rsidP="0076629D">
            <w:pPr>
              <w:jc w:val="center"/>
              <w:rPr>
                <w:rFonts w:ascii="Calibri" w:hAnsi="Calibri"/>
                <w:sz w:val="18"/>
                <w:szCs w:val="18"/>
              </w:rPr>
            </w:pPr>
            <w:r w:rsidRPr="004826DC">
              <w:rPr>
                <w:rFonts w:ascii="Calibri" w:hAnsi="Calibri"/>
                <w:sz w:val="18"/>
                <w:szCs w:val="18"/>
              </w:rPr>
              <w:t>100% de demandas de resolução de Causas-Raiz (demandas de manutenção corretiva) concluídas no prazo</w:t>
            </w:r>
            <w:r w:rsidRPr="004826DC">
              <w:rPr>
                <w:rStyle w:val="Refdenotaderodap"/>
                <w:rFonts w:ascii="Calibri" w:hAnsi="Calibri"/>
                <w:sz w:val="18"/>
                <w:szCs w:val="18"/>
              </w:rPr>
              <w:footnoteReference w:id="5"/>
            </w:r>
          </w:p>
        </w:tc>
        <w:tc>
          <w:tcPr>
            <w:tcW w:w="368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6629D" w:rsidRPr="004826DC" w:rsidRDefault="0076629D" w:rsidP="0076629D">
            <w:pPr>
              <w:jc w:val="center"/>
              <w:rPr>
                <w:rFonts w:ascii="Calibri" w:hAnsi="Calibri"/>
                <w:sz w:val="18"/>
                <w:szCs w:val="18"/>
              </w:rPr>
            </w:pPr>
            <w:r w:rsidRPr="004826DC">
              <w:rPr>
                <w:rFonts w:ascii="Calibri" w:hAnsi="Calibri"/>
                <w:sz w:val="18"/>
                <w:szCs w:val="18"/>
              </w:rPr>
              <w:t>Número de demandas de resolução de causas-raiz concluídas fora do prazo</w:t>
            </w:r>
          </w:p>
        </w:tc>
        <w:tc>
          <w:tcPr>
            <w:tcW w:w="567" w:type="dxa"/>
            <w:tcBorders>
              <w:top w:val="single" w:sz="4" w:space="0" w:color="auto"/>
              <w:left w:val="nil"/>
              <w:bottom w:val="single" w:sz="4" w:space="0" w:color="auto"/>
              <w:right w:val="single" w:sz="4" w:space="0" w:color="auto"/>
            </w:tcBorders>
            <w:shd w:val="clear" w:color="auto" w:fill="auto"/>
            <w:vAlign w:val="center"/>
            <w:hideMark/>
          </w:tcPr>
          <w:p w:rsidR="0076629D" w:rsidRPr="004826DC" w:rsidRDefault="0076629D" w:rsidP="0076629D">
            <w:pPr>
              <w:jc w:val="center"/>
              <w:rPr>
                <w:rFonts w:ascii="Calibri" w:hAnsi="Calibri"/>
                <w:sz w:val="18"/>
                <w:szCs w:val="18"/>
              </w:rPr>
            </w:pPr>
            <w:r w:rsidRPr="004826DC">
              <w:rPr>
                <w:rFonts w:ascii="Calibri" w:hAnsi="Calibri"/>
                <w:sz w:val="18"/>
                <w:szCs w:val="18"/>
              </w:rPr>
              <w:t>1</w:t>
            </w:r>
          </w:p>
        </w:tc>
        <w:tc>
          <w:tcPr>
            <w:tcW w:w="1276" w:type="dxa"/>
            <w:tcBorders>
              <w:top w:val="single" w:sz="4" w:space="0" w:color="auto"/>
              <w:left w:val="nil"/>
              <w:bottom w:val="single" w:sz="4" w:space="0" w:color="auto"/>
              <w:right w:val="single" w:sz="4" w:space="0" w:color="auto"/>
            </w:tcBorders>
            <w:shd w:val="clear" w:color="auto" w:fill="auto"/>
            <w:vAlign w:val="center"/>
            <w:hideMark/>
          </w:tcPr>
          <w:p w:rsidR="0076629D" w:rsidRPr="004826DC" w:rsidRDefault="0076629D" w:rsidP="0076629D">
            <w:pPr>
              <w:jc w:val="center"/>
              <w:rPr>
                <w:rFonts w:ascii="Calibri" w:hAnsi="Calibri"/>
                <w:sz w:val="18"/>
                <w:szCs w:val="18"/>
              </w:rPr>
            </w:pPr>
            <w:r w:rsidRPr="004826DC">
              <w:rPr>
                <w:rFonts w:ascii="Calibri" w:hAnsi="Calibri"/>
                <w:sz w:val="18"/>
                <w:szCs w:val="18"/>
              </w:rPr>
              <w:t>NA</w:t>
            </w:r>
          </w:p>
        </w:tc>
        <w:tc>
          <w:tcPr>
            <w:tcW w:w="2126" w:type="dxa"/>
            <w:tcBorders>
              <w:top w:val="single" w:sz="4" w:space="0" w:color="auto"/>
              <w:left w:val="nil"/>
              <w:bottom w:val="single" w:sz="4" w:space="0" w:color="auto"/>
              <w:right w:val="single" w:sz="8" w:space="0" w:color="auto"/>
            </w:tcBorders>
            <w:shd w:val="clear" w:color="auto" w:fill="auto"/>
            <w:vAlign w:val="center"/>
            <w:hideMark/>
          </w:tcPr>
          <w:p w:rsidR="0076629D" w:rsidRPr="004826DC" w:rsidRDefault="0076629D" w:rsidP="0076629D">
            <w:pPr>
              <w:jc w:val="center"/>
              <w:rPr>
                <w:rFonts w:ascii="Calibri" w:hAnsi="Calibri"/>
                <w:sz w:val="18"/>
                <w:szCs w:val="18"/>
              </w:rPr>
            </w:pPr>
            <w:r w:rsidRPr="004826DC">
              <w:rPr>
                <w:rFonts w:ascii="Calibri" w:hAnsi="Calibri"/>
                <w:sz w:val="18"/>
                <w:szCs w:val="18"/>
              </w:rPr>
              <w:t>0,5% por demanda concluída em atraso</w:t>
            </w:r>
          </w:p>
        </w:tc>
      </w:tr>
    </w:tbl>
    <w:p w:rsidR="0076629D" w:rsidRPr="004826DC" w:rsidRDefault="0076629D" w:rsidP="0076629D">
      <w:pPr>
        <w:rPr>
          <w:rFonts w:ascii="Calibri" w:hAnsi="Calibri"/>
        </w:rPr>
      </w:pPr>
      <w:r w:rsidRPr="004826DC">
        <w:rPr>
          <w:rFonts w:ascii="Calibri" w:hAnsi="Calibri"/>
        </w:rPr>
        <w:br w:type="page"/>
      </w:r>
    </w:p>
    <w:p w:rsidR="0076629D" w:rsidRPr="004826DC" w:rsidRDefault="00D12BCA" w:rsidP="0076629D">
      <w:pPr>
        <w:pStyle w:val="Ttulo1"/>
        <w:keepNext w:val="0"/>
        <w:spacing w:before="240" w:line="276" w:lineRule="auto"/>
        <w:ind w:left="431" w:hanging="431"/>
        <w:contextualSpacing/>
        <w:jc w:val="both"/>
        <w:rPr>
          <w:rFonts w:ascii="Calibri" w:hAnsi="Calibri"/>
          <w:sz w:val="24"/>
          <w:szCs w:val="24"/>
        </w:rPr>
      </w:pPr>
      <w:r w:rsidRPr="004826DC">
        <w:rPr>
          <w:rFonts w:ascii="Calibri" w:hAnsi="Calibri"/>
          <w:sz w:val="24"/>
          <w:szCs w:val="24"/>
        </w:rPr>
        <w:lastRenderedPageBreak/>
        <w:t xml:space="preserve">18 </w:t>
      </w:r>
      <w:r w:rsidR="0076629D" w:rsidRPr="004826DC">
        <w:rPr>
          <w:rFonts w:ascii="Calibri" w:hAnsi="Calibri"/>
          <w:sz w:val="24"/>
          <w:szCs w:val="24"/>
        </w:rPr>
        <w:t>Determinação do Fator de Atendimento do Nível de Serviço</w:t>
      </w:r>
    </w:p>
    <w:p w:rsidR="0076629D" w:rsidRPr="004826DC" w:rsidRDefault="00D12BCA" w:rsidP="00D12BCA">
      <w:pPr>
        <w:pStyle w:val="Ttulo2"/>
        <w:keepNext w:val="0"/>
        <w:numPr>
          <w:ilvl w:val="1"/>
          <w:numId w:val="0"/>
        </w:numPr>
        <w:tabs>
          <w:tab w:val="clear" w:pos="1701"/>
          <w:tab w:val="left" w:pos="851"/>
        </w:tabs>
        <w:spacing w:before="200" w:line="276" w:lineRule="auto"/>
        <w:ind w:left="1134" w:right="0" w:hanging="708"/>
        <w:jc w:val="both"/>
        <w:rPr>
          <w:rFonts w:ascii="Calibri" w:hAnsi="Calibri"/>
          <w:b w:val="0"/>
          <w:color w:val="auto"/>
        </w:rPr>
      </w:pPr>
      <w:r w:rsidRPr="004826DC">
        <w:rPr>
          <w:rFonts w:ascii="Calibri" w:hAnsi="Calibri"/>
          <w:b w:val="0"/>
          <w:color w:val="auto"/>
        </w:rPr>
        <w:t xml:space="preserve">18.1  </w:t>
      </w:r>
      <w:r w:rsidR="0076629D" w:rsidRPr="004826DC">
        <w:rPr>
          <w:rFonts w:ascii="Calibri" w:hAnsi="Calibri"/>
          <w:b w:val="0"/>
          <w:color w:val="auto"/>
        </w:rPr>
        <w:t>O fator de atendimento do nível de serviço é dado pela fórmula abaixo:</w:t>
      </w:r>
    </w:p>
    <w:p w:rsidR="0076629D" w:rsidRPr="004826DC" w:rsidRDefault="0076629D" w:rsidP="0076629D">
      <w:pPr>
        <w:rPr>
          <w:rFonts w:ascii="Calibri" w:hAnsi="Calibri"/>
        </w:rPr>
      </w:pPr>
    </w:p>
    <w:p w:rsidR="0076629D" w:rsidRPr="004826DC" w:rsidRDefault="0061608D" w:rsidP="0076629D">
      <w:pPr>
        <w:pBdr>
          <w:top w:val="single" w:sz="4" w:space="1" w:color="auto"/>
          <w:left w:val="single" w:sz="4" w:space="1" w:color="auto"/>
          <w:bottom w:val="single" w:sz="4" w:space="1" w:color="auto"/>
          <w:right w:val="single" w:sz="4" w:space="1" w:color="auto"/>
        </w:pBdr>
        <w:tabs>
          <w:tab w:val="left" w:pos="11482"/>
        </w:tabs>
        <w:ind w:left="2552" w:right="3402"/>
        <w:jc w:val="center"/>
        <w:rPr>
          <w:rFonts w:ascii="Calibri" w:hAnsi="Calibri"/>
        </w:rPr>
      </w:pPr>
      <m:oMathPara>
        <m:oMath>
          <m:r>
            <w:rPr>
              <w:rFonts w:ascii="Cambria Math" w:hAnsi="Cambria Math"/>
            </w:rPr>
            <m:t>F</m:t>
          </m:r>
          <m:sSub>
            <m:sSubPr>
              <m:ctrlPr>
                <w:rPr>
                  <w:rFonts w:ascii="Cambria Math" w:hAnsi="Cambria Math"/>
                  <w:i/>
                </w:rPr>
              </m:ctrlPr>
            </m:sSubPr>
            <m:e>
              <m:r>
                <w:rPr>
                  <w:rFonts w:ascii="Cambria Math" w:hAnsi="Cambria Math"/>
                </w:rPr>
                <m:t>A</m:t>
              </m:r>
            </m:e>
            <m:sub>
              <m:r>
                <w:rPr>
                  <w:rFonts w:ascii="Cambria Math" w:hAnsi="Cambria Math"/>
                </w:rPr>
                <m:t>NS</m:t>
              </m:r>
            </m:sub>
          </m:sSub>
          <m:r>
            <w:rPr>
              <w:rFonts w:ascii="Cambria Math" w:hAnsi="Cambria Math"/>
            </w:rPr>
            <m:t xml:space="preserve">=1- </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F</m:t>
              </m:r>
              <m:sSub>
                <m:sSubPr>
                  <m:ctrlPr>
                    <w:rPr>
                      <w:rFonts w:ascii="Cambria Math" w:hAnsi="Cambria Math"/>
                      <w:i/>
                    </w:rPr>
                  </m:ctrlPr>
                </m:sSubPr>
                <m:e>
                  <m:r>
                    <w:rPr>
                      <w:rFonts w:ascii="Cambria Math" w:hAnsi="Cambria Math"/>
                    </w:rPr>
                    <m:t>I</m:t>
                  </m:r>
                </m:e>
                <m:sub>
                  <m:r>
                    <w:rPr>
                      <w:rFonts w:ascii="Cambria Math" w:hAnsi="Cambria Math"/>
                    </w:rPr>
                    <m:t>i</m:t>
                  </m:r>
                </m:sub>
              </m:sSub>
              <m:r>
                <w:rPr>
                  <w:rFonts w:ascii="Cambria Math" w:hAnsi="Cambria Math"/>
                </w:rPr>
                <m:t xml:space="preserve"> </m:t>
              </m:r>
            </m:e>
          </m:nary>
        </m:oMath>
      </m:oMathPara>
    </w:p>
    <w:p w:rsidR="0076629D" w:rsidRPr="004826DC" w:rsidRDefault="0076629D" w:rsidP="0076629D">
      <w:pPr>
        <w:pBdr>
          <w:top w:val="single" w:sz="4" w:space="1" w:color="auto"/>
          <w:left w:val="single" w:sz="4" w:space="1" w:color="auto"/>
          <w:bottom w:val="single" w:sz="4" w:space="1" w:color="auto"/>
          <w:right w:val="single" w:sz="4" w:space="1" w:color="auto"/>
        </w:pBdr>
        <w:tabs>
          <w:tab w:val="left" w:pos="11482"/>
        </w:tabs>
        <w:ind w:left="2552" w:right="3402"/>
        <w:jc w:val="center"/>
        <w:rPr>
          <w:rFonts w:ascii="Calibri" w:hAnsi="Calibri"/>
        </w:rPr>
      </w:pPr>
      <w:r w:rsidRPr="004826DC">
        <w:rPr>
          <w:rFonts w:ascii="Calibri" w:hAnsi="Calibri"/>
        </w:rPr>
        <w:t>Onde:</w:t>
      </w:r>
    </w:p>
    <w:p w:rsidR="0076629D" w:rsidRPr="004826DC" w:rsidRDefault="0061608D" w:rsidP="0076629D">
      <w:pPr>
        <w:pBdr>
          <w:top w:val="single" w:sz="4" w:space="1" w:color="auto"/>
          <w:left w:val="single" w:sz="4" w:space="1" w:color="auto"/>
          <w:bottom w:val="single" w:sz="4" w:space="1" w:color="auto"/>
          <w:right w:val="single" w:sz="4" w:space="1" w:color="auto"/>
        </w:pBdr>
        <w:tabs>
          <w:tab w:val="left" w:pos="11482"/>
        </w:tabs>
        <w:ind w:left="2552" w:right="3402"/>
        <w:jc w:val="center"/>
        <w:rPr>
          <w:rFonts w:ascii="Calibri" w:hAnsi="Calibri"/>
        </w:rPr>
      </w:pPr>
      <m:oMathPara>
        <m:oMath>
          <m:r>
            <w:rPr>
              <w:rFonts w:ascii="Cambria Math" w:hAnsi="Cambria Math"/>
            </w:rPr>
            <m:t>F</m:t>
          </m:r>
          <m:sSub>
            <m:sSubPr>
              <m:ctrlPr>
                <w:rPr>
                  <w:rFonts w:ascii="Cambria Math" w:hAnsi="Cambria Math"/>
                  <w:i/>
                </w:rPr>
              </m:ctrlPr>
            </m:sSubPr>
            <m:e>
              <m:r>
                <w:rPr>
                  <w:rFonts w:ascii="Cambria Math" w:hAnsi="Cambria Math"/>
                </w:rPr>
                <m:t>A</m:t>
              </m:r>
            </m:e>
            <m:sub>
              <m:r>
                <w:rPr>
                  <w:rFonts w:ascii="Cambria Math" w:hAnsi="Cambria Math"/>
                </w:rPr>
                <m:t>NS</m:t>
              </m:r>
            </m:sub>
          </m:sSub>
          <m:r>
            <w:rPr>
              <w:rFonts w:ascii="Cambria Math" w:hAnsi="Cambria Math"/>
            </w:rPr>
            <m:t>=Fator de Atendimento do Nível de Serviço</m:t>
          </m:r>
        </m:oMath>
      </m:oMathPara>
    </w:p>
    <w:p w:rsidR="0076629D" w:rsidRPr="004826DC" w:rsidRDefault="0061608D" w:rsidP="0076629D">
      <w:pPr>
        <w:pBdr>
          <w:top w:val="single" w:sz="4" w:space="1" w:color="auto"/>
          <w:left w:val="single" w:sz="4" w:space="1" w:color="auto"/>
          <w:bottom w:val="single" w:sz="4" w:space="1" w:color="auto"/>
          <w:right w:val="single" w:sz="4" w:space="1" w:color="auto"/>
        </w:pBdr>
        <w:ind w:left="2552" w:right="3402"/>
        <w:rPr>
          <w:rFonts w:ascii="Calibri" w:hAnsi="Calibri"/>
        </w:rPr>
      </w:pPr>
      <m:oMathPara>
        <m:oMath>
          <m:r>
            <w:rPr>
              <w:rFonts w:ascii="Cambria Math" w:hAnsi="Cambria Math"/>
            </w:rPr>
            <m:t>F</m:t>
          </m:r>
          <m:sSub>
            <m:sSubPr>
              <m:ctrlPr>
                <w:rPr>
                  <w:rFonts w:ascii="Cambria Math" w:hAnsi="Cambria Math"/>
                  <w:i/>
                </w:rPr>
              </m:ctrlPr>
            </m:sSubPr>
            <m:e>
              <m:r>
                <w:rPr>
                  <w:rFonts w:ascii="Cambria Math" w:hAnsi="Cambria Math"/>
                </w:rPr>
                <m:t>I</m:t>
              </m:r>
            </m:e>
            <m:sub>
              <m:r>
                <w:rPr>
                  <w:rFonts w:ascii="Cambria Math" w:hAnsi="Cambria Math"/>
                </w:rPr>
                <m:t>i</m:t>
              </m:r>
            </m:sub>
          </m:sSub>
          <m:r>
            <w:rPr>
              <w:rFonts w:ascii="Cambria Math" w:hAnsi="Cambria Math"/>
            </w:rPr>
            <m:t>=Fatores de Impacto percentuais conforme especificados nos itens 1 e 2 deste Anexo</m:t>
          </m:r>
        </m:oMath>
      </m:oMathPara>
    </w:p>
    <w:p w:rsidR="0076629D" w:rsidRPr="004826DC" w:rsidRDefault="0076629D" w:rsidP="0076629D">
      <w:pPr>
        <w:tabs>
          <w:tab w:val="left" w:pos="11482"/>
        </w:tabs>
        <w:ind w:left="2552" w:right="3402"/>
        <w:jc w:val="center"/>
        <w:rPr>
          <w:rFonts w:ascii="Calibri" w:hAnsi="Calibri"/>
        </w:rPr>
      </w:pPr>
    </w:p>
    <w:p w:rsidR="0076629D" w:rsidRPr="004826DC" w:rsidRDefault="00D12BCA" w:rsidP="00D12BCA">
      <w:pPr>
        <w:pStyle w:val="Ttulo2"/>
        <w:keepNext w:val="0"/>
        <w:numPr>
          <w:ilvl w:val="1"/>
          <w:numId w:val="0"/>
        </w:numPr>
        <w:tabs>
          <w:tab w:val="clear" w:pos="1701"/>
        </w:tabs>
        <w:spacing w:before="200" w:line="276" w:lineRule="auto"/>
        <w:ind w:left="993" w:right="0" w:hanging="567"/>
        <w:jc w:val="left"/>
        <w:rPr>
          <w:rFonts w:ascii="Calibri" w:hAnsi="Calibri"/>
          <w:b w:val="0"/>
          <w:color w:val="auto"/>
        </w:rPr>
      </w:pPr>
      <w:r w:rsidRPr="004826DC">
        <w:rPr>
          <w:rFonts w:ascii="Calibri" w:hAnsi="Calibri"/>
          <w:b w:val="0"/>
          <w:color w:val="auto"/>
        </w:rPr>
        <w:t xml:space="preserve">18.2 </w:t>
      </w:r>
      <w:r w:rsidRPr="004826DC">
        <w:rPr>
          <w:rFonts w:ascii="Calibri" w:hAnsi="Calibri"/>
          <w:b w:val="0"/>
          <w:color w:val="auto"/>
        </w:rPr>
        <w:tab/>
      </w:r>
      <w:r w:rsidR="0076629D" w:rsidRPr="004826DC">
        <w:rPr>
          <w:rFonts w:ascii="Calibri" w:hAnsi="Calibri"/>
          <w:b w:val="0"/>
          <w:color w:val="auto"/>
        </w:rPr>
        <w:t>Para determinação do valor final de uma OS, release, ou parcela mensal de uma OS de sustentação, o valor esperado calculado conforme o Anexo X deverá ser multiplicado pelo fator de atendimento do nível de serviço especificado acima.</w:t>
      </w:r>
    </w:p>
    <w:p w:rsidR="0076629D" w:rsidRPr="004826DC" w:rsidRDefault="00D12BCA" w:rsidP="0076629D">
      <w:pPr>
        <w:pStyle w:val="Ttulo2"/>
        <w:keepNext w:val="0"/>
        <w:numPr>
          <w:ilvl w:val="1"/>
          <w:numId w:val="0"/>
        </w:numPr>
        <w:tabs>
          <w:tab w:val="clear" w:pos="1701"/>
        </w:tabs>
        <w:spacing w:before="200" w:line="276" w:lineRule="auto"/>
        <w:ind w:left="1134" w:right="0" w:hanging="708"/>
        <w:jc w:val="both"/>
        <w:rPr>
          <w:rFonts w:ascii="Calibri" w:hAnsi="Calibri"/>
          <w:b w:val="0"/>
          <w:color w:val="auto"/>
        </w:rPr>
      </w:pPr>
      <w:r w:rsidRPr="004826DC">
        <w:rPr>
          <w:rFonts w:ascii="Calibri" w:hAnsi="Calibri"/>
          <w:b w:val="0"/>
          <w:color w:val="auto"/>
        </w:rPr>
        <w:t xml:space="preserve">18.3  </w:t>
      </w:r>
      <w:r w:rsidR="0076629D" w:rsidRPr="004826DC">
        <w:rPr>
          <w:rFonts w:ascii="Calibri" w:hAnsi="Calibri"/>
          <w:b w:val="0"/>
          <w:color w:val="auto"/>
        </w:rPr>
        <w:t>Quando a aplicação da fórmula acima resultar em um número negativo, o Fator de Atendimento do N</w:t>
      </w:r>
      <w:r w:rsidR="00DA0665" w:rsidRPr="004826DC">
        <w:rPr>
          <w:rFonts w:ascii="Calibri" w:hAnsi="Calibri"/>
          <w:b w:val="0"/>
          <w:color w:val="auto"/>
        </w:rPr>
        <w:t>í</w:t>
      </w:r>
      <w:r w:rsidR="0076629D" w:rsidRPr="004826DC">
        <w:rPr>
          <w:rFonts w:ascii="Calibri" w:hAnsi="Calibri"/>
          <w:b w:val="0"/>
          <w:color w:val="auto"/>
        </w:rPr>
        <w:t>vel de Se</w:t>
      </w:r>
      <w:r w:rsidR="00DA0665" w:rsidRPr="004826DC">
        <w:rPr>
          <w:rFonts w:ascii="Calibri" w:hAnsi="Calibri"/>
          <w:b w:val="0"/>
          <w:color w:val="auto"/>
        </w:rPr>
        <w:t>r</w:t>
      </w:r>
      <w:r w:rsidR="0076629D" w:rsidRPr="004826DC">
        <w:rPr>
          <w:rFonts w:ascii="Calibri" w:hAnsi="Calibri"/>
          <w:b w:val="0"/>
          <w:color w:val="auto"/>
        </w:rPr>
        <w:t>viço será considerado 0(zero).</w:t>
      </w:r>
    </w:p>
    <w:p w:rsidR="0076629D" w:rsidRPr="004826DC" w:rsidRDefault="0076629D" w:rsidP="0076629D">
      <w:pPr>
        <w:pStyle w:val="Ttulo2"/>
        <w:ind w:left="1134"/>
        <w:rPr>
          <w:rFonts w:ascii="Calibri" w:hAnsi="Calibri"/>
          <w:color w:val="auto"/>
        </w:rPr>
      </w:pPr>
    </w:p>
    <w:p w:rsidR="0076629D" w:rsidRPr="004826DC" w:rsidRDefault="0076629D" w:rsidP="0076629D">
      <w:pPr>
        <w:rPr>
          <w:rFonts w:ascii="Calibri" w:hAnsi="Calibri"/>
          <w:b/>
          <w:sz w:val="24"/>
          <w:szCs w:val="24"/>
        </w:rPr>
        <w:sectPr w:rsidR="0076629D" w:rsidRPr="004826DC" w:rsidSect="0076629D">
          <w:headerReference w:type="default" r:id="rId89"/>
          <w:footerReference w:type="default" r:id="rId90"/>
          <w:pgSz w:w="16838" w:h="11906" w:orient="landscape" w:code="9"/>
          <w:pgMar w:top="845" w:right="1103" w:bottom="397" w:left="851" w:header="284" w:footer="0" w:gutter="0"/>
          <w:pgNumType w:start="1"/>
          <w:cols w:space="708"/>
          <w:docGrid w:linePitch="360"/>
        </w:sectPr>
      </w:pPr>
    </w:p>
    <w:p w:rsidR="0076629D" w:rsidRPr="004826DC" w:rsidRDefault="0076629D" w:rsidP="0076629D">
      <w:pPr>
        <w:jc w:val="center"/>
        <w:rPr>
          <w:rFonts w:ascii="Calibri" w:hAnsi="Calibri"/>
          <w:b/>
          <w:sz w:val="24"/>
          <w:szCs w:val="24"/>
        </w:rPr>
      </w:pPr>
      <w:r w:rsidRPr="004826DC">
        <w:rPr>
          <w:rFonts w:ascii="Calibri" w:hAnsi="Calibri"/>
          <w:b/>
          <w:sz w:val="24"/>
          <w:szCs w:val="24"/>
        </w:rPr>
        <w:lastRenderedPageBreak/>
        <w:t>ANEXO VII</w:t>
      </w:r>
      <w:r w:rsidR="00D12BCA" w:rsidRPr="004826DC">
        <w:rPr>
          <w:rFonts w:ascii="Calibri" w:hAnsi="Calibri"/>
          <w:b/>
          <w:sz w:val="24"/>
          <w:szCs w:val="24"/>
        </w:rPr>
        <w:t xml:space="preserve"> - </w:t>
      </w:r>
      <w:r w:rsidR="00DA0665" w:rsidRPr="004826DC">
        <w:rPr>
          <w:rFonts w:ascii="Calibri" w:hAnsi="Calibri"/>
          <w:b/>
          <w:sz w:val="24"/>
          <w:szCs w:val="24"/>
        </w:rPr>
        <w:t>REQUISITOS DE QUALIDADE</w:t>
      </w:r>
    </w:p>
    <w:p w:rsidR="0076629D" w:rsidRPr="004826DC" w:rsidRDefault="0076629D" w:rsidP="0076629D">
      <w:pPr>
        <w:rPr>
          <w:rFonts w:ascii="Calibri" w:hAnsi="Calibri"/>
          <w:b/>
          <w:sz w:val="24"/>
          <w:szCs w:val="24"/>
        </w:rPr>
      </w:pPr>
    </w:p>
    <w:tbl>
      <w:tblPr>
        <w:tblW w:w="10221" w:type="dxa"/>
        <w:tblInd w:w="55" w:type="dxa"/>
        <w:tblCellMar>
          <w:left w:w="70" w:type="dxa"/>
          <w:right w:w="70" w:type="dxa"/>
        </w:tblCellMar>
        <w:tblLook w:val="04A0" w:firstRow="1" w:lastRow="0" w:firstColumn="1" w:lastColumn="0" w:noHBand="0" w:noVBand="1"/>
      </w:tblPr>
      <w:tblGrid>
        <w:gridCol w:w="1298"/>
        <w:gridCol w:w="2261"/>
        <w:gridCol w:w="6662"/>
      </w:tblGrid>
      <w:tr w:rsidR="0076629D" w:rsidRPr="004826DC" w:rsidTr="0076629D">
        <w:trPr>
          <w:trHeight w:val="315"/>
        </w:trPr>
        <w:tc>
          <w:tcPr>
            <w:tcW w:w="1298" w:type="dxa"/>
            <w:tcBorders>
              <w:top w:val="single" w:sz="8" w:space="0" w:color="auto"/>
              <w:left w:val="single" w:sz="8" w:space="0" w:color="auto"/>
              <w:bottom w:val="single" w:sz="8" w:space="0" w:color="auto"/>
              <w:right w:val="single" w:sz="8" w:space="0" w:color="auto"/>
            </w:tcBorders>
            <w:shd w:val="clear" w:color="000000" w:fill="F2F2F2"/>
            <w:vAlign w:val="center"/>
            <w:hideMark/>
          </w:tcPr>
          <w:p w:rsidR="0076629D" w:rsidRPr="004826DC" w:rsidRDefault="0076629D" w:rsidP="0076629D">
            <w:pPr>
              <w:jc w:val="center"/>
              <w:rPr>
                <w:rFonts w:ascii="Calibri" w:hAnsi="Calibri"/>
                <w:b/>
                <w:bCs/>
                <w:sz w:val="18"/>
                <w:szCs w:val="18"/>
              </w:rPr>
            </w:pPr>
            <w:r w:rsidRPr="004826DC">
              <w:rPr>
                <w:rFonts w:ascii="Calibri" w:hAnsi="Calibri"/>
                <w:b/>
                <w:bCs/>
                <w:sz w:val="18"/>
                <w:szCs w:val="18"/>
              </w:rPr>
              <w:t>Grupo de Atividades</w:t>
            </w:r>
          </w:p>
        </w:tc>
        <w:tc>
          <w:tcPr>
            <w:tcW w:w="2261" w:type="dxa"/>
            <w:tcBorders>
              <w:top w:val="single" w:sz="8" w:space="0" w:color="auto"/>
              <w:left w:val="nil"/>
              <w:bottom w:val="single" w:sz="8" w:space="0" w:color="auto"/>
              <w:right w:val="single" w:sz="4" w:space="0" w:color="auto"/>
            </w:tcBorders>
            <w:shd w:val="clear" w:color="000000" w:fill="F2F2F2"/>
            <w:vAlign w:val="center"/>
            <w:hideMark/>
          </w:tcPr>
          <w:p w:rsidR="0076629D" w:rsidRPr="004826DC" w:rsidRDefault="0076629D" w:rsidP="0076629D">
            <w:pPr>
              <w:jc w:val="center"/>
              <w:rPr>
                <w:rFonts w:ascii="Calibri" w:hAnsi="Calibri"/>
                <w:b/>
                <w:bCs/>
                <w:sz w:val="18"/>
                <w:szCs w:val="18"/>
              </w:rPr>
            </w:pPr>
            <w:r w:rsidRPr="004826DC">
              <w:rPr>
                <w:rFonts w:ascii="Calibri" w:hAnsi="Calibri"/>
                <w:b/>
                <w:bCs/>
                <w:sz w:val="18"/>
                <w:szCs w:val="18"/>
              </w:rPr>
              <w:t>Produtos</w:t>
            </w:r>
          </w:p>
        </w:tc>
        <w:tc>
          <w:tcPr>
            <w:tcW w:w="6662" w:type="dxa"/>
            <w:tcBorders>
              <w:top w:val="single" w:sz="8" w:space="0" w:color="auto"/>
              <w:left w:val="nil"/>
              <w:bottom w:val="single" w:sz="8" w:space="0" w:color="auto"/>
              <w:right w:val="single" w:sz="4" w:space="0" w:color="auto"/>
            </w:tcBorders>
            <w:shd w:val="clear" w:color="000000" w:fill="F2F2F2"/>
            <w:vAlign w:val="center"/>
            <w:hideMark/>
          </w:tcPr>
          <w:p w:rsidR="0076629D" w:rsidRPr="004826DC" w:rsidRDefault="0076629D" w:rsidP="0076629D">
            <w:pPr>
              <w:jc w:val="center"/>
              <w:rPr>
                <w:rFonts w:ascii="Calibri" w:hAnsi="Calibri"/>
                <w:b/>
                <w:bCs/>
                <w:sz w:val="18"/>
                <w:szCs w:val="18"/>
              </w:rPr>
            </w:pPr>
            <w:r w:rsidRPr="004826DC">
              <w:rPr>
                <w:rFonts w:ascii="Calibri" w:hAnsi="Calibri"/>
                <w:b/>
                <w:bCs/>
                <w:sz w:val="18"/>
                <w:szCs w:val="18"/>
              </w:rPr>
              <w:t>Critérios de Aceitação</w:t>
            </w:r>
          </w:p>
        </w:tc>
      </w:tr>
      <w:tr w:rsidR="0076629D" w:rsidRPr="004826DC" w:rsidTr="0076629D">
        <w:trPr>
          <w:trHeight w:val="244"/>
        </w:trPr>
        <w:tc>
          <w:tcPr>
            <w:tcW w:w="1298" w:type="dxa"/>
            <w:vMerge w:val="restart"/>
            <w:tcBorders>
              <w:top w:val="nil"/>
              <w:left w:val="single" w:sz="8" w:space="0" w:color="auto"/>
              <w:bottom w:val="single" w:sz="4" w:space="0" w:color="auto"/>
              <w:right w:val="single" w:sz="8" w:space="0" w:color="auto"/>
            </w:tcBorders>
            <w:shd w:val="clear" w:color="000000" w:fill="F2F2F2"/>
            <w:vAlign w:val="center"/>
            <w:hideMark/>
          </w:tcPr>
          <w:p w:rsidR="0076629D" w:rsidRPr="004826DC" w:rsidRDefault="0076629D" w:rsidP="0076629D">
            <w:pPr>
              <w:jc w:val="center"/>
              <w:rPr>
                <w:rFonts w:ascii="Calibri" w:hAnsi="Calibri"/>
                <w:b/>
                <w:bCs/>
                <w:sz w:val="18"/>
                <w:szCs w:val="18"/>
              </w:rPr>
            </w:pPr>
            <w:r w:rsidRPr="004826DC">
              <w:rPr>
                <w:rFonts w:ascii="Calibri" w:hAnsi="Calibri"/>
                <w:b/>
                <w:bCs/>
                <w:sz w:val="18"/>
                <w:szCs w:val="18"/>
              </w:rPr>
              <w:t>Levantamento de Requisitos</w:t>
            </w:r>
          </w:p>
        </w:tc>
        <w:tc>
          <w:tcPr>
            <w:tcW w:w="2261" w:type="dxa"/>
            <w:tcBorders>
              <w:top w:val="nil"/>
              <w:left w:val="nil"/>
              <w:bottom w:val="single" w:sz="4" w:space="0" w:color="auto"/>
              <w:right w:val="single" w:sz="4" w:space="0" w:color="auto"/>
            </w:tcBorders>
            <w:shd w:val="clear" w:color="auto" w:fill="auto"/>
            <w:vAlign w:val="center"/>
            <w:hideMark/>
          </w:tcPr>
          <w:p w:rsidR="0076629D" w:rsidRPr="004826DC" w:rsidRDefault="0076629D" w:rsidP="0076629D">
            <w:pPr>
              <w:spacing w:after="240"/>
              <w:jc w:val="center"/>
              <w:rPr>
                <w:rFonts w:ascii="Calibri" w:hAnsi="Calibri"/>
                <w:sz w:val="18"/>
                <w:szCs w:val="18"/>
              </w:rPr>
            </w:pPr>
            <w:r w:rsidRPr="004826DC">
              <w:rPr>
                <w:rFonts w:ascii="Calibri" w:hAnsi="Calibri"/>
                <w:sz w:val="18"/>
                <w:szCs w:val="18"/>
              </w:rPr>
              <w:t>Documento de Visão de Sistema</w:t>
            </w:r>
          </w:p>
        </w:tc>
        <w:tc>
          <w:tcPr>
            <w:tcW w:w="6662" w:type="dxa"/>
            <w:tcBorders>
              <w:top w:val="nil"/>
              <w:left w:val="nil"/>
              <w:bottom w:val="single" w:sz="4" w:space="0" w:color="auto"/>
              <w:right w:val="single" w:sz="4" w:space="0" w:color="auto"/>
            </w:tcBorders>
            <w:shd w:val="clear" w:color="auto" w:fill="auto"/>
            <w:vAlign w:val="center"/>
            <w:hideMark/>
          </w:tcPr>
          <w:p w:rsidR="0076629D" w:rsidRPr="004826DC" w:rsidRDefault="0076629D" w:rsidP="0076629D">
            <w:pPr>
              <w:jc w:val="center"/>
              <w:rPr>
                <w:rFonts w:ascii="Calibri" w:hAnsi="Calibri"/>
                <w:sz w:val="18"/>
                <w:szCs w:val="18"/>
              </w:rPr>
            </w:pPr>
            <w:r w:rsidRPr="004826DC">
              <w:rPr>
                <w:rFonts w:ascii="Calibri" w:hAnsi="Calibri"/>
                <w:sz w:val="18"/>
                <w:szCs w:val="18"/>
              </w:rPr>
              <w:t>Completude, correção (aderência ao levantamento realizado), clareza, consistência, aderência aos padrões e templates estabelecidos</w:t>
            </w:r>
          </w:p>
        </w:tc>
      </w:tr>
      <w:tr w:rsidR="0076629D" w:rsidRPr="004826DC" w:rsidTr="0076629D">
        <w:trPr>
          <w:trHeight w:val="600"/>
        </w:trPr>
        <w:tc>
          <w:tcPr>
            <w:tcW w:w="1298" w:type="dxa"/>
            <w:vMerge/>
            <w:tcBorders>
              <w:top w:val="nil"/>
              <w:left w:val="single" w:sz="8" w:space="0" w:color="auto"/>
              <w:bottom w:val="single" w:sz="4" w:space="0" w:color="auto"/>
              <w:right w:val="single" w:sz="8" w:space="0" w:color="auto"/>
            </w:tcBorders>
            <w:vAlign w:val="center"/>
            <w:hideMark/>
          </w:tcPr>
          <w:p w:rsidR="0076629D" w:rsidRPr="004826DC" w:rsidRDefault="0076629D" w:rsidP="0076629D">
            <w:pPr>
              <w:jc w:val="center"/>
              <w:rPr>
                <w:rFonts w:ascii="Calibri" w:hAnsi="Calibri"/>
                <w:b/>
                <w:bCs/>
                <w:sz w:val="18"/>
                <w:szCs w:val="18"/>
              </w:rPr>
            </w:pPr>
          </w:p>
        </w:tc>
        <w:tc>
          <w:tcPr>
            <w:tcW w:w="2261" w:type="dxa"/>
            <w:tcBorders>
              <w:top w:val="nil"/>
              <w:left w:val="nil"/>
              <w:bottom w:val="single" w:sz="4" w:space="0" w:color="auto"/>
              <w:right w:val="single" w:sz="4" w:space="0" w:color="auto"/>
            </w:tcBorders>
            <w:shd w:val="clear" w:color="auto" w:fill="auto"/>
            <w:vAlign w:val="center"/>
            <w:hideMark/>
          </w:tcPr>
          <w:p w:rsidR="0076629D" w:rsidRPr="004826DC" w:rsidRDefault="0076629D" w:rsidP="0076629D">
            <w:pPr>
              <w:jc w:val="center"/>
              <w:rPr>
                <w:rFonts w:ascii="Calibri" w:hAnsi="Calibri"/>
                <w:sz w:val="18"/>
                <w:szCs w:val="18"/>
              </w:rPr>
            </w:pPr>
            <w:r w:rsidRPr="004826DC">
              <w:rPr>
                <w:rFonts w:ascii="Calibri" w:hAnsi="Calibri"/>
                <w:sz w:val="18"/>
                <w:szCs w:val="18"/>
              </w:rPr>
              <w:t>Modelo Conceitual</w:t>
            </w:r>
          </w:p>
        </w:tc>
        <w:tc>
          <w:tcPr>
            <w:tcW w:w="6662" w:type="dxa"/>
            <w:tcBorders>
              <w:top w:val="nil"/>
              <w:left w:val="nil"/>
              <w:bottom w:val="single" w:sz="4" w:space="0" w:color="auto"/>
              <w:right w:val="single" w:sz="4" w:space="0" w:color="auto"/>
            </w:tcBorders>
            <w:shd w:val="clear" w:color="auto" w:fill="auto"/>
            <w:vAlign w:val="center"/>
            <w:hideMark/>
          </w:tcPr>
          <w:p w:rsidR="0076629D" w:rsidRPr="004826DC" w:rsidRDefault="0076629D" w:rsidP="0076629D">
            <w:pPr>
              <w:jc w:val="center"/>
              <w:rPr>
                <w:rFonts w:ascii="Calibri" w:hAnsi="Calibri"/>
                <w:sz w:val="18"/>
                <w:szCs w:val="18"/>
              </w:rPr>
            </w:pPr>
            <w:r w:rsidRPr="004826DC">
              <w:rPr>
                <w:rFonts w:ascii="Calibri" w:hAnsi="Calibri"/>
                <w:sz w:val="18"/>
                <w:szCs w:val="18"/>
              </w:rPr>
              <w:t>Correção (aderência ao levantamento realizado), clareza, consistência, aderência aos padrões estabelecidos</w:t>
            </w:r>
          </w:p>
        </w:tc>
      </w:tr>
      <w:tr w:rsidR="0076629D" w:rsidRPr="004826DC" w:rsidTr="0076629D">
        <w:trPr>
          <w:trHeight w:val="300"/>
        </w:trPr>
        <w:tc>
          <w:tcPr>
            <w:tcW w:w="1298" w:type="dxa"/>
            <w:vMerge/>
            <w:tcBorders>
              <w:top w:val="nil"/>
              <w:left w:val="single" w:sz="8" w:space="0" w:color="auto"/>
              <w:bottom w:val="single" w:sz="4" w:space="0" w:color="auto"/>
              <w:right w:val="single" w:sz="8" w:space="0" w:color="auto"/>
            </w:tcBorders>
            <w:vAlign w:val="center"/>
            <w:hideMark/>
          </w:tcPr>
          <w:p w:rsidR="0076629D" w:rsidRPr="004826DC" w:rsidRDefault="0076629D" w:rsidP="0076629D">
            <w:pPr>
              <w:jc w:val="center"/>
              <w:rPr>
                <w:rFonts w:ascii="Calibri" w:hAnsi="Calibri"/>
                <w:b/>
                <w:bCs/>
                <w:sz w:val="18"/>
                <w:szCs w:val="18"/>
              </w:rPr>
            </w:pPr>
          </w:p>
        </w:tc>
        <w:tc>
          <w:tcPr>
            <w:tcW w:w="2261" w:type="dxa"/>
            <w:tcBorders>
              <w:top w:val="nil"/>
              <w:left w:val="nil"/>
              <w:bottom w:val="single" w:sz="4" w:space="0" w:color="auto"/>
              <w:right w:val="single" w:sz="4" w:space="0" w:color="auto"/>
            </w:tcBorders>
            <w:shd w:val="clear" w:color="auto" w:fill="auto"/>
            <w:vAlign w:val="center"/>
            <w:hideMark/>
          </w:tcPr>
          <w:p w:rsidR="0076629D" w:rsidRPr="004826DC" w:rsidRDefault="0076629D" w:rsidP="0076629D">
            <w:pPr>
              <w:jc w:val="center"/>
              <w:rPr>
                <w:rFonts w:ascii="Calibri" w:hAnsi="Calibri"/>
                <w:sz w:val="18"/>
                <w:szCs w:val="18"/>
              </w:rPr>
            </w:pPr>
            <w:r w:rsidRPr="004826DC">
              <w:rPr>
                <w:rFonts w:ascii="Calibri" w:hAnsi="Calibri"/>
                <w:sz w:val="18"/>
                <w:szCs w:val="18"/>
              </w:rPr>
              <w:t>Protótipo Não Funcional Preliminar</w:t>
            </w:r>
          </w:p>
        </w:tc>
        <w:tc>
          <w:tcPr>
            <w:tcW w:w="6662" w:type="dxa"/>
            <w:tcBorders>
              <w:top w:val="nil"/>
              <w:left w:val="nil"/>
              <w:bottom w:val="single" w:sz="4" w:space="0" w:color="auto"/>
              <w:right w:val="single" w:sz="4" w:space="0" w:color="auto"/>
            </w:tcBorders>
            <w:shd w:val="clear" w:color="auto" w:fill="auto"/>
            <w:vAlign w:val="center"/>
            <w:hideMark/>
          </w:tcPr>
          <w:p w:rsidR="0076629D" w:rsidRPr="004826DC" w:rsidRDefault="0076629D" w:rsidP="0076629D">
            <w:pPr>
              <w:jc w:val="center"/>
              <w:rPr>
                <w:rFonts w:ascii="Calibri" w:hAnsi="Calibri"/>
                <w:sz w:val="18"/>
                <w:szCs w:val="18"/>
              </w:rPr>
            </w:pPr>
            <w:r w:rsidRPr="004826DC">
              <w:rPr>
                <w:rFonts w:ascii="Calibri" w:hAnsi="Calibri"/>
                <w:sz w:val="18"/>
                <w:szCs w:val="18"/>
              </w:rPr>
              <w:t>Correção (aderência ao levantamento realizado)</w:t>
            </w:r>
          </w:p>
        </w:tc>
      </w:tr>
      <w:tr w:rsidR="0076629D" w:rsidRPr="004826DC" w:rsidTr="0076629D">
        <w:trPr>
          <w:trHeight w:val="600"/>
        </w:trPr>
        <w:tc>
          <w:tcPr>
            <w:tcW w:w="1298" w:type="dxa"/>
            <w:vMerge/>
            <w:tcBorders>
              <w:top w:val="nil"/>
              <w:left w:val="single" w:sz="8" w:space="0" w:color="auto"/>
              <w:bottom w:val="single" w:sz="4" w:space="0" w:color="auto"/>
              <w:right w:val="single" w:sz="8" w:space="0" w:color="auto"/>
            </w:tcBorders>
            <w:vAlign w:val="center"/>
            <w:hideMark/>
          </w:tcPr>
          <w:p w:rsidR="0076629D" w:rsidRPr="004826DC" w:rsidRDefault="0076629D" w:rsidP="0076629D">
            <w:pPr>
              <w:jc w:val="center"/>
              <w:rPr>
                <w:rFonts w:ascii="Calibri" w:hAnsi="Calibri"/>
                <w:b/>
                <w:bCs/>
                <w:sz w:val="18"/>
                <w:szCs w:val="18"/>
              </w:rPr>
            </w:pPr>
          </w:p>
        </w:tc>
        <w:tc>
          <w:tcPr>
            <w:tcW w:w="2261" w:type="dxa"/>
            <w:tcBorders>
              <w:top w:val="nil"/>
              <w:left w:val="nil"/>
              <w:bottom w:val="single" w:sz="4" w:space="0" w:color="auto"/>
              <w:right w:val="single" w:sz="4" w:space="0" w:color="auto"/>
            </w:tcBorders>
            <w:shd w:val="clear" w:color="auto" w:fill="auto"/>
            <w:vAlign w:val="center"/>
            <w:hideMark/>
          </w:tcPr>
          <w:p w:rsidR="0076629D" w:rsidRPr="004826DC" w:rsidRDefault="0076629D" w:rsidP="0076629D">
            <w:pPr>
              <w:jc w:val="center"/>
              <w:rPr>
                <w:rFonts w:ascii="Calibri" w:hAnsi="Calibri"/>
                <w:sz w:val="18"/>
                <w:szCs w:val="18"/>
              </w:rPr>
            </w:pPr>
            <w:r w:rsidRPr="004826DC">
              <w:rPr>
                <w:rFonts w:ascii="Calibri" w:hAnsi="Calibri"/>
                <w:sz w:val="18"/>
                <w:szCs w:val="18"/>
              </w:rPr>
              <w:t>Documento de Casos de Uso</w:t>
            </w:r>
          </w:p>
        </w:tc>
        <w:tc>
          <w:tcPr>
            <w:tcW w:w="6662" w:type="dxa"/>
            <w:tcBorders>
              <w:top w:val="nil"/>
              <w:left w:val="nil"/>
              <w:bottom w:val="single" w:sz="4" w:space="0" w:color="auto"/>
              <w:right w:val="single" w:sz="4" w:space="0" w:color="auto"/>
            </w:tcBorders>
            <w:shd w:val="clear" w:color="auto" w:fill="auto"/>
            <w:vAlign w:val="center"/>
            <w:hideMark/>
          </w:tcPr>
          <w:p w:rsidR="0076629D" w:rsidRPr="004826DC" w:rsidRDefault="0076629D" w:rsidP="0076629D">
            <w:pPr>
              <w:jc w:val="center"/>
              <w:rPr>
                <w:rFonts w:ascii="Calibri" w:hAnsi="Calibri"/>
                <w:sz w:val="18"/>
                <w:szCs w:val="18"/>
              </w:rPr>
            </w:pPr>
            <w:r w:rsidRPr="004826DC">
              <w:rPr>
                <w:rFonts w:ascii="Calibri" w:hAnsi="Calibri"/>
                <w:sz w:val="18"/>
                <w:szCs w:val="18"/>
              </w:rPr>
              <w:t>Completude, correção (aderência ao levantamento realizado), clareza, consistência, aderência aos padrões e templates estabelecidos</w:t>
            </w:r>
          </w:p>
        </w:tc>
      </w:tr>
      <w:tr w:rsidR="0076629D" w:rsidRPr="004826DC" w:rsidTr="0076629D">
        <w:trPr>
          <w:trHeight w:val="600"/>
        </w:trPr>
        <w:tc>
          <w:tcPr>
            <w:tcW w:w="1298" w:type="dxa"/>
            <w:vMerge/>
            <w:tcBorders>
              <w:top w:val="nil"/>
              <w:left w:val="single" w:sz="8" w:space="0" w:color="auto"/>
              <w:bottom w:val="single" w:sz="4" w:space="0" w:color="auto"/>
              <w:right w:val="single" w:sz="8" w:space="0" w:color="auto"/>
            </w:tcBorders>
            <w:vAlign w:val="center"/>
            <w:hideMark/>
          </w:tcPr>
          <w:p w:rsidR="0076629D" w:rsidRPr="004826DC" w:rsidRDefault="0076629D" w:rsidP="0076629D">
            <w:pPr>
              <w:jc w:val="center"/>
              <w:rPr>
                <w:rFonts w:ascii="Calibri" w:hAnsi="Calibri"/>
                <w:b/>
                <w:bCs/>
                <w:sz w:val="18"/>
                <w:szCs w:val="18"/>
              </w:rPr>
            </w:pPr>
          </w:p>
        </w:tc>
        <w:tc>
          <w:tcPr>
            <w:tcW w:w="2261" w:type="dxa"/>
            <w:tcBorders>
              <w:top w:val="nil"/>
              <w:left w:val="nil"/>
              <w:bottom w:val="single" w:sz="4" w:space="0" w:color="auto"/>
              <w:right w:val="single" w:sz="4" w:space="0" w:color="auto"/>
            </w:tcBorders>
            <w:shd w:val="clear" w:color="auto" w:fill="auto"/>
            <w:vAlign w:val="center"/>
            <w:hideMark/>
          </w:tcPr>
          <w:p w:rsidR="0076629D" w:rsidRPr="004826DC" w:rsidRDefault="0076629D" w:rsidP="0076629D">
            <w:pPr>
              <w:jc w:val="center"/>
              <w:rPr>
                <w:rFonts w:ascii="Calibri" w:hAnsi="Calibri"/>
                <w:sz w:val="18"/>
                <w:szCs w:val="18"/>
              </w:rPr>
            </w:pPr>
            <w:r w:rsidRPr="004826DC">
              <w:rPr>
                <w:rFonts w:ascii="Calibri" w:hAnsi="Calibri"/>
                <w:sz w:val="18"/>
                <w:szCs w:val="18"/>
              </w:rPr>
              <w:t>Protótipo de Interface</w:t>
            </w:r>
          </w:p>
        </w:tc>
        <w:tc>
          <w:tcPr>
            <w:tcW w:w="6662" w:type="dxa"/>
            <w:tcBorders>
              <w:top w:val="nil"/>
              <w:left w:val="nil"/>
              <w:bottom w:val="single" w:sz="4" w:space="0" w:color="auto"/>
              <w:right w:val="single" w:sz="4" w:space="0" w:color="auto"/>
            </w:tcBorders>
            <w:shd w:val="clear" w:color="auto" w:fill="auto"/>
            <w:vAlign w:val="center"/>
            <w:hideMark/>
          </w:tcPr>
          <w:p w:rsidR="0076629D" w:rsidRPr="004826DC" w:rsidRDefault="0076629D" w:rsidP="0076629D">
            <w:pPr>
              <w:jc w:val="center"/>
              <w:rPr>
                <w:rFonts w:ascii="Calibri" w:hAnsi="Calibri"/>
                <w:sz w:val="18"/>
                <w:szCs w:val="18"/>
              </w:rPr>
            </w:pPr>
            <w:r w:rsidRPr="004826DC">
              <w:rPr>
                <w:rFonts w:ascii="Calibri" w:hAnsi="Calibri"/>
                <w:sz w:val="18"/>
                <w:szCs w:val="18"/>
              </w:rPr>
              <w:t>Correção (aderência ao levantamento realizado), aderência aos padrões e templates estabelecidos</w:t>
            </w:r>
          </w:p>
        </w:tc>
      </w:tr>
      <w:tr w:rsidR="0076629D" w:rsidRPr="004826DC" w:rsidTr="0076629D">
        <w:trPr>
          <w:trHeight w:val="600"/>
        </w:trPr>
        <w:tc>
          <w:tcPr>
            <w:tcW w:w="1298" w:type="dxa"/>
            <w:vMerge/>
            <w:tcBorders>
              <w:top w:val="nil"/>
              <w:left w:val="single" w:sz="8" w:space="0" w:color="auto"/>
              <w:bottom w:val="single" w:sz="4" w:space="0" w:color="auto"/>
              <w:right w:val="single" w:sz="8" w:space="0" w:color="auto"/>
            </w:tcBorders>
            <w:vAlign w:val="center"/>
            <w:hideMark/>
          </w:tcPr>
          <w:p w:rsidR="0076629D" w:rsidRPr="004826DC" w:rsidRDefault="0076629D" w:rsidP="0076629D">
            <w:pPr>
              <w:jc w:val="center"/>
              <w:rPr>
                <w:rFonts w:ascii="Calibri" w:hAnsi="Calibri"/>
                <w:b/>
                <w:bCs/>
                <w:sz w:val="18"/>
                <w:szCs w:val="18"/>
              </w:rPr>
            </w:pPr>
          </w:p>
        </w:tc>
        <w:tc>
          <w:tcPr>
            <w:tcW w:w="2261" w:type="dxa"/>
            <w:tcBorders>
              <w:top w:val="nil"/>
              <w:left w:val="nil"/>
              <w:bottom w:val="single" w:sz="4" w:space="0" w:color="auto"/>
              <w:right w:val="single" w:sz="4" w:space="0" w:color="auto"/>
            </w:tcBorders>
            <w:shd w:val="clear" w:color="auto" w:fill="auto"/>
            <w:vAlign w:val="center"/>
            <w:hideMark/>
          </w:tcPr>
          <w:p w:rsidR="0076629D" w:rsidRPr="004826DC" w:rsidRDefault="0076629D" w:rsidP="0076629D">
            <w:pPr>
              <w:jc w:val="center"/>
              <w:rPr>
                <w:rFonts w:ascii="Calibri" w:hAnsi="Calibri"/>
                <w:sz w:val="18"/>
                <w:szCs w:val="18"/>
              </w:rPr>
            </w:pPr>
            <w:r w:rsidRPr="004826DC">
              <w:rPr>
                <w:rFonts w:ascii="Calibri" w:hAnsi="Calibri"/>
                <w:sz w:val="18"/>
                <w:szCs w:val="18"/>
              </w:rPr>
              <w:t>Documento de Requisitos Não Funcionais</w:t>
            </w:r>
          </w:p>
        </w:tc>
        <w:tc>
          <w:tcPr>
            <w:tcW w:w="6662" w:type="dxa"/>
            <w:tcBorders>
              <w:top w:val="nil"/>
              <w:left w:val="nil"/>
              <w:bottom w:val="single" w:sz="4" w:space="0" w:color="auto"/>
              <w:right w:val="single" w:sz="4" w:space="0" w:color="auto"/>
            </w:tcBorders>
            <w:shd w:val="clear" w:color="auto" w:fill="auto"/>
            <w:vAlign w:val="center"/>
            <w:hideMark/>
          </w:tcPr>
          <w:p w:rsidR="0076629D" w:rsidRPr="004826DC" w:rsidRDefault="0076629D" w:rsidP="0076629D">
            <w:pPr>
              <w:jc w:val="center"/>
              <w:rPr>
                <w:rFonts w:ascii="Calibri" w:hAnsi="Calibri"/>
                <w:sz w:val="18"/>
                <w:szCs w:val="18"/>
              </w:rPr>
            </w:pPr>
            <w:r w:rsidRPr="004826DC">
              <w:rPr>
                <w:rFonts w:ascii="Calibri" w:hAnsi="Calibri"/>
                <w:sz w:val="18"/>
                <w:szCs w:val="18"/>
              </w:rPr>
              <w:t>Completude, correção (aderência ao levantamento realizado), clareza, consistência, aderência aos padrões e templates estabelecidos</w:t>
            </w:r>
          </w:p>
        </w:tc>
      </w:tr>
      <w:tr w:rsidR="0076629D" w:rsidRPr="004826DC" w:rsidTr="0076629D">
        <w:trPr>
          <w:trHeight w:val="600"/>
        </w:trPr>
        <w:tc>
          <w:tcPr>
            <w:tcW w:w="1298" w:type="dxa"/>
            <w:vMerge w:val="restart"/>
            <w:tcBorders>
              <w:top w:val="nil"/>
              <w:left w:val="single" w:sz="8" w:space="0" w:color="auto"/>
              <w:bottom w:val="single" w:sz="4" w:space="0" w:color="auto"/>
              <w:right w:val="single" w:sz="8" w:space="0" w:color="auto"/>
            </w:tcBorders>
            <w:shd w:val="clear" w:color="000000" w:fill="F2F2F2"/>
            <w:vAlign w:val="center"/>
            <w:hideMark/>
          </w:tcPr>
          <w:p w:rsidR="0076629D" w:rsidRPr="004826DC" w:rsidRDefault="0076629D" w:rsidP="0076629D">
            <w:pPr>
              <w:jc w:val="center"/>
              <w:rPr>
                <w:rFonts w:ascii="Calibri" w:hAnsi="Calibri"/>
                <w:b/>
                <w:bCs/>
                <w:sz w:val="18"/>
                <w:szCs w:val="18"/>
              </w:rPr>
            </w:pPr>
            <w:r w:rsidRPr="004826DC">
              <w:rPr>
                <w:rFonts w:ascii="Calibri" w:hAnsi="Calibri"/>
                <w:b/>
                <w:bCs/>
                <w:sz w:val="18"/>
                <w:szCs w:val="18"/>
              </w:rPr>
              <w:t>Análise e Projeto</w:t>
            </w:r>
          </w:p>
        </w:tc>
        <w:tc>
          <w:tcPr>
            <w:tcW w:w="2261" w:type="dxa"/>
            <w:tcBorders>
              <w:top w:val="nil"/>
              <w:left w:val="nil"/>
              <w:bottom w:val="single" w:sz="4" w:space="0" w:color="auto"/>
              <w:right w:val="single" w:sz="4" w:space="0" w:color="auto"/>
            </w:tcBorders>
            <w:shd w:val="clear" w:color="auto" w:fill="auto"/>
            <w:vAlign w:val="center"/>
            <w:hideMark/>
          </w:tcPr>
          <w:p w:rsidR="0076629D" w:rsidRPr="004826DC" w:rsidRDefault="0076629D" w:rsidP="0076629D">
            <w:pPr>
              <w:jc w:val="center"/>
              <w:rPr>
                <w:rFonts w:ascii="Calibri" w:hAnsi="Calibri"/>
                <w:sz w:val="18"/>
                <w:szCs w:val="18"/>
              </w:rPr>
            </w:pPr>
            <w:r w:rsidRPr="004826DC">
              <w:rPr>
                <w:rFonts w:ascii="Calibri" w:hAnsi="Calibri"/>
                <w:sz w:val="18"/>
                <w:szCs w:val="18"/>
              </w:rPr>
              <w:t>Documentação das Soluções Arquiteturais</w:t>
            </w:r>
          </w:p>
        </w:tc>
        <w:tc>
          <w:tcPr>
            <w:tcW w:w="6662" w:type="dxa"/>
            <w:tcBorders>
              <w:top w:val="nil"/>
              <w:left w:val="nil"/>
              <w:bottom w:val="single" w:sz="4" w:space="0" w:color="auto"/>
              <w:right w:val="single" w:sz="4" w:space="0" w:color="auto"/>
            </w:tcBorders>
            <w:shd w:val="clear" w:color="auto" w:fill="auto"/>
            <w:vAlign w:val="center"/>
            <w:hideMark/>
          </w:tcPr>
          <w:p w:rsidR="0076629D" w:rsidRPr="004826DC" w:rsidRDefault="0076629D" w:rsidP="0076629D">
            <w:pPr>
              <w:jc w:val="center"/>
              <w:rPr>
                <w:rFonts w:ascii="Calibri" w:hAnsi="Calibri"/>
                <w:sz w:val="18"/>
                <w:szCs w:val="18"/>
              </w:rPr>
            </w:pPr>
            <w:r w:rsidRPr="004826DC">
              <w:rPr>
                <w:rFonts w:ascii="Calibri" w:hAnsi="Calibri"/>
                <w:sz w:val="18"/>
                <w:szCs w:val="18"/>
              </w:rPr>
              <w:t>Clareza, consistência, aderência aos padrões e templates estabelecidos</w:t>
            </w:r>
          </w:p>
        </w:tc>
      </w:tr>
      <w:tr w:rsidR="0076629D" w:rsidRPr="004826DC" w:rsidTr="0076629D">
        <w:trPr>
          <w:trHeight w:val="300"/>
        </w:trPr>
        <w:tc>
          <w:tcPr>
            <w:tcW w:w="1298" w:type="dxa"/>
            <w:vMerge/>
            <w:tcBorders>
              <w:top w:val="nil"/>
              <w:left w:val="single" w:sz="8" w:space="0" w:color="auto"/>
              <w:bottom w:val="single" w:sz="4" w:space="0" w:color="auto"/>
              <w:right w:val="single" w:sz="8" w:space="0" w:color="auto"/>
            </w:tcBorders>
            <w:vAlign w:val="center"/>
            <w:hideMark/>
          </w:tcPr>
          <w:p w:rsidR="0076629D" w:rsidRPr="004826DC" w:rsidRDefault="0076629D" w:rsidP="0076629D">
            <w:pPr>
              <w:jc w:val="center"/>
              <w:rPr>
                <w:rFonts w:ascii="Calibri" w:hAnsi="Calibri"/>
                <w:b/>
                <w:bCs/>
                <w:sz w:val="18"/>
                <w:szCs w:val="18"/>
              </w:rPr>
            </w:pPr>
          </w:p>
        </w:tc>
        <w:tc>
          <w:tcPr>
            <w:tcW w:w="2261" w:type="dxa"/>
            <w:tcBorders>
              <w:top w:val="nil"/>
              <w:left w:val="nil"/>
              <w:bottom w:val="single" w:sz="4" w:space="0" w:color="auto"/>
              <w:right w:val="single" w:sz="4" w:space="0" w:color="auto"/>
            </w:tcBorders>
            <w:shd w:val="clear" w:color="auto" w:fill="auto"/>
            <w:vAlign w:val="center"/>
            <w:hideMark/>
          </w:tcPr>
          <w:p w:rsidR="0076629D" w:rsidRPr="004826DC" w:rsidRDefault="0076629D" w:rsidP="0076629D">
            <w:pPr>
              <w:jc w:val="center"/>
              <w:rPr>
                <w:rFonts w:ascii="Calibri" w:hAnsi="Calibri"/>
                <w:sz w:val="18"/>
                <w:szCs w:val="18"/>
              </w:rPr>
            </w:pPr>
            <w:r w:rsidRPr="004826DC">
              <w:rPr>
                <w:rFonts w:ascii="Calibri" w:hAnsi="Calibri"/>
                <w:sz w:val="18"/>
                <w:szCs w:val="18"/>
              </w:rPr>
              <w:t>Modelo de Classes de Negócio</w:t>
            </w:r>
          </w:p>
        </w:tc>
        <w:tc>
          <w:tcPr>
            <w:tcW w:w="6662" w:type="dxa"/>
            <w:tcBorders>
              <w:top w:val="nil"/>
              <w:left w:val="nil"/>
              <w:bottom w:val="single" w:sz="4" w:space="0" w:color="auto"/>
              <w:right w:val="single" w:sz="4" w:space="0" w:color="auto"/>
            </w:tcBorders>
            <w:shd w:val="clear" w:color="auto" w:fill="auto"/>
            <w:vAlign w:val="center"/>
            <w:hideMark/>
          </w:tcPr>
          <w:p w:rsidR="0076629D" w:rsidRPr="004826DC" w:rsidRDefault="0076629D" w:rsidP="0076629D">
            <w:pPr>
              <w:jc w:val="center"/>
              <w:rPr>
                <w:rFonts w:ascii="Calibri" w:hAnsi="Calibri"/>
                <w:sz w:val="18"/>
                <w:szCs w:val="18"/>
              </w:rPr>
            </w:pPr>
            <w:r w:rsidRPr="004826DC">
              <w:rPr>
                <w:rFonts w:ascii="Calibri" w:hAnsi="Calibri"/>
                <w:sz w:val="18"/>
                <w:szCs w:val="18"/>
              </w:rPr>
              <w:t>Correção, consistência, aderência aos padrões estabelecidos</w:t>
            </w:r>
          </w:p>
        </w:tc>
      </w:tr>
      <w:tr w:rsidR="0076629D" w:rsidRPr="004826DC" w:rsidTr="0076629D">
        <w:trPr>
          <w:trHeight w:val="300"/>
        </w:trPr>
        <w:tc>
          <w:tcPr>
            <w:tcW w:w="1298" w:type="dxa"/>
            <w:vMerge/>
            <w:tcBorders>
              <w:top w:val="nil"/>
              <w:left w:val="single" w:sz="8" w:space="0" w:color="auto"/>
              <w:bottom w:val="single" w:sz="4" w:space="0" w:color="auto"/>
              <w:right w:val="single" w:sz="8" w:space="0" w:color="auto"/>
            </w:tcBorders>
            <w:vAlign w:val="center"/>
            <w:hideMark/>
          </w:tcPr>
          <w:p w:rsidR="0076629D" w:rsidRPr="004826DC" w:rsidRDefault="0076629D" w:rsidP="0076629D">
            <w:pPr>
              <w:jc w:val="center"/>
              <w:rPr>
                <w:rFonts w:ascii="Calibri" w:hAnsi="Calibri"/>
                <w:b/>
                <w:bCs/>
                <w:sz w:val="18"/>
                <w:szCs w:val="18"/>
              </w:rPr>
            </w:pPr>
          </w:p>
        </w:tc>
        <w:tc>
          <w:tcPr>
            <w:tcW w:w="2261" w:type="dxa"/>
            <w:tcBorders>
              <w:top w:val="nil"/>
              <w:left w:val="nil"/>
              <w:bottom w:val="single" w:sz="4" w:space="0" w:color="auto"/>
              <w:right w:val="single" w:sz="4" w:space="0" w:color="auto"/>
            </w:tcBorders>
            <w:shd w:val="clear" w:color="auto" w:fill="auto"/>
            <w:vAlign w:val="center"/>
            <w:hideMark/>
          </w:tcPr>
          <w:p w:rsidR="0076629D" w:rsidRPr="004826DC" w:rsidRDefault="0076629D" w:rsidP="0076629D">
            <w:pPr>
              <w:jc w:val="center"/>
              <w:rPr>
                <w:rFonts w:ascii="Calibri" w:hAnsi="Calibri"/>
                <w:sz w:val="18"/>
                <w:szCs w:val="18"/>
              </w:rPr>
            </w:pPr>
            <w:r w:rsidRPr="004826DC">
              <w:rPr>
                <w:rFonts w:ascii="Calibri" w:hAnsi="Calibri"/>
                <w:sz w:val="18"/>
                <w:szCs w:val="18"/>
              </w:rPr>
              <w:t>Modelo de Dados</w:t>
            </w:r>
          </w:p>
        </w:tc>
        <w:tc>
          <w:tcPr>
            <w:tcW w:w="6662" w:type="dxa"/>
            <w:tcBorders>
              <w:top w:val="nil"/>
              <w:left w:val="nil"/>
              <w:bottom w:val="single" w:sz="4" w:space="0" w:color="auto"/>
              <w:right w:val="single" w:sz="4" w:space="0" w:color="auto"/>
            </w:tcBorders>
            <w:shd w:val="clear" w:color="auto" w:fill="auto"/>
            <w:vAlign w:val="center"/>
            <w:hideMark/>
          </w:tcPr>
          <w:p w:rsidR="0076629D" w:rsidRPr="004826DC" w:rsidRDefault="0076629D" w:rsidP="0076629D">
            <w:pPr>
              <w:jc w:val="center"/>
              <w:rPr>
                <w:rFonts w:ascii="Calibri" w:hAnsi="Calibri"/>
                <w:sz w:val="18"/>
                <w:szCs w:val="18"/>
              </w:rPr>
            </w:pPr>
            <w:r w:rsidRPr="004826DC">
              <w:rPr>
                <w:rFonts w:ascii="Calibri" w:hAnsi="Calibri"/>
                <w:sz w:val="18"/>
                <w:szCs w:val="18"/>
              </w:rPr>
              <w:t>Correção, consistência, aderência aos padrões estabelecidos</w:t>
            </w:r>
          </w:p>
        </w:tc>
      </w:tr>
      <w:tr w:rsidR="0076629D" w:rsidRPr="004826DC" w:rsidTr="0076629D">
        <w:trPr>
          <w:trHeight w:val="1626"/>
        </w:trPr>
        <w:tc>
          <w:tcPr>
            <w:tcW w:w="1298" w:type="dxa"/>
            <w:vMerge w:val="restart"/>
            <w:tcBorders>
              <w:top w:val="nil"/>
              <w:left w:val="single" w:sz="8" w:space="0" w:color="auto"/>
              <w:bottom w:val="single" w:sz="4" w:space="0" w:color="auto"/>
              <w:right w:val="single" w:sz="8" w:space="0" w:color="auto"/>
            </w:tcBorders>
            <w:shd w:val="clear" w:color="000000" w:fill="F2F2F2"/>
            <w:vAlign w:val="center"/>
            <w:hideMark/>
          </w:tcPr>
          <w:p w:rsidR="0076629D" w:rsidRPr="004826DC" w:rsidRDefault="0076629D" w:rsidP="0076629D">
            <w:pPr>
              <w:jc w:val="center"/>
              <w:rPr>
                <w:rFonts w:ascii="Calibri" w:hAnsi="Calibri"/>
                <w:b/>
                <w:bCs/>
                <w:sz w:val="18"/>
                <w:szCs w:val="18"/>
              </w:rPr>
            </w:pPr>
            <w:r w:rsidRPr="004826DC">
              <w:rPr>
                <w:rFonts w:ascii="Calibri" w:hAnsi="Calibri"/>
                <w:b/>
                <w:bCs/>
                <w:sz w:val="18"/>
                <w:szCs w:val="18"/>
              </w:rPr>
              <w:t>Construção</w:t>
            </w:r>
          </w:p>
        </w:tc>
        <w:tc>
          <w:tcPr>
            <w:tcW w:w="2261" w:type="dxa"/>
            <w:tcBorders>
              <w:top w:val="nil"/>
              <w:left w:val="nil"/>
              <w:bottom w:val="single" w:sz="4" w:space="0" w:color="auto"/>
              <w:right w:val="single" w:sz="4" w:space="0" w:color="auto"/>
            </w:tcBorders>
            <w:shd w:val="clear" w:color="auto" w:fill="auto"/>
            <w:vAlign w:val="center"/>
            <w:hideMark/>
          </w:tcPr>
          <w:p w:rsidR="0076629D" w:rsidRPr="004826DC" w:rsidRDefault="0076629D" w:rsidP="0076629D">
            <w:pPr>
              <w:jc w:val="center"/>
              <w:rPr>
                <w:rFonts w:ascii="Calibri" w:hAnsi="Calibri"/>
                <w:sz w:val="18"/>
                <w:szCs w:val="18"/>
              </w:rPr>
            </w:pPr>
            <w:r w:rsidRPr="004826DC">
              <w:rPr>
                <w:rFonts w:ascii="Calibri" w:hAnsi="Calibri"/>
                <w:sz w:val="18"/>
                <w:szCs w:val="18"/>
              </w:rPr>
              <w:t>Código Fonte</w:t>
            </w:r>
          </w:p>
        </w:tc>
        <w:tc>
          <w:tcPr>
            <w:tcW w:w="6662" w:type="dxa"/>
            <w:tcBorders>
              <w:top w:val="nil"/>
              <w:left w:val="nil"/>
              <w:bottom w:val="single" w:sz="4" w:space="0" w:color="auto"/>
              <w:right w:val="single" w:sz="4" w:space="0" w:color="auto"/>
            </w:tcBorders>
            <w:shd w:val="clear" w:color="auto" w:fill="auto"/>
            <w:vAlign w:val="center"/>
            <w:hideMark/>
          </w:tcPr>
          <w:p w:rsidR="0076629D" w:rsidRPr="004826DC" w:rsidRDefault="0076629D" w:rsidP="0076629D">
            <w:pPr>
              <w:jc w:val="center"/>
              <w:rPr>
                <w:rFonts w:ascii="Calibri" w:hAnsi="Calibri"/>
                <w:sz w:val="18"/>
                <w:szCs w:val="18"/>
              </w:rPr>
            </w:pPr>
            <w:r w:rsidRPr="004826DC">
              <w:rPr>
                <w:rFonts w:ascii="Calibri" w:hAnsi="Calibri"/>
                <w:sz w:val="18"/>
                <w:szCs w:val="18"/>
              </w:rPr>
              <w:t>Aderência aos requisitos, grau de cobertura de testes unitários conforme definido na OS, aderência aos padrões estabelecidos, inexistência de erros identificados nos scripts automatizados de teste funcionais, inexistência de erros nos testes unitários, inexistência de erros identificados em homologação</w:t>
            </w:r>
          </w:p>
          <w:p w:rsidR="0076629D" w:rsidRPr="004826DC" w:rsidRDefault="0076629D" w:rsidP="0076629D">
            <w:pPr>
              <w:jc w:val="center"/>
              <w:rPr>
                <w:rFonts w:ascii="Calibri" w:hAnsi="Calibri"/>
                <w:sz w:val="18"/>
                <w:szCs w:val="18"/>
              </w:rPr>
            </w:pPr>
            <w:r w:rsidRPr="004826DC">
              <w:rPr>
                <w:rFonts w:ascii="Calibri" w:hAnsi="Calibri"/>
                <w:b/>
                <w:sz w:val="18"/>
                <w:szCs w:val="18"/>
              </w:rPr>
              <w:t>OBSERVAÇÃO</w:t>
            </w:r>
            <w:r w:rsidRPr="004826DC">
              <w:rPr>
                <w:rFonts w:ascii="Calibri" w:hAnsi="Calibri"/>
                <w:sz w:val="18"/>
                <w:szCs w:val="18"/>
              </w:rPr>
              <w:t>: A aderência aos padrões estabelecidos e o grau de cobertura de testes unitários poderão ser verificados de forma automática pelas ferramentas de análise estática de código relacionadas no Anexo XI.</w:t>
            </w:r>
          </w:p>
        </w:tc>
      </w:tr>
      <w:tr w:rsidR="0076629D" w:rsidRPr="004826DC" w:rsidTr="0076629D">
        <w:trPr>
          <w:trHeight w:val="300"/>
        </w:trPr>
        <w:tc>
          <w:tcPr>
            <w:tcW w:w="1298" w:type="dxa"/>
            <w:vMerge/>
            <w:tcBorders>
              <w:top w:val="nil"/>
              <w:left w:val="single" w:sz="8" w:space="0" w:color="auto"/>
              <w:bottom w:val="single" w:sz="4" w:space="0" w:color="auto"/>
              <w:right w:val="single" w:sz="8" w:space="0" w:color="auto"/>
            </w:tcBorders>
            <w:vAlign w:val="center"/>
            <w:hideMark/>
          </w:tcPr>
          <w:p w:rsidR="0076629D" w:rsidRPr="004826DC" w:rsidRDefault="0076629D" w:rsidP="0076629D">
            <w:pPr>
              <w:jc w:val="center"/>
              <w:rPr>
                <w:rFonts w:ascii="Calibri" w:hAnsi="Calibri"/>
                <w:b/>
                <w:bCs/>
                <w:sz w:val="18"/>
                <w:szCs w:val="18"/>
              </w:rPr>
            </w:pPr>
          </w:p>
        </w:tc>
        <w:tc>
          <w:tcPr>
            <w:tcW w:w="2261" w:type="dxa"/>
            <w:tcBorders>
              <w:top w:val="nil"/>
              <w:left w:val="nil"/>
              <w:bottom w:val="single" w:sz="4" w:space="0" w:color="auto"/>
              <w:right w:val="single" w:sz="4" w:space="0" w:color="auto"/>
            </w:tcBorders>
            <w:shd w:val="clear" w:color="auto" w:fill="auto"/>
            <w:vAlign w:val="center"/>
            <w:hideMark/>
          </w:tcPr>
          <w:p w:rsidR="0076629D" w:rsidRPr="004826DC" w:rsidRDefault="0076629D" w:rsidP="0076629D">
            <w:pPr>
              <w:jc w:val="center"/>
              <w:rPr>
                <w:rFonts w:ascii="Calibri" w:hAnsi="Calibri"/>
                <w:sz w:val="18"/>
                <w:szCs w:val="18"/>
              </w:rPr>
            </w:pPr>
            <w:r w:rsidRPr="004826DC">
              <w:rPr>
                <w:rFonts w:ascii="Calibri" w:hAnsi="Calibri"/>
                <w:sz w:val="18"/>
                <w:szCs w:val="18"/>
              </w:rPr>
              <w:t>Scripts DDL</w:t>
            </w:r>
          </w:p>
        </w:tc>
        <w:tc>
          <w:tcPr>
            <w:tcW w:w="6662" w:type="dxa"/>
            <w:tcBorders>
              <w:top w:val="nil"/>
              <w:left w:val="nil"/>
              <w:bottom w:val="single" w:sz="4" w:space="0" w:color="auto"/>
              <w:right w:val="single" w:sz="4" w:space="0" w:color="auto"/>
            </w:tcBorders>
            <w:shd w:val="clear" w:color="auto" w:fill="auto"/>
            <w:vAlign w:val="center"/>
            <w:hideMark/>
          </w:tcPr>
          <w:p w:rsidR="0076629D" w:rsidRPr="004826DC" w:rsidRDefault="0076629D" w:rsidP="0076629D">
            <w:pPr>
              <w:jc w:val="center"/>
              <w:rPr>
                <w:rFonts w:ascii="Calibri" w:hAnsi="Calibri"/>
                <w:sz w:val="18"/>
                <w:szCs w:val="18"/>
              </w:rPr>
            </w:pPr>
            <w:r w:rsidRPr="004826DC">
              <w:rPr>
                <w:rFonts w:ascii="Calibri" w:hAnsi="Calibri"/>
                <w:sz w:val="18"/>
                <w:szCs w:val="18"/>
              </w:rPr>
              <w:t>Correção, consistência, aderência aos padrões estabelecidos</w:t>
            </w:r>
          </w:p>
        </w:tc>
      </w:tr>
      <w:tr w:rsidR="0076629D" w:rsidRPr="004826DC" w:rsidTr="0076629D">
        <w:trPr>
          <w:trHeight w:val="300"/>
        </w:trPr>
        <w:tc>
          <w:tcPr>
            <w:tcW w:w="1298" w:type="dxa"/>
            <w:vMerge/>
            <w:tcBorders>
              <w:top w:val="nil"/>
              <w:left w:val="single" w:sz="8" w:space="0" w:color="auto"/>
              <w:bottom w:val="single" w:sz="4" w:space="0" w:color="auto"/>
              <w:right w:val="single" w:sz="8" w:space="0" w:color="auto"/>
            </w:tcBorders>
            <w:vAlign w:val="center"/>
            <w:hideMark/>
          </w:tcPr>
          <w:p w:rsidR="0076629D" w:rsidRPr="004826DC" w:rsidRDefault="0076629D" w:rsidP="0076629D">
            <w:pPr>
              <w:jc w:val="center"/>
              <w:rPr>
                <w:rFonts w:ascii="Calibri" w:hAnsi="Calibri"/>
                <w:b/>
                <w:bCs/>
                <w:sz w:val="18"/>
                <w:szCs w:val="18"/>
              </w:rPr>
            </w:pPr>
          </w:p>
        </w:tc>
        <w:tc>
          <w:tcPr>
            <w:tcW w:w="2261" w:type="dxa"/>
            <w:tcBorders>
              <w:top w:val="nil"/>
              <w:left w:val="nil"/>
              <w:bottom w:val="single" w:sz="4" w:space="0" w:color="auto"/>
              <w:right w:val="single" w:sz="4" w:space="0" w:color="auto"/>
            </w:tcBorders>
            <w:shd w:val="clear" w:color="auto" w:fill="auto"/>
            <w:vAlign w:val="center"/>
            <w:hideMark/>
          </w:tcPr>
          <w:p w:rsidR="0076629D" w:rsidRPr="004826DC" w:rsidRDefault="0076629D" w:rsidP="0076629D">
            <w:pPr>
              <w:jc w:val="center"/>
              <w:rPr>
                <w:rFonts w:ascii="Calibri" w:hAnsi="Calibri"/>
                <w:sz w:val="18"/>
                <w:szCs w:val="18"/>
              </w:rPr>
            </w:pPr>
            <w:r w:rsidRPr="004826DC">
              <w:rPr>
                <w:rFonts w:ascii="Calibri" w:hAnsi="Calibri"/>
                <w:sz w:val="18"/>
                <w:szCs w:val="18"/>
              </w:rPr>
              <w:t>Scripts DML</w:t>
            </w:r>
          </w:p>
        </w:tc>
        <w:tc>
          <w:tcPr>
            <w:tcW w:w="6662" w:type="dxa"/>
            <w:tcBorders>
              <w:top w:val="nil"/>
              <w:left w:val="nil"/>
              <w:bottom w:val="single" w:sz="4" w:space="0" w:color="auto"/>
              <w:right w:val="single" w:sz="4" w:space="0" w:color="auto"/>
            </w:tcBorders>
            <w:shd w:val="clear" w:color="auto" w:fill="auto"/>
            <w:vAlign w:val="center"/>
            <w:hideMark/>
          </w:tcPr>
          <w:p w:rsidR="0076629D" w:rsidRPr="004826DC" w:rsidRDefault="0076629D" w:rsidP="0076629D">
            <w:pPr>
              <w:jc w:val="center"/>
              <w:rPr>
                <w:rFonts w:ascii="Calibri" w:hAnsi="Calibri"/>
                <w:sz w:val="18"/>
                <w:szCs w:val="18"/>
              </w:rPr>
            </w:pPr>
            <w:r w:rsidRPr="004826DC">
              <w:rPr>
                <w:rFonts w:ascii="Calibri" w:hAnsi="Calibri"/>
                <w:sz w:val="18"/>
                <w:szCs w:val="18"/>
              </w:rPr>
              <w:t>Correção, consistência, aderência aos padrões estabelecidos</w:t>
            </w:r>
          </w:p>
        </w:tc>
      </w:tr>
      <w:tr w:rsidR="0076629D" w:rsidRPr="004826DC" w:rsidTr="0076629D">
        <w:trPr>
          <w:trHeight w:val="300"/>
        </w:trPr>
        <w:tc>
          <w:tcPr>
            <w:tcW w:w="1298" w:type="dxa"/>
            <w:vMerge/>
            <w:tcBorders>
              <w:top w:val="nil"/>
              <w:left w:val="single" w:sz="8" w:space="0" w:color="auto"/>
              <w:bottom w:val="single" w:sz="4" w:space="0" w:color="auto"/>
              <w:right w:val="single" w:sz="8" w:space="0" w:color="auto"/>
            </w:tcBorders>
            <w:vAlign w:val="center"/>
            <w:hideMark/>
          </w:tcPr>
          <w:p w:rsidR="0076629D" w:rsidRPr="004826DC" w:rsidRDefault="0076629D" w:rsidP="0076629D">
            <w:pPr>
              <w:jc w:val="center"/>
              <w:rPr>
                <w:rFonts w:ascii="Calibri" w:hAnsi="Calibri"/>
                <w:b/>
                <w:bCs/>
                <w:sz w:val="18"/>
                <w:szCs w:val="18"/>
              </w:rPr>
            </w:pPr>
          </w:p>
        </w:tc>
        <w:tc>
          <w:tcPr>
            <w:tcW w:w="2261" w:type="dxa"/>
            <w:tcBorders>
              <w:top w:val="nil"/>
              <w:left w:val="nil"/>
              <w:bottom w:val="single" w:sz="4" w:space="0" w:color="auto"/>
              <w:right w:val="single" w:sz="4" w:space="0" w:color="auto"/>
            </w:tcBorders>
            <w:shd w:val="clear" w:color="auto" w:fill="auto"/>
            <w:vAlign w:val="center"/>
            <w:hideMark/>
          </w:tcPr>
          <w:p w:rsidR="0076629D" w:rsidRPr="004826DC" w:rsidRDefault="0076629D" w:rsidP="0076629D">
            <w:pPr>
              <w:jc w:val="center"/>
              <w:rPr>
                <w:rFonts w:ascii="Calibri" w:hAnsi="Calibri"/>
                <w:sz w:val="18"/>
                <w:szCs w:val="18"/>
              </w:rPr>
            </w:pPr>
            <w:r w:rsidRPr="004826DC">
              <w:rPr>
                <w:rFonts w:ascii="Calibri" w:hAnsi="Calibri"/>
                <w:sz w:val="18"/>
                <w:szCs w:val="18"/>
              </w:rPr>
              <w:t>Roteiro de Implantação</w:t>
            </w:r>
          </w:p>
        </w:tc>
        <w:tc>
          <w:tcPr>
            <w:tcW w:w="6662" w:type="dxa"/>
            <w:tcBorders>
              <w:top w:val="nil"/>
              <w:left w:val="nil"/>
              <w:bottom w:val="single" w:sz="4" w:space="0" w:color="auto"/>
              <w:right w:val="single" w:sz="4" w:space="0" w:color="auto"/>
            </w:tcBorders>
            <w:shd w:val="clear" w:color="auto" w:fill="auto"/>
            <w:vAlign w:val="center"/>
            <w:hideMark/>
          </w:tcPr>
          <w:p w:rsidR="0076629D" w:rsidRPr="004826DC" w:rsidRDefault="0076629D" w:rsidP="0076629D">
            <w:pPr>
              <w:jc w:val="center"/>
              <w:rPr>
                <w:rFonts w:ascii="Calibri" w:hAnsi="Calibri"/>
                <w:sz w:val="18"/>
                <w:szCs w:val="18"/>
              </w:rPr>
            </w:pPr>
            <w:r w:rsidRPr="004826DC">
              <w:rPr>
                <w:rFonts w:ascii="Calibri" w:hAnsi="Calibri"/>
                <w:sz w:val="18"/>
                <w:szCs w:val="18"/>
              </w:rPr>
              <w:t>Correção, consistência, aderência aos padrões e templates estabelecidos</w:t>
            </w:r>
          </w:p>
        </w:tc>
      </w:tr>
      <w:tr w:rsidR="0076629D" w:rsidRPr="004826DC" w:rsidTr="0076629D">
        <w:trPr>
          <w:trHeight w:val="600"/>
        </w:trPr>
        <w:tc>
          <w:tcPr>
            <w:tcW w:w="1298" w:type="dxa"/>
            <w:vMerge w:val="restart"/>
            <w:tcBorders>
              <w:top w:val="nil"/>
              <w:left w:val="single" w:sz="8" w:space="0" w:color="auto"/>
              <w:bottom w:val="single" w:sz="4" w:space="0" w:color="auto"/>
              <w:right w:val="single" w:sz="8" w:space="0" w:color="auto"/>
            </w:tcBorders>
            <w:shd w:val="clear" w:color="000000" w:fill="F2F2F2"/>
            <w:vAlign w:val="center"/>
            <w:hideMark/>
          </w:tcPr>
          <w:p w:rsidR="0076629D" w:rsidRPr="004826DC" w:rsidRDefault="0076629D" w:rsidP="0076629D">
            <w:pPr>
              <w:jc w:val="center"/>
              <w:rPr>
                <w:rFonts w:ascii="Calibri" w:hAnsi="Calibri"/>
                <w:b/>
                <w:bCs/>
                <w:sz w:val="18"/>
                <w:szCs w:val="18"/>
              </w:rPr>
            </w:pPr>
            <w:r w:rsidRPr="004826DC">
              <w:rPr>
                <w:rFonts w:ascii="Calibri" w:hAnsi="Calibri"/>
                <w:b/>
                <w:bCs/>
                <w:sz w:val="18"/>
                <w:szCs w:val="18"/>
              </w:rPr>
              <w:t>Testes</w:t>
            </w:r>
          </w:p>
        </w:tc>
        <w:tc>
          <w:tcPr>
            <w:tcW w:w="2261" w:type="dxa"/>
            <w:tcBorders>
              <w:top w:val="nil"/>
              <w:left w:val="nil"/>
              <w:bottom w:val="single" w:sz="4" w:space="0" w:color="auto"/>
              <w:right w:val="single" w:sz="4" w:space="0" w:color="auto"/>
            </w:tcBorders>
            <w:shd w:val="clear" w:color="auto" w:fill="auto"/>
            <w:vAlign w:val="center"/>
            <w:hideMark/>
          </w:tcPr>
          <w:p w:rsidR="0076629D" w:rsidRPr="004826DC" w:rsidRDefault="0076629D" w:rsidP="0076629D">
            <w:pPr>
              <w:jc w:val="center"/>
              <w:rPr>
                <w:rFonts w:ascii="Calibri" w:hAnsi="Calibri"/>
                <w:sz w:val="18"/>
                <w:szCs w:val="18"/>
              </w:rPr>
            </w:pPr>
            <w:r w:rsidRPr="004826DC">
              <w:rPr>
                <w:rFonts w:ascii="Calibri" w:hAnsi="Calibri"/>
                <w:sz w:val="18"/>
                <w:szCs w:val="18"/>
              </w:rPr>
              <w:t>Cenários de Testes Funcionais,</w:t>
            </w:r>
          </w:p>
        </w:tc>
        <w:tc>
          <w:tcPr>
            <w:tcW w:w="6662" w:type="dxa"/>
            <w:tcBorders>
              <w:top w:val="nil"/>
              <w:left w:val="nil"/>
              <w:bottom w:val="single" w:sz="4" w:space="0" w:color="auto"/>
              <w:right w:val="single" w:sz="4" w:space="0" w:color="auto"/>
            </w:tcBorders>
            <w:shd w:val="clear" w:color="auto" w:fill="auto"/>
            <w:vAlign w:val="center"/>
            <w:hideMark/>
          </w:tcPr>
          <w:p w:rsidR="0076629D" w:rsidRPr="004826DC" w:rsidRDefault="0076629D" w:rsidP="0076629D">
            <w:pPr>
              <w:jc w:val="center"/>
              <w:rPr>
                <w:rFonts w:ascii="Calibri" w:hAnsi="Calibri"/>
                <w:sz w:val="18"/>
                <w:szCs w:val="18"/>
              </w:rPr>
            </w:pPr>
            <w:r w:rsidRPr="004826DC">
              <w:rPr>
                <w:rFonts w:ascii="Calibri" w:hAnsi="Calibri"/>
                <w:sz w:val="18"/>
                <w:szCs w:val="18"/>
              </w:rPr>
              <w:t>Completude, clareza, consistência, aderência aos padrões e templates estabelecidos</w:t>
            </w:r>
          </w:p>
        </w:tc>
      </w:tr>
      <w:tr w:rsidR="0076629D" w:rsidRPr="004826DC" w:rsidTr="0076629D">
        <w:trPr>
          <w:trHeight w:val="300"/>
        </w:trPr>
        <w:tc>
          <w:tcPr>
            <w:tcW w:w="1298" w:type="dxa"/>
            <w:vMerge/>
            <w:tcBorders>
              <w:top w:val="nil"/>
              <w:left w:val="single" w:sz="8" w:space="0" w:color="auto"/>
              <w:bottom w:val="single" w:sz="4" w:space="0" w:color="auto"/>
              <w:right w:val="single" w:sz="8" w:space="0" w:color="auto"/>
            </w:tcBorders>
            <w:vAlign w:val="center"/>
            <w:hideMark/>
          </w:tcPr>
          <w:p w:rsidR="0076629D" w:rsidRPr="004826DC" w:rsidRDefault="0076629D" w:rsidP="0076629D">
            <w:pPr>
              <w:jc w:val="center"/>
              <w:rPr>
                <w:rFonts w:ascii="Calibri" w:hAnsi="Calibri"/>
                <w:b/>
                <w:bCs/>
                <w:sz w:val="18"/>
                <w:szCs w:val="18"/>
              </w:rPr>
            </w:pPr>
          </w:p>
        </w:tc>
        <w:tc>
          <w:tcPr>
            <w:tcW w:w="2261" w:type="dxa"/>
            <w:tcBorders>
              <w:top w:val="nil"/>
              <w:left w:val="nil"/>
              <w:bottom w:val="single" w:sz="4" w:space="0" w:color="auto"/>
              <w:right w:val="single" w:sz="4" w:space="0" w:color="auto"/>
            </w:tcBorders>
            <w:shd w:val="clear" w:color="auto" w:fill="auto"/>
            <w:vAlign w:val="center"/>
            <w:hideMark/>
          </w:tcPr>
          <w:p w:rsidR="0076629D" w:rsidRPr="004826DC" w:rsidRDefault="0076629D" w:rsidP="0076629D">
            <w:pPr>
              <w:jc w:val="center"/>
              <w:rPr>
                <w:rFonts w:ascii="Calibri" w:hAnsi="Calibri"/>
                <w:sz w:val="18"/>
                <w:szCs w:val="18"/>
              </w:rPr>
            </w:pPr>
            <w:r w:rsidRPr="004826DC">
              <w:rPr>
                <w:rFonts w:ascii="Calibri" w:hAnsi="Calibri"/>
                <w:sz w:val="18"/>
                <w:szCs w:val="18"/>
              </w:rPr>
              <w:t>Cenários de Testes de Performance</w:t>
            </w:r>
          </w:p>
        </w:tc>
        <w:tc>
          <w:tcPr>
            <w:tcW w:w="6662" w:type="dxa"/>
            <w:tcBorders>
              <w:top w:val="nil"/>
              <w:left w:val="nil"/>
              <w:bottom w:val="single" w:sz="4" w:space="0" w:color="auto"/>
              <w:right w:val="single" w:sz="4" w:space="0" w:color="auto"/>
            </w:tcBorders>
            <w:shd w:val="clear" w:color="auto" w:fill="auto"/>
            <w:vAlign w:val="center"/>
            <w:hideMark/>
          </w:tcPr>
          <w:p w:rsidR="0076629D" w:rsidRPr="004826DC" w:rsidRDefault="0076629D" w:rsidP="0076629D">
            <w:pPr>
              <w:jc w:val="center"/>
              <w:rPr>
                <w:rFonts w:ascii="Calibri" w:hAnsi="Calibri"/>
                <w:sz w:val="18"/>
                <w:szCs w:val="18"/>
              </w:rPr>
            </w:pPr>
            <w:r w:rsidRPr="004826DC">
              <w:rPr>
                <w:rFonts w:ascii="Calibri" w:hAnsi="Calibri"/>
                <w:sz w:val="18"/>
                <w:szCs w:val="18"/>
              </w:rPr>
              <w:t>Completude, clareza, consistência, aderência aos padrões e templates estabelecidos</w:t>
            </w:r>
          </w:p>
        </w:tc>
      </w:tr>
      <w:tr w:rsidR="0076629D" w:rsidRPr="004826DC" w:rsidTr="0076629D">
        <w:trPr>
          <w:trHeight w:val="600"/>
        </w:trPr>
        <w:tc>
          <w:tcPr>
            <w:tcW w:w="1298" w:type="dxa"/>
            <w:vMerge/>
            <w:tcBorders>
              <w:top w:val="nil"/>
              <w:left w:val="single" w:sz="8" w:space="0" w:color="auto"/>
              <w:bottom w:val="single" w:sz="4" w:space="0" w:color="auto"/>
              <w:right w:val="single" w:sz="8" w:space="0" w:color="auto"/>
            </w:tcBorders>
            <w:vAlign w:val="center"/>
            <w:hideMark/>
          </w:tcPr>
          <w:p w:rsidR="0076629D" w:rsidRPr="004826DC" w:rsidRDefault="0076629D" w:rsidP="0076629D">
            <w:pPr>
              <w:jc w:val="center"/>
              <w:rPr>
                <w:rFonts w:ascii="Calibri" w:hAnsi="Calibri"/>
                <w:b/>
                <w:bCs/>
                <w:sz w:val="18"/>
                <w:szCs w:val="18"/>
              </w:rPr>
            </w:pPr>
          </w:p>
        </w:tc>
        <w:tc>
          <w:tcPr>
            <w:tcW w:w="2261" w:type="dxa"/>
            <w:tcBorders>
              <w:top w:val="nil"/>
              <w:left w:val="nil"/>
              <w:bottom w:val="single" w:sz="4" w:space="0" w:color="auto"/>
              <w:right w:val="single" w:sz="4" w:space="0" w:color="auto"/>
            </w:tcBorders>
            <w:shd w:val="clear" w:color="auto" w:fill="auto"/>
            <w:noWrap/>
            <w:vAlign w:val="center"/>
            <w:hideMark/>
          </w:tcPr>
          <w:p w:rsidR="0076629D" w:rsidRPr="004826DC" w:rsidRDefault="0076629D" w:rsidP="0076629D">
            <w:pPr>
              <w:jc w:val="center"/>
              <w:rPr>
                <w:rFonts w:ascii="Calibri" w:hAnsi="Calibri"/>
                <w:sz w:val="18"/>
                <w:szCs w:val="18"/>
              </w:rPr>
            </w:pPr>
            <w:r w:rsidRPr="004826DC">
              <w:rPr>
                <w:rFonts w:ascii="Calibri" w:hAnsi="Calibri"/>
                <w:sz w:val="18"/>
                <w:szCs w:val="18"/>
              </w:rPr>
              <w:t>Scripts de Teste</w:t>
            </w:r>
          </w:p>
        </w:tc>
        <w:tc>
          <w:tcPr>
            <w:tcW w:w="6662" w:type="dxa"/>
            <w:tcBorders>
              <w:top w:val="nil"/>
              <w:left w:val="nil"/>
              <w:bottom w:val="single" w:sz="4" w:space="0" w:color="auto"/>
              <w:right w:val="single" w:sz="4" w:space="0" w:color="auto"/>
            </w:tcBorders>
            <w:shd w:val="clear" w:color="auto" w:fill="auto"/>
            <w:vAlign w:val="center"/>
            <w:hideMark/>
          </w:tcPr>
          <w:p w:rsidR="0076629D" w:rsidRPr="004826DC" w:rsidRDefault="0076629D" w:rsidP="0076629D">
            <w:pPr>
              <w:jc w:val="center"/>
              <w:rPr>
                <w:rFonts w:ascii="Calibri" w:hAnsi="Calibri"/>
                <w:sz w:val="18"/>
                <w:szCs w:val="18"/>
              </w:rPr>
            </w:pPr>
            <w:r w:rsidRPr="004826DC">
              <w:rPr>
                <w:rFonts w:ascii="Calibri" w:hAnsi="Calibri"/>
                <w:sz w:val="18"/>
                <w:szCs w:val="18"/>
              </w:rPr>
              <w:t>Completude, correção (aderência aos cenários),  aderência aos padrões estabelecidos</w:t>
            </w:r>
          </w:p>
        </w:tc>
      </w:tr>
      <w:tr w:rsidR="0076629D" w:rsidRPr="004826DC" w:rsidTr="0076629D">
        <w:trPr>
          <w:trHeight w:val="300"/>
        </w:trPr>
        <w:tc>
          <w:tcPr>
            <w:tcW w:w="1298" w:type="dxa"/>
            <w:vMerge/>
            <w:tcBorders>
              <w:top w:val="nil"/>
              <w:left w:val="single" w:sz="8" w:space="0" w:color="auto"/>
              <w:bottom w:val="single" w:sz="4" w:space="0" w:color="auto"/>
              <w:right w:val="single" w:sz="8" w:space="0" w:color="auto"/>
            </w:tcBorders>
            <w:vAlign w:val="center"/>
            <w:hideMark/>
          </w:tcPr>
          <w:p w:rsidR="0076629D" w:rsidRPr="004826DC" w:rsidRDefault="0076629D" w:rsidP="0076629D">
            <w:pPr>
              <w:jc w:val="center"/>
              <w:rPr>
                <w:rFonts w:ascii="Calibri" w:hAnsi="Calibri"/>
                <w:b/>
                <w:bCs/>
                <w:sz w:val="18"/>
                <w:szCs w:val="18"/>
              </w:rPr>
            </w:pPr>
          </w:p>
        </w:tc>
        <w:tc>
          <w:tcPr>
            <w:tcW w:w="2261" w:type="dxa"/>
            <w:tcBorders>
              <w:top w:val="nil"/>
              <w:left w:val="nil"/>
              <w:bottom w:val="single" w:sz="4" w:space="0" w:color="auto"/>
              <w:right w:val="single" w:sz="4" w:space="0" w:color="auto"/>
            </w:tcBorders>
            <w:shd w:val="clear" w:color="auto" w:fill="auto"/>
            <w:vAlign w:val="center"/>
            <w:hideMark/>
          </w:tcPr>
          <w:p w:rsidR="0076629D" w:rsidRPr="004826DC" w:rsidRDefault="0076629D" w:rsidP="0076629D">
            <w:pPr>
              <w:jc w:val="center"/>
              <w:rPr>
                <w:rFonts w:ascii="Calibri" w:hAnsi="Calibri"/>
                <w:sz w:val="18"/>
                <w:szCs w:val="18"/>
              </w:rPr>
            </w:pPr>
            <w:r w:rsidRPr="004826DC">
              <w:rPr>
                <w:rFonts w:ascii="Calibri" w:hAnsi="Calibri"/>
                <w:sz w:val="18"/>
                <w:szCs w:val="18"/>
              </w:rPr>
              <w:t>Evidências de Testes</w:t>
            </w:r>
          </w:p>
        </w:tc>
        <w:tc>
          <w:tcPr>
            <w:tcW w:w="6662" w:type="dxa"/>
            <w:tcBorders>
              <w:top w:val="nil"/>
              <w:left w:val="nil"/>
              <w:bottom w:val="single" w:sz="4" w:space="0" w:color="auto"/>
              <w:right w:val="single" w:sz="4" w:space="0" w:color="auto"/>
            </w:tcBorders>
            <w:shd w:val="clear" w:color="auto" w:fill="auto"/>
            <w:vAlign w:val="center"/>
            <w:hideMark/>
          </w:tcPr>
          <w:p w:rsidR="0076629D" w:rsidRPr="004826DC" w:rsidRDefault="0076629D" w:rsidP="0076629D">
            <w:pPr>
              <w:jc w:val="center"/>
              <w:rPr>
                <w:rFonts w:ascii="Calibri" w:hAnsi="Calibri"/>
                <w:sz w:val="18"/>
                <w:szCs w:val="18"/>
              </w:rPr>
            </w:pPr>
            <w:r w:rsidRPr="004826DC">
              <w:rPr>
                <w:rFonts w:ascii="Calibri" w:hAnsi="Calibri"/>
                <w:sz w:val="18"/>
                <w:szCs w:val="18"/>
              </w:rPr>
              <w:t>Completude, aderência aos padrões estabelecidos</w:t>
            </w:r>
          </w:p>
        </w:tc>
      </w:tr>
      <w:tr w:rsidR="0076629D" w:rsidRPr="004826DC" w:rsidTr="0076629D">
        <w:trPr>
          <w:trHeight w:val="300"/>
        </w:trPr>
        <w:tc>
          <w:tcPr>
            <w:tcW w:w="1298" w:type="dxa"/>
            <w:vMerge/>
            <w:tcBorders>
              <w:top w:val="nil"/>
              <w:left w:val="single" w:sz="8" w:space="0" w:color="auto"/>
              <w:bottom w:val="single" w:sz="4" w:space="0" w:color="auto"/>
              <w:right w:val="single" w:sz="8" w:space="0" w:color="auto"/>
            </w:tcBorders>
            <w:vAlign w:val="center"/>
            <w:hideMark/>
          </w:tcPr>
          <w:p w:rsidR="0076629D" w:rsidRPr="004826DC" w:rsidRDefault="0076629D" w:rsidP="0076629D">
            <w:pPr>
              <w:jc w:val="center"/>
              <w:rPr>
                <w:rFonts w:ascii="Calibri" w:hAnsi="Calibri"/>
                <w:b/>
                <w:bCs/>
                <w:sz w:val="18"/>
                <w:szCs w:val="18"/>
              </w:rPr>
            </w:pPr>
          </w:p>
        </w:tc>
        <w:tc>
          <w:tcPr>
            <w:tcW w:w="2261" w:type="dxa"/>
            <w:tcBorders>
              <w:top w:val="nil"/>
              <w:left w:val="nil"/>
              <w:bottom w:val="single" w:sz="4" w:space="0" w:color="auto"/>
              <w:right w:val="single" w:sz="4" w:space="0" w:color="auto"/>
            </w:tcBorders>
            <w:shd w:val="clear" w:color="auto" w:fill="auto"/>
            <w:vAlign w:val="center"/>
            <w:hideMark/>
          </w:tcPr>
          <w:p w:rsidR="0076629D" w:rsidRPr="004826DC" w:rsidRDefault="0076629D" w:rsidP="0076629D">
            <w:pPr>
              <w:jc w:val="center"/>
              <w:rPr>
                <w:rFonts w:ascii="Calibri" w:hAnsi="Calibri"/>
                <w:sz w:val="18"/>
                <w:szCs w:val="18"/>
              </w:rPr>
            </w:pPr>
            <w:r w:rsidRPr="004826DC">
              <w:rPr>
                <w:rFonts w:ascii="Calibri" w:hAnsi="Calibri"/>
                <w:sz w:val="18"/>
                <w:szCs w:val="18"/>
              </w:rPr>
              <w:t>Relatório de Avaliação de Performance</w:t>
            </w:r>
          </w:p>
        </w:tc>
        <w:tc>
          <w:tcPr>
            <w:tcW w:w="6662" w:type="dxa"/>
            <w:tcBorders>
              <w:top w:val="nil"/>
              <w:left w:val="nil"/>
              <w:bottom w:val="single" w:sz="4" w:space="0" w:color="auto"/>
              <w:right w:val="single" w:sz="4" w:space="0" w:color="auto"/>
            </w:tcBorders>
            <w:shd w:val="clear" w:color="auto" w:fill="auto"/>
            <w:vAlign w:val="center"/>
            <w:hideMark/>
          </w:tcPr>
          <w:p w:rsidR="0076629D" w:rsidRPr="004826DC" w:rsidRDefault="0076629D" w:rsidP="0076629D">
            <w:pPr>
              <w:jc w:val="center"/>
              <w:rPr>
                <w:rFonts w:ascii="Calibri" w:hAnsi="Calibri"/>
                <w:sz w:val="18"/>
                <w:szCs w:val="18"/>
              </w:rPr>
            </w:pPr>
            <w:r w:rsidRPr="004826DC">
              <w:rPr>
                <w:rFonts w:ascii="Calibri" w:hAnsi="Calibri"/>
                <w:sz w:val="18"/>
                <w:szCs w:val="18"/>
              </w:rPr>
              <w:t>Completude, clareza, aderência aos padrões e templates estabelecidos</w:t>
            </w:r>
          </w:p>
        </w:tc>
      </w:tr>
      <w:tr w:rsidR="0076629D" w:rsidRPr="004826DC" w:rsidTr="0076629D">
        <w:trPr>
          <w:trHeight w:val="300"/>
        </w:trPr>
        <w:tc>
          <w:tcPr>
            <w:tcW w:w="1298" w:type="dxa"/>
            <w:tcBorders>
              <w:top w:val="nil"/>
              <w:left w:val="single" w:sz="8" w:space="0" w:color="auto"/>
              <w:bottom w:val="single" w:sz="4" w:space="0" w:color="auto"/>
              <w:right w:val="single" w:sz="8" w:space="0" w:color="auto"/>
            </w:tcBorders>
            <w:shd w:val="clear" w:color="000000" w:fill="F2F2F2"/>
            <w:vAlign w:val="center"/>
            <w:hideMark/>
          </w:tcPr>
          <w:p w:rsidR="0076629D" w:rsidRPr="004826DC" w:rsidRDefault="0076629D" w:rsidP="0076629D">
            <w:pPr>
              <w:jc w:val="center"/>
              <w:rPr>
                <w:rFonts w:ascii="Calibri" w:hAnsi="Calibri"/>
                <w:b/>
                <w:bCs/>
                <w:sz w:val="18"/>
                <w:szCs w:val="18"/>
              </w:rPr>
            </w:pPr>
            <w:r w:rsidRPr="004826DC">
              <w:rPr>
                <w:rFonts w:ascii="Calibri" w:hAnsi="Calibri"/>
                <w:b/>
                <w:bCs/>
                <w:sz w:val="18"/>
                <w:szCs w:val="18"/>
              </w:rPr>
              <w:t>Homologação</w:t>
            </w:r>
          </w:p>
        </w:tc>
        <w:tc>
          <w:tcPr>
            <w:tcW w:w="2261" w:type="dxa"/>
            <w:tcBorders>
              <w:top w:val="nil"/>
              <w:left w:val="nil"/>
              <w:bottom w:val="single" w:sz="4" w:space="0" w:color="auto"/>
              <w:right w:val="single" w:sz="4" w:space="0" w:color="auto"/>
            </w:tcBorders>
            <w:shd w:val="clear" w:color="auto" w:fill="auto"/>
            <w:vAlign w:val="center"/>
            <w:hideMark/>
          </w:tcPr>
          <w:p w:rsidR="0076629D" w:rsidRPr="004826DC" w:rsidRDefault="0076629D" w:rsidP="0076629D">
            <w:pPr>
              <w:jc w:val="center"/>
              <w:rPr>
                <w:rFonts w:ascii="Calibri" w:hAnsi="Calibri"/>
                <w:sz w:val="18"/>
                <w:szCs w:val="18"/>
              </w:rPr>
            </w:pPr>
            <w:r w:rsidRPr="004826DC">
              <w:rPr>
                <w:rFonts w:ascii="Calibri" w:hAnsi="Calibri"/>
                <w:sz w:val="18"/>
                <w:szCs w:val="18"/>
              </w:rPr>
              <w:t>Relatório de Homologação</w:t>
            </w:r>
          </w:p>
        </w:tc>
        <w:tc>
          <w:tcPr>
            <w:tcW w:w="6662" w:type="dxa"/>
            <w:tcBorders>
              <w:top w:val="nil"/>
              <w:left w:val="nil"/>
              <w:bottom w:val="single" w:sz="4" w:space="0" w:color="auto"/>
              <w:right w:val="single" w:sz="4" w:space="0" w:color="auto"/>
            </w:tcBorders>
            <w:shd w:val="clear" w:color="auto" w:fill="auto"/>
            <w:vAlign w:val="center"/>
            <w:hideMark/>
          </w:tcPr>
          <w:p w:rsidR="0076629D" w:rsidRPr="004826DC" w:rsidRDefault="0076629D" w:rsidP="0076629D">
            <w:pPr>
              <w:jc w:val="center"/>
              <w:rPr>
                <w:rFonts w:ascii="Calibri" w:hAnsi="Calibri"/>
                <w:sz w:val="18"/>
                <w:szCs w:val="18"/>
              </w:rPr>
            </w:pPr>
            <w:r w:rsidRPr="004826DC">
              <w:rPr>
                <w:rFonts w:ascii="Calibri" w:hAnsi="Calibri"/>
                <w:sz w:val="18"/>
                <w:szCs w:val="18"/>
              </w:rPr>
              <w:t>Completude, clareza, aderência aos padrões e templates estabelecidos</w:t>
            </w:r>
          </w:p>
        </w:tc>
      </w:tr>
      <w:tr w:rsidR="0076629D" w:rsidRPr="004826DC" w:rsidTr="0076629D">
        <w:trPr>
          <w:trHeight w:val="300"/>
        </w:trPr>
        <w:tc>
          <w:tcPr>
            <w:tcW w:w="1298" w:type="dxa"/>
            <w:vMerge w:val="restart"/>
            <w:tcBorders>
              <w:top w:val="nil"/>
              <w:left w:val="single" w:sz="8" w:space="0" w:color="auto"/>
              <w:bottom w:val="single" w:sz="4" w:space="0" w:color="auto"/>
              <w:right w:val="single" w:sz="8" w:space="0" w:color="auto"/>
            </w:tcBorders>
            <w:shd w:val="clear" w:color="000000" w:fill="F2F2F2"/>
            <w:vAlign w:val="center"/>
            <w:hideMark/>
          </w:tcPr>
          <w:p w:rsidR="0076629D" w:rsidRPr="004826DC" w:rsidRDefault="0076629D" w:rsidP="0076629D">
            <w:pPr>
              <w:jc w:val="center"/>
              <w:rPr>
                <w:rFonts w:ascii="Calibri" w:hAnsi="Calibri"/>
                <w:b/>
                <w:bCs/>
                <w:sz w:val="18"/>
                <w:szCs w:val="18"/>
              </w:rPr>
            </w:pPr>
            <w:r w:rsidRPr="004826DC">
              <w:rPr>
                <w:rFonts w:ascii="Calibri" w:hAnsi="Calibri"/>
                <w:b/>
                <w:bCs/>
                <w:sz w:val="18"/>
                <w:szCs w:val="18"/>
              </w:rPr>
              <w:t>Gerenciamento de Projetos</w:t>
            </w:r>
          </w:p>
        </w:tc>
        <w:tc>
          <w:tcPr>
            <w:tcW w:w="2261" w:type="dxa"/>
            <w:tcBorders>
              <w:top w:val="nil"/>
              <w:left w:val="nil"/>
              <w:bottom w:val="single" w:sz="4" w:space="0" w:color="auto"/>
              <w:right w:val="single" w:sz="4" w:space="0" w:color="auto"/>
            </w:tcBorders>
            <w:shd w:val="clear" w:color="auto" w:fill="auto"/>
            <w:vAlign w:val="center"/>
            <w:hideMark/>
          </w:tcPr>
          <w:p w:rsidR="0076629D" w:rsidRPr="004826DC" w:rsidRDefault="0076629D" w:rsidP="0076629D">
            <w:pPr>
              <w:jc w:val="center"/>
              <w:rPr>
                <w:rFonts w:ascii="Calibri" w:hAnsi="Calibri"/>
                <w:sz w:val="18"/>
                <w:szCs w:val="18"/>
              </w:rPr>
            </w:pPr>
            <w:r w:rsidRPr="004826DC">
              <w:rPr>
                <w:rFonts w:ascii="Calibri" w:hAnsi="Calibri"/>
                <w:sz w:val="18"/>
                <w:szCs w:val="18"/>
              </w:rPr>
              <w:t>Plano de Projeto</w:t>
            </w:r>
          </w:p>
        </w:tc>
        <w:tc>
          <w:tcPr>
            <w:tcW w:w="6662" w:type="dxa"/>
            <w:vMerge w:val="restart"/>
            <w:tcBorders>
              <w:top w:val="nil"/>
              <w:left w:val="single" w:sz="4" w:space="0" w:color="auto"/>
              <w:bottom w:val="single" w:sz="4" w:space="0" w:color="auto"/>
              <w:right w:val="single" w:sz="4" w:space="0" w:color="auto"/>
            </w:tcBorders>
            <w:shd w:val="clear" w:color="auto" w:fill="auto"/>
            <w:vAlign w:val="center"/>
            <w:hideMark/>
          </w:tcPr>
          <w:p w:rsidR="0076629D" w:rsidRPr="004826DC" w:rsidRDefault="0076629D" w:rsidP="0076629D">
            <w:pPr>
              <w:jc w:val="center"/>
              <w:rPr>
                <w:rFonts w:ascii="Calibri" w:hAnsi="Calibri"/>
                <w:sz w:val="18"/>
                <w:szCs w:val="18"/>
              </w:rPr>
            </w:pPr>
            <w:r w:rsidRPr="004826DC">
              <w:rPr>
                <w:rFonts w:ascii="Calibri" w:hAnsi="Calibri"/>
                <w:sz w:val="18"/>
                <w:szCs w:val="18"/>
              </w:rPr>
              <w:t>Completude, clareza, aderência aos padrões e templates estabelecidos</w:t>
            </w:r>
          </w:p>
        </w:tc>
      </w:tr>
      <w:tr w:rsidR="0076629D" w:rsidRPr="004826DC" w:rsidTr="0076629D">
        <w:trPr>
          <w:trHeight w:val="300"/>
        </w:trPr>
        <w:tc>
          <w:tcPr>
            <w:tcW w:w="1298" w:type="dxa"/>
            <w:vMerge/>
            <w:tcBorders>
              <w:top w:val="nil"/>
              <w:left w:val="single" w:sz="8" w:space="0" w:color="auto"/>
              <w:bottom w:val="single" w:sz="4" w:space="0" w:color="auto"/>
              <w:right w:val="single" w:sz="8" w:space="0" w:color="auto"/>
            </w:tcBorders>
            <w:vAlign w:val="center"/>
            <w:hideMark/>
          </w:tcPr>
          <w:p w:rsidR="0076629D" w:rsidRPr="004826DC" w:rsidRDefault="0076629D" w:rsidP="0076629D">
            <w:pPr>
              <w:jc w:val="center"/>
              <w:rPr>
                <w:rFonts w:ascii="Calibri" w:hAnsi="Calibri"/>
                <w:b/>
                <w:bCs/>
                <w:sz w:val="18"/>
                <w:szCs w:val="18"/>
              </w:rPr>
            </w:pPr>
          </w:p>
        </w:tc>
        <w:tc>
          <w:tcPr>
            <w:tcW w:w="2261" w:type="dxa"/>
            <w:tcBorders>
              <w:top w:val="nil"/>
              <w:left w:val="nil"/>
              <w:bottom w:val="single" w:sz="4" w:space="0" w:color="auto"/>
              <w:right w:val="single" w:sz="4" w:space="0" w:color="auto"/>
            </w:tcBorders>
            <w:shd w:val="clear" w:color="auto" w:fill="auto"/>
            <w:vAlign w:val="center"/>
            <w:hideMark/>
          </w:tcPr>
          <w:p w:rsidR="0076629D" w:rsidRPr="004826DC" w:rsidRDefault="0076629D" w:rsidP="0076629D">
            <w:pPr>
              <w:jc w:val="center"/>
              <w:rPr>
                <w:rFonts w:ascii="Calibri" w:hAnsi="Calibri"/>
                <w:sz w:val="18"/>
                <w:szCs w:val="18"/>
              </w:rPr>
            </w:pPr>
            <w:r w:rsidRPr="004826DC">
              <w:rPr>
                <w:rFonts w:ascii="Calibri" w:hAnsi="Calibri"/>
                <w:sz w:val="18"/>
                <w:szCs w:val="18"/>
              </w:rPr>
              <w:t>Matriz de Papéis e Responsabilidades</w:t>
            </w:r>
          </w:p>
        </w:tc>
        <w:tc>
          <w:tcPr>
            <w:tcW w:w="6662" w:type="dxa"/>
            <w:vMerge/>
            <w:tcBorders>
              <w:top w:val="nil"/>
              <w:left w:val="single" w:sz="4" w:space="0" w:color="auto"/>
              <w:bottom w:val="single" w:sz="4" w:space="0" w:color="auto"/>
              <w:right w:val="single" w:sz="4" w:space="0" w:color="auto"/>
            </w:tcBorders>
            <w:vAlign w:val="center"/>
            <w:hideMark/>
          </w:tcPr>
          <w:p w:rsidR="0076629D" w:rsidRPr="004826DC" w:rsidRDefault="0076629D" w:rsidP="0076629D">
            <w:pPr>
              <w:jc w:val="center"/>
              <w:rPr>
                <w:rFonts w:ascii="Calibri" w:hAnsi="Calibri"/>
                <w:sz w:val="18"/>
                <w:szCs w:val="18"/>
              </w:rPr>
            </w:pPr>
          </w:p>
        </w:tc>
      </w:tr>
      <w:tr w:rsidR="0076629D" w:rsidRPr="004826DC" w:rsidTr="0076629D">
        <w:trPr>
          <w:trHeight w:val="300"/>
        </w:trPr>
        <w:tc>
          <w:tcPr>
            <w:tcW w:w="1298" w:type="dxa"/>
            <w:vMerge/>
            <w:tcBorders>
              <w:top w:val="nil"/>
              <w:left w:val="single" w:sz="8" w:space="0" w:color="auto"/>
              <w:bottom w:val="single" w:sz="4" w:space="0" w:color="auto"/>
              <w:right w:val="single" w:sz="8" w:space="0" w:color="auto"/>
            </w:tcBorders>
            <w:vAlign w:val="center"/>
            <w:hideMark/>
          </w:tcPr>
          <w:p w:rsidR="0076629D" w:rsidRPr="004826DC" w:rsidRDefault="0076629D" w:rsidP="0076629D">
            <w:pPr>
              <w:jc w:val="center"/>
              <w:rPr>
                <w:rFonts w:ascii="Calibri" w:hAnsi="Calibri"/>
                <w:b/>
                <w:bCs/>
                <w:sz w:val="18"/>
                <w:szCs w:val="18"/>
              </w:rPr>
            </w:pPr>
          </w:p>
        </w:tc>
        <w:tc>
          <w:tcPr>
            <w:tcW w:w="2261" w:type="dxa"/>
            <w:tcBorders>
              <w:top w:val="nil"/>
              <w:left w:val="nil"/>
              <w:bottom w:val="single" w:sz="4" w:space="0" w:color="auto"/>
              <w:right w:val="single" w:sz="4" w:space="0" w:color="auto"/>
            </w:tcBorders>
            <w:shd w:val="clear" w:color="auto" w:fill="auto"/>
            <w:vAlign w:val="center"/>
            <w:hideMark/>
          </w:tcPr>
          <w:p w:rsidR="0076629D" w:rsidRPr="004826DC" w:rsidRDefault="0076629D" w:rsidP="0076629D">
            <w:pPr>
              <w:jc w:val="center"/>
              <w:rPr>
                <w:rFonts w:ascii="Calibri" w:hAnsi="Calibri"/>
                <w:sz w:val="18"/>
                <w:szCs w:val="18"/>
              </w:rPr>
            </w:pPr>
            <w:r w:rsidRPr="004826DC">
              <w:rPr>
                <w:rFonts w:ascii="Calibri" w:hAnsi="Calibri"/>
                <w:sz w:val="18"/>
                <w:szCs w:val="18"/>
              </w:rPr>
              <w:t>Matriz de Comunicação</w:t>
            </w:r>
          </w:p>
        </w:tc>
        <w:tc>
          <w:tcPr>
            <w:tcW w:w="6662" w:type="dxa"/>
            <w:vMerge/>
            <w:tcBorders>
              <w:top w:val="nil"/>
              <w:left w:val="single" w:sz="4" w:space="0" w:color="auto"/>
              <w:bottom w:val="single" w:sz="4" w:space="0" w:color="auto"/>
              <w:right w:val="single" w:sz="4" w:space="0" w:color="auto"/>
            </w:tcBorders>
            <w:vAlign w:val="center"/>
            <w:hideMark/>
          </w:tcPr>
          <w:p w:rsidR="0076629D" w:rsidRPr="004826DC" w:rsidRDefault="0076629D" w:rsidP="0076629D">
            <w:pPr>
              <w:jc w:val="center"/>
              <w:rPr>
                <w:rFonts w:ascii="Calibri" w:hAnsi="Calibri"/>
                <w:sz w:val="18"/>
                <w:szCs w:val="18"/>
              </w:rPr>
            </w:pPr>
          </w:p>
        </w:tc>
      </w:tr>
      <w:tr w:rsidR="0076629D" w:rsidRPr="004826DC" w:rsidTr="0076629D">
        <w:trPr>
          <w:trHeight w:val="300"/>
        </w:trPr>
        <w:tc>
          <w:tcPr>
            <w:tcW w:w="1298" w:type="dxa"/>
            <w:vMerge/>
            <w:tcBorders>
              <w:top w:val="nil"/>
              <w:left w:val="single" w:sz="8" w:space="0" w:color="auto"/>
              <w:bottom w:val="single" w:sz="4" w:space="0" w:color="auto"/>
              <w:right w:val="single" w:sz="8" w:space="0" w:color="auto"/>
            </w:tcBorders>
            <w:vAlign w:val="center"/>
            <w:hideMark/>
          </w:tcPr>
          <w:p w:rsidR="0076629D" w:rsidRPr="004826DC" w:rsidRDefault="0076629D" w:rsidP="0076629D">
            <w:pPr>
              <w:jc w:val="center"/>
              <w:rPr>
                <w:rFonts w:ascii="Calibri" w:hAnsi="Calibri"/>
                <w:b/>
                <w:bCs/>
                <w:sz w:val="18"/>
                <w:szCs w:val="18"/>
              </w:rPr>
            </w:pPr>
          </w:p>
        </w:tc>
        <w:tc>
          <w:tcPr>
            <w:tcW w:w="2261" w:type="dxa"/>
            <w:tcBorders>
              <w:top w:val="nil"/>
              <w:left w:val="nil"/>
              <w:bottom w:val="single" w:sz="4" w:space="0" w:color="auto"/>
              <w:right w:val="single" w:sz="4" w:space="0" w:color="auto"/>
            </w:tcBorders>
            <w:shd w:val="clear" w:color="auto" w:fill="auto"/>
            <w:vAlign w:val="center"/>
            <w:hideMark/>
          </w:tcPr>
          <w:p w:rsidR="0076629D" w:rsidRPr="004826DC" w:rsidRDefault="0076629D" w:rsidP="0076629D">
            <w:pPr>
              <w:jc w:val="center"/>
              <w:rPr>
                <w:rFonts w:ascii="Calibri" w:hAnsi="Calibri"/>
                <w:sz w:val="18"/>
                <w:szCs w:val="18"/>
              </w:rPr>
            </w:pPr>
            <w:r w:rsidRPr="004826DC">
              <w:rPr>
                <w:rFonts w:ascii="Calibri" w:hAnsi="Calibri"/>
                <w:sz w:val="18"/>
                <w:szCs w:val="18"/>
              </w:rPr>
              <w:t>Cronograma</w:t>
            </w:r>
          </w:p>
        </w:tc>
        <w:tc>
          <w:tcPr>
            <w:tcW w:w="6662" w:type="dxa"/>
            <w:vMerge/>
            <w:tcBorders>
              <w:top w:val="nil"/>
              <w:left w:val="single" w:sz="4" w:space="0" w:color="auto"/>
              <w:bottom w:val="single" w:sz="4" w:space="0" w:color="auto"/>
              <w:right w:val="single" w:sz="4" w:space="0" w:color="auto"/>
            </w:tcBorders>
            <w:vAlign w:val="center"/>
            <w:hideMark/>
          </w:tcPr>
          <w:p w:rsidR="0076629D" w:rsidRPr="004826DC" w:rsidRDefault="0076629D" w:rsidP="0076629D">
            <w:pPr>
              <w:jc w:val="center"/>
              <w:rPr>
                <w:rFonts w:ascii="Calibri" w:hAnsi="Calibri"/>
                <w:sz w:val="18"/>
                <w:szCs w:val="18"/>
              </w:rPr>
            </w:pPr>
          </w:p>
        </w:tc>
      </w:tr>
      <w:tr w:rsidR="0076629D" w:rsidRPr="004826DC" w:rsidTr="0076629D">
        <w:trPr>
          <w:trHeight w:val="300"/>
        </w:trPr>
        <w:tc>
          <w:tcPr>
            <w:tcW w:w="1298" w:type="dxa"/>
            <w:vMerge/>
            <w:tcBorders>
              <w:top w:val="nil"/>
              <w:left w:val="single" w:sz="8" w:space="0" w:color="auto"/>
              <w:bottom w:val="single" w:sz="4" w:space="0" w:color="auto"/>
              <w:right w:val="single" w:sz="8" w:space="0" w:color="auto"/>
            </w:tcBorders>
            <w:vAlign w:val="center"/>
            <w:hideMark/>
          </w:tcPr>
          <w:p w:rsidR="0076629D" w:rsidRPr="004826DC" w:rsidRDefault="0076629D" w:rsidP="0076629D">
            <w:pPr>
              <w:jc w:val="center"/>
              <w:rPr>
                <w:rFonts w:ascii="Calibri" w:hAnsi="Calibri"/>
                <w:b/>
                <w:bCs/>
                <w:sz w:val="18"/>
                <w:szCs w:val="18"/>
              </w:rPr>
            </w:pPr>
          </w:p>
        </w:tc>
        <w:tc>
          <w:tcPr>
            <w:tcW w:w="2261" w:type="dxa"/>
            <w:tcBorders>
              <w:top w:val="nil"/>
              <w:left w:val="nil"/>
              <w:bottom w:val="single" w:sz="4" w:space="0" w:color="auto"/>
              <w:right w:val="single" w:sz="4" w:space="0" w:color="auto"/>
            </w:tcBorders>
            <w:shd w:val="clear" w:color="auto" w:fill="auto"/>
            <w:vAlign w:val="center"/>
            <w:hideMark/>
          </w:tcPr>
          <w:p w:rsidR="0076629D" w:rsidRPr="004826DC" w:rsidRDefault="0076629D" w:rsidP="0076629D">
            <w:pPr>
              <w:jc w:val="center"/>
              <w:rPr>
                <w:rFonts w:ascii="Calibri" w:hAnsi="Calibri"/>
                <w:sz w:val="18"/>
                <w:szCs w:val="18"/>
              </w:rPr>
            </w:pPr>
            <w:r w:rsidRPr="004826DC">
              <w:rPr>
                <w:rFonts w:ascii="Calibri" w:hAnsi="Calibri"/>
                <w:sz w:val="18"/>
                <w:szCs w:val="18"/>
              </w:rPr>
              <w:t>Matriz de Riscos</w:t>
            </w:r>
          </w:p>
        </w:tc>
        <w:tc>
          <w:tcPr>
            <w:tcW w:w="6662" w:type="dxa"/>
            <w:vMerge/>
            <w:tcBorders>
              <w:top w:val="nil"/>
              <w:left w:val="single" w:sz="4" w:space="0" w:color="auto"/>
              <w:bottom w:val="single" w:sz="4" w:space="0" w:color="auto"/>
              <w:right w:val="single" w:sz="4" w:space="0" w:color="auto"/>
            </w:tcBorders>
            <w:vAlign w:val="center"/>
            <w:hideMark/>
          </w:tcPr>
          <w:p w:rsidR="0076629D" w:rsidRPr="004826DC" w:rsidRDefault="0076629D" w:rsidP="0076629D">
            <w:pPr>
              <w:jc w:val="center"/>
              <w:rPr>
                <w:rFonts w:ascii="Calibri" w:hAnsi="Calibri"/>
                <w:sz w:val="18"/>
                <w:szCs w:val="18"/>
              </w:rPr>
            </w:pPr>
          </w:p>
        </w:tc>
      </w:tr>
      <w:tr w:rsidR="0076629D" w:rsidRPr="004826DC" w:rsidTr="0076629D">
        <w:trPr>
          <w:trHeight w:val="300"/>
        </w:trPr>
        <w:tc>
          <w:tcPr>
            <w:tcW w:w="1298" w:type="dxa"/>
            <w:vMerge/>
            <w:tcBorders>
              <w:top w:val="nil"/>
              <w:left w:val="single" w:sz="8" w:space="0" w:color="auto"/>
              <w:bottom w:val="single" w:sz="4" w:space="0" w:color="auto"/>
              <w:right w:val="single" w:sz="8" w:space="0" w:color="auto"/>
            </w:tcBorders>
            <w:vAlign w:val="center"/>
            <w:hideMark/>
          </w:tcPr>
          <w:p w:rsidR="0076629D" w:rsidRPr="004826DC" w:rsidRDefault="0076629D" w:rsidP="0076629D">
            <w:pPr>
              <w:jc w:val="center"/>
              <w:rPr>
                <w:rFonts w:ascii="Calibri" w:hAnsi="Calibri"/>
                <w:b/>
                <w:bCs/>
                <w:sz w:val="18"/>
                <w:szCs w:val="18"/>
              </w:rPr>
            </w:pPr>
          </w:p>
        </w:tc>
        <w:tc>
          <w:tcPr>
            <w:tcW w:w="2261" w:type="dxa"/>
            <w:tcBorders>
              <w:top w:val="nil"/>
              <w:left w:val="nil"/>
              <w:bottom w:val="single" w:sz="4" w:space="0" w:color="auto"/>
              <w:right w:val="single" w:sz="4" w:space="0" w:color="auto"/>
            </w:tcBorders>
            <w:shd w:val="clear" w:color="auto" w:fill="auto"/>
            <w:vAlign w:val="center"/>
            <w:hideMark/>
          </w:tcPr>
          <w:p w:rsidR="0076629D" w:rsidRPr="004826DC" w:rsidRDefault="0076629D" w:rsidP="0076629D">
            <w:pPr>
              <w:jc w:val="center"/>
              <w:rPr>
                <w:rFonts w:ascii="Calibri" w:hAnsi="Calibri"/>
                <w:sz w:val="18"/>
                <w:szCs w:val="18"/>
              </w:rPr>
            </w:pPr>
            <w:r w:rsidRPr="004826DC">
              <w:rPr>
                <w:rFonts w:ascii="Calibri" w:hAnsi="Calibri"/>
                <w:sz w:val="18"/>
                <w:szCs w:val="18"/>
              </w:rPr>
              <w:t>Plano de Implantação</w:t>
            </w:r>
          </w:p>
        </w:tc>
        <w:tc>
          <w:tcPr>
            <w:tcW w:w="6662" w:type="dxa"/>
            <w:vMerge/>
            <w:tcBorders>
              <w:top w:val="nil"/>
              <w:left w:val="single" w:sz="4" w:space="0" w:color="auto"/>
              <w:bottom w:val="single" w:sz="4" w:space="0" w:color="auto"/>
              <w:right w:val="single" w:sz="4" w:space="0" w:color="auto"/>
            </w:tcBorders>
            <w:vAlign w:val="center"/>
            <w:hideMark/>
          </w:tcPr>
          <w:p w:rsidR="0076629D" w:rsidRPr="004826DC" w:rsidRDefault="0076629D" w:rsidP="0076629D">
            <w:pPr>
              <w:jc w:val="center"/>
              <w:rPr>
                <w:rFonts w:ascii="Calibri" w:hAnsi="Calibri"/>
                <w:sz w:val="18"/>
                <w:szCs w:val="18"/>
              </w:rPr>
            </w:pPr>
          </w:p>
        </w:tc>
      </w:tr>
      <w:tr w:rsidR="0076629D" w:rsidRPr="004826DC" w:rsidTr="0076629D">
        <w:trPr>
          <w:trHeight w:val="252"/>
        </w:trPr>
        <w:tc>
          <w:tcPr>
            <w:tcW w:w="1298" w:type="dxa"/>
            <w:vMerge w:val="restart"/>
            <w:tcBorders>
              <w:top w:val="nil"/>
              <w:left w:val="single" w:sz="8" w:space="0" w:color="auto"/>
              <w:bottom w:val="single" w:sz="8" w:space="0" w:color="000000"/>
              <w:right w:val="single" w:sz="8" w:space="0" w:color="auto"/>
            </w:tcBorders>
            <w:shd w:val="clear" w:color="000000" w:fill="F2F2F2"/>
            <w:vAlign w:val="center"/>
            <w:hideMark/>
          </w:tcPr>
          <w:p w:rsidR="0076629D" w:rsidRPr="004826DC" w:rsidRDefault="0076629D" w:rsidP="0076629D">
            <w:pPr>
              <w:jc w:val="center"/>
              <w:rPr>
                <w:rFonts w:ascii="Calibri" w:hAnsi="Calibri"/>
                <w:b/>
                <w:bCs/>
                <w:sz w:val="18"/>
                <w:szCs w:val="18"/>
              </w:rPr>
            </w:pPr>
            <w:r w:rsidRPr="004826DC">
              <w:rPr>
                <w:rFonts w:ascii="Calibri" w:hAnsi="Calibri"/>
                <w:b/>
                <w:bCs/>
                <w:sz w:val="18"/>
                <w:szCs w:val="18"/>
              </w:rPr>
              <w:t>Preparação de Ambiente de Treinamento</w:t>
            </w:r>
          </w:p>
        </w:tc>
        <w:tc>
          <w:tcPr>
            <w:tcW w:w="2261" w:type="dxa"/>
            <w:tcBorders>
              <w:top w:val="nil"/>
              <w:left w:val="nil"/>
              <w:bottom w:val="single" w:sz="4" w:space="0" w:color="auto"/>
              <w:right w:val="single" w:sz="4" w:space="0" w:color="auto"/>
            </w:tcBorders>
            <w:shd w:val="clear" w:color="auto" w:fill="auto"/>
            <w:vAlign w:val="center"/>
            <w:hideMark/>
          </w:tcPr>
          <w:p w:rsidR="0076629D" w:rsidRPr="004826DC" w:rsidRDefault="0076629D" w:rsidP="0076629D">
            <w:pPr>
              <w:spacing w:after="240"/>
              <w:jc w:val="center"/>
              <w:rPr>
                <w:rFonts w:ascii="Calibri" w:hAnsi="Calibri"/>
                <w:sz w:val="18"/>
                <w:szCs w:val="18"/>
              </w:rPr>
            </w:pPr>
            <w:r w:rsidRPr="004826DC">
              <w:rPr>
                <w:rFonts w:ascii="Calibri" w:hAnsi="Calibri"/>
                <w:sz w:val="18"/>
                <w:szCs w:val="18"/>
              </w:rPr>
              <w:t>Scripts DML</w:t>
            </w:r>
          </w:p>
        </w:tc>
        <w:tc>
          <w:tcPr>
            <w:tcW w:w="6662" w:type="dxa"/>
            <w:tcBorders>
              <w:top w:val="nil"/>
              <w:left w:val="nil"/>
              <w:bottom w:val="single" w:sz="4" w:space="0" w:color="auto"/>
              <w:right w:val="single" w:sz="4" w:space="0" w:color="auto"/>
            </w:tcBorders>
            <w:shd w:val="clear" w:color="auto" w:fill="auto"/>
            <w:vAlign w:val="center"/>
            <w:hideMark/>
          </w:tcPr>
          <w:p w:rsidR="0076629D" w:rsidRPr="004826DC" w:rsidRDefault="0076629D" w:rsidP="0076629D">
            <w:pPr>
              <w:jc w:val="center"/>
              <w:rPr>
                <w:rFonts w:ascii="Calibri" w:hAnsi="Calibri"/>
                <w:sz w:val="18"/>
                <w:szCs w:val="18"/>
              </w:rPr>
            </w:pPr>
            <w:r w:rsidRPr="004826DC">
              <w:rPr>
                <w:rFonts w:ascii="Calibri" w:hAnsi="Calibri"/>
                <w:sz w:val="18"/>
                <w:szCs w:val="18"/>
              </w:rPr>
              <w:t>Correção, consistência, aderência aos padrões estabelecidos</w:t>
            </w:r>
          </w:p>
        </w:tc>
      </w:tr>
      <w:tr w:rsidR="0076629D" w:rsidRPr="004826DC" w:rsidTr="0076629D">
        <w:trPr>
          <w:trHeight w:val="315"/>
        </w:trPr>
        <w:tc>
          <w:tcPr>
            <w:tcW w:w="1298" w:type="dxa"/>
            <w:vMerge/>
            <w:tcBorders>
              <w:top w:val="nil"/>
              <w:left w:val="single" w:sz="8" w:space="0" w:color="auto"/>
              <w:bottom w:val="single" w:sz="8" w:space="0" w:color="000000"/>
              <w:right w:val="single" w:sz="8" w:space="0" w:color="auto"/>
            </w:tcBorders>
            <w:vAlign w:val="center"/>
            <w:hideMark/>
          </w:tcPr>
          <w:p w:rsidR="0076629D" w:rsidRPr="004826DC" w:rsidRDefault="0076629D" w:rsidP="0076629D">
            <w:pPr>
              <w:jc w:val="center"/>
              <w:rPr>
                <w:rFonts w:ascii="Calibri" w:hAnsi="Calibri"/>
                <w:b/>
                <w:bCs/>
                <w:sz w:val="18"/>
                <w:szCs w:val="18"/>
              </w:rPr>
            </w:pPr>
          </w:p>
        </w:tc>
        <w:tc>
          <w:tcPr>
            <w:tcW w:w="2261" w:type="dxa"/>
            <w:tcBorders>
              <w:top w:val="nil"/>
              <w:left w:val="nil"/>
              <w:bottom w:val="single" w:sz="8" w:space="0" w:color="auto"/>
              <w:right w:val="single" w:sz="4" w:space="0" w:color="auto"/>
            </w:tcBorders>
            <w:shd w:val="clear" w:color="auto" w:fill="auto"/>
            <w:noWrap/>
            <w:vAlign w:val="center"/>
            <w:hideMark/>
          </w:tcPr>
          <w:p w:rsidR="0076629D" w:rsidRPr="004826DC" w:rsidRDefault="0076629D" w:rsidP="0076629D">
            <w:pPr>
              <w:jc w:val="center"/>
              <w:rPr>
                <w:rFonts w:ascii="Calibri" w:hAnsi="Calibri"/>
                <w:sz w:val="18"/>
                <w:szCs w:val="18"/>
              </w:rPr>
            </w:pPr>
            <w:r w:rsidRPr="004826DC">
              <w:rPr>
                <w:rFonts w:ascii="Calibri" w:hAnsi="Calibri"/>
                <w:sz w:val="18"/>
                <w:szCs w:val="18"/>
              </w:rPr>
              <w:t>Roteiro de Implantação</w:t>
            </w:r>
          </w:p>
        </w:tc>
        <w:tc>
          <w:tcPr>
            <w:tcW w:w="6662" w:type="dxa"/>
            <w:tcBorders>
              <w:top w:val="nil"/>
              <w:left w:val="nil"/>
              <w:bottom w:val="single" w:sz="8" w:space="0" w:color="auto"/>
              <w:right w:val="single" w:sz="4" w:space="0" w:color="auto"/>
            </w:tcBorders>
            <w:shd w:val="clear" w:color="auto" w:fill="auto"/>
            <w:vAlign w:val="center"/>
            <w:hideMark/>
          </w:tcPr>
          <w:p w:rsidR="0076629D" w:rsidRPr="004826DC" w:rsidRDefault="0076629D" w:rsidP="0076629D">
            <w:pPr>
              <w:jc w:val="center"/>
              <w:rPr>
                <w:rFonts w:ascii="Calibri" w:hAnsi="Calibri"/>
                <w:sz w:val="18"/>
                <w:szCs w:val="18"/>
              </w:rPr>
            </w:pPr>
            <w:r w:rsidRPr="004826DC">
              <w:rPr>
                <w:rFonts w:ascii="Calibri" w:hAnsi="Calibri"/>
                <w:sz w:val="18"/>
                <w:szCs w:val="18"/>
              </w:rPr>
              <w:t>Correção, consistência, aderência aos padrões e templates estabelecidos</w:t>
            </w:r>
          </w:p>
        </w:tc>
      </w:tr>
    </w:tbl>
    <w:p w:rsidR="0076629D" w:rsidRPr="004826DC" w:rsidRDefault="0076629D" w:rsidP="0076629D">
      <w:pPr>
        <w:rPr>
          <w:rFonts w:ascii="Calibri" w:hAnsi="Calibri"/>
        </w:rPr>
        <w:sectPr w:rsidR="0076629D" w:rsidRPr="004826DC" w:rsidSect="0076629D">
          <w:headerReference w:type="default" r:id="rId91"/>
          <w:footerReference w:type="default" r:id="rId92"/>
          <w:pgSz w:w="11906" w:h="16838" w:code="9"/>
          <w:pgMar w:top="1103" w:right="397" w:bottom="851" w:left="845" w:header="284" w:footer="0" w:gutter="0"/>
          <w:pgNumType w:start="1"/>
          <w:cols w:space="708"/>
          <w:docGrid w:linePitch="360"/>
        </w:sectPr>
      </w:pPr>
    </w:p>
    <w:p w:rsidR="0076629D" w:rsidRPr="004826DC" w:rsidRDefault="0076629D" w:rsidP="0076629D">
      <w:pPr>
        <w:jc w:val="center"/>
        <w:rPr>
          <w:rFonts w:ascii="Calibri" w:hAnsi="Calibri"/>
          <w:b/>
          <w:sz w:val="24"/>
          <w:szCs w:val="24"/>
        </w:rPr>
      </w:pPr>
      <w:r w:rsidRPr="004826DC">
        <w:rPr>
          <w:rFonts w:ascii="Calibri" w:hAnsi="Calibri"/>
          <w:b/>
          <w:sz w:val="24"/>
          <w:szCs w:val="24"/>
        </w:rPr>
        <w:lastRenderedPageBreak/>
        <w:t>ANEXO VIII</w:t>
      </w:r>
      <w:r w:rsidR="0094019D" w:rsidRPr="004826DC">
        <w:rPr>
          <w:rFonts w:ascii="Calibri" w:hAnsi="Calibri"/>
          <w:b/>
          <w:sz w:val="24"/>
          <w:szCs w:val="24"/>
        </w:rPr>
        <w:t xml:space="preserve"> - </w:t>
      </w:r>
      <w:r w:rsidR="00DA0665" w:rsidRPr="004826DC">
        <w:rPr>
          <w:rFonts w:ascii="Calibri" w:hAnsi="Calibri"/>
          <w:b/>
          <w:sz w:val="24"/>
          <w:szCs w:val="24"/>
        </w:rPr>
        <w:t>MODELOS DE ORDEM DE SERVIÇO</w:t>
      </w:r>
    </w:p>
    <w:p w:rsidR="0076629D" w:rsidRPr="004826DC" w:rsidRDefault="0061608D" w:rsidP="0076629D">
      <w:pPr>
        <w:pStyle w:val="Ttulo2"/>
        <w:ind w:left="1134"/>
        <w:rPr>
          <w:rFonts w:ascii="Calibri" w:hAnsi="Calibri"/>
          <w:color w:val="auto"/>
        </w:rPr>
      </w:pPr>
      <w:r w:rsidRPr="004826DC">
        <w:rPr>
          <w:rFonts w:ascii="Calibri" w:hAnsi="Calibri"/>
          <w:b w:val="0"/>
          <w:noProof/>
          <w:color w:val="auto"/>
        </w:rPr>
        <w:drawing>
          <wp:anchor distT="0" distB="0" distL="114300" distR="114300" simplePos="0" relativeHeight="251657728" behindDoc="0" locked="0" layoutInCell="1" allowOverlap="1">
            <wp:simplePos x="0" y="0"/>
            <wp:positionH relativeFrom="column">
              <wp:posOffset>1129665</wp:posOffset>
            </wp:positionH>
            <wp:positionV relativeFrom="paragraph">
              <wp:posOffset>128905</wp:posOffset>
            </wp:positionV>
            <wp:extent cx="4630420" cy="7633970"/>
            <wp:effectExtent l="19050" t="0" r="0" b="0"/>
            <wp:wrapTopAndBottom/>
            <wp:docPr id="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a:picLocks noChangeAspect="1" noChangeArrowheads="1"/>
                    </pic:cNvPicPr>
                  </pic:nvPicPr>
                  <pic:blipFill>
                    <a:blip r:embed="rId93" cstate="print"/>
                    <a:srcRect/>
                    <a:stretch>
                      <a:fillRect/>
                    </a:stretch>
                  </pic:blipFill>
                  <pic:spPr bwMode="auto">
                    <a:xfrm>
                      <a:off x="0" y="0"/>
                      <a:ext cx="4630420" cy="7633970"/>
                    </a:xfrm>
                    <a:prstGeom prst="rect">
                      <a:avLst/>
                    </a:prstGeom>
                    <a:noFill/>
                    <a:ln w="9525">
                      <a:noFill/>
                      <a:miter lim="800000"/>
                      <a:headEnd/>
                      <a:tailEnd/>
                    </a:ln>
                  </pic:spPr>
                </pic:pic>
              </a:graphicData>
            </a:graphic>
          </wp:anchor>
        </w:drawing>
      </w:r>
    </w:p>
    <w:p w:rsidR="0076629D" w:rsidRPr="004826DC" w:rsidRDefault="0061608D" w:rsidP="0076629D">
      <w:pPr>
        <w:rPr>
          <w:rFonts w:ascii="Calibri" w:hAnsi="Calibri"/>
          <w:b/>
          <w:sz w:val="24"/>
          <w:szCs w:val="24"/>
        </w:rPr>
        <w:sectPr w:rsidR="0076629D" w:rsidRPr="004826DC" w:rsidSect="0076629D">
          <w:headerReference w:type="default" r:id="rId94"/>
          <w:pgSz w:w="11906" w:h="16838" w:code="9"/>
          <w:pgMar w:top="1103" w:right="397" w:bottom="851" w:left="845" w:header="284" w:footer="0" w:gutter="0"/>
          <w:pgNumType w:start="1"/>
          <w:cols w:space="708"/>
          <w:docGrid w:linePitch="360"/>
        </w:sectPr>
      </w:pPr>
      <w:r w:rsidRPr="004826DC">
        <w:rPr>
          <w:rFonts w:ascii="Calibri" w:hAnsi="Calibri"/>
          <w:noProof/>
        </w:rPr>
        <w:lastRenderedPageBreak/>
        <w:drawing>
          <wp:anchor distT="0" distB="0" distL="114300" distR="114300" simplePos="0" relativeHeight="251656704" behindDoc="0" locked="0" layoutInCell="1" allowOverlap="1">
            <wp:simplePos x="0" y="0"/>
            <wp:positionH relativeFrom="column">
              <wp:posOffset>835025</wp:posOffset>
            </wp:positionH>
            <wp:positionV relativeFrom="paragraph">
              <wp:posOffset>617220</wp:posOffset>
            </wp:positionV>
            <wp:extent cx="5040630" cy="6677025"/>
            <wp:effectExtent l="19050" t="19050" r="26670" b="28575"/>
            <wp:wrapTopAndBottom/>
            <wp:docPr id="7"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9"/>
                    <pic:cNvPicPr>
                      <a:picLocks noChangeAspect="1" noChangeArrowheads="1"/>
                    </pic:cNvPicPr>
                  </pic:nvPicPr>
                  <pic:blipFill>
                    <a:blip r:embed="rId95" cstate="print"/>
                    <a:srcRect/>
                    <a:stretch>
                      <a:fillRect/>
                    </a:stretch>
                  </pic:blipFill>
                  <pic:spPr bwMode="auto">
                    <a:xfrm>
                      <a:off x="0" y="0"/>
                      <a:ext cx="5040630" cy="6677025"/>
                    </a:xfrm>
                    <a:prstGeom prst="rect">
                      <a:avLst/>
                    </a:prstGeom>
                    <a:noFill/>
                    <a:ln w="9525">
                      <a:solidFill>
                        <a:srgbClr val="000000"/>
                      </a:solidFill>
                      <a:miter lim="800000"/>
                      <a:headEnd/>
                      <a:tailEnd/>
                    </a:ln>
                  </pic:spPr>
                </pic:pic>
              </a:graphicData>
            </a:graphic>
          </wp:anchor>
        </w:drawing>
      </w:r>
    </w:p>
    <w:p w:rsidR="0076629D" w:rsidRPr="004826DC" w:rsidRDefault="0076629D" w:rsidP="0076629D">
      <w:pPr>
        <w:jc w:val="center"/>
        <w:rPr>
          <w:rFonts w:ascii="Calibri" w:hAnsi="Calibri"/>
          <w:b/>
          <w:sz w:val="24"/>
          <w:szCs w:val="24"/>
        </w:rPr>
      </w:pPr>
      <w:r w:rsidRPr="004826DC">
        <w:rPr>
          <w:rFonts w:ascii="Calibri" w:hAnsi="Calibri"/>
          <w:b/>
          <w:sz w:val="24"/>
          <w:szCs w:val="24"/>
        </w:rPr>
        <w:lastRenderedPageBreak/>
        <w:t>ANEXO IX</w:t>
      </w:r>
      <w:r w:rsidR="0094019D" w:rsidRPr="004826DC">
        <w:rPr>
          <w:rFonts w:ascii="Calibri" w:hAnsi="Calibri"/>
          <w:b/>
          <w:sz w:val="24"/>
          <w:szCs w:val="24"/>
        </w:rPr>
        <w:t xml:space="preserve"> - </w:t>
      </w:r>
      <w:r w:rsidR="00DA0665" w:rsidRPr="004826DC">
        <w:rPr>
          <w:rFonts w:ascii="Calibri" w:hAnsi="Calibri"/>
          <w:b/>
          <w:sz w:val="24"/>
          <w:szCs w:val="24"/>
        </w:rPr>
        <w:t>MODELOS DE TERMO DE RECEBIMENTO PROVISÓRIO E DEFINITIVO E LAUDO DE AVALIAÇÃO DE ARTEFATOS</w:t>
      </w:r>
    </w:p>
    <w:p w:rsidR="0076629D" w:rsidRPr="004826DC" w:rsidRDefault="0076629D" w:rsidP="0076629D">
      <w:pPr>
        <w:rPr>
          <w:rFonts w:ascii="Calibri" w:hAnsi="Calibri"/>
          <w:b/>
          <w:sz w:val="24"/>
          <w:szCs w:val="24"/>
        </w:rPr>
      </w:pPr>
    </w:p>
    <w:p w:rsidR="00B15E2D" w:rsidRPr="004826DC" w:rsidRDefault="00B15E2D" w:rsidP="00B15E2D">
      <w:pPr>
        <w:rPr>
          <w:ins w:id="49" w:author="ANALB" w:date="2012-07-02T16:05:00Z"/>
          <w:b/>
          <w:sz w:val="24"/>
          <w:szCs w:val="24"/>
        </w:rPr>
      </w:pPr>
    </w:p>
    <w:p w:rsidR="00B15E2D" w:rsidRPr="004826DC" w:rsidRDefault="00B73860" w:rsidP="00B15E2D">
      <w:pPr>
        <w:rPr>
          <w:ins w:id="50" w:author="ANALB" w:date="2012-07-02T16:08:00Z"/>
          <w:b/>
          <w:sz w:val="24"/>
          <w:szCs w:val="24"/>
        </w:rPr>
      </w:pPr>
      <w:ins w:id="51" w:author="ANALB" w:date="2012-07-02T16:08:00Z">
        <w:r>
          <w:rPr>
            <w:b/>
            <w:noProof/>
            <w:sz w:val="24"/>
            <w:szCs w:val="24"/>
            <w:rPrChange w:id="52">
              <w:rPr>
                <w:noProof/>
              </w:rPr>
            </w:rPrChange>
          </w:rPr>
          <w:drawing>
            <wp:anchor distT="0" distB="0" distL="114300" distR="114300" simplePos="0" relativeHeight="251659776" behindDoc="0" locked="0" layoutInCell="1" allowOverlap="1">
              <wp:simplePos x="0" y="0"/>
              <wp:positionH relativeFrom="column">
                <wp:posOffset>835660</wp:posOffset>
              </wp:positionH>
              <wp:positionV relativeFrom="paragraph">
                <wp:posOffset>247650</wp:posOffset>
              </wp:positionV>
              <wp:extent cx="5083810" cy="8051165"/>
              <wp:effectExtent l="38100" t="19050" r="21590" b="26035"/>
              <wp:wrapTopAndBottom/>
              <wp:docPr id="14"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7"/>
                      <pic:cNvPicPr>
                        <a:picLocks noChangeAspect="1" noChangeArrowheads="1"/>
                      </pic:cNvPicPr>
                    </pic:nvPicPr>
                    <pic:blipFill>
                      <a:blip r:embed="rId96" cstate="print"/>
                      <a:srcRect/>
                      <a:stretch>
                        <a:fillRect/>
                      </a:stretch>
                    </pic:blipFill>
                    <pic:spPr bwMode="auto">
                      <a:xfrm>
                        <a:off x="0" y="0"/>
                        <a:ext cx="5083810" cy="8051165"/>
                      </a:xfrm>
                      <a:prstGeom prst="rect">
                        <a:avLst/>
                      </a:prstGeom>
                      <a:noFill/>
                      <a:ln w="9525">
                        <a:solidFill>
                          <a:srgbClr val="000000"/>
                        </a:solidFill>
                        <a:miter lim="800000"/>
                        <a:headEnd/>
                        <a:tailEnd/>
                      </a:ln>
                    </pic:spPr>
                  </pic:pic>
                </a:graphicData>
              </a:graphic>
            </wp:anchor>
          </w:drawing>
        </w:r>
      </w:ins>
    </w:p>
    <w:p w:rsidR="00B15E2D" w:rsidRPr="004826DC" w:rsidRDefault="00B15E2D" w:rsidP="00B15E2D">
      <w:pPr>
        <w:rPr>
          <w:ins w:id="53" w:author="ANALB" w:date="2012-07-02T16:05:00Z"/>
          <w:b/>
          <w:sz w:val="24"/>
          <w:szCs w:val="24"/>
        </w:rPr>
      </w:pPr>
    </w:p>
    <w:p w:rsidR="00B15E2D" w:rsidRPr="004826DC" w:rsidRDefault="00B15E2D" w:rsidP="00B15E2D">
      <w:pPr>
        <w:rPr>
          <w:ins w:id="54" w:author="ANALB" w:date="2012-07-02T16:05:00Z"/>
          <w:b/>
          <w:sz w:val="24"/>
          <w:szCs w:val="24"/>
        </w:rPr>
      </w:pPr>
    </w:p>
    <w:p w:rsidR="00B15E2D" w:rsidRPr="004826DC" w:rsidDel="00B15E2D" w:rsidRDefault="00B73860" w:rsidP="0076629D">
      <w:pPr>
        <w:rPr>
          <w:del w:id="55" w:author="ANALB" w:date="2012-07-02T16:06:00Z"/>
          <w:rFonts w:ascii="Calibri" w:hAnsi="Calibri"/>
          <w:b/>
          <w:sz w:val="24"/>
          <w:szCs w:val="24"/>
        </w:rPr>
      </w:pPr>
      <w:ins w:id="56" w:author="ANALB" w:date="2012-07-02T16:05:00Z">
        <w:r>
          <w:rPr>
            <w:b/>
            <w:noProof/>
            <w:sz w:val="24"/>
            <w:szCs w:val="24"/>
            <w:rPrChange w:id="57">
              <w:rPr>
                <w:noProof/>
              </w:rPr>
            </w:rPrChange>
          </w:rPr>
          <w:drawing>
            <wp:anchor distT="0" distB="0" distL="114300" distR="114300" simplePos="0" relativeHeight="251658752" behindDoc="0" locked="0" layoutInCell="1" allowOverlap="1">
              <wp:simplePos x="0" y="0"/>
              <wp:positionH relativeFrom="column">
                <wp:posOffset>825500</wp:posOffset>
              </wp:positionH>
              <wp:positionV relativeFrom="paragraph">
                <wp:posOffset>417195</wp:posOffset>
              </wp:positionV>
              <wp:extent cx="5160010" cy="6200775"/>
              <wp:effectExtent l="19050" t="19050" r="21590" b="28575"/>
              <wp:wrapTopAndBottom/>
              <wp:docPr id="11"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0"/>
                      <pic:cNvPicPr>
                        <a:picLocks noChangeAspect="1" noChangeArrowheads="1"/>
                      </pic:cNvPicPr>
                    </pic:nvPicPr>
                    <pic:blipFill>
                      <a:blip r:embed="rId97" cstate="print"/>
                      <a:srcRect/>
                      <a:stretch>
                        <a:fillRect/>
                      </a:stretch>
                    </pic:blipFill>
                    <pic:spPr bwMode="auto">
                      <a:xfrm>
                        <a:off x="0" y="0"/>
                        <a:ext cx="5160010" cy="6200775"/>
                      </a:xfrm>
                      <a:prstGeom prst="rect">
                        <a:avLst/>
                      </a:prstGeom>
                      <a:noFill/>
                      <a:ln w="9525">
                        <a:solidFill>
                          <a:srgbClr val="000000"/>
                        </a:solidFill>
                        <a:miter lim="800000"/>
                        <a:headEnd/>
                        <a:tailEnd/>
                      </a:ln>
                    </pic:spPr>
                  </pic:pic>
                </a:graphicData>
              </a:graphic>
            </wp:anchor>
          </w:drawing>
        </w:r>
      </w:ins>
    </w:p>
    <w:p w:rsidR="008F77FF" w:rsidRPr="004826DC" w:rsidDel="00B15E2D" w:rsidRDefault="008F77FF" w:rsidP="0076629D">
      <w:pPr>
        <w:rPr>
          <w:del w:id="58" w:author="ANALB" w:date="2012-07-02T16:06:00Z"/>
          <w:rFonts w:ascii="Calibri" w:hAnsi="Calibri"/>
          <w:b/>
          <w:sz w:val="24"/>
          <w:szCs w:val="24"/>
        </w:rPr>
      </w:pPr>
    </w:p>
    <w:p w:rsidR="008F77FF" w:rsidRPr="004826DC" w:rsidRDefault="008F77FF" w:rsidP="0076629D">
      <w:pPr>
        <w:rPr>
          <w:rFonts w:ascii="Calibri" w:hAnsi="Calibri"/>
          <w:b/>
          <w:sz w:val="24"/>
          <w:szCs w:val="24"/>
        </w:rPr>
      </w:pPr>
    </w:p>
    <w:p w:rsidR="0076629D" w:rsidRPr="004826DC" w:rsidRDefault="0076629D" w:rsidP="0076629D">
      <w:pPr>
        <w:rPr>
          <w:rFonts w:ascii="Calibri" w:hAnsi="Calibri"/>
          <w:b/>
          <w:sz w:val="24"/>
          <w:szCs w:val="24"/>
        </w:rPr>
      </w:pPr>
    </w:p>
    <w:p w:rsidR="0076629D" w:rsidRPr="004826DC" w:rsidRDefault="0076629D" w:rsidP="0076629D">
      <w:pPr>
        <w:rPr>
          <w:rFonts w:ascii="Calibri" w:hAnsi="Calibri"/>
          <w:b/>
          <w:sz w:val="24"/>
          <w:szCs w:val="24"/>
        </w:rPr>
      </w:pPr>
    </w:p>
    <w:p w:rsidR="0076629D" w:rsidRPr="004826DC" w:rsidRDefault="0076629D" w:rsidP="0076629D">
      <w:pPr>
        <w:rPr>
          <w:rFonts w:ascii="Calibri" w:hAnsi="Calibri"/>
          <w:b/>
          <w:sz w:val="24"/>
          <w:szCs w:val="24"/>
        </w:rPr>
      </w:pPr>
    </w:p>
    <w:p w:rsidR="0076629D" w:rsidRPr="004826DC" w:rsidDel="00B15E2D" w:rsidRDefault="0076629D" w:rsidP="0076629D">
      <w:pPr>
        <w:rPr>
          <w:del w:id="59" w:author="ANALB" w:date="2012-07-02T16:10:00Z"/>
          <w:rFonts w:ascii="Calibri" w:hAnsi="Calibri"/>
          <w:b/>
          <w:sz w:val="24"/>
          <w:szCs w:val="24"/>
        </w:rPr>
      </w:pPr>
      <w:r w:rsidRPr="004826DC">
        <w:rPr>
          <w:rFonts w:ascii="Calibri" w:hAnsi="Calibri"/>
          <w:b/>
          <w:sz w:val="24"/>
          <w:szCs w:val="24"/>
        </w:rPr>
        <w:br w:type="page"/>
      </w:r>
    </w:p>
    <w:p w:rsidR="0076629D" w:rsidRPr="004826DC" w:rsidDel="00B15E2D" w:rsidRDefault="0061608D" w:rsidP="0076629D">
      <w:pPr>
        <w:rPr>
          <w:del w:id="60" w:author="ANALB" w:date="2012-07-02T16:10:00Z"/>
          <w:rFonts w:ascii="Calibri" w:hAnsi="Calibri"/>
          <w:b/>
          <w:sz w:val="24"/>
          <w:szCs w:val="24"/>
        </w:rPr>
      </w:pPr>
      <w:r w:rsidRPr="004826DC">
        <w:rPr>
          <w:rFonts w:ascii="Calibri" w:hAnsi="Calibri"/>
          <w:b/>
          <w:noProof/>
          <w:sz w:val="24"/>
          <w:szCs w:val="24"/>
        </w:rPr>
        <w:lastRenderedPageBreak/>
        <w:drawing>
          <wp:anchor distT="0" distB="0" distL="114300" distR="114300" simplePos="0" relativeHeight="251655680" behindDoc="0" locked="0" layoutInCell="1" allowOverlap="1">
            <wp:simplePos x="0" y="0"/>
            <wp:positionH relativeFrom="column">
              <wp:posOffset>806450</wp:posOffset>
            </wp:positionH>
            <wp:positionV relativeFrom="paragraph">
              <wp:posOffset>188595</wp:posOffset>
            </wp:positionV>
            <wp:extent cx="5193665" cy="8858250"/>
            <wp:effectExtent l="19050" t="0" r="6985" b="0"/>
            <wp:wrapTopAndBottom/>
            <wp:docPr id="4"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6"/>
                    <pic:cNvPicPr>
                      <a:picLocks noChangeAspect="1" noChangeArrowheads="1"/>
                    </pic:cNvPicPr>
                  </pic:nvPicPr>
                  <pic:blipFill>
                    <a:blip r:embed="rId98" cstate="print"/>
                    <a:srcRect/>
                    <a:stretch>
                      <a:fillRect/>
                    </a:stretch>
                  </pic:blipFill>
                  <pic:spPr bwMode="auto">
                    <a:xfrm>
                      <a:off x="0" y="0"/>
                      <a:ext cx="5193665" cy="8858250"/>
                    </a:xfrm>
                    <a:prstGeom prst="rect">
                      <a:avLst/>
                    </a:prstGeom>
                    <a:noFill/>
                    <a:ln w="9525">
                      <a:noFill/>
                      <a:miter lim="800000"/>
                      <a:headEnd/>
                      <a:tailEnd/>
                    </a:ln>
                  </pic:spPr>
                </pic:pic>
              </a:graphicData>
            </a:graphic>
          </wp:anchor>
        </w:drawing>
      </w:r>
    </w:p>
    <w:p w:rsidR="0076629D" w:rsidRPr="004826DC" w:rsidDel="00B15E2D" w:rsidRDefault="0076629D" w:rsidP="0076629D">
      <w:pPr>
        <w:rPr>
          <w:del w:id="61" w:author="ANALB" w:date="2012-07-02T16:10:00Z"/>
          <w:rFonts w:ascii="Calibri" w:hAnsi="Calibri"/>
          <w:b/>
          <w:sz w:val="24"/>
          <w:szCs w:val="24"/>
        </w:rPr>
      </w:pPr>
    </w:p>
    <w:p w:rsidR="0076629D" w:rsidRPr="004826DC" w:rsidRDefault="0076629D" w:rsidP="0076629D">
      <w:pPr>
        <w:jc w:val="center"/>
        <w:rPr>
          <w:rFonts w:ascii="Calibri" w:hAnsi="Calibri"/>
          <w:b/>
          <w:sz w:val="24"/>
          <w:szCs w:val="24"/>
        </w:rPr>
      </w:pPr>
      <w:r w:rsidRPr="004826DC">
        <w:rPr>
          <w:rFonts w:ascii="Calibri" w:hAnsi="Calibri"/>
          <w:b/>
          <w:sz w:val="24"/>
          <w:szCs w:val="24"/>
        </w:rPr>
        <w:t>ANEXO X</w:t>
      </w:r>
      <w:r w:rsidR="00D74310" w:rsidRPr="004826DC">
        <w:rPr>
          <w:rFonts w:ascii="Calibri" w:hAnsi="Calibri"/>
          <w:b/>
          <w:sz w:val="24"/>
          <w:szCs w:val="24"/>
        </w:rPr>
        <w:t xml:space="preserve"> - </w:t>
      </w:r>
      <w:r w:rsidR="00DA0665" w:rsidRPr="004826DC">
        <w:rPr>
          <w:rFonts w:ascii="Calibri" w:hAnsi="Calibri"/>
          <w:b/>
          <w:sz w:val="24"/>
          <w:szCs w:val="24"/>
        </w:rPr>
        <w:t>EXEMPLOS DE CÁLCULO DE VALOR ESPERADO PARA A OS</w:t>
      </w:r>
    </w:p>
    <w:p w:rsidR="0076629D" w:rsidRPr="004826DC" w:rsidRDefault="0076629D" w:rsidP="0076629D">
      <w:pPr>
        <w:pStyle w:val="PPM-Nvel1"/>
        <w:rPr>
          <w:rFonts w:ascii="Calibri" w:hAnsi="Calibri"/>
        </w:rPr>
      </w:pPr>
      <w:r w:rsidRPr="004826DC">
        <w:rPr>
          <w:rFonts w:ascii="Calibri" w:hAnsi="Calibri"/>
        </w:rPr>
        <w:t>OS do Tipo Projeto</w:t>
      </w:r>
    </w:p>
    <w:p w:rsidR="0076629D" w:rsidRPr="004826DC" w:rsidRDefault="0076629D" w:rsidP="0076629D">
      <w:pPr>
        <w:pStyle w:val="PPM-Nvel2"/>
        <w:numPr>
          <w:ilvl w:val="0"/>
          <w:numId w:val="0"/>
        </w:numPr>
        <w:rPr>
          <w:rFonts w:ascii="Calibri" w:hAnsi="Calibri"/>
          <w:sz w:val="20"/>
        </w:rPr>
      </w:pPr>
      <w:r w:rsidRPr="004826DC">
        <w:rPr>
          <w:rFonts w:ascii="Calibri" w:hAnsi="Calibri"/>
          <w:sz w:val="20"/>
        </w:rPr>
        <w:t>Exemplo: Projeto com 2 releases de homologação</w:t>
      </w:r>
    </w:p>
    <w:p w:rsidR="0076629D" w:rsidRPr="004826DC" w:rsidRDefault="0076629D" w:rsidP="00B727DF">
      <w:pPr>
        <w:pStyle w:val="PPM-Nvel2"/>
        <w:numPr>
          <w:ilvl w:val="0"/>
          <w:numId w:val="27"/>
        </w:numPr>
        <w:rPr>
          <w:rFonts w:ascii="Calibri" w:hAnsi="Calibri"/>
          <w:sz w:val="20"/>
        </w:rPr>
      </w:pPr>
      <w:r w:rsidRPr="004826DC">
        <w:rPr>
          <w:rFonts w:ascii="Calibri" w:hAnsi="Calibri"/>
          <w:sz w:val="20"/>
        </w:rPr>
        <w:t>Dados do Projeto:</w:t>
      </w:r>
    </w:p>
    <w:p w:rsidR="0076629D" w:rsidRPr="004826DC" w:rsidRDefault="0076629D" w:rsidP="00B727DF">
      <w:pPr>
        <w:pStyle w:val="PPM-Nvel2"/>
        <w:numPr>
          <w:ilvl w:val="1"/>
          <w:numId w:val="27"/>
        </w:numPr>
        <w:spacing w:before="0" w:after="0"/>
        <w:ind w:left="1434" w:hanging="357"/>
        <w:rPr>
          <w:rFonts w:ascii="Calibri" w:hAnsi="Calibri"/>
          <w:sz w:val="20"/>
        </w:rPr>
      </w:pPr>
      <w:r w:rsidRPr="004826DC">
        <w:rPr>
          <w:rFonts w:ascii="Calibri" w:hAnsi="Calibri"/>
          <w:sz w:val="20"/>
        </w:rPr>
        <w:t>Plataforma Predominante: Java(Fator de Ajuste 1)</w:t>
      </w:r>
    </w:p>
    <w:p w:rsidR="0076629D" w:rsidRPr="004826DC" w:rsidRDefault="0076629D" w:rsidP="00B727DF">
      <w:pPr>
        <w:pStyle w:val="PPM-Nvel2"/>
        <w:numPr>
          <w:ilvl w:val="1"/>
          <w:numId w:val="27"/>
        </w:numPr>
        <w:spacing w:before="0" w:after="0"/>
        <w:ind w:left="1434" w:hanging="357"/>
        <w:rPr>
          <w:rFonts w:ascii="Calibri" w:hAnsi="Calibri"/>
          <w:sz w:val="20"/>
        </w:rPr>
      </w:pPr>
      <w:r w:rsidRPr="004826DC">
        <w:rPr>
          <w:rFonts w:ascii="Calibri" w:hAnsi="Calibri"/>
          <w:sz w:val="20"/>
        </w:rPr>
        <w:t>Pontuação final</w:t>
      </w:r>
    </w:p>
    <w:p w:rsidR="0076629D" w:rsidRPr="004826DC" w:rsidRDefault="0076629D" w:rsidP="00B727DF">
      <w:pPr>
        <w:pStyle w:val="PPM-Nvel2"/>
        <w:numPr>
          <w:ilvl w:val="2"/>
          <w:numId w:val="27"/>
        </w:numPr>
        <w:spacing w:before="0" w:after="0"/>
        <w:rPr>
          <w:rFonts w:ascii="Calibri" w:hAnsi="Calibri"/>
          <w:sz w:val="20"/>
        </w:rPr>
      </w:pPr>
      <w:r w:rsidRPr="004826DC">
        <w:rPr>
          <w:rFonts w:ascii="Calibri" w:hAnsi="Calibri"/>
          <w:sz w:val="20"/>
        </w:rPr>
        <w:t>release 1: 25PF</w:t>
      </w:r>
    </w:p>
    <w:p w:rsidR="0076629D" w:rsidRPr="004826DC" w:rsidRDefault="0076629D" w:rsidP="00B727DF">
      <w:pPr>
        <w:pStyle w:val="PPM-Nvel2"/>
        <w:numPr>
          <w:ilvl w:val="2"/>
          <w:numId w:val="27"/>
        </w:numPr>
        <w:spacing w:before="0" w:after="0"/>
        <w:rPr>
          <w:rFonts w:ascii="Calibri" w:hAnsi="Calibri"/>
          <w:sz w:val="20"/>
        </w:rPr>
      </w:pPr>
      <w:r w:rsidRPr="004826DC">
        <w:rPr>
          <w:rFonts w:ascii="Calibri" w:hAnsi="Calibri"/>
          <w:sz w:val="20"/>
        </w:rPr>
        <w:t>release 2: 35PF</w:t>
      </w:r>
    </w:p>
    <w:p w:rsidR="0076629D" w:rsidRPr="004826DC" w:rsidRDefault="0076629D" w:rsidP="00B727DF">
      <w:pPr>
        <w:pStyle w:val="PPM-Nvel2"/>
        <w:numPr>
          <w:ilvl w:val="2"/>
          <w:numId w:val="27"/>
        </w:numPr>
        <w:spacing w:before="0" w:after="0"/>
        <w:rPr>
          <w:rFonts w:ascii="Calibri" w:hAnsi="Calibri"/>
          <w:sz w:val="20"/>
        </w:rPr>
      </w:pPr>
      <w:r w:rsidRPr="004826DC">
        <w:rPr>
          <w:rFonts w:ascii="Calibri" w:hAnsi="Calibri"/>
          <w:sz w:val="20"/>
        </w:rPr>
        <w:t>total: 60PF</w:t>
      </w:r>
    </w:p>
    <w:p w:rsidR="0076629D" w:rsidRPr="004826DC" w:rsidRDefault="0076629D" w:rsidP="00B727DF">
      <w:pPr>
        <w:pStyle w:val="PPM-Nvel2"/>
        <w:numPr>
          <w:ilvl w:val="1"/>
          <w:numId w:val="27"/>
        </w:numPr>
        <w:spacing w:before="0" w:after="0"/>
        <w:ind w:left="1434" w:hanging="357"/>
        <w:rPr>
          <w:rFonts w:ascii="Calibri" w:hAnsi="Calibri"/>
          <w:sz w:val="20"/>
        </w:rPr>
      </w:pPr>
      <w:r w:rsidRPr="004826DC">
        <w:rPr>
          <w:rFonts w:ascii="Calibri" w:hAnsi="Calibri"/>
          <w:sz w:val="20"/>
        </w:rPr>
        <w:t>Grupos de Atividade a serem executados:</w:t>
      </w:r>
    </w:p>
    <w:tbl>
      <w:tblPr>
        <w:tblW w:w="0" w:type="auto"/>
        <w:tblInd w:w="1242" w:type="dxa"/>
        <w:tblLook w:val="04A0" w:firstRow="1" w:lastRow="0" w:firstColumn="1" w:lastColumn="0" w:noHBand="0" w:noVBand="1"/>
      </w:tblPr>
      <w:tblGrid>
        <w:gridCol w:w="2552"/>
        <w:gridCol w:w="3118"/>
        <w:gridCol w:w="993"/>
      </w:tblGrid>
      <w:tr w:rsidR="0076629D" w:rsidRPr="004826DC" w:rsidTr="0076629D">
        <w:tc>
          <w:tcPr>
            <w:tcW w:w="2552" w:type="dxa"/>
          </w:tcPr>
          <w:p w:rsidR="0076629D" w:rsidRPr="004826DC" w:rsidRDefault="0076629D" w:rsidP="0076629D">
            <w:pPr>
              <w:pStyle w:val="PargrafodaLista"/>
              <w:ind w:left="0"/>
              <w:jc w:val="center"/>
              <w:rPr>
                <w:sz w:val="16"/>
                <w:szCs w:val="16"/>
              </w:rPr>
            </w:pPr>
            <w:r w:rsidRPr="004826DC">
              <w:rPr>
                <w:sz w:val="16"/>
                <w:szCs w:val="16"/>
              </w:rPr>
              <w:t>Grupo de Atividades</w:t>
            </w:r>
          </w:p>
        </w:tc>
        <w:tc>
          <w:tcPr>
            <w:tcW w:w="3118" w:type="dxa"/>
          </w:tcPr>
          <w:p w:rsidR="0076629D" w:rsidRPr="004826DC" w:rsidRDefault="0076629D" w:rsidP="0076629D">
            <w:pPr>
              <w:pStyle w:val="PargrafodaLista"/>
              <w:ind w:left="0"/>
              <w:rPr>
                <w:sz w:val="16"/>
                <w:szCs w:val="16"/>
              </w:rPr>
            </w:pPr>
            <w:r w:rsidRPr="004826DC">
              <w:rPr>
                <w:sz w:val="16"/>
                <w:szCs w:val="16"/>
              </w:rPr>
              <w:t>Nome do Grupo de Atividades</w:t>
            </w:r>
          </w:p>
        </w:tc>
        <w:tc>
          <w:tcPr>
            <w:tcW w:w="993" w:type="dxa"/>
          </w:tcPr>
          <w:p w:rsidR="0076629D" w:rsidRPr="004826DC" w:rsidRDefault="0076629D" w:rsidP="0076629D">
            <w:pPr>
              <w:pStyle w:val="PargrafodaLista"/>
              <w:ind w:left="0"/>
              <w:rPr>
                <w:sz w:val="16"/>
                <w:szCs w:val="16"/>
              </w:rPr>
            </w:pPr>
            <w:r w:rsidRPr="004826DC">
              <w:rPr>
                <w:sz w:val="16"/>
                <w:szCs w:val="16"/>
              </w:rPr>
              <w:t>Executado?</w:t>
            </w:r>
          </w:p>
        </w:tc>
      </w:tr>
      <w:tr w:rsidR="0076629D" w:rsidRPr="004826DC" w:rsidTr="0076629D">
        <w:tc>
          <w:tcPr>
            <w:tcW w:w="2552" w:type="dxa"/>
          </w:tcPr>
          <w:p w:rsidR="0076629D" w:rsidRPr="004826DC" w:rsidRDefault="0076629D" w:rsidP="0076629D">
            <w:pPr>
              <w:pStyle w:val="PargrafodaLista"/>
              <w:ind w:left="0"/>
              <w:jc w:val="center"/>
              <w:rPr>
                <w:sz w:val="16"/>
                <w:szCs w:val="16"/>
              </w:rPr>
            </w:pPr>
            <w:r w:rsidRPr="004826DC">
              <w:rPr>
                <w:sz w:val="16"/>
                <w:szCs w:val="16"/>
              </w:rPr>
              <w:t>I</w:t>
            </w:r>
          </w:p>
        </w:tc>
        <w:tc>
          <w:tcPr>
            <w:tcW w:w="3118" w:type="dxa"/>
          </w:tcPr>
          <w:p w:rsidR="0076629D" w:rsidRPr="004826DC" w:rsidRDefault="0076629D" w:rsidP="0076629D">
            <w:pPr>
              <w:pStyle w:val="PargrafodaLista"/>
              <w:ind w:left="0"/>
              <w:rPr>
                <w:sz w:val="16"/>
                <w:szCs w:val="16"/>
              </w:rPr>
            </w:pPr>
            <w:r w:rsidRPr="004826DC">
              <w:rPr>
                <w:sz w:val="16"/>
                <w:szCs w:val="16"/>
              </w:rPr>
              <w:t>Levantamento de Requisitos</w:t>
            </w:r>
          </w:p>
        </w:tc>
        <w:tc>
          <w:tcPr>
            <w:tcW w:w="993" w:type="dxa"/>
          </w:tcPr>
          <w:p w:rsidR="0076629D" w:rsidRPr="004826DC" w:rsidRDefault="0076629D" w:rsidP="0076629D">
            <w:pPr>
              <w:pStyle w:val="PargrafodaLista"/>
              <w:ind w:left="0"/>
              <w:rPr>
                <w:sz w:val="16"/>
                <w:szCs w:val="16"/>
              </w:rPr>
            </w:pPr>
            <w:r w:rsidRPr="004826DC">
              <w:rPr>
                <w:sz w:val="16"/>
                <w:szCs w:val="16"/>
              </w:rPr>
              <w:t>SIM</w:t>
            </w:r>
          </w:p>
        </w:tc>
      </w:tr>
      <w:tr w:rsidR="0076629D" w:rsidRPr="004826DC" w:rsidTr="0076629D">
        <w:tc>
          <w:tcPr>
            <w:tcW w:w="2552" w:type="dxa"/>
          </w:tcPr>
          <w:p w:rsidR="0076629D" w:rsidRPr="004826DC" w:rsidRDefault="0076629D" w:rsidP="0076629D">
            <w:pPr>
              <w:pStyle w:val="PargrafodaLista"/>
              <w:ind w:left="0"/>
              <w:jc w:val="center"/>
              <w:rPr>
                <w:sz w:val="16"/>
                <w:szCs w:val="16"/>
              </w:rPr>
            </w:pPr>
            <w:r w:rsidRPr="004826DC">
              <w:rPr>
                <w:sz w:val="16"/>
                <w:szCs w:val="16"/>
              </w:rPr>
              <w:t>II</w:t>
            </w:r>
          </w:p>
        </w:tc>
        <w:tc>
          <w:tcPr>
            <w:tcW w:w="3118" w:type="dxa"/>
          </w:tcPr>
          <w:p w:rsidR="0076629D" w:rsidRPr="004826DC" w:rsidRDefault="0076629D" w:rsidP="0076629D">
            <w:pPr>
              <w:pStyle w:val="PargrafodaLista"/>
              <w:ind w:left="0"/>
              <w:rPr>
                <w:sz w:val="16"/>
                <w:szCs w:val="16"/>
              </w:rPr>
            </w:pPr>
            <w:r w:rsidRPr="004826DC">
              <w:rPr>
                <w:sz w:val="16"/>
                <w:szCs w:val="16"/>
              </w:rPr>
              <w:t>Análise e Projeto</w:t>
            </w:r>
          </w:p>
        </w:tc>
        <w:tc>
          <w:tcPr>
            <w:tcW w:w="993" w:type="dxa"/>
          </w:tcPr>
          <w:p w:rsidR="0076629D" w:rsidRPr="004826DC" w:rsidRDefault="0076629D" w:rsidP="0076629D">
            <w:pPr>
              <w:pStyle w:val="PargrafodaLista"/>
              <w:ind w:left="0"/>
              <w:rPr>
                <w:sz w:val="16"/>
                <w:szCs w:val="16"/>
              </w:rPr>
            </w:pPr>
            <w:r w:rsidRPr="004826DC">
              <w:rPr>
                <w:sz w:val="16"/>
                <w:szCs w:val="16"/>
              </w:rPr>
              <w:t>SIM</w:t>
            </w:r>
          </w:p>
        </w:tc>
      </w:tr>
      <w:tr w:rsidR="0076629D" w:rsidRPr="004826DC" w:rsidTr="0076629D">
        <w:tc>
          <w:tcPr>
            <w:tcW w:w="2552" w:type="dxa"/>
          </w:tcPr>
          <w:p w:rsidR="0076629D" w:rsidRPr="004826DC" w:rsidRDefault="0076629D" w:rsidP="0076629D">
            <w:pPr>
              <w:pStyle w:val="PargrafodaLista"/>
              <w:ind w:left="0"/>
              <w:jc w:val="center"/>
              <w:rPr>
                <w:sz w:val="16"/>
                <w:szCs w:val="16"/>
              </w:rPr>
            </w:pPr>
            <w:r w:rsidRPr="004826DC">
              <w:rPr>
                <w:sz w:val="16"/>
                <w:szCs w:val="16"/>
              </w:rPr>
              <w:t>III</w:t>
            </w:r>
          </w:p>
        </w:tc>
        <w:tc>
          <w:tcPr>
            <w:tcW w:w="3118" w:type="dxa"/>
          </w:tcPr>
          <w:p w:rsidR="0076629D" w:rsidRPr="004826DC" w:rsidRDefault="0076629D" w:rsidP="0076629D">
            <w:pPr>
              <w:pStyle w:val="PargrafodaLista"/>
              <w:ind w:left="0"/>
              <w:rPr>
                <w:sz w:val="16"/>
                <w:szCs w:val="16"/>
              </w:rPr>
            </w:pPr>
            <w:r w:rsidRPr="004826DC">
              <w:rPr>
                <w:sz w:val="16"/>
                <w:szCs w:val="16"/>
              </w:rPr>
              <w:t>Construção</w:t>
            </w:r>
          </w:p>
        </w:tc>
        <w:tc>
          <w:tcPr>
            <w:tcW w:w="993" w:type="dxa"/>
          </w:tcPr>
          <w:p w:rsidR="0076629D" w:rsidRPr="004826DC" w:rsidRDefault="0076629D" w:rsidP="0076629D">
            <w:pPr>
              <w:pStyle w:val="PargrafodaLista"/>
              <w:ind w:left="0"/>
              <w:rPr>
                <w:sz w:val="16"/>
                <w:szCs w:val="16"/>
              </w:rPr>
            </w:pPr>
            <w:r w:rsidRPr="004826DC">
              <w:rPr>
                <w:sz w:val="16"/>
                <w:szCs w:val="16"/>
              </w:rPr>
              <w:t>SIM</w:t>
            </w:r>
          </w:p>
        </w:tc>
      </w:tr>
      <w:tr w:rsidR="0076629D" w:rsidRPr="004826DC" w:rsidTr="0076629D">
        <w:tc>
          <w:tcPr>
            <w:tcW w:w="2552" w:type="dxa"/>
          </w:tcPr>
          <w:p w:rsidR="0076629D" w:rsidRPr="004826DC" w:rsidRDefault="0076629D" w:rsidP="0076629D">
            <w:pPr>
              <w:pStyle w:val="PargrafodaLista"/>
              <w:ind w:left="0"/>
              <w:jc w:val="center"/>
              <w:rPr>
                <w:sz w:val="16"/>
                <w:szCs w:val="16"/>
              </w:rPr>
            </w:pPr>
            <w:r w:rsidRPr="004826DC">
              <w:rPr>
                <w:sz w:val="16"/>
                <w:szCs w:val="16"/>
              </w:rPr>
              <w:t>IV</w:t>
            </w:r>
          </w:p>
        </w:tc>
        <w:tc>
          <w:tcPr>
            <w:tcW w:w="3118" w:type="dxa"/>
          </w:tcPr>
          <w:p w:rsidR="0076629D" w:rsidRPr="004826DC" w:rsidRDefault="0076629D" w:rsidP="0076629D">
            <w:pPr>
              <w:pStyle w:val="PargrafodaLista"/>
              <w:ind w:left="0"/>
              <w:rPr>
                <w:sz w:val="16"/>
                <w:szCs w:val="16"/>
              </w:rPr>
            </w:pPr>
            <w:r w:rsidRPr="004826DC">
              <w:rPr>
                <w:sz w:val="16"/>
                <w:szCs w:val="16"/>
              </w:rPr>
              <w:t>Testes</w:t>
            </w:r>
          </w:p>
        </w:tc>
        <w:tc>
          <w:tcPr>
            <w:tcW w:w="993" w:type="dxa"/>
          </w:tcPr>
          <w:p w:rsidR="0076629D" w:rsidRPr="004826DC" w:rsidRDefault="0076629D" w:rsidP="0076629D">
            <w:pPr>
              <w:pStyle w:val="PargrafodaLista"/>
              <w:ind w:left="0"/>
              <w:rPr>
                <w:sz w:val="16"/>
                <w:szCs w:val="16"/>
              </w:rPr>
            </w:pPr>
            <w:r w:rsidRPr="004826DC">
              <w:rPr>
                <w:sz w:val="16"/>
                <w:szCs w:val="16"/>
              </w:rPr>
              <w:t>SIM</w:t>
            </w:r>
          </w:p>
        </w:tc>
      </w:tr>
      <w:tr w:rsidR="0076629D" w:rsidRPr="004826DC" w:rsidTr="0076629D">
        <w:tc>
          <w:tcPr>
            <w:tcW w:w="2552" w:type="dxa"/>
          </w:tcPr>
          <w:p w:rsidR="0076629D" w:rsidRPr="004826DC" w:rsidRDefault="0076629D" w:rsidP="0076629D">
            <w:pPr>
              <w:pStyle w:val="PargrafodaLista"/>
              <w:ind w:left="0"/>
              <w:jc w:val="center"/>
              <w:rPr>
                <w:sz w:val="16"/>
                <w:szCs w:val="16"/>
              </w:rPr>
            </w:pPr>
            <w:r w:rsidRPr="004826DC">
              <w:rPr>
                <w:sz w:val="16"/>
                <w:szCs w:val="16"/>
              </w:rPr>
              <w:t>V</w:t>
            </w:r>
          </w:p>
        </w:tc>
        <w:tc>
          <w:tcPr>
            <w:tcW w:w="3118" w:type="dxa"/>
          </w:tcPr>
          <w:p w:rsidR="0076629D" w:rsidRPr="004826DC" w:rsidRDefault="0076629D" w:rsidP="0076629D">
            <w:pPr>
              <w:pStyle w:val="PargrafodaLista"/>
              <w:ind w:left="0"/>
              <w:rPr>
                <w:sz w:val="16"/>
                <w:szCs w:val="16"/>
              </w:rPr>
            </w:pPr>
            <w:r w:rsidRPr="004826DC">
              <w:rPr>
                <w:sz w:val="16"/>
                <w:szCs w:val="16"/>
              </w:rPr>
              <w:t>Homologação</w:t>
            </w:r>
          </w:p>
        </w:tc>
        <w:tc>
          <w:tcPr>
            <w:tcW w:w="993" w:type="dxa"/>
          </w:tcPr>
          <w:p w:rsidR="0076629D" w:rsidRPr="004826DC" w:rsidRDefault="0076629D" w:rsidP="0076629D">
            <w:pPr>
              <w:pStyle w:val="PargrafodaLista"/>
              <w:ind w:left="0"/>
              <w:rPr>
                <w:sz w:val="16"/>
                <w:szCs w:val="16"/>
              </w:rPr>
            </w:pPr>
            <w:r w:rsidRPr="004826DC">
              <w:rPr>
                <w:sz w:val="16"/>
                <w:szCs w:val="16"/>
              </w:rPr>
              <w:t>NÃO</w:t>
            </w:r>
          </w:p>
        </w:tc>
      </w:tr>
      <w:tr w:rsidR="0076629D" w:rsidRPr="004826DC" w:rsidTr="0076629D">
        <w:tc>
          <w:tcPr>
            <w:tcW w:w="2552" w:type="dxa"/>
          </w:tcPr>
          <w:p w:rsidR="0076629D" w:rsidRPr="004826DC" w:rsidRDefault="0076629D" w:rsidP="0076629D">
            <w:pPr>
              <w:pStyle w:val="PargrafodaLista"/>
              <w:ind w:left="0"/>
              <w:jc w:val="center"/>
              <w:rPr>
                <w:sz w:val="16"/>
                <w:szCs w:val="16"/>
              </w:rPr>
            </w:pPr>
            <w:r w:rsidRPr="004826DC">
              <w:rPr>
                <w:sz w:val="16"/>
                <w:szCs w:val="16"/>
              </w:rPr>
              <w:t>VI</w:t>
            </w:r>
          </w:p>
        </w:tc>
        <w:tc>
          <w:tcPr>
            <w:tcW w:w="3118" w:type="dxa"/>
          </w:tcPr>
          <w:p w:rsidR="0076629D" w:rsidRPr="004826DC" w:rsidRDefault="0076629D" w:rsidP="0076629D">
            <w:pPr>
              <w:pStyle w:val="PargrafodaLista"/>
              <w:ind w:left="0"/>
              <w:rPr>
                <w:sz w:val="16"/>
                <w:szCs w:val="16"/>
              </w:rPr>
            </w:pPr>
            <w:r w:rsidRPr="004826DC">
              <w:rPr>
                <w:sz w:val="16"/>
                <w:szCs w:val="16"/>
              </w:rPr>
              <w:t>Tarefas Específicas do TCU</w:t>
            </w:r>
          </w:p>
        </w:tc>
        <w:tc>
          <w:tcPr>
            <w:tcW w:w="993" w:type="dxa"/>
          </w:tcPr>
          <w:p w:rsidR="0076629D" w:rsidRPr="004826DC" w:rsidRDefault="0076629D" w:rsidP="0076629D">
            <w:pPr>
              <w:pStyle w:val="PargrafodaLista"/>
              <w:ind w:left="0"/>
              <w:rPr>
                <w:sz w:val="16"/>
                <w:szCs w:val="16"/>
              </w:rPr>
            </w:pPr>
            <w:r w:rsidRPr="004826DC">
              <w:rPr>
                <w:sz w:val="16"/>
                <w:szCs w:val="16"/>
              </w:rPr>
              <w:t>NÃO</w:t>
            </w:r>
          </w:p>
        </w:tc>
      </w:tr>
      <w:tr w:rsidR="0076629D" w:rsidRPr="004826DC" w:rsidTr="0076629D">
        <w:tc>
          <w:tcPr>
            <w:tcW w:w="2552" w:type="dxa"/>
          </w:tcPr>
          <w:p w:rsidR="0076629D" w:rsidRPr="004826DC" w:rsidRDefault="0076629D" w:rsidP="0076629D">
            <w:pPr>
              <w:pStyle w:val="PargrafodaLista"/>
              <w:ind w:left="0"/>
              <w:jc w:val="center"/>
              <w:rPr>
                <w:sz w:val="16"/>
                <w:szCs w:val="16"/>
              </w:rPr>
            </w:pPr>
            <w:r w:rsidRPr="004826DC">
              <w:rPr>
                <w:sz w:val="16"/>
                <w:szCs w:val="16"/>
              </w:rPr>
              <w:t>VII</w:t>
            </w:r>
          </w:p>
        </w:tc>
        <w:tc>
          <w:tcPr>
            <w:tcW w:w="3118" w:type="dxa"/>
          </w:tcPr>
          <w:p w:rsidR="0076629D" w:rsidRPr="004826DC" w:rsidRDefault="0076629D" w:rsidP="0076629D">
            <w:pPr>
              <w:pStyle w:val="PargrafodaLista"/>
              <w:ind w:left="0"/>
              <w:rPr>
                <w:sz w:val="16"/>
                <w:szCs w:val="16"/>
              </w:rPr>
            </w:pPr>
            <w:r w:rsidRPr="004826DC">
              <w:rPr>
                <w:sz w:val="16"/>
                <w:szCs w:val="16"/>
              </w:rPr>
              <w:t>Gerenciamento de Projetos</w:t>
            </w:r>
          </w:p>
        </w:tc>
        <w:tc>
          <w:tcPr>
            <w:tcW w:w="993" w:type="dxa"/>
          </w:tcPr>
          <w:p w:rsidR="0076629D" w:rsidRPr="004826DC" w:rsidRDefault="0076629D" w:rsidP="0076629D">
            <w:pPr>
              <w:pStyle w:val="PargrafodaLista"/>
              <w:ind w:left="0"/>
              <w:rPr>
                <w:sz w:val="16"/>
                <w:szCs w:val="16"/>
              </w:rPr>
            </w:pPr>
            <w:r w:rsidRPr="004826DC">
              <w:rPr>
                <w:sz w:val="16"/>
                <w:szCs w:val="16"/>
              </w:rPr>
              <w:t>SIM</w:t>
            </w:r>
          </w:p>
        </w:tc>
      </w:tr>
      <w:tr w:rsidR="0076629D" w:rsidRPr="004826DC" w:rsidTr="0076629D">
        <w:tc>
          <w:tcPr>
            <w:tcW w:w="2552" w:type="dxa"/>
          </w:tcPr>
          <w:p w:rsidR="0076629D" w:rsidRPr="004826DC" w:rsidRDefault="0076629D" w:rsidP="0076629D">
            <w:pPr>
              <w:pStyle w:val="PargrafodaLista"/>
              <w:ind w:left="0"/>
              <w:jc w:val="center"/>
              <w:rPr>
                <w:sz w:val="16"/>
                <w:szCs w:val="16"/>
              </w:rPr>
            </w:pPr>
            <w:r w:rsidRPr="004826DC">
              <w:rPr>
                <w:sz w:val="16"/>
                <w:szCs w:val="16"/>
              </w:rPr>
              <w:t>VIII</w:t>
            </w:r>
          </w:p>
        </w:tc>
        <w:tc>
          <w:tcPr>
            <w:tcW w:w="3118" w:type="dxa"/>
          </w:tcPr>
          <w:p w:rsidR="0076629D" w:rsidRPr="004826DC" w:rsidRDefault="0076629D" w:rsidP="0076629D">
            <w:pPr>
              <w:pStyle w:val="PargrafodaLista"/>
              <w:ind w:left="0"/>
              <w:rPr>
                <w:sz w:val="16"/>
                <w:szCs w:val="16"/>
              </w:rPr>
            </w:pPr>
            <w:r w:rsidRPr="004826DC">
              <w:rPr>
                <w:sz w:val="16"/>
                <w:szCs w:val="16"/>
              </w:rPr>
              <w:t>Preparação de Ambiente para Treinamento</w:t>
            </w:r>
          </w:p>
        </w:tc>
        <w:tc>
          <w:tcPr>
            <w:tcW w:w="993" w:type="dxa"/>
          </w:tcPr>
          <w:p w:rsidR="0076629D" w:rsidRPr="004826DC" w:rsidRDefault="0076629D" w:rsidP="0076629D">
            <w:pPr>
              <w:pStyle w:val="PargrafodaLista"/>
              <w:ind w:left="0"/>
              <w:rPr>
                <w:sz w:val="16"/>
                <w:szCs w:val="16"/>
              </w:rPr>
            </w:pPr>
            <w:r w:rsidRPr="004826DC">
              <w:rPr>
                <w:sz w:val="16"/>
                <w:szCs w:val="16"/>
              </w:rPr>
              <w:t>NÃO</w:t>
            </w:r>
          </w:p>
        </w:tc>
      </w:tr>
    </w:tbl>
    <w:p w:rsidR="0076629D" w:rsidRPr="004826DC" w:rsidRDefault="0076629D" w:rsidP="00B727DF">
      <w:pPr>
        <w:pStyle w:val="PPM-Nvel2"/>
        <w:keepNext/>
        <w:numPr>
          <w:ilvl w:val="1"/>
          <w:numId w:val="27"/>
        </w:numPr>
        <w:rPr>
          <w:rFonts w:ascii="Calibri" w:hAnsi="Calibri"/>
          <w:sz w:val="20"/>
        </w:rPr>
      </w:pPr>
      <w:r w:rsidRPr="004826DC">
        <w:rPr>
          <w:rFonts w:ascii="Calibri" w:hAnsi="Calibri"/>
          <w:sz w:val="20"/>
        </w:rPr>
        <w:t>Percentuais dos grupos de atividades:</w:t>
      </w:r>
    </w:p>
    <w:tbl>
      <w:tblPr>
        <w:tblW w:w="0" w:type="auto"/>
        <w:tblInd w:w="1088" w:type="dxa"/>
        <w:tblLook w:val="04A0" w:firstRow="1" w:lastRow="0" w:firstColumn="1" w:lastColumn="0" w:noHBand="0" w:noVBand="1"/>
      </w:tblPr>
      <w:tblGrid>
        <w:gridCol w:w="1150"/>
        <w:gridCol w:w="2110"/>
        <w:gridCol w:w="1134"/>
        <w:gridCol w:w="1701"/>
        <w:gridCol w:w="816"/>
      </w:tblGrid>
      <w:tr w:rsidR="0076629D" w:rsidRPr="004826DC" w:rsidTr="0076629D">
        <w:tc>
          <w:tcPr>
            <w:tcW w:w="1150" w:type="dxa"/>
            <w:tcBorders>
              <w:top w:val="nil"/>
              <w:left w:val="nil"/>
              <w:bottom w:val="single" w:sz="4" w:space="0" w:color="auto"/>
              <w:right w:val="nil"/>
            </w:tcBorders>
            <w:vAlign w:val="center"/>
          </w:tcPr>
          <w:p w:rsidR="0076629D" w:rsidRPr="004826DC" w:rsidRDefault="0076629D" w:rsidP="0076629D">
            <w:pPr>
              <w:pStyle w:val="PargrafodaLista"/>
              <w:keepNext/>
              <w:ind w:left="0"/>
              <w:jc w:val="center"/>
              <w:rPr>
                <w:b/>
                <w:sz w:val="16"/>
                <w:szCs w:val="16"/>
              </w:rPr>
            </w:pPr>
          </w:p>
        </w:tc>
        <w:tc>
          <w:tcPr>
            <w:tcW w:w="2110" w:type="dxa"/>
            <w:tcBorders>
              <w:top w:val="nil"/>
              <w:left w:val="nil"/>
              <w:bottom w:val="single" w:sz="4" w:space="0" w:color="auto"/>
              <w:right w:val="nil"/>
            </w:tcBorders>
            <w:vAlign w:val="center"/>
          </w:tcPr>
          <w:p w:rsidR="0076629D" w:rsidRPr="004826DC" w:rsidRDefault="0076629D" w:rsidP="0076629D">
            <w:pPr>
              <w:pStyle w:val="PargrafodaLista"/>
              <w:keepNext/>
              <w:ind w:left="0"/>
              <w:jc w:val="center"/>
              <w:rPr>
                <w:b/>
                <w:sz w:val="16"/>
                <w:szCs w:val="16"/>
              </w:rPr>
            </w:pPr>
          </w:p>
        </w:tc>
        <w:tc>
          <w:tcPr>
            <w:tcW w:w="1134" w:type="dxa"/>
            <w:tcBorders>
              <w:top w:val="nil"/>
              <w:left w:val="nil"/>
              <w:bottom w:val="single" w:sz="4" w:space="0" w:color="auto"/>
              <w:right w:val="nil"/>
            </w:tcBorders>
            <w:vAlign w:val="center"/>
          </w:tcPr>
          <w:p w:rsidR="0076629D" w:rsidRPr="004826DC" w:rsidRDefault="0076629D" w:rsidP="0076629D">
            <w:pPr>
              <w:pStyle w:val="PargrafodaLista"/>
              <w:keepNext/>
              <w:ind w:left="0"/>
              <w:jc w:val="center"/>
              <w:rPr>
                <w:b/>
                <w:sz w:val="16"/>
                <w:szCs w:val="16"/>
              </w:rPr>
            </w:pPr>
            <w:r w:rsidRPr="004826DC">
              <w:rPr>
                <w:b/>
                <w:sz w:val="16"/>
                <w:szCs w:val="16"/>
              </w:rPr>
              <w:t>(A)</w:t>
            </w:r>
          </w:p>
        </w:tc>
        <w:tc>
          <w:tcPr>
            <w:tcW w:w="1701" w:type="dxa"/>
            <w:tcBorders>
              <w:top w:val="nil"/>
              <w:left w:val="nil"/>
              <w:bottom w:val="single" w:sz="4" w:space="0" w:color="auto"/>
              <w:right w:val="nil"/>
            </w:tcBorders>
            <w:vAlign w:val="center"/>
          </w:tcPr>
          <w:p w:rsidR="0076629D" w:rsidRPr="004826DC" w:rsidRDefault="0076629D" w:rsidP="0076629D">
            <w:pPr>
              <w:pStyle w:val="PargrafodaLista"/>
              <w:keepNext/>
              <w:ind w:left="0"/>
              <w:jc w:val="center"/>
              <w:rPr>
                <w:b/>
                <w:sz w:val="16"/>
                <w:szCs w:val="16"/>
              </w:rPr>
            </w:pPr>
            <w:r w:rsidRPr="004826DC">
              <w:rPr>
                <w:b/>
                <w:sz w:val="16"/>
                <w:szCs w:val="16"/>
              </w:rPr>
              <w:t>(B)</w:t>
            </w:r>
          </w:p>
        </w:tc>
        <w:tc>
          <w:tcPr>
            <w:tcW w:w="816" w:type="dxa"/>
            <w:tcBorders>
              <w:top w:val="nil"/>
              <w:left w:val="nil"/>
              <w:bottom w:val="single" w:sz="4" w:space="0" w:color="auto"/>
              <w:right w:val="nil"/>
            </w:tcBorders>
            <w:vAlign w:val="center"/>
          </w:tcPr>
          <w:p w:rsidR="0076629D" w:rsidRPr="004826DC" w:rsidRDefault="0076629D" w:rsidP="0076629D">
            <w:pPr>
              <w:pStyle w:val="PargrafodaLista"/>
              <w:keepNext/>
              <w:ind w:left="0"/>
              <w:jc w:val="center"/>
              <w:rPr>
                <w:b/>
                <w:sz w:val="16"/>
                <w:szCs w:val="16"/>
              </w:rPr>
            </w:pPr>
          </w:p>
        </w:tc>
      </w:tr>
      <w:tr w:rsidR="0076629D" w:rsidRPr="004826DC" w:rsidTr="0076629D">
        <w:tc>
          <w:tcPr>
            <w:tcW w:w="1150" w:type="dxa"/>
            <w:tcBorders>
              <w:top w:val="single" w:sz="4" w:space="0" w:color="auto"/>
            </w:tcBorders>
            <w:vAlign w:val="center"/>
          </w:tcPr>
          <w:p w:rsidR="0076629D" w:rsidRPr="004826DC" w:rsidRDefault="0076629D" w:rsidP="0076629D">
            <w:pPr>
              <w:pStyle w:val="PargrafodaLista"/>
              <w:keepNext/>
              <w:ind w:left="0"/>
              <w:jc w:val="center"/>
              <w:rPr>
                <w:b/>
                <w:sz w:val="16"/>
                <w:szCs w:val="16"/>
              </w:rPr>
            </w:pPr>
            <w:r w:rsidRPr="004826DC">
              <w:rPr>
                <w:b/>
                <w:sz w:val="16"/>
                <w:szCs w:val="16"/>
              </w:rPr>
              <w:t>Grupo de Atividades</w:t>
            </w:r>
          </w:p>
        </w:tc>
        <w:tc>
          <w:tcPr>
            <w:tcW w:w="2110" w:type="dxa"/>
            <w:tcBorders>
              <w:top w:val="single" w:sz="4" w:space="0" w:color="auto"/>
            </w:tcBorders>
            <w:vAlign w:val="center"/>
          </w:tcPr>
          <w:p w:rsidR="0076629D" w:rsidRPr="004826DC" w:rsidRDefault="0076629D" w:rsidP="0076629D">
            <w:pPr>
              <w:pStyle w:val="PargrafodaLista"/>
              <w:keepNext/>
              <w:ind w:left="0"/>
              <w:jc w:val="center"/>
              <w:rPr>
                <w:b/>
                <w:sz w:val="16"/>
                <w:szCs w:val="16"/>
              </w:rPr>
            </w:pPr>
            <w:r w:rsidRPr="004826DC">
              <w:rPr>
                <w:b/>
                <w:sz w:val="16"/>
                <w:szCs w:val="16"/>
              </w:rPr>
              <w:t>Nome do Grupo de Atividades</w:t>
            </w:r>
          </w:p>
        </w:tc>
        <w:tc>
          <w:tcPr>
            <w:tcW w:w="1134" w:type="dxa"/>
            <w:tcBorders>
              <w:top w:val="single" w:sz="4" w:space="0" w:color="auto"/>
            </w:tcBorders>
            <w:vAlign w:val="center"/>
          </w:tcPr>
          <w:p w:rsidR="0076629D" w:rsidRPr="004826DC" w:rsidRDefault="0076629D" w:rsidP="0076629D">
            <w:pPr>
              <w:pStyle w:val="PargrafodaLista"/>
              <w:keepNext/>
              <w:ind w:left="0"/>
              <w:jc w:val="center"/>
              <w:rPr>
                <w:b/>
                <w:sz w:val="16"/>
                <w:szCs w:val="16"/>
              </w:rPr>
            </w:pPr>
            <w:r w:rsidRPr="004826DC">
              <w:rPr>
                <w:b/>
                <w:sz w:val="16"/>
                <w:szCs w:val="16"/>
              </w:rPr>
              <w:t>Esforço Atividade</w:t>
            </w:r>
          </w:p>
        </w:tc>
        <w:tc>
          <w:tcPr>
            <w:tcW w:w="1701" w:type="dxa"/>
            <w:tcBorders>
              <w:top w:val="single" w:sz="4" w:space="0" w:color="auto"/>
            </w:tcBorders>
            <w:vAlign w:val="center"/>
          </w:tcPr>
          <w:p w:rsidR="0076629D" w:rsidRPr="004826DC" w:rsidRDefault="0076629D" w:rsidP="0076629D">
            <w:pPr>
              <w:pStyle w:val="PargrafodaLista"/>
              <w:keepNext/>
              <w:ind w:left="0"/>
              <w:jc w:val="center"/>
              <w:rPr>
                <w:b/>
                <w:sz w:val="16"/>
                <w:szCs w:val="16"/>
              </w:rPr>
            </w:pPr>
            <w:r w:rsidRPr="004826DC">
              <w:rPr>
                <w:b/>
                <w:sz w:val="16"/>
                <w:szCs w:val="16"/>
              </w:rPr>
              <w:t>Esforço Gestão de Projetos</w:t>
            </w:r>
          </w:p>
        </w:tc>
        <w:tc>
          <w:tcPr>
            <w:tcW w:w="816" w:type="dxa"/>
            <w:tcBorders>
              <w:top w:val="single" w:sz="4" w:space="0" w:color="auto"/>
            </w:tcBorders>
            <w:vAlign w:val="center"/>
          </w:tcPr>
          <w:p w:rsidR="0076629D" w:rsidRPr="004826DC" w:rsidRDefault="0076629D" w:rsidP="0076629D">
            <w:pPr>
              <w:pStyle w:val="PargrafodaLista"/>
              <w:keepNext/>
              <w:ind w:left="0"/>
              <w:jc w:val="center"/>
              <w:rPr>
                <w:b/>
                <w:sz w:val="16"/>
                <w:szCs w:val="16"/>
              </w:rPr>
            </w:pPr>
            <w:r w:rsidRPr="004826DC">
              <w:rPr>
                <w:b/>
                <w:sz w:val="16"/>
                <w:szCs w:val="16"/>
              </w:rPr>
              <w:t>Total</w:t>
            </w:r>
          </w:p>
        </w:tc>
      </w:tr>
      <w:tr w:rsidR="0076629D" w:rsidRPr="004826DC" w:rsidTr="0076629D">
        <w:tc>
          <w:tcPr>
            <w:tcW w:w="1150" w:type="dxa"/>
            <w:vAlign w:val="center"/>
          </w:tcPr>
          <w:p w:rsidR="0076629D" w:rsidRPr="004826DC" w:rsidRDefault="0076629D" w:rsidP="0076629D">
            <w:pPr>
              <w:pStyle w:val="PargrafodaLista"/>
              <w:keepNext/>
              <w:ind w:left="0"/>
              <w:jc w:val="center"/>
              <w:rPr>
                <w:sz w:val="16"/>
                <w:szCs w:val="16"/>
              </w:rPr>
            </w:pPr>
            <w:r w:rsidRPr="004826DC">
              <w:rPr>
                <w:sz w:val="16"/>
                <w:szCs w:val="16"/>
              </w:rPr>
              <w:t>I</w:t>
            </w:r>
          </w:p>
        </w:tc>
        <w:tc>
          <w:tcPr>
            <w:tcW w:w="2110" w:type="dxa"/>
            <w:vAlign w:val="center"/>
          </w:tcPr>
          <w:p w:rsidR="0076629D" w:rsidRPr="004826DC" w:rsidRDefault="0076629D" w:rsidP="0076629D">
            <w:pPr>
              <w:pStyle w:val="PargrafodaLista"/>
              <w:keepNext/>
              <w:ind w:left="0"/>
              <w:jc w:val="center"/>
              <w:rPr>
                <w:sz w:val="16"/>
                <w:szCs w:val="16"/>
              </w:rPr>
            </w:pPr>
            <w:r w:rsidRPr="004826DC">
              <w:rPr>
                <w:sz w:val="16"/>
                <w:szCs w:val="16"/>
              </w:rPr>
              <w:t>Levantamento de Requisitos</w:t>
            </w:r>
          </w:p>
        </w:tc>
        <w:tc>
          <w:tcPr>
            <w:tcW w:w="1134" w:type="dxa"/>
            <w:vAlign w:val="center"/>
          </w:tcPr>
          <w:p w:rsidR="0076629D" w:rsidRPr="004826DC" w:rsidRDefault="0076629D" w:rsidP="0076629D">
            <w:pPr>
              <w:pStyle w:val="PargrafodaLista"/>
              <w:keepNext/>
              <w:ind w:left="0"/>
              <w:jc w:val="center"/>
              <w:rPr>
                <w:sz w:val="16"/>
                <w:szCs w:val="16"/>
              </w:rPr>
            </w:pPr>
            <w:r w:rsidRPr="004826DC">
              <w:rPr>
                <w:sz w:val="16"/>
                <w:szCs w:val="16"/>
              </w:rPr>
              <w:t>22,5%</w:t>
            </w:r>
          </w:p>
        </w:tc>
        <w:tc>
          <w:tcPr>
            <w:tcW w:w="1701" w:type="dxa"/>
            <w:vAlign w:val="center"/>
          </w:tcPr>
          <w:p w:rsidR="0076629D" w:rsidRPr="004826DC" w:rsidRDefault="0076629D" w:rsidP="0076629D">
            <w:pPr>
              <w:pStyle w:val="PargrafodaLista"/>
              <w:keepNext/>
              <w:ind w:left="0"/>
              <w:jc w:val="center"/>
              <w:rPr>
                <w:sz w:val="16"/>
                <w:szCs w:val="16"/>
              </w:rPr>
            </w:pPr>
            <w:r w:rsidRPr="004826DC">
              <w:rPr>
                <w:sz w:val="16"/>
                <w:szCs w:val="16"/>
              </w:rPr>
              <w:t>2,5%</w:t>
            </w:r>
          </w:p>
        </w:tc>
        <w:tc>
          <w:tcPr>
            <w:tcW w:w="816" w:type="dxa"/>
            <w:vAlign w:val="center"/>
          </w:tcPr>
          <w:p w:rsidR="0076629D" w:rsidRPr="004826DC" w:rsidRDefault="0076629D" w:rsidP="0076629D">
            <w:pPr>
              <w:pStyle w:val="PargrafodaLista"/>
              <w:keepNext/>
              <w:ind w:left="0"/>
              <w:jc w:val="center"/>
              <w:rPr>
                <w:b/>
                <w:sz w:val="16"/>
                <w:szCs w:val="16"/>
              </w:rPr>
            </w:pPr>
            <w:r w:rsidRPr="004826DC">
              <w:rPr>
                <w:b/>
                <w:sz w:val="16"/>
                <w:szCs w:val="16"/>
              </w:rPr>
              <w:t>25%</w:t>
            </w:r>
          </w:p>
        </w:tc>
      </w:tr>
      <w:tr w:rsidR="0076629D" w:rsidRPr="004826DC" w:rsidTr="0076629D">
        <w:tc>
          <w:tcPr>
            <w:tcW w:w="1150" w:type="dxa"/>
            <w:vAlign w:val="center"/>
          </w:tcPr>
          <w:p w:rsidR="0076629D" w:rsidRPr="004826DC" w:rsidRDefault="0076629D" w:rsidP="0076629D">
            <w:pPr>
              <w:pStyle w:val="PargrafodaLista"/>
              <w:keepNext/>
              <w:ind w:left="0"/>
              <w:jc w:val="center"/>
              <w:rPr>
                <w:sz w:val="16"/>
                <w:szCs w:val="16"/>
              </w:rPr>
            </w:pPr>
            <w:r w:rsidRPr="004826DC">
              <w:rPr>
                <w:sz w:val="16"/>
                <w:szCs w:val="16"/>
              </w:rPr>
              <w:t>II</w:t>
            </w:r>
          </w:p>
        </w:tc>
        <w:tc>
          <w:tcPr>
            <w:tcW w:w="2110" w:type="dxa"/>
            <w:vAlign w:val="center"/>
          </w:tcPr>
          <w:p w:rsidR="0076629D" w:rsidRPr="004826DC" w:rsidRDefault="0076629D" w:rsidP="0076629D">
            <w:pPr>
              <w:pStyle w:val="PargrafodaLista"/>
              <w:keepNext/>
              <w:ind w:left="0"/>
              <w:jc w:val="center"/>
              <w:rPr>
                <w:sz w:val="16"/>
                <w:szCs w:val="16"/>
              </w:rPr>
            </w:pPr>
            <w:r w:rsidRPr="004826DC">
              <w:rPr>
                <w:sz w:val="16"/>
                <w:szCs w:val="16"/>
              </w:rPr>
              <w:t>Análise e Projeto</w:t>
            </w:r>
          </w:p>
        </w:tc>
        <w:tc>
          <w:tcPr>
            <w:tcW w:w="1134" w:type="dxa"/>
            <w:vAlign w:val="center"/>
          </w:tcPr>
          <w:p w:rsidR="0076629D" w:rsidRPr="004826DC" w:rsidRDefault="0076629D" w:rsidP="0076629D">
            <w:pPr>
              <w:pStyle w:val="PargrafodaLista"/>
              <w:keepNext/>
              <w:ind w:left="0"/>
              <w:jc w:val="center"/>
              <w:rPr>
                <w:sz w:val="16"/>
                <w:szCs w:val="16"/>
              </w:rPr>
            </w:pPr>
            <w:r w:rsidRPr="004826DC">
              <w:rPr>
                <w:sz w:val="16"/>
                <w:szCs w:val="16"/>
              </w:rPr>
              <w:t>9,0%</w:t>
            </w:r>
          </w:p>
        </w:tc>
        <w:tc>
          <w:tcPr>
            <w:tcW w:w="1701" w:type="dxa"/>
            <w:vAlign w:val="center"/>
          </w:tcPr>
          <w:p w:rsidR="0076629D" w:rsidRPr="004826DC" w:rsidRDefault="0076629D" w:rsidP="0076629D">
            <w:pPr>
              <w:pStyle w:val="PargrafodaLista"/>
              <w:keepNext/>
              <w:ind w:left="0"/>
              <w:jc w:val="center"/>
              <w:rPr>
                <w:sz w:val="16"/>
                <w:szCs w:val="16"/>
              </w:rPr>
            </w:pPr>
            <w:r w:rsidRPr="004826DC">
              <w:rPr>
                <w:sz w:val="16"/>
                <w:szCs w:val="16"/>
              </w:rPr>
              <w:t>1,0%</w:t>
            </w:r>
          </w:p>
        </w:tc>
        <w:tc>
          <w:tcPr>
            <w:tcW w:w="816" w:type="dxa"/>
            <w:vAlign w:val="center"/>
          </w:tcPr>
          <w:p w:rsidR="0076629D" w:rsidRPr="004826DC" w:rsidRDefault="0076629D" w:rsidP="0076629D">
            <w:pPr>
              <w:pStyle w:val="PargrafodaLista"/>
              <w:keepNext/>
              <w:ind w:left="0"/>
              <w:jc w:val="center"/>
              <w:rPr>
                <w:b/>
                <w:sz w:val="16"/>
                <w:szCs w:val="16"/>
              </w:rPr>
            </w:pPr>
            <w:r w:rsidRPr="004826DC">
              <w:rPr>
                <w:b/>
                <w:sz w:val="16"/>
                <w:szCs w:val="16"/>
              </w:rPr>
              <w:t>10%</w:t>
            </w:r>
          </w:p>
        </w:tc>
      </w:tr>
      <w:tr w:rsidR="0076629D" w:rsidRPr="004826DC" w:rsidTr="0076629D">
        <w:tc>
          <w:tcPr>
            <w:tcW w:w="1150" w:type="dxa"/>
            <w:vAlign w:val="center"/>
          </w:tcPr>
          <w:p w:rsidR="0076629D" w:rsidRPr="004826DC" w:rsidRDefault="0076629D" w:rsidP="0076629D">
            <w:pPr>
              <w:pStyle w:val="PargrafodaLista"/>
              <w:keepNext/>
              <w:ind w:left="0"/>
              <w:jc w:val="center"/>
              <w:rPr>
                <w:sz w:val="16"/>
                <w:szCs w:val="16"/>
              </w:rPr>
            </w:pPr>
            <w:r w:rsidRPr="004826DC">
              <w:rPr>
                <w:sz w:val="16"/>
                <w:szCs w:val="16"/>
              </w:rPr>
              <w:t>III</w:t>
            </w:r>
          </w:p>
        </w:tc>
        <w:tc>
          <w:tcPr>
            <w:tcW w:w="2110" w:type="dxa"/>
            <w:vAlign w:val="center"/>
          </w:tcPr>
          <w:p w:rsidR="0076629D" w:rsidRPr="004826DC" w:rsidRDefault="0076629D" w:rsidP="0076629D">
            <w:pPr>
              <w:pStyle w:val="PargrafodaLista"/>
              <w:keepNext/>
              <w:ind w:left="0"/>
              <w:jc w:val="center"/>
              <w:rPr>
                <w:sz w:val="16"/>
                <w:szCs w:val="16"/>
              </w:rPr>
            </w:pPr>
            <w:r w:rsidRPr="004826DC">
              <w:rPr>
                <w:sz w:val="16"/>
                <w:szCs w:val="16"/>
              </w:rPr>
              <w:t>Construção</w:t>
            </w:r>
          </w:p>
        </w:tc>
        <w:tc>
          <w:tcPr>
            <w:tcW w:w="1134" w:type="dxa"/>
            <w:vAlign w:val="center"/>
          </w:tcPr>
          <w:p w:rsidR="0076629D" w:rsidRPr="004826DC" w:rsidRDefault="0076629D" w:rsidP="0076629D">
            <w:pPr>
              <w:pStyle w:val="PargrafodaLista"/>
              <w:keepNext/>
              <w:ind w:left="0"/>
              <w:jc w:val="center"/>
              <w:rPr>
                <w:sz w:val="16"/>
                <w:szCs w:val="16"/>
              </w:rPr>
            </w:pPr>
            <w:r w:rsidRPr="004826DC">
              <w:rPr>
                <w:sz w:val="16"/>
                <w:szCs w:val="16"/>
              </w:rPr>
              <w:t>36,0%</w:t>
            </w:r>
          </w:p>
        </w:tc>
        <w:tc>
          <w:tcPr>
            <w:tcW w:w="1701" w:type="dxa"/>
            <w:vAlign w:val="center"/>
          </w:tcPr>
          <w:p w:rsidR="0076629D" w:rsidRPr="004826DC" w:rsidRDefault="0076629D" w:rsidP="0076629D">
            <w:pPr>
              <w:pStyle w:val="PargrafodaLista"/>
              <w:keepNext/>
              <w:ind w:left="0"/>
              <w:jc w:val="center"/>
              <w:rPr>
                <w:sz w:val="16"/>
                <w:szCs w:val="16"/>
              </w:rPr>
            </w:pPr>
            <w:r w:rsidRPr="004826DC">
              <w:rPr>
                <w:sz w:val="16"/>
                <w:szCs w:val="16"/>
              </w:rPr>
              <w:t>4%</w:t>
            </w:r>
          </w:p>
        </w:tc>
        <w:tc>
          <w:tcPr>
            <w:tcW w:w="816" w:type="dxa"/>
            <w:vAlign w:val="center"/>
          </w:tcPr>
          <w:p w:rsidR="0076629D" w:rsidRPr="004826DC" w:rsidRDefault="0076629D" w:rsidP="0076629D">
            <w:pPr>
              <w:pStyle w:val="PargrafodaLista"/>
              <w:keepNext/>
              <w:ind w:left="0"/>
              <w:jc w:val="center"/>
              <w:rPr>
                <w:b/>
                <w:sz w:val="16"/>
                <w:szCs w:val="16"/>
              </w:rPr>
            </w:pPr>
            <w:r w:rsidRPr="004826DC">
              <w:rPr>
                <w:b/>
                <w:sz w:val="16"/>
                <w:szCs w:val="16"/>
              </w:rPr>
              <w:t>40%</w:t>
            </w:r>
          </w:p>
        </w:tc>
      </w:tr>
      <w:tr w:rsidR="0076629D" w:rsidRPr="004826DC" w:rsidTr="0076629D">
        <w:tc>
          <w:tcPr>
            <w:tcW w:w="1150" w:type="dxa"/>
            <w:vAlign w:val="center"/>
          </w:tcPr>
          <w:p w:rsidR="0076629D" w:rsidRPr="004826DC" w:rsidRDefault="0076629D" w:rsidP="0076629D">
            <w:pPr>
              <w:pStyle w:val="PargrafodaLista"/>
              <w:keepNext/>
              <w:ind w:left="0"/>
              <w:jc w:val="center"/>
              <w:rPr>
                <w:sz w:val="16"/>
                <w:szCs w:val="16"/>
              </w:rPr>
            </w:pPr>
            <w:r w:rsidRPr="004826DC">
              <w:rPr>
                <w:sz w:val="16"/>
                <w:szCs w:val="16"/>
              </w:rPr>
              <w:t>IV</w:t>
            </w:r>
          </w:p>
        </w:tc>
        <w:tc>
          <w:tcPr>
            <w:tcW w:w="2110" w:type="dxa"/>
            <w:vAlign w:val="center"/>
          </w:tcPr>
          <w:p w:rsidR="0076629D" w:rsidRPr="004826DC" w:rsidRDefault="0076629D" w:rsidP="0076629D">
            <w:pPr>
              <w:pStyle w:val="PargrafodaLista"/>
              <w:keepNext/>
              <w:ind w:left="0"/>
              <w:jc w:val="center"/>
              <w:rPr>
                <w:sz w:val="16"/>
                <w:szCs w:val="16"/>
              </w:rPr>
            </w:pPr>
            <w:r w:rsidRPr="004826DC">
              <w:rPr>
                <w:sz w:val="16"/>
                <w:szCs w:val="16"/>
              </w:rPr>
              <w:t>Testes</w:t>
            </w:r>
          </w:p>
        </w:tc>
        <w:tc>
          <w:tcPr>
            <w:tcW w:w="1134" w:type="dxa"/>
            <w:vAlign w:val="center"/>
          </w:tcPr>
          <w:p w:rsidR="0076629D" w:rsidRPr="004826DC" w:rsidRDefault="0076629D" w:rsidP="0076629D">
            <w:pPr>
              <w:pStyle w:val="PargrafodaLista"/>
              <w:keepNext/>
              <w:ind w:left="0"/>
              <w:jc w:val="center"/>
              <w:rPr>
                <w:sz w:val="16"/>
                <w:szCs w:val="16"/>
              </w:rPr>
            </w:pPr>
            <w:r w:rsidRPr="004826DC">
              <w:rPr>
                <w:sz w:val="16"/>
                <w:szCs w:val="16"/>
              </w:rPr>
              <w:t>18,0%</w:t>
            </w:r>
          </w:p>
        </w:tc>
        <w:tc>
          <w:tcPr>
            <w:tcW w:w="1701" w:type="dxa"/>
            <w:vAlign w:val="center"/>
          </w:tcPr>
          <w:p w:rsidR="0076629D" w:rsidRPr="004826DC" w:rsidRDefault="0076629D" w:rsidP="0076629D">
            <w:pPr>
              <w:pStyle w:val="PargrafodaLista"/>
              <w:keepNext/>
              <w:ind w:left="0"/>
              <w:jc w:val="center"/>
              <w:rPr>
                <w:sz w:val="16"/>
                <w:szCs w:val="16"/>
              </w:rPr>
            </w:pPr>
            <w:r w:rsidRPr="004826DC">
              <w:rPr>
                <w:sz w:val="16"/>
                <w:szCs w:val="16"/>
              </w:rPr>
              <w:t>2,0%</w:t>
            </w:r>
          </w:p>
        </w:tc>
        <w:tc>
          <w:tcPr>
            <w:tcW w:w="816" w:type="dxa"/>
            <w:vAlign w:val="center"/>
          </w:tcPr>
          <w:p w:rsidR="0076629D" w:rsidRPr="004826DC" w:rsidRDefault="0076629D" w:rsidP="0076629D">
            <w:pPr>
              <w:pStyle w:val="PargrafodaLista"/>
              <w:keepNext/>
              <w:ind w:left="0"/>
              <w:jc w:val="center"/>
              <w:rPr>
                <w:b/>
                <w:sz w:val="16"/>
                <w:szCs w:val="16"/>
              </w:rPr>
            </w:pPr>
            <w:r w:rsidRPr="004826DC">
              <w:rPr>
                <w:b/>
                <w:sz w:val="16"/>
                <w:szCs w:val="16"/>
              </w:rPr>
              <w:t>17%</w:t>
            </w:r>
          </w:p>
        </w:tc>
      </w:tr>
      <w:tr w:rsidR="0076629D" w:rsidRPr="004826DC" w:rsidTr="0076629D">
        <w:tc>
          <w:tcPr>
            <w:tcW w:w="3260" w:type="dxa"/>
            <w:gridSpan w:val="2"/>
            <w:vAlign w:val="center"/>
          </w:tcPr>
          <w:p w:rsidR="0076629D" w:rsidRPr="004826DC" w:rsidRDefault="0076629D" w:rsidP="0076629D">
            <w:pPr>
              <w:pStyle w:val="PargrafodaLista"/>
              <w:ind w:left="0"/>
              <w:jc w:val="center"/>
              <w:rPr>
                <w:b/>
                <w:sz w:val="16"/>
                <w:szCs w:val="16"/>
              </w:rPr>
            </w:pPr>
            <w:r w:rsidRPr="004826DC">
              <w:rPr>
                <w:b/>
                <w:sz w:val="16"/>
                <w:szCs w:val="16"/>
              </w:rPr>
              <w:t>TOTAL</w:t>
            </w:r>
          </w:p>
        </w:tc>
        <w:tc>
          <w:tcPr>
            <w:tcW w:w="1134" w:type="dxa"/>
            <w:vAlign w:val="bottom"/>
          </w:tcPr>
          <w:p w:rsidR="0076629D" w:rsidRPr="004826DC" w:rsidRDefault="0076629D" w:rsidP="0076629D">
            <w:pPr>
              <w:jc w:val="center"/>
              <w:rPr>
                <w:rFonts w:ascii="Calibri" w:hAnsi="Calibri"/>
                <w:b/>
                <w:bCs/>
                <w:sz w:val="16"/>
                <w:szCs w:val="16"/>
              </w:rPr>
            </w:pPr>
            <w:r w:rsidRPr="004826DC">
              <w:rPr>
                <w:rFonts w:ascii="Calibri" w:hAnsi="Calibri"/>
                <w:b/>
                <w:bCs/>
                <w:sz w:val="16"/>
                <w:szCs w:val="16"/>
              </w:rPr>
              <w:t>85,50%</w:t>
            </w:r>
          </w:p>
        </w:tc>
        <w:tc>
          <w:tcPr>
            <w:tcW w:w="1701" w:type="dxa"/>
            <w:vAlign w:val="bottom"/>
          </w:tcPr>
          <w:p w:rsidR="0076629D" w:rsidRPr="004826DC" w:rsidRDefault="0076629D" w:rsidP="0076629D">
            <w:pPr>
              <w:jc w:val="center"/>
              <w:rPr>
                <w:rFonts w:ascii="Calibri" w:hAnsi="Calibri"/>
                <w:b/>
                <w:bCs/>
                <w:sz w:val="16"/>
                <w:szCs w:val="16"/>
              </w:rPr>
            </w:pPr>
            <w:r w:rsidRPr="004826DC">
              <w:rPr>
                <w:rFonts w:ascii="Calibri" w:hAnsi="Calibri"/>
                <w:b/>
                <w:bCs/>
                <w:sz w:val="16"/>
                <w:szCs w:val="16"/>
              </w:rPr>
              <w:t>9,50%</w:t>
            </w:r>
          </w:p>
        </w:tc>
        <w:tc>
          <w:tcPr>
            <w:tcW w:w="816" w:type="dxa"/>
            <w:vAlign w:val="bottom"/>
          </w:tcPr>
          <w:p w:rsidR="0076629D" w:rsidRPr="004826DC" w:rsidRDefault="0076629D" w:rsidP="0076629D">
            <w:pPr>
              <w:jc w:val="center"/>
              <w:rPr>
                <w:rFonts w:ascii="Calibri" w:hAnsi="Calibri"/>
                <w:b/>
                <w:bCs/>
                <w:sz w:val="16"/>
                <w:szCs w:val="16"/>
              </w:rPr>
            </w:pPr>
            <w:r w:rsidRPr="004826DC">
              <w:rPr>
                <w:rFonts w:ascii="Calibri" w:hAnsi="Calibri"/>
                <w:b/>
                <w:bCs/>
                <w:sz w:val="16"/>
                <w:szCs w:val="16"/>
              </w:rPr>
              <w:t>95,00%</w:t>
            </w:r>
          </w:p>
        </w:tc>
      </w:tr>
    </w:tbl>
    <w:p w:rsidR="0076629D" w:rsidRPr="004826DC" w:rsidRDefault="0076629D" w:rsidP="00B727DF">
      <w:pPr>
        <w:pStyle w:val="PPM-Nvel2"/>
        <w:numPr>
          <w:ilvl w:val="1"/>
          <w:numId w:val="27"/>
        </w:numPr>
        <w:rPr>
          <w:rFonts w:ascii="Calibri" w:hAnsi="Calibri"/>
          <w:sz w:val="20"/>
        </w:rPr>
      </w:pPr>
      <w:r w:rsidRPr="004826DC">
        <w:rPr>
          <w:rFonts w:ascii="Calibri" w:hAnsi="Calibri"/>
          <w:sz w:val="20"/>
        </w:rPr>
        <w:t>Valor do ponto de função: R$600,00 (Hipotético)</w:t>
      </w:r>
    </w:p>
    <w:p w:rsidR="0076629D" w:rsidRPr="004826DC" w:rsidRDefault="0076629D" w:rsidP="00B727DF">
      <w:pPr>
        <w:pStyle w:val="PPM-Nvel2"/>
        <w:numPr>
          <w:ilvl w:val="1"/>
          <w:numId w:val="27"/>
        </w:numPr>
        <w:rPr>
          <w:rFonts w:ascii="Calibri" w:hAnsi="Calibri"/>
          <w:sz w:val="20"/>
        </w:rPr>
      </w:pPr>
      <w:r w:rsidRPr="004826DC">
        <w:rPr>
          <w:rFonts w:ascii="Calibri" w:hAnsi="Calibri"/>
          <w:sz w:val="20"/>
        </w:rPr>
        <w:t xml:space="preserve">Determinação do </w:t>
      </w:r>
      <w:r w:rsidRPr="004826DC">
        <w:rPr>
          <w:rFonts w:ascii="Calibri" w:hAnsi="Calibri"/>
          <w:b/>
          <w:sz w:val="20"/>
        </w:rPr>
        <w:t>Valor Esperado</w:t>
      </w:r>
      <w:r w:rsidRPr="004826DC">
        <w:rPr>
          <w:rStyle w:val="Refdenotaderodap"/>
          <w:rFonts w:ascii="Calibri" w:hAnsi="Calibri"/>
          <w:sz w:val="20"/>
        </w:rPr>
        <w:footnoteReference w:id="6"/>
      </w:r>
      <w:r w:rsidRPr="004826DC">
        <w:rPr>
          <w:rFonts w:ascii="Calibri" w:hAnsi="Calibri"/>
          <w:b/>
          <w:sz w:val="20"/>
        </w:rPr>
        <w:t xml:space="preserve"> </w:t>
      </w:r>
      <w:r w:rsidRPr="004826DC">
        <w:rPr>
          <w:rFonts w:ascii="Calibri" w:hAnsi="Calibri"/>
          <w:sz w:val="20"/>
        </w:rPr>
        <w:t>de cada release</w:t>
      </w:r>
    </w:p>
    <w:p w:rsidR="0076629D" w:rsidRPr="004826DC" w:rsidRDefault="0076629D" w:rsidP="00B727DF">
      <w:pPr>
        <w:pStyle w:val="PPM-Nvel2"/>
        <w:numPr>
          <w:ilvl w:val="1"/>
          <w:numId w:val="27"/>
        </w:numPr>
        <w:rPr>
          <w:rFonts w:ascii="Calibri" w:hAnsi="Calibri"/>
          <w:sz w:val="20"/>
        </w:rPr>
      </w:pPr>
      <w:r w:rsidRPr="004826DC">
        <w:rPr>
          <w:rFonts w:ascii="Calibri" w:hAnsi="Calibri"/>
          <w:sz w:val="20"/>
        </w:rPr>
        <w:t>Valor esperado para a Release 1:</w:t>
      </w:r>
    </w:p>
    <w:p w:rsidR="0076629D" w:rsidRPr="004826DC" w:rsidRDefault="0076629D" w:rsidP="0076629D">
      <w:pPr>
        <w:pStyle w:val="PPM-Nvel2"/>
        <w:numPr>
          <w:ilvl w:val="0"/>
          <w:numId w:val="0"/>
        </w:numPr>
        <w:ind w:left="1440"/>
        <w:rPr>
          <w:rFonts w:ascii="Calibri" w:hAnsi="Calibri"/>
          <w:sz w:val="18"/>
        </w:rPr>
      </w:pPr>
      <w:r w:rsidRPr="004826DC">
        <w:rPr>
          <w:rFonts w:ascii="Calibri" w:hAnsi="Calibri"/>
          <w:sz w:val="18"/>
        </w:rPr>
        <w:t>[Tam. em PF] * [Preço do PF] * [Percentual de Esforço] * [fator de Ajuste]</w:t>
      </w:r>
    </w:p>
    <w:p w:rsidR="0076629D" w:rsidRPr="004826DC" w:rsidRDefault="0076629D" w:rsidP="0076629D">
      <w:pPr>
        <w:pStyle w:val="PPM-Nvel2"/>
        <w:numPr>
          <w:ilvl w:val="0"/>
          <w:numId w:val="0"/>
        </w:numPr>
        <w:ind w:left="1440"/>
        <w:rPr>
          <w:rFonts w:ascii="Calibri" w:hAnsi="Calibri"/>
          <w:sz w:val="18"/>
        </w:rPr>
      </w:pPr>
      <w:r w:rsidRPr="004826DC">
        <w:rPr>
          <w:rFonts w:ascii="Calibri" w:hAnsi="Calibri"/>
          <w:sz w:val="18"/>
        </w:rPr>
        <w:t xml:space="preserve">35 * </w:t>
      </w:r>
      <w:r w:rsidRPr="004826DC">
        <w:rPr>
          <w:rFonts w:ascii="Calibri" w:hAnsi="Calibri"/>
          <w:sz w:val="20"/>
        </w:rPr>
        <w:t xml:space="preserve">R$600,00 </w:t>
      </w:r>
      <w:r w:rsidRPr="004826DC">
        <w:rPr>
          <w:rFonts w:ascii="Calibri" w:hAnsi="Calibri"/>
          <w:sz w:val="18"/>
        </w:rPr>
        <w:t xml:space="preserve">* 95,00% *1= </w:t>
      </w:r>
      <w:r w:rsidRPr="004826DC">
        <w:rPr>
          <w:rFonts w:ascii="Calibri" w:hAnsi="Calibri"/>
          <w:b/>
          <w:sz w:val="18"/>
        </w:rPr>
        <w:t>R$13.650,00</w:t>
      </w:r>
    </w:p>
    <w:p w:rsidR="0076629D" w:rsidRPr="004826DC" w:rsidRDefault="0076629D" w:rsidP="00B727DF">
      <w:pPr>
        <w:pStyle w:val="PPM-Nvel2"/>
        <w:numPr>
          <w:ilvl w:val="1"/>
          <w:numId w:val="27"/>
        </w:numPr>
        <w:rPr>
          <w:rFonts w:ascii="Calibri" w:hAnsi="Calibri"/>
          <w:sz w:val="20"/>
        </w:rPr>
      </w:pPr>
      <w:r w:rsidRPr="004826DC">
        <w:rPr>
          <w:rFonts w:ascii="Calibri" w:hAnsi="Calibri"/>
          <w:sz w:val="20"/>
        </w:rPr>
        <w:t>Valor esperado para a Release 2:</w:t>
      </w:r>
    </w:p>
    <w:p w:rsidR="0076629D" w:rsidRPr="004826DC" w:rsidRDefault="0076629D" w:rsidP="0076629D">
      <w:pPr>
        <w:pStyle w:val="PPM-Nvel2"/>
        <w:numPr>
          <w:ilvl w:val="0"/>
          <w:numId w:val="0"/>
        </w:numPr>
        <w:ind w:left="1440"/>
        <w:rPr>
          <w:rFonts w:ascii="Calibri" w:hAnsi="Calibri"/>
          <w:sz w:val="20"/>
        </w:rPr>
      </w:pPr>
      <w:r w:rsidRPr="004826DC">
        <w:rPr>
          <w:rFonts w:ascii="Calibri" w:hAnsi="Calibri"/>
          <w:sz w:val="18"/>
        </w:rPr>
        <w:t>[Tam. em PF] * [Preço do PF] * [Percentual de Esforço] * [fator de Ajuste]</w:t>
      </w:r>
    </w:p>
    <w:p w:rsidR="0076629D" w:rsidRPr="004826DC" w:rsidRDefault="0076629D" w:rsidP="0076629D">
      <w:pPr>
        <w:pStyle w:val="PPM-Nvel2"/>
        <w:numPr>
          <w:ilvl w:val="0"/>
          <w:numId w:val="0"/>
        </w:numPr>
        <w:ind w:left="1440"/>
        <w:rPr>
          <w:rFonts w:ascii="Calibri" w:hAnsi="Calibri"/>
          <w:sz w:val="20"/>
        </w:rPr>
      </w:pPr>
      <w:r w:rsidRPr="004826DC">
        <w:rPr>
          <w:rFonts w:ascii="Calibri" w:hAnsi="Calibri"/>
          <w:sz w:val="20"/>
        </w:rPr>
        <w:lastRenderedPageBreak/>
        <w:t xml:space="preserve">25 * R$600,00 * 95,00% * 1 = </w:t>
      </w:r>
      <w:r w:rsidRPr="004826DC">
        <w:rPr>
          <w:rFonts w:ascii="Calibri" w:hAnsi="Calibri"/>
          <w:b/>
          <w:sz w:val="20"/>
        </w:rPr>
        <w:t>R$14.250,00</w:t>
      </w:r>
      <w:r w:rsidRPr="004826DC">
        <w:rPr>
          <w:rFonts w:ascii="Calibri" w:hAnsi="Calibri"/>
          <w:sz w:val="20"/>
        </w:rPr>
        <w:br w:type="page"/>
      </w:r>
    </w:p>
    <w:p w:rsidR="0076629D" w:rsidRPr="004826DC" w:rsidRDefault="0076629D" w:rsidP="0076629D">
      <w:pPr>
        <w:pStyle w:val="PPM-Nvel1"/>
        <w:rPr>
          <w:rFonts w:ascii="Calibri" w:hAnsi="Calibri"/>
        </w:rPr>
      </w:pPr>
      <w:r w:rsidRPr="004826DC">
        <w:rPr>
          <w:rFonts w:ascii="Calibri" w:hAnsi="Calibri"/>
        </w:rPr>
        <w:lastRenderedPageBreak/>
        <w:t>OS do Tipo Manutenção Evolutiva/Adaptativa</w:t>
      </w:r>
    </w:p>
    <w:p w:rsidR="0076629D" w:rsidRPr="004826DC" w:rsidRDefault="0076629D" w:rsidP="00B727DF">
      <w:pPr>
        <w:pStyle w:val="PPM-Nvel2"/>
        <w:numPr>
          <w:ilvl w:val="0"/>
          <w:numId w:val="27"/>
        </w:numPr>
        <w:rPr>
          <w:rFonts w:ascii="Calibri" w:hAnsi="Calibri"/>
          <w:sz w:val="20"/>
        </w:rPr>
      </w:pPr>
      <w:r w:rsidRPr="004826DC">
        <w:rPr>
          <w:rFonts w:ascii="Calibri" w:hAnsi="Calibri"/>
          <w:sz w:val="20"/>
        </w:rPr>
        <w:t>Dados da OS:</w:t>
      </w:r>
    </w:p>
    <w:p w:rsidR="0076629D" w:rsidRPr="004826DC" w:rsidRDefault="0076629D" w:rsidP="00B727DF">
      <w:pPr>
        <w:pStyle w:val="PPM-Nvel2"/>
        <w:numPr>
          <w:ilvl w:val="1"/>
          <w:numId w:val="27"/>
        </w:numPr>
        <w:spacing w:before="0" w:after="0"/>
        <w:ind w:left="1434" w:hanging="357"/>
        <w:rPr>
          <w:rFonts w:ascii="Calibri" w:hAnsi="Calibri"/>
          <w:sz w:val="20"/>
        </w:rPr>
      </w:pPr>
      <w:r w:rsidRPr="004826DC">
        <w:rPr>
          <w:rFonts w:ascii="Calibri" w:hAnsi="Calibri"/>
          <w:sz w:val="20"/>
        </w:rPr>
        <w:t>Plataforma Predominante: Delphi(Fator de Ajuste 0,83)</w:t>
      </w:r>
    </w:p>
    <w:p w:rsidR="0076629D" w:rsidRPr="004826DC" w:rsidRDefault="0076629D" w:rsidP="00B727DF">
      <w:pPr>
        <w:pStyle w:val="PPM-Nvel2"/>
        <w:numPr>
          <w:ilvl w:val="1"/>
          <w:numId w:val="27"/>
        </w:numPr>
        <w:spacing w:before="0" w:after="0"/>
        <w:ind w:left="1434" w:hanging="357"/>
        <w:rPr>
          <w:rFonts w:ascii="Calibri" w:hAnsi="Calibri"/>
          <w:sz w:val="20"/>
        </w:rPr>
      </w:pPr>
      <w:r w:rsidRPr="004826DC">
        <w:rPr>
          <w:rFonts w:ascii="Calibri" w:hAnsi="Calibri"/>
          <w:sz w:val="20"/>
        </w:rPr>
        <w:t>Pontuação final: 10PF</w:t>
      </w:r>
    </w:p>
    <w:p w:rsidR="0076629D" w:rsidRPr="004826DC" w:rsidRDefault="0076629D" w:rsidP="00B727DF">
      <w:pPr>
        <w:pStyle w:val="PPM-Nvel2"/>
        <w:numPr>
          <w:ilvl w:val="1"/>
          <w:numId w:val="27"/>
        </w:numPr>
        <w:spacing w:before="0" w:after="0"/>
        <w:ind w:left="1434" w:hanging="357"/>
        <w:rPr>
          <w:rFonts w:ascii="Calibri" w:hAnsi="Calibri"/>
          <w:sz w:val="20"/>
        </w:rPr>
      </w:pPr>
      <w:r w:rsidRPr="004826DC">
        <w:rPr>
          <w:rFonts w:ascii="Calibri" w:hAnsi="Calibri"/>
          <w:sz w:val="20"/>
        </w:rPr>
        <w:t>Grupos de Atividade a serem executados:</w:t>
      </w:r>
    </w:p>
    <w:tbl>
      <w:tblPr>
        <w:tblW w:w="0" w:type="auto"/>
        <w:tblInd w:w="1242" w:type="dxa"/>
        <w:tblLook w:val="04A0" w:firstRow="1" w:lastRow="0" w:firstColumn="1" w:lastColumn="0" w:noHBand="0" w:noVBand="1"/>
      </w:tblPr>
      <w:tblGrid>
        <w:gridCol w:w="2552"/>
        <w:gridCol w:w="3118"/>
        <w:gridCol w:w="993"/>
      </w:tblGrid>
      <w:tr w:rsidR="0076629D" w:rsidRPr="004826DC" w:rsidTr="0076629D">
        <w:tc>
          <w:tcPr>
            <w:tcW w:w="2552" w:type="dxa"/>
          </w:tcPr>
          <w:p w:rsidR="0076629D" w:rsidRPr="004826DC" w:rsidRDefault="0076629D" w:rsidP="0076629D">
            <w:pPr>
              <w:pStyle w:val="PargrafodaLista"/>
              <w:ind w:left="0"/>
              <w:jc w:val="center"/>
              <w:rPr>
                <w:sz w:val="16"/>
                <w:szCs w:val="16"/>
              </w:rPr>
            </w:pPr>
            <w:r w:rsidRPr="004826DC">
              <w:rPr>
                <w:sz w:val="16"/>
                <w:szCs w:val="16"/>
              </w:rPr>
              <w:t>Grupo de Atividades</w:t>
            </w:r>
          </w:p>
        </w:tc>
        <w:tc>
          <w:tcPr>
            <w:tcW w:w="3118" w:type="dxa"/>
          </w:tcPr>
          <w:p w:rsidR="0076629D" w:rsidRPr="004826DC" w:rsidRDefault="0076629D" w:rsidP="0076629D">
            <w:pPr>
              <w:pStyle w:val="PargrafodaLista"/>
              <w:ind w:left="0"/>
              <w:rPr>
                <w:sz w:val="16"/>
                <w:szCs w:val="16"/>
              </w:rPr>
            </w:pPr>
            <w:r w:rsidRPr="004826DC">
              <w:rPr>
                <w:sz w:val="16"/>
                <w:szCs w:val="16"/>
              </w:rPr>
              <w:t>Nome do Grupo de Atividades</w:t>
            </w:r>
          </w:p>
        </w:tc>
        <w:tc>
          <w:tcPr>
            <w:tcW w:w="993" w:type="dxa"/>
          </w:tcPr>
          <w:p w:rsidR="0076629D" w:rsidRPr="004826DC" w:rsidRDefault="0076629D" w:rsidP="0076629D">
            <w:pPr>
              <w:pStyle w:val="PargrafodaLista"/>
              <w:ind w:left="0"/>
              <w:rPr>
                <w:sz w:val="16"/>
                <w:szCs w:val="16"/>
              </w:rPr>
            </w:pPr>
            <w:r w:rsidRPr="004826DC">
              <w:rPr>
                <w:sz w:val="16"/>
                <w:szCs w:val="16"/>
              </w:rPr>
              <w:t>Executado?</w:t>
            </w:r>
          </w:p>
        </w:tc>
      </w:tr>
      <w:tr w:rsidR="0076629D" w:rsidRPr="004826DC" w:rsidTr="0076629D">
        <w:tc>
          <w:tcPr>
            <w:tcW w:w="2552" w:type="dxa"/>
          </w:tcPr>
          <w:p w:rsidR="0076629D" w:rsidRPr="004826DC" w:rsidRDefault="0076629D" w:rsidP="0076629D">
            <w:pPr>
              <w:pStyle w:val="PargrafodaLista"/>
              <w:ind w:left="0"/>
              <w:jc w:val="center"/>
              <w:rPr>
                <w:sz w:val="16"/>
                <w:szCs w:val="16"/>
              </w:rPr>
            </w:pPr>
            <w:r w:rsidRPr="004826DC">
              <w:rPr>
                <w:sz w:val="16"/>
                <w:szCs w:val="16"/>
              </w:rPr>
              <w:t>I</w:t>
            </w:r>
          </w:p>
        </w:tc>
        <w:tc>
          <w:tcPr>
            <w:tcW w:w="3118" w:type="dxa"/>
          </w:tcPr>
          <w:p w:rsidR="0076629D" w:rsidRPr="004826DC" w:rsidRDefault="0076629D" w:rsidP="0076629D">
            <w:pPr>
              <w:pStyle w:val="PargrafodaLista"/>
              <w:ind w:left="0"/>
              <w:rPr>
                <w:sz w:val="16"/>
                <w:szCs w:val="16"/>
              </w:rPr>
            </w:pPr>
            <w:r w:rsidRPr="004826DC">
              <w:rPr>
                <w:sz w:val="16"/>
                <w:szCs w:val="16"/>
              </w:rPr>
              <w:t>Levantamento de Requisitos</w:t>
            </w:r>
          </w:p>
        </w:tc>
        <w:tc>
          <w:tcPr>
            <w:tcW w:w="993" w:type="dxa"/>
          </w:tcPr>
          <w:p w:rsidR="0076629D" w:rsidRPr="004826DC" w:rsidRDefault="0076629D" w:rsidP="0076629D">
            <w:pPr>
              <w:pStyle w:val="PargrafodaLista"/>
              <w:ind w:left="0"/>
              <w:rPr>
                <w:sz w:val="16"/>
                <w:szCs w:val="16"/>
              </w:rPr>
            </w:pPr>
            <w:r w:rsidRPr="004826DC">
              <w:rPr>
                <w:sz w:val="16"/>
                <w:szCs w:val="16"/>
              </w:rPr>
              <w:t>SIM</w:t>
            </w:r>
          </w:p>
        </w:tc>
      </w:tr>
      <w:tr w:rsidR="0076629D" w:rsidRPr="004826DC" w:rsidTr="0076629D">
        <w:tc>
          <w:tcPr>
            <w:tcW w:w="2552" w:type="dxa"/>
          </w:tcPr>
          <w:p w:rsidR="0076629D" w:rsidRPr="004826DC" w:rsidRDefault="0076629D" w:rsidP="0076629D">
            <w:pPr>
              <w:pStyle w:val="PargrafodaLista"/>
              <w:ind w:left="0"/>
              <w:jc w:val="center"/>
              <w:rPr>
                <w:sz w:val="16"/>
                <w:szCs w:val="16"/>
              </w:rPr>
            </w:pPr>
            <w:r w:rsidRPr="004826DC">
              <w:rPr>
                <w:sz w:val="16"/>
                <w:szCs w:val="16"/>
              </w:rPr>
              <w:t>II</w:t>
            </w:r>
          </w:p>
        </w:tc>
        <w:tc>
          <w:tcPr>
            <w:tcW w:w="3118" w:type="dxa"/>
          </w:tcPr>
          <w:p w:rsidR="0076629D" w:rsidRPr="004826DC" w:rsidRDefault="0076629D" w:rsidP="0076629D">
            <w:pPr>
              <w:pStyle w:val="PargrafodaLista"/>
              <w:ind w:left="0"/>
              <w:rPr>
                <w:sz w:val="16"/>
                <w:szCs w:val="16"/>
              </w:rPr>
            </w:pPr>
            <w:r w:rsidRPr="004826DC">
              <w:rPr>
                <w:sz w:val="16"/>
                <w:szCs w:val="16"/>
              </w:rPr>
              <w:t>Análise e Projeto</w:t>
            </w:r>
          </w:p>
        </w:tc>
        <w:tc>
          <w:tcPr>
            <w:tcW w:w="993" w:type="dxa"/>
          </w:tcPr>
          <w:p w:rsidR="0076629D" w:rsidRPr="004826DC" w:rsidRDefault="0076629D" w:rsidP="0076629D">
            <w:pPr>
              <w:pStyle w:val="PargrafodaLista"/>
              <w:ind w:left="0"/>
              <w:rPr>
                <w:sz w:val="16"/>
                <w:szCs w:val="16"/>
              </w:rPr>
            </w:pPr>
            <w:r w:rsidRPr="004826DC">
              <w:rPr>
                <w:sz w:val="16"/>
                <w:szCs w:val="16"/>
              </w:rPr>
              <w:t>SIM</w:t>
            </w:r>
          </w:p>
        </w:tc>
      </w:tr>
      <w:tr w:rsidR="0076629D" w:rsidRPr="004826DC" w:rsidTr="0076629D">
        <w:tc>
          <w:tcPr>
            <w:tcW w:w="2552" w:type="dxa"/>
          </w:tcPr>
          <w:p w:rsidR="0076629D" w:rsidRPr="004826DC" w:rsidRDefault="0076629D" w:rsidP="0076629D">
            <w:pPr>
              <w:pStyle w:val="PargrafodaLista"/>
              <w:ind w:left="0"/>
              <w:jc w:val="center"/>
              <w:rPr>
                <w:sz w:val="16"/>
                <w:szCs w:val="16"/>
              </w:rPr>
            </w:pPr>
            <w:r w:rsidRPr="004826DC">
              <w:rPr>
                <w:sz w:val="16"/>
                <w:szCs w:val="16"/>
              </w:rPr>
              <w:t>III</w:t>
            </w:r>
          </w:p>
        </w:tc>
        <w:tc>
          <w:tcPr>
            <w:tcW w:w="3118" w:type="dxa"/>
          </w:tcPr>
          <w:p w:rsidR="0076629D" w:rsidRPr="004826DC" w:rsidRDefault="0076629D" w:rsidP="0076629D">
            <w:pPr>
              <w:pStyle w:val="PargrafodaLista"/>
              <w:ind w:left="0"/>
              <w:rPr>
                <w:sz w:val="16"/>
                <w:szCs w:val="16"/>
              </w:rPr>
            </w:pPr>
            <w:r w:rsidRPr="004826DC">
              <w:rPr>
                <w:sz w:val="16"/>
                <w:szCs w:val="16"/>
              </w:rPr>
              <w:t>Construção</w:t>
            </w:r>
          </w:p>
        </w:tc>
        <w:tc>
          <w:tcPr>
            <w:tcW w:w="993" w:type="dxa"/>
          </w:tcPr>
          <w:p w:rsidR="0076629D" w:rsidRPr="004826DC" w:rsidRDefault="0076629D" w:rsidP="0076629D">
            <w:pPr>
              <w:pStyle w:val="PargrafodaLista"/>
              <w:ind w:left="0"/>
              <w:rPr>
                <w:sz w:val="16"/>
                <w:szCs w:val="16"/>
              </w:rPr>
            </w:pPr>
            <w:r w:rsidRPr="004826DC">
              <w:rPr>
                <w:sz w:val="16"/>
                <w:szCs w:val="16"/>
              </w:rPr>
              <w:t>SIM</w:t>
            </w:r>
          </w:p>
        </w:tc>
      </w:tr>
      <w:tr w:rsidR="0076629D" w:rsidRPr="004826DC" w:rsidTr="0076629D">
        <w:tc>
          <w:tcPr>
            <w:tcW w:w="2552" w:type="dxa"/>
          </w:tcPr>
          <w:p w:rsidR="0076629D" w:rsidRPr="004826DC" w:rsidRDefault="0076629D" w:rsidP="0076629D">
            <w:pPr>
              <w:pStyle w:val="PargrafodaLista"/>
              <w:ind w:left="0"/>
              <w:jc w:val="center"/>
              <w:rPr>
                <w:sz w:val="16"/>
                <w:szCs w:val="16"/>
              </w:rPr>
            </w:pPr>
            <w:r w:rsidRPr="004826DC">
              <w:rPr>
                <w:sz w:val="16"/>
                <w:szCs w:val="16"/>
              </w:rPr>
              <w:t>IV</w:t>
            </w:r>
          </w:p>
        </w:tc>
        <w:tc>
          <w:tcPr>
            <w:tcW w:w="3118" w:type="dxa"/>
          </w:tcPr>
          <w:p w:rsidR="0076629D" w:rsidRPr="004826DC" w:rsidRDefault="0076629D" w:rsidP="0076629D">
            <w:pPr>
              <w:pStyle w:val="PargrafodaLista"/>
              <w:ind w:left="0"/>
              <w:rPr>
                <w:sz w:val="16"/>
                <w:szCs w:val="16"/>
              </w:rPr>
            </w:pPr>
            <w:r w:rsidRPr="004826DC">
              <w:rPr>
                <w:sz w:val="16"/>
                <w:szCs w:val="16"/>
              </w:rPr>
              <w:t>Testes</w:t>
            </w:r>
          </w:p>
        </w:tc>
        <w:tc>
          <w:tcPr>
            <w:tcW w:w="993" w:type="dxa"/>
          </w:tcPr>
          <w:p w:rsidR="0076629D" w:rsidRPr="004826DC" w:rsidRDefault="0076629D" w:rsidP="0076629D">
            <w:pPr>
              <w:pStyle w:val="PargrafodaLista"/>
              <w:ind w:left="0"/>
              <w:rPr>
                <w:sz w:val="16"/>
                <w:szCs w:val="16"/>
              </w:rPr>
            </w:pPr>
            <w:r w:rsidRPr="004826DC">
              <w:rPr>
                <w:sz w:val="16"/>
                <w:szCs w:val="16"/>
              </w:rPr>
              <w:t>SIM</w:t>
            </w:r>
          </w:p>
        </w:tc>
      </w:tr>
      <w:tr w:rsidR="0076629D" w:rsidRPr="004826DC" w:rsidTr="0076629D">
        <w:tc>
          <w:tcPr>
            <w:tcW w:w="2552" w:type="dxa"/>
          </w:tcPr>
          <w:p w:rsidR="0076629D" w:rsidRPr="004826DC" w:rsidRDefault="0076629D" w:rsidP="0076629D">
            <w:pPr>
              <w:pStyle w:val="PargrafodaLista"/>
              <w:ind w:left="0"/>
              <w:jc w:val="center"/>
              <w:rPr>
                <w:sz w:val="16"/>
                <w:szCs w:val="16"/>
              </w:rPr>
            </w:pPr>
            <w:r w:rsidRPr="004826DC">
              <w:rPr>
                <w:sz w:val="16"/>
                <w:szCs w:val="16"/>
              </w:rPr>
              <w:t>V</w:t>
            </w:r>
          </w:p>
        </w:tc>
        <w:tc>
          <w:tcPr>
            <w:tcW w:w="3118" w:type="dxa"/>
          </w:tcPr>
          <w:p w:rsidR="0076629D" w:rsidRPr="004826DC" w:rsidRDefault="0076629D" w:rsidP="0076629D">
            <w:pPr>
              <w:pStyle w:val="PargrafodaLista"/>
              <w:ind w:left="0"/>
              <w:rPr>
                <w:sz w:val="16"/>
                <w:szCs w:val="16"/>
              </w:rPr>
            </w:pPr>
            <w:r w:rsidRPr="004826DC">
              <w:rPr>
                <w:sz w:val="16"/>
                <w:szCs w:val="16"/>
              </w:rPr>
              <w:t>Homologação</w:t>
            </w:r>
          </w:p>
        </w:tc>
        <w:tc>
          <w:tcPr>
            <w:tcW w:w="993" w:type="dxa"/>
          </w:tcPr>
          <w:p w:rsidR="0076629D" w:rsidRPr="004826DC" w:rsidRDefault="0076629D" w:rsidP="0076629D">
            <w:pPr>
              <w:pStyle w:val="PargrafodaLista"/>
              <w:ind w:left="0"/>
              <w:rPr>
                <w:sz w:val="16"/>
                <w:szCs w:val="16"/>
              </w:rPr>
            </w:pPr>
            <w:r w:rsidRPr="004826DC">
              <w:rPr>
                <w:sz w:val="16"/>
                <w:szCs w:val="16"/>
              </w:rPr>
              <w:t>NÃO</w:t>
            </w:r>
          </w:p>
        </w:tc>
      </w:tr>
      <w:tr w:rsidR="0076629D" w:rsidRPr="004826DC" w:rsidTr="0076629D">
        <w:tc>
          <w:tcPr>
            <w:tcW w:w="2552" w:type="dxa"/>
          </w:tcPr>
          <w:p w:rsidR="0076629D" w:rsidRPr="004826DC" w:rsidRDefault="0076629D" w:rsidP="0076629D">
            <w:pPr>
              <w:pStyle w:val="PargrafodaLista"/>
              <w:ind w:left="0"/>
              <w:jc w:val="center"/>
              <w:rPr>
                <w:sz w:val="16"/>
                <w:szCs w:val="16"/>
              </w:rPr>
            </w:pPr>
            <w:r w:rsidRPr="004826DC">
              <w:rPr>
                <w:sz w:val="16"/>
                <w:szCs w:val="16"/>
              </w:rPr>
              <w:t>VI</w:t>
            </w:r>
          </w:p>
        </w:tc>
        <w:tc>
          <w:tcPr>
            <w:tcW w:w="3118" w:type="dxa"/>
          </w:tcPr>
          <w:p w:rsidR="0076629D" w:rsidRPr="004826DC" w:rsidRDefault="0076629D" w:rsidP="0076629D">
            <w:pPr>
              <w:pStyle w:val="PargrafodaLista"/>
              <w:ind w:left="0"/>
              <w:rPr>
                <w:sz w:val="16"/>
                <w:szCs w:val="16"/>
              </w:rPr>
            </w:pPr>
            <w:r w:rsidRPr="004826DC">
              <w:rPr>
                <w:sz w:val="16"/>
                <w:szCs w:val="16"/>
              </w:rPr>
              <w:t>Tarefas Específicas do TCU</w:t>
            </w:r>
          </w:p>
        </w:tc>
        <w:tc>
          <w:tcPr>
            <w:tcW w:w="993" w:type="dxa"/>
          </w:tcPr>
          <w:p w:rsidR="0076629D" w:rsidRPr="004826DC" w:rsidRDefault="0076629D" w:rsidP="0076629D">
            <w:pPr>
              <w:pStyle w:val="PargrafodaLista"/>
              <w:ind w:left="0"/>
              <w:rPr>
                <w:sz w:val="16"/>
                <w:szCs w:val="16"/>
              </w:rPr>
            </w:pPr>
            <w:r w:rsidRPr="004826DC">
              <w:rPr>
                <w:sz w:val="16"/>
                <w:szCs w:val="16"/>
              </w:rPr>
              <w:t>NÃO</w:t>
            </w:r>
          </w:p>
        </w:tc>
      </w:tr>
      <w:tr w:rsidR="0076629D" w:rsidRPr="004826DC" w:rsidTr="0076629D">
        <w:tc>
          <w:tcPr>
            <w:tcW w:w="2552" w:type="dxa"/>
          </w:tcPr>
          <w:p w:rsidR="0076629D" w:rsidRPr="004826DC" w:rsidRDefault="0076629D" w:rsidP="0076629D">
            <w:pPr>
              <w:pStyle w:val="PargrafodaLista"/>
              <w:ind w:left="0"/>
              <w:jc w:val="center"/>
              <w:rPr>
                <w:sz w:val="16"/>
                <w:szCs w:val="16"/>
              </w:rPr>
            </w:pPr>
            <w:r w:rsidRPr="004826DC">
              <w:rPr>
                <w:sz w:val="16"/>
                <w:szCs w:val="16"/>
              </w:rPr>
              <w:t>VII</w:t>
            </w:r>
          </w:p>
        </w:tc>
        <w:tc>
          <w:tcPr>
            <w:tcW w:w="3118" w:type="dxa"/>
          </w:tcPr>
          <w:p w:rsidR="0076629D" w:rsidRPr="004826DC" w:rsidRDefault="0076629D" w:rsidP="0076629D">
            <w:pPr>
              <w:pStyle w:val="PargrafodaLista"/>
              <w:ind w:left="0"/>
              <w:rPr>
                <w:sz w:val="16"/>
                <w:szCs w:val="16"/>
              </w:rPr>
            </w:pPr>
            <w:r w:rsidRPr="004826DC">
              <w:rPr>
                <w:sz w:val="16"/>
                <w:szCs w:val="16"/>
              </w:rPr>
              <w:t>Gerenciamento de Projetos</w:t>
            </w:r>
          </w:p>
        </w:tc>
        <w:tc>
          <w:tcPr>
            <w:tcW w:w="993" w:type="dxa"/>
          </w:tcPr>
          <w:p w:rsidR="0076629D" w:rsidRPr="004826DC" w:rsidRDefault="0076629D" w:rsidP="0076629D">
            <w:pPr>
              <w:pStyle w:val="PargrafodaLista"/>
              <w:ind w:left="0"/>
              <w:rPr>
                <w:sz w:val="16"/>
                <w:szCs w:val="16"/>
              </w:rPr>
            </w:pPr>
            <w:r w:rsidRPr="004826DC">
              <w:rPr>
                <w:sz w:val="16"/>
                <w:szCs w:val="16"/>
              </w:rPr>
              <w:t>NÃO</w:t>
            </w:r>
          </w:p>
        </w:tc>
      </w:tr>
      <w:tr w:rsidR="0076629D" w:rsidRPr="004826DC" w:rsidTr="0076629D">
        <w:tc>
          <w:tcPr>
            <w:tcW w:w="2552" w:type="dxa"/>
          </w:tcPr>
          <w:p w:rsidR="0076629D" w:rsidRPr="004826DC" w:rsidRDefault="0076629D" w:rsidP="0076629D">
            <w:pPr>
              <w:pStyle w:val="PargrafodaLista"/>
              <w:ind w:left="0"/>
              <w:jc w:val="center"/>
              <w:rPr>
                <w:sz w:val="16"/>
                <w:szCs w:val="16"/>
              </w:rPr>
            </w:pPr>
            <w:r w:rsidRPr="004826DC">
              <w:rPr>
                <w:sz w:val="16"/>
                <w:szCs w:val="16"/>
              </w:rPr>
              <w:t>VIII</w:t>
            </w:r>
          </w:p>
        </w:tc>
        <w:tc>
          <w:tcPr>
            <w:tcW w:w="3118" w:type="dxa"/>
          </w:tcPr>
          <w:p w:rsidR="0076629D" w:rsidRPr="004826DC" w:rsidRDefault="0076629D" w:rsidP="0076629D">
            <w:pPr>
              <w:pStyle w:val="PargrafodaLista"/>
              <w:ind w:left="0"/>
              <w:rPr>
                <w:sz w:val="16"/>
                <w:szCs w:val="16"/>
              </w:rPr>
            </w:pPr>
            <w:r w:rsidRPr="004826DC">
              <w:rPr>
                <w:sz w:val="16"/>
                <w:szCs w:val="16"/>
              </w:rPr>
              <w:t>Preparação de Ambiente para Treinamento</w:t>
            </w:r>
          </w:p>
        </w:tc>
        <w:tc>
          <w:tcPr>
            <w:tcW w:w="993" w:type="dxa"/>
          </w:tcPr>
          <w:p w:rsidR="0076629D" w:rsidRPr="004826DC" w:rsidRDefault="0076629D" w:rsidP="0076629D">
            <w:pPr>
              <w:pStyle w:val="PargrafodaLista"/>
              <w:ind w:left="0"/>
              <w:rPr>
                <w:sz w:val="16"/>
                <w:szCs w:val="16"/>
              </w:rPr>
            </w:pPr>
            <w:r w:rsidRPr="004826DC">
              <w:rPr>
                <w:sz w:val="16"/>
                <w:szCs w:val="16"/>
              </w:rPr>
              <w:t>NÃO</w:t>
            </w:r>
          </w:p>
        </w:tc>
      </w:tr>
    </w:tbl>
    <w:p w:rsidR="0076629D" w:rsidRPr="004826DC" w:rsidRDefault="0076629D" w:rsidP="00B727DF">
      <w:pPr>
        <w:pStyle w:val="PPM-Nvel2"/>
        <w:numPr>
          <w:ilvl w:val="1"/>
          <w:numId w:val="27"/>
        </w:numPr>
        <w:spacing w:before="0" w:after="0"/>
        <w:ind w:left="1434" w:hanging="357"/>
        <w:rPr>
          <w:rFonts w:ascii="Calibri" w:hAnsi="Calibri"/>
          <w:sz w:val="20"/>
        </w:rPr>
      </w:pPr>
      <w:r w:rsidRPr="004826DC">
        <w:rPr>
          <w:rFonts w:ascii="Calibri" w:hAnsi="Calibri"/>
          <w:sz w:val="20"/>
        </w:rPr>
        <w:t>Valor do ponto de função: R$600,00 (Hipotético)</w:t>
      </w:r>
    </w:p>
    <w:p w:rsidR="0076629D" w:rsidRPr="004826DC" w:rsidRDefault="0076629D" w:rsidP="00B727DF">
      <w:pPr>
        <w:pStyle w:val="PPM-Nvel2"/>
        <w:keepNext/>
        <w:numPr>
          <w:ilvl w:val="0"/>
          <w:numId w:val="27"/>
        </w:numPr>
        <w:rPr>
          <w:rFonts w:ascii="Calibri" w:hAnsi="Calibri"/>
          <w:sz w:val="20"/>
        </w:rPr>
      </w:pPr>
      <w:r w:rsidRPr="004826DC">
        <w:rPr>
          <w:rFonts w:ascii="Calibri" w:hAnsi="Calibri"/>
          <w:sz w:val="20"/>
        </w:rPr>
        <w:t xml:space="preserve">Determinação do </w:t>
      </w:r>
      <w:r w:rsidRPr="004826DC">
        <w:rPr>
          <w:rFonts w:ascii="Calibri" w:hAnsi="Calibri"/>
          <w:b/>
          <w:sz w:val="20"/>
        </w:rPr>
        <w:t>Valor Esperado</w:t>
      </w:r>
      <w:r w:rsidRPr="004826DC">
        <w:rPr>
          <w:rFonts w:ascii="Calibri" w:hAnsi="Calibri"/>
          <w:sz w:val="20"/>
        </w:rPr>
        <w:t xml:space="preserve"> </w:t>
      </w:r>
      <w:r w:rsidRPr="004826DC">
        <w:rPr>
          <w:rStyle w:val="Refdenotaderodap"/>
          <w:rFonts w:ascii="Calibri" w:hAnsi="Calibri"/>
          <w:sz w:val="20"/>
        </w:rPr>
        <w:footnoteReference w:id="7"/>
      </w:r>
      <w:r w:rsidRPr="004826DC">
        <w:rPr>
          <w:rFonts w:ascii="Calibri" w:hAnsi="Calibri"/>
          <w:sz w:val="20"/>
        </w:rPr>
        <w:t>para a OS:</w:t>
      </w:r>
    </w:p>
    <w:p w:rsidR="0076629D" w:rsidRPr="004826DC" w:rsidRDefault="0076629D" w:rsidP="00B727DF">
      <w:pPr>
        <w:pStyle w:val="PPM-Nvel2"/>
        <w:keepNext/>
        <w:numPr>
          <w:ilvl w:val="1"/>
          <w:numId w:val="27"/>
        </w:numPr>
        <w:rPr>
          <w:rFonts w:ascii="Calibri" w:hAnsi="Calibri"/>
          <w:sz w:val="20"/>
        </w:rPr>
      </w:pPr>
      <w:r w:rsidRPr="004826DC">
        <w:rPr>
          <w:rFonts w:ascii="Calibri" w:hAnsi="Calibri"/>
          <w:sz w:val="20"/>
        </w:rPr>
        <w:t>Percentuais dos grupos de atividades:</w:t>
      </w:r>
    </w:p>
    <w:tbl>
      <w:tblPr>
        <w:tblW w:w="0" w:type="auto"/>
        <w:tblInd w:w="1088" w:type="dxa"/>
        <w:tblLook w:val="04A0" w:firstRow="1" w:lastRow="0" w:firstColumn="1" w:lastColumn="0" w:noHBand="0" w:noVBand="1"/>
      </w:tblPr>
      <w:tblGrid>
        <w:gridCol w:w="1150"/>
        <w:gridCol w:w="2110"/>
        <w:gridCol w:w="1134"/>
        <w:gridCol w:w="1701"/>
        <w:gridCol w:w="816"/>
      </w:tblGrid>
      <w:tr w:rsidR="0076629D" w:rsidRPr="004826DC" w:rsidTr="0076629D">
        <w:tc>
          <w:tcPr>
            <w:tcW w:w="1150" w:type="dxa"/>
            <w:tcBorders>
              <w:top w:val="nil"/>
              <w:left w:val="nil"/>
              <w:bottom w:val="single" w:sz="4" w:space="0" w:color="auto"/>
              <w:right w:val="nil"/>
            </w:tcBorders>
            <w:vAlign w:val="center"/>
          </w:tcPr>
          <w:p w:rsidR="0076629D" w:rsidRPr="004826DC" w:rsidRDefault="0076629D" w:rsidP="0076629D">
            <w:pPr>
              <w:pStyle w:val="PargrafodaLista"/>
              <w:keepNext/>
              <w:ind w:left="0"/>
              <w:jc w:val="center"/>
              <w:rPr>
                <w:b/>
                <w:sz w:val="16"/>
                <w:szCs w:val="16"/>
              </w:rPr>
            </w:pPr>
          </w:p>
        </w:tc>
        <w:tc>
          <w:tcPr>
            <w:tcW w:w="2110" w:type="dxa"/>
            <w:tcBorders>
              <w:top w:val="nil"/>
              <w:left w:val="nil"/>
              <w:bottom w:val="single" w:sz="4" w:space="0" w:color="auto"/>
              <w:right w:val="nil"/>
            </w:tcBorders>
            <w:vAlign w:val="center"/>
          </w:tcPr>
          <w:p w:rsidR="0076629D" w:rsidRPr="004826DC" w:rsidRDefault="0076629D" w:rsidP="0076629D">
            <w:pPr>
              <w:pStyle w:val="PargrafodaLista"/>
              <w:keepNext/>
              <w:ind w:left="0"/>
              <w:jc w:val="center"/>
              <w:rPr>
                <w:b/>
                <w:sz w:val="16"/>
                <w:szCs w:val="16"/>
              </w:rPr>
            </w:pPr>
          </w:p>
        </w:tc>
        <w:tc>
          <w:tcPr>
            <w:tcW w:w="1134" w:type="dxa"/>
            <w:tcBorders>
              <w:top w:val="nil"/>
              <w:left w:val="nil"/>
              <w:bottom w:val="single" w:sz="4" w:space="0" w:color="auto"/>
              <w:right w:val="nil"/>
            </w:tcBorders>
            <w:vAlign w:val="center"/>
          </w:tcPr>
          <w:p w:rsidR="0076629D" w:rsidRPr="004826DC" w:rsidRDefault="0076629D" w:rsidP="0076629D">
            <w:pPr>
              <w:pStyle w:val="PargrafodaLista"/>
              <w:keepNext/>
              <w:ind w:left="0"/>
              <w:jc w:val="center"/>
              <w:rPr>
                <w:b/>
                <w:sz w:val="16"/>
                <w:szCs w:val="16"/>
              </w:rPr>
            </w:pPr>
            <w:r w:rsidRPr="004826DC">
              <w:rPr>
                <w:b/>
                <w:sz w:val="16"/>
                <w:szCs w:val="16"/>
              </w:rPr>
              <w:t>(A)</w:t>
            </w:r>
          </w:p>
        </w:tc>
        <w:tc>
          <w:tcPr>
            <w:tcW w:w="1701" w:type="dxa"/>
            <w:tcBorders>
              <w:top w:val="nil"/>
              <w:left w:val="nil"/>
              <w:bottom w:val="single" w:sz="4" w:space="0" w:color="auto"/>
              <w:right w:val="nil"/>
            </w:tcBorders>
            <w:vAlign w:val="center"/>
          </w:tcPr>
          <w:p w:rsidR="0076629D" w:rsidRPr="004826DC" w:rsidRDefault="0076629D" w:rsidP="0076629D">
            <w:pPr>
              <w:pStyle w:val="PargrafodaLista"/>
              <w:keepNext/>
              <w:ind w:left="0"/>
              <w:jc w:val="center"/>
              <w:rPr>
                <w:b/>
                <w:sz w:val="16"/>
                <w:szCs w:val="16"/>
              </w:rPr>
            </w:pPr>
            <w:r w:rsidRPr="004826DC">
              <w:rPr>
                <w:b/>
                <w:sz w:val="16"/>
                <w:szCs w:val="16"/>
              </w:rPr>
              <w:t>(B)</w:t>
            </w:r>
          </w:p>
        </w:tc>
        <w:tc>
          <w:tcPr>
            <w:tcW w:w="816" w:type="dxa"/>
            <w:tcBorders>
              <w:top w:val="nil"/>
              <w:left w:val="nil"/>
              <w:bottom w:val="single" w:sz="4" w:space="0" w:color="auto"/>
              <w:right w:val="nil"/>
            </w:tcBorders>
            <w:vAlign w:val="center"/>
          </w:tcPr>
          <w:p w:rsidR="0076629D" w:rsidRPr="004826DC" w:rsidRDefault="0076629D" w:rsidP="0076629D">
            <w:pPr>
              <w:pStyle w:val="PargrafodaLista"/>
              <w:keepNext/>
              <w:ind w:left="0"/>
              <w:jc w:val="center"/>
              <w:rPr>
                <w:b/>
                <w:sz w:val="16"/>
                <w:szCs w:val="16"/>
              </w:rPr>
            </w:pPr>
          </w:p>
        </w:tc>
      </w:tr>
      <w:tr w:rsidR="0076629D" w:rsidRPr="004826DC" w:rsidTr="0076629D">
        <w:tc>
          <w:tcPr>
            <w:tcW w:w="1150" w:type="dxa"/>
            <w:tcBorders>
              <w:top w:val="single" w:sz="4" w:space="0" w:color="auto"/>
            </w:tcBorders>
            <w:vAlign w:val="center"/>
          </w:tcPr>
          <w:p w:rsidR="0076629D" w:rsidRPr="004826DC" w:rsidRDefault="0076629D" w:rsidP="0076629D">
            <w:pPr>
              <w:pStyle w:val="PargrafodaLista"/>
              <w:keepNext/>
              <w:ind w:left="0"/>
              <w:jc w:val="center"/>
              <w:rPr>
                <w:b/>
                <w:sz w:val="16"/>
                <w:szCs w:val="16"/>
              </w:rPr>
            </w:pPr>
            <w:r w:rsidRPr="004826DC">
              <w:rPr>
                <w:b/>
                <w:sz w:val="16"/>
                <w:szCs w:val="16"/>
              </w:rPr>
              <w:t>Grupo de Atividades</w:t>
            </w:r>
          </w:p>
        </w:tc>
        <w:tc>
          <w:tcPr>
            <w:tcW w:w="2110" w:type="dxa"/>
            <w:tcBorders>
              <w:top w:val="single" w:sz="4" w:space="0" w:color="auto"/>
            </w:tcBorders>
            <w:vAlign w:val="center"/>
          </w:tcPr>
          <w:p w:rsidR="0076629D" w:rsidRPr="004826DC" w:rsidRDefault="0076629D" w:rsidP="0076629D">
            <w:pPr>
              <w:pStyle w:val="PargrafodaLista"/>
              <w:keepNext/>
              <w:ind w:left="0"/>
              <w:jc w:val="center"/>
              <w:rPr>
                <w:b/>
                <w:sz w:val="16"/>
                <w:szCs w:val="16"/>
              </w:rPr>
            </w:pPr>
            <w:r w:rsidRPr="004826DC">
              <w:rPr>
                <w:b/>
                <w:sz w:val="16"/>
                <w:szCs w:val="16"/>
              </w:rPr>
              <w:t>Nome do Grupo de Atividades</w:t>
            </w:r>
          </w:p>
        </w:tc>
        <w:tc>
          <w:tcPr>
            <w:tcW w:w="1134" w:type="dxa"/>
            <w:tcBorders>
              <w:top w:val="single" w:sz="4" w:space="0" w:color="auto"/>
            </w:tcBorders>
            <w:vAlign w:val="center"/>
          </w:tcPr>
          <w:p w:rsidR="0076629D" w:rsidRPr="004826DC" w:rsidRDefault="0076629D" w:rsidP="0076629D">
            <w:pPr>
              <w:pStyle w:val="PargrafodaLista"/>
              <w:keepNext/>
              <w:ind w:left="0"/>
              <w:jc w:val="center"/>
              <w:rPr>
                <w:b/>
                <w:sz w:val="16"/>
                <w:szCs w:val="16"/>
              </w:rPr>
            </w:pPr>
            <w:r w:rsidRPr="004826DC">
              <w:rPr>
                <w:b/>
                <w:sz w:val="16"/>
                <w:szCs w:val="16"/>
              </w:rPr>
              <w:t>Esforço Atividade</w:t>
            </w:r>
          </w:p>
        </w:tc>
        <w:tc>
          <w:tcPr>
            <w:tcW w:w="1701" w:type="dxa"/>
            <w:tcBorders>
              <w:top w:val="single" w:sz="4" w:space="0" w:color="auto"/>
            </w:tcBorders>
            <w:vAlign w:val="center"/>
          </w:tcPr>
          <w:p w:rsidR="0076629D" w:rsidRPr="004826DC" w:rsidRDefault="0076629D" w:rsidP="0076629D">
            <w:pPr>
              <w:pStyle w:val="PargrafodaLista"/>
              <w:keepNext/>
              <w:ind w:left="0"/>
              <w:jc w:val="center"/>
              <w:rPr>
                <w:b/>
                <w:sz w:val="16"/>
                <w:szCs w:val="16"/>
              </w:rPr>
            </w:pPr>
            <w:r w:rsidRPr="004826DC">
              <w:rPr>
                <w:b/>
                <w:sz w:val="16"/>
                <w:szCs w:val="16"/>
              </w:rPr>
              <w:t>Esforço Gestão de Projetos</w:t>
            </w:r>
          </w:p>
        </w:tc>
        <w:tc>
          <w:tcPr>
            <w:tcW w:w="816" w:type="dxa"/>
            <w:tcBorders>
              <w:top w:val="single" w:sz="4" w:space="0" w:color="auto"/>
            </w:tcBorders>
            <w:vAlign w:val="center"/>
          </w:tcPr>
          <w:p w:rsidR="0076629D" w:rsidRPr="004826DC" w:rsidRDefault="0076629D" w:rsidP="0076629D">
            <w:pPr>
              <w:pStyle w:val="PargrafodaLista"/>
              <w:keepNext/>
              <w:ind w:left="0"/>
              <w:jc w:val="center"/>
              <w:rPr>
                <w:b/>
                <w:sz w:val="16"/>
                <w:szCs w:val="16"/>
              </w:rPr>
            </w:pPr>
            <w:r w:rsidRPr="004826DC">
              <w:rPr>
                <w:b/>
                <w:sz w:val="16"/>
                <w:szCs w:val="16"/>
              </w:rPr>
              <w:t>Total</w:t>
            </w:r>
          </w:p>
        </w:tc>
      </w:tr>
      <w:tr w:rsidR="0076629D" w:rsidRPr="004826DC" w:rsidTr="0076629D">
        <w:tc>
          <w:tcPr>
            <w:tcW w:w="1150" w:type="dxa"/>
            <w:vAlign w:val="center"/>
          </w:tcPr>
          <w:p w:rsidR="0076629D" w:rsidRPr="004826DC" w:rsidRDefault="0076629D" w:rsidP="0076629D">
            <w:pPr>
              <w:pStyle w:val="PargrafodaLista"/>
              <w:keepNext/>
              <w:ind w:left="0"/>
              <w:jc w:val="center"/>
              <w:rPr>
                <w:sz w:val="16"/>
                <w:szCs w:val="16"/>
              </w:rPr>
            </w:pPr>
            <w:r w:rsidRPr="004826DC">
              <w:rPr>
                <w:sz w:val="16"/>
                <w:szCs w:val="16"/>
              </w:rPr>
              <w:t>I</w:t>
            </w:r>
          </w:p>
        </w:tc>
        <w:tc>
          <w:tcPr>
            <w:tcW w:w="2110" w:type="dxa"/>
            <w:vAlign w:val="center"/>
          </w:tcPr>
          <w:p w:rsidR="0076629D" w:rsidRPr="004826DC" w:rsidRDefault="0076629D" w:rsidP="0076629D">
            <w:pPr>
              <w:pStyle w:val="PargrafodaLista"/>
              <w:keepNext/>
              <w:ind w:left="0"/>
              <w:jc w:val="center"/>
              <w:rPr>
                <w:sz w:val="16"/>
                <w:szCs w:val="16"/>
              </w:rPr>
            </w:pPr>
            <w:r w:rsidRPr="004826DC">
              <w:rPr>
                <w:sz w:val="16"/>
                <w:szCs w:val="16"/>
              </w:rPr>
              <w:t>Levantamento de Requisitos</w:t>
            </w:r>
          </w:p>
        </w:tc>
        <w:tc>
          <w:tcPr>
            <w:tcW w:w="1134" w:type="dxa"/>
            <w:vAlign w:val="center"/>
          </w:tcPr>
          <w:p w:rsidR="0076629D" w:rsidRPr="004826DC" w:rsidRDefault="0076629D" w:rsidP="0076629D">
            <w:pPr>
              <w:pStyle w:val="PargrafodaLista"/>
              <w:keepNext/>
              <w:ind w:left="0"/>
              <w:jc w:val="center"/>
              <w:rPr>
                <w:sz w:val="16"/>
                <w:szCs w:val="16"/>
              </w:rPr>
            </w:pPr>
            <w:r w:rsidRPr="004826DC">
              <w:rPr>
                <w:sz w:val="16"/>
                <w:szCs w:val="16"/>
              </w:rPr>
              <w:t>22,5%</w:t>
            </w:r>
          </w:p>
        </w:tc>
        <w:tc>
          <w:tcPr>
            <w:tcW w:w="1701" w:type="dxa"/>
            <w:vAlign w:val="center"/>
          </w:tcPr>
          <w:p w:rsidR="0076629D" w:rsidRPr="004826DC" w:rsidRDefault="0076629D" w:rsidP="0076629D">
            <w:pPr>
              <w:pStyle w:val="PargrafodaLista"/>
              <w:keepNext/>
              <w:ind w:left="0"/>
              <w:jc w:val="center"/>
              <w:rPr>
                <w:sz w:val="16"/>
                <w:szCs w:val="16"/>
              </w:rPr>
            </w:pPr>
            <w:r w:rsidRPr="004826DC">
              <w:rPr>
                <w:sz w:val="16"/>
                <w:szCs w:val="16"/>
              </w:rPr>
              <w:t>-</w:t>
            </w:r>
          </w:p>
        </w:tc>
        <w:tc>
          <w:tcPr>
            <w:tcW w:w="816" w:type="dxa"/>
            <w:vAlign w:val="center"/>
          </w:tcPr>
          <w:p w:rsidR="0076629D" w:rsidRPr="004826DC" w:rsidRDefault="0076629D" w:rsidP="0076629D">
            <w:pPr>
              <w:pStyle w:val="PargrafodaLista"/>
              <w:keepNext/>
              <w:ind w:left="0"/>
              <w:jc w:val="center"/>
              <w:rPr>
                <w:b/>
                <w:sz w:val="16"/>
                <w:szCs w:val="16"/>
              </w:rPr>
            </w:pPr>
            <w:r w:rsidRPr="004826DC">
              <w:rPr>
                <w:b/>
                <w:sz w:val="16"/>
                <w:szCs w:val="16"/>
              </w:rPr>
              <w:t>22,5%</w:t>
            </w:r>
          </w:p>
        </w:tc>
      </w:tr>
      <w:tr w:rsidR="0076629D" w:rsidRPr="004826DC" w:rsidTr="0076629D">
        <w:tc>
          <w:tcPr>
            <w:tcW w:w="1150" w:type="dxa"/>
            <w:vAlign w:val="center"/>
          </w:tcPr>
          <w:p w:rsidR="0076629D" w:rsidRPr="004826DC" w:rsidRDefault="0076629D" w:rsidP="0076629D">
            <w:pPr>
              <w:pStyle w:val="PargrafodaLista"/>
              <w:keepNext/>
              <w:ind w:left="0"/>
              <w:jc w:val="center"/>
              <w:rPr>
                <w:sz w:val="16"/>
                <w:szCs w:val="16"/>
              </w:rPr>
            </w:pPr>
            <w:r w:rsidRPr="004826DC">
              <w:rPr>
                <w:sz w:val="16"/>
                <w:szCs w:val="16"/>
              </w:rPr>
              <w:t>II</w:t>
            </w:r>
          </w:p>
        </w:tc>
        <w:tc>
          <w:tcPr>
            <w:tcW w:w="2110" w:type="dxa"/>
            <w:vAlign w:val="center"/>
          </w:tcPr>
          <w:p w:rsidR="0076629D" w:rsidRPr="004826DC" w:rsidRDefault="0076629D" w:rsidP="0076629D">
            <w:pPr>
              <w:pStyle w:val="PargrafodaLista"/>
              <w:keepNext/>
              <w:ind w:left="0"/>
              <w:jc w:val="center"/>
              <w:rPr>
                <w:sz w:val="16"/>
                <w:szCs w:val="16"/>
              </w:rPr>
            </w:pPr>
            <w:r w:rsidRPr="004826DC">
              <w:rPr>
                <w:sz w:val="16"/>
                <w:szCs w:val="16"/>
              </w:rPr>
              <w:t>Análise e Projeto</w:t>
            </w:r>
          </w:p>
        </w:tc>
        <w:tc>
          <w:tcPr>
            <w:tcW w:w="1134" w:type="dxa"/>
            <w:vAlign w:val="center"/>
          </w:tcPr>
          <w:p w:rsidR="0076629D" w:rsidRPr="004826DC" w:rsidRDefault="0076629D" w:rsidP="0076629D">
            <w:pPr>
              <w:pStyle w:val="PargrafodaLista"/>
              <w:keepNext/>
              <w:ind w:left="0"/>
              <w:jc w:val="center"/>
              <w:rPr>
                <w:sz w:val="16"/>
                <w:szCs w:val="16"/>
              </w:rPr>
            </w:pPr>
            <w:r w:rsidRPr="004826DC">
              <w:rPr>
                <w:sz w:val="16"/>
                <w:szCs w:val="16"/>
              </w:rPr>
              <w:t>9,0%</w:t>
            </w:r>
          </w:p>
        </w:tc>
        <w:tc>
          <w:tcPr>
            <w:tcW w:w="1701" w:type="dxa"/>
            <w:vAlign w:val="center"/>
          </w:tcPr>
          <w:p w:rsidR="0076629D" w:rsidRPr="004826DC" w:rsidRDefault="0076629D" w:rsidP="0076629D">
            <w:pPr>
              <w:pStyle w:val="PargrafodaLista"/>
              <w:keepNext/>
              <w:ind w:left="0"/>
              <w:jc w:val="center"/>
              <w:rPr>
                <w:sz w:val="16"/>
                <w:szCs w:val="16"/>
              </w:rPr>
            </w:pPr>
            <w:r w:rsidRPr="004826DC">
              <w:rPr>
                <w:sz w:val="16"/>
                <w:szCs w:val="16"/>
              </w:rPr>
              <w:t>-</w:t>
            </w:r>
          </w:p>
        </w:tc>
        <w:tc>
          <w:tcPr>
            <w:tcW w:w="816" w:type="dxa"/>
            <w:vAlign w:val="center"/>
          </w:tcPr>
          <w:p w:rsidR="0076629D" w:rsidRPr="004826DC" w:rsidRDefault="0076629D" w:rsidP="0076629D">
            <w:pPr>
              <w:pStyle w:val="PargrafodaLista"/>
              <w:keepNext/>
              <w:ind w:left="0"/>
              <w:jc w:val="center"/>
              <w:rPr>
                <w:b/>
                <w:sz w:val="16"/>
                <w:szCs w:val="16"/>
              </w:rPr>
            </w:pPr>
            <w:r w:rsidRPr="004826DC">
              <w:rPr>
                <w:b/>
                <w:sz w:val="16"/>
                <w:szCs w:val="16"/>
              </w:rPr>
              <w:t>9,0%</w:t>
            </w:r>
          </w:p>
        </w:tc>
      </w:tr>
      <w:tr w:rsidR="0076629D" w:rsidRPr="004826DC" w:rsidTr="0076629D">
        <w:tc>
          <w:tcPr>
            <w:tcW w:w="1150" w:type="dxa"/>
            <w:vAlign w:val="center"/>
          </w:tcPr>
          <w:p w:rsidR="0076629D" w:rsidRPr="004826DC" w:rsidRDefault="0076629D" w:rsidP="0076629D">
            <w:pPr>
              <w:pStyle w:val="PargrafodaLista"/>
              <w:keepNext/>
              <w:ind w:left="0"/>
              <w:jc w:val="center"/>
              <w:rPr>
                <w:sz w:val="16"/>
                <w:szCs w:val="16"/>
              </w:rPr>
            </w:pPr>
            <w:r w:rsidRPr="004826DC">
              <w:rPr>
                <w:sz w:val="16"/>
                <w:szCs w:val="16"/>
              </w:rPr>
              <w:t>III</w:t>
            </w:r>
          </w:p>
        </w:tc>
        <w:tc>
          <w:tcPr>
            <w:tcW w:w="2110" w:type="dxa"/>
            <w:vAlign w:val="center"/>
          </w:tcPr>
          <w:p w:rsidR="0076629D" w:rsidRPr="004826DC" w:rsidRDefault="0076629D" w:rsidP="0076629D">
            <w:pPr>
              <w:pStyle w:val="PargrafodaLista"/>
              <w:keepNext/>
              <w:ind w:left="0"/>
              <w:jc w:val="center"/>
              <w:rPr>
                <w:sz w:val="16"/>
                <w:szCs w:val="16"/>
              </w:rPr>
            </w:pPr>
            <w:r w:rsidRPr="004826DC">
              <w:rPr>
                <w:sz w:val="16"/>
                <w:szCs w:val="16"/>
              </w:rPr>
              <w:t>Construção</w:t>
            </w:r>
          </w:p>
        </w:tc>
        <w:tc>
          <w:tcPr>
            <w:tcW w:w="1134" w:type="dxa"/>
            <w:vAlign w:val="center"/>
          </w:tcPr>
          <w:p w:rsidR="0076629D" w:rsidRPr="004826DC" w:rsidRDefault="0076629D" w:rsidP="0076629D">
            <w:pPr>
              <w:pStyle w:val="PargrafodaLista"/>
              <w:keepNext/>
              <w:ind w:left="0"/>
              <w:jc w:val="center"/>
              <w:rPr>
                <w:sz w:val="16"/>
                <w:szCs w:val="16"/>
              </w:rPr>
            </w:pPr>
            <w:r w:rsidRPr="004826DC">
              <w:rPr>
                <w:sz w:val="16"/>
                <w:szCs w:val="16"/>
              </w:rPr>
              <w:t>36,0%</w:t>
            </w:r>
          </w:p>
        </w:tc>
        <w:tc>
          <w:tcPr>
            <w:tcW w:w="1701" w:type="dxa"/>
            <w:vAlign w:val="center"/>
          </w:tcPr>
          <w:p w:rsidR="0076629D" w:rsidRPr="004826DC" w:rsidRDefault="0076629D" w:rsidP="0076629D">
            <w:pPr>
              <w:pStyle w:val="PargrafodaLista"/>
              <w:keepNext/>
              <w:ind w:left="0"/>
              <w:jc w:val="center"/>
              <w:rPr>
                <w:sz w:val="16"/>
                <w:szCs w:val="16"/>
              </w:rPr>
            </w:pPr>
            <w:r w:rsidRPr="004826DC">
              <w:rPr>
                <w:sz w:val="16"/>
                <w:szCs w:val="16"/>
              </w:rPr>
              <w:t>-</w:t>
            </w:r>
          </w:p>
        </w:tc>
        <w:tc>
          <w:tcPr>
            <w:tcW w:w="816" w:type="dxa"/>
            <w:vAlign w:val="center"/>
          </w:tcPr>
          <w:p w:rsidR="0076629D" w:rsidRPr="004826DC" w:rsidRDefault="0076629D" w:rsidP="0076629D">
            <w:pPr>
              <w:pStyle w:val="PargrafodaLista"/>
              <w:keepNext/>
              <w:ind w:left="0"/>
              <w:jc w:val="center"/>
              <w:rPr>
                <w:b/>
                <w:sz w:val="16"/>
                <w:szCs w:val="16"/>
              </w:rPr>
            </w:pPr>
            <w:r w:rsidRPr="004826DC">
              <w:rPr>
                <w:b/>
                <w:sz w:val="16"/>
                <w:szCs w:val="16"/>
              </w:rPr>
              <w:t>36,0%</w:t>
            </w:r>
          </w:p>
        </w:tc>
      </w:tr>
      <w:tr w:rsidR="0076629D" w:rsidRPr="004826DC" w:rsidTr="0076629D">
        <w:tc>
          <w:tcPr>
            <w:tcW w:w="1150" w:type="dxa"/>
            <w:vAlign w:val="center"/>
          </w:tcPr>
          <w:p w:rsidR="0076629D" w:rsidRPr="004826DC" w:rsidRDefault="0076629D" w:rsidP="0076629D">
            <w:pPr>
              <w:pStyle w:val="PargrafodaLista"/>
              <w:keepNext/>
              <w:ind w:left="0"/>
              <w:jc w:val="center"/>
              <w:rPr>
                <w:sz w:val="16"/>
                <w:szCs w:val="16"/>
              </w:rPr>
            </w:pPr>
            <w:r w:rsidRPr="004826DC">
              <w:rPr>
                <w:sz w:val="16"/>
                <w:szCs w:val="16"/>
              </w:rPr>
              <w:t>IV</w:t>
            </w:r>
          </w:p>
        </w:tc>
        <w:tc>
          <w:tcPr>
            <w:tcW w:w="2110" w:type="dxa"/>
            <w:vAlign w:val="center"/>
          </w:tcPr>
          <w:p w:rsidR="0076629D" w:rsidRPr="004826DC" w:rsidRDefault="0076629D" w:rsidP="0076629D">
            <w:pPr>
              <w:pStyle w:val="PargrafodaLista"/>
              <w:keepNext/>
              <w:ind w:left="0"/>
              <w:jc w:val="center"/>
              <w:rPr>
                <w:sz w:val="16"/>
                <w:szCs w:val="16"/>
              </w:rPr>
            </w:pPr>
            <w:r w:rsidRPr="004826DC">
              <w:rPr>
                <w:sz w:val="16"/>
                <w:szCs w:val="16"/>
              </w:rPr>
              <w:t>Testes</w:t>
            </w:r>
          </w:p>
        </w:tc>
        <w:tc>
          <w:tcPr>
            <w:tcW w:w="1134" w:type="dxa"/>
            <w:vAlign w:val="center"/>
          </w:tcPr>
          <w:p w:rsidR="0076629D" w:rsidRPr="004826DC" w:rsidRDefault="0076629D" w:rsidP="0076629D">
            <w:pPr>
              <w:pStyle w:val="PargrafodaLista"/>
              <w:keepNext/>
              <w:ind w:left="0"/>
              <w:jc w:val="center"/>
              <w:rPr>
                <w:sz w:val="16"/>
                <w:szCs w:val="16"/>
              </w:rPr>
            </w:pPr>
            <w:r w:rsidRPr="004826DC">
              <w:rPr>
                <w:sz w:val="16"/>
                <w:szCs w:val="16"/>
              </w:rPr>
              <w:t>18,0%</w:t>
            </w:r>
          </w:p>
        </w:tc>
        <w:tc>
          <w:tcPr>
            <w:tcW w:w="1701" w:type="dxa"/>
            <w:vAlign w:val="center"/>
          </w:tcPr>
          <w:p w:rsidR="0076629D" w:rsidRPr="004826DC" w:rsidRDefault="0076629D" w:rsidP="0076629D">
            <w:pPr>
              <w:pStyle w:val="PargrafodaLista"/>
              <w:keepNext/>
              <w:ind w:left="0"/>
              <w:jc w:val="center"/>
              <w:rPr>
                <w:sz w:val="16"/>
                <w:szCs w:val="16"/>
              </w:rPr>
            </w:pPr>
            <w:r w:rsidRPr="004826DC">
              <w:rPr>
                <w:sz w:val="16"/>
                <w:szCs w:val="16"/>
              </w:rPr>
              <w:t>-</w:t>
            </w:r>
          </w:p>
        </w:tc>
        <w:tc>
          <w:tcPr>
            <w:tcW w:w="816" w:type="dxa"/>
            <w:vAlign w:val="center"/>
          </w:tcPr>
          <w:p w:rsidR="0076629D" w:rsidRPr="004826DC" w:rsidRDefault="0076629D" w:rsidP="0076629D">
            <w:pPr>
              <w:pStyle w:val="PargrafodaLista"/>
              <w:keepNext/>
              <w:ind w:left="0"/>
              <w:jc w:val="center"/>
              <w:rPr>
                <w:b/>
                <w:sz w:val="16"/>
                <w:szCs w:val="16"/>
              </w:rPr>
            </w:pPr>
            <w:r w:rsidRPr="004826DC">
              <w:rPr>
                <w:b/>
                <w:sz w:val="16"/>
                <w:szCs w:val="16"/>
              </w:rPr>
              <w:t>15,3%</w:t>
            </w:r>
          </w:p>
        </w:tc>
      </w:tr>
      <w:tr w:rsidR="0076629D" w:rsidRPr="004826DC" w:rsidTr="0076629D">
        <w:tc>
          <w:tcPr>
            <w:tcW w:w="3260" w:type="dxa"/>
            <w:gridSpan w:val="2"/>
            <w:vAlign w:val="center"/>
          </w:tcPr>
          <w:p w:rsidR="0076629D" w:rsidRPr="004826DC" w:rsidRDefault="0076629D" w:rsidP="0076629D">
            <w:pPr>
              <w:pStyle w:val="PargrafodaLista"/>
              <w:ind w:left="0"/>
              <w:jc w:val="center"/>
              <w:rPr>
                <w:b/>
                <w:sz w:val="16"/>
                <w:szCs w:val="16"/>
              </w:rPr>
            </w:pPr>
            <w:r w:rsidRPr="004826DC">
              <w:rPr>
                <w:b/>
                <w:sz w:val="16"/>
                <w:szCs w:val="16"/>
              </w:rPr>
              <w:t>TOTAL</w:t>
            </w:r>
          </w:p>
        </w:tc>
        <w:tc>
          <w:tcPr>
            <w:tcW w:w="1134" w:type="dxa"/>
            <w:vAlign w:val="bottom"/>
          </w:tcPr>
          <w:p w:rsidR="0076629D" w:rsidRPr="004826DC" w:rsidRDefault="0076629D" w:rsidP="0076629D">
            <w:pPr>
              <w:jc w:val="center"/>
              <w:rPr>
                <w:rFonts w:ascii="Calibri" w:hAnsi="Calibri"/>
                <w:b/>
                <w:bCs/>
                <w:sz w:val="16"/>
                <w:szCs w:val="16"/>
              </w:rPr>
            </w:pPr>
            <w:r w:rsidRPr="004826DC">
              <w:rPr>
                <w:rFonts w:ascii="Calibri" w:hAnsi="Calibri"/>
                <w:b/>
                <w:bCs/>
                <w:sz w:val="16"/>
                <w:szCs w:val="16"/>
              </w:rPr>
              <w:t>85,50%</w:t>
            </w:r>
          </w:p>
        </w:tc>
        <w:tc>
          <w:tcPr>
            <w:tcW w:w="1701" w:type="dxa"/>
            <w:vAlign w:val="bottom"/>
          </w:tcPr>
          <w:p w:rsidR="0076629D" w:rsidRPr="004826DC" w:rsidRDefault="0076629D" w:rsidP="0076629D">
            <w:pPr>
              <w:jc w:val="center"/>
              <w:rPr>
                <w:rFonts w:ascii="Calibri" w:hAnsi="Calibri"/>
                <w:b/>
                <w:bCs/>
                <w:sz w:val="16"/>
                <w:szCs w:val="16"/>
              </w:rPr>
            </w:pPr>
            <w:r w:rsidRPr="004826DC">
              <w:rPr>
                <w:rFonts w:ascii="Calibri" w:hAnsi="Calibri"/>
                <w:b/>
                <w:bCs/>
                <w:sz w:val="16"/>
                <w:szCs w:val="16"/>
              </w:rPr>
              <w:t>-</w:t>
            </w:r>
          </w:p>
        </w:tc>
        <w:tc>
          <w:tcPr>
            <w:tcW w:w="816" w:type="dxa"/>
            <w:vAlign w:val="bottom"/>
          </w:tcPr>
          <w:p w:rsidR="0076629D" w:rsidRPr="004826DC" w:rsidRDefault="0076629D" w:rsidP="0076629D">
            <w:pPr>
              <w:jc w:val="center"/>
              <w:rPr>
                <w:rFonts w:ascii="Calibri" w:hAnsi="Calibri"/>
                <w:b/>
                <w:bCs/>
                <w:sz w:val="16"/>
                <w:szCs w:val="16"/>
              </w:rPr>
            </w:pPr>
            <w:r w:rsidRPr="004826DC">
              <w:rPr>
                <w:rFonts w:ascii="Calibri" w:hAnsi="Calibri"/>
                <w:b/>
                <w:bCs/>
                <w:sz w:val="16"/>
                <w:szCs w:val="16"/>
              </w:rPr>
              <w:t>85,50%</w:t>
            </w:r>
          </w:p>
        </w:tc>
      </w:tr>
    </w:tbl>
    <w:p w:rsidR="0076629D" w:rsidRPr="004826DC" w:rsidRDefault="0076629D" w:rsidP="00B727DF">
      <w:pPr>
        <w:pStyle w:val="PPM-Nvel2"/>
        <w:numPr>
          <w:ilvl w:val="1"/>
          <w:numId w:val="27"/>
        </w:numPr>
        <w:rPr>
          <w:rFonts w:ascii="Calibri" w:hAnsi="Calibri"/>
          <w:sz w:val="20"/>
        </w:rPr>
      </w:pPr>
      <w:r w:rsidRPr="004826DC">
        <w:rPr>
          <w:rFonts w:ascii="Calibri" w:hAnsi="Calibri"/>
          <w:sz w:val="20"/>
        </w:rPr>
        <w:t>Valor final da OS:</w:t>
      </w:r>
    </w:p>
    <w:p w:rsidR="0076629D" w:rsidRPr="004826DC" w:rsidRDefault="0076629D" w:rsidP="0076629D">
      <w:pPr>
        <w:pStyle w:val="PPM-Nvel2"/>
        <w:numPr>
          <w:ilvl w:val="0"/>
          <w:numId w:val="0"/>
        </w:numPr>
        <w:ind w:left="1440"/>
        <w:rPr>
          <w:rFonts w:ascii="Calibri" w:hAnsi="Calibri"/>
          <w:sz w:val="18"/>
        </w:rPr>
      </w:pPr>
      <w:r w:rsidRPr="004826DC">
        <w:rPr>
          <w:rFonts w:ascii="Calibri" w:hAnsi="Calibri"/>
          <w:sz w:val="18"/>
        </w:rPr>
        <w:t>[Tam. em PF] * [Preço do PF] * [Percentual de Esforço] * [Fator de Ajuste]</w:t>
      </w:r>
    </w:p>
    <w:p w:rsidR="0076629D" w:rsidRPr="004826DC" w:rsidRDefault="0076629D" w:rsidP="0076629D">
      <w:pPr>
        <w:pStyle w:val="PPM-Nvel2"/>
        <w:numPr>
          <w:ilvl w:val="0"/>
          <w:numId w:val="0"/>
        </w:numPr>
        <w:ind w:left="1440"/>
        <w:rPr>
          <w:rFonts w:ascii="Calibri" w:hAnsi="Calibri"/>
          <w:sz w:val="18"/>
        </w:rPr>
      </w:pPr>
      <w:r w:rsidRPr="004826DC">
        <w:rPr>
          <w:rFonts w:ascii="Calibri" w:hAnsi="Calibri"/>
          <w:sz w:val="18"/>
        </w:rPr>
        <w:t xml:space="preserve">10 * </w:t>
      </w:r>
      <w:r w:rsidRPr="004826DC">
        <w:rPr>
          <w:rFonts w:ascii="Calibri" w:hAnsi="Calibri"/>
          <w:sz w:val="20"/>
        </w:rPr>
        <w:t xml:space="preserve">R$600,00 </w:t>
      </w:r>
      <w:r w:rsidRPr="004826DC">
        <w:rPr>
          <w:rFonts w:ascii="Calibri" w:hAnsi="Calibri"/>
          <w:sz w:val="18"/>
        </w:rPr>
        <w:t xml:space="preserve">* 85,50%* 0,83 = </w:t>
      </w:r>
      <w:r w:rsidRPr="004826DC">
        <w:rPr>
          <w:rFonts w:ascii="Calibri" w:hAnsi="Calibri"/>
          <w:b/>
          <w:sz w:val="18"/>
        </w:rPr>
        <w:t>R$4.257,90</w:t>
      </w:r>
    </w:p>
    <w:p w:rsidR="0076629D" w:rsidRPr="004826DC" w:rsidRDefault="0076629D" w:rsidP="0076629D">
      <w:pPr>
        <w:rPr>
          <w:rFonts w:ascii="Calibri" w:hAnsi="Calibri"/>
          <w:b/>
          <w:sz w:val="24"/>
          <w:szCs w:val="24"/>
        </w:rPr>
      </w:pPr>
      <w:r w:rsidRPr="004826DC">
        <w:rPr>
          <w:rFonts w:ascii="Calibri" w:hAnsi="Calibri"/>
        </w:rPr>
        <w:br w:type="page"/>
      </w:r>
    </w:p>
    <w:p w:rsidR="0076629D" w:rsidRPr="004826DC" w:rsidRDefault="0076629D" w:rsidP="0076629D">
      <w:pPr>
        <w:pStyle w:val="PPM-Nvel1"/>
        <w:rPr>
          <w:rFonts w:ascii="Calibri" w:hAnsi="Calibri"/>
        </w:rPr>
      </w:pPr>
      <w:r w:rsidRPr="004826DC">
        <w:rPr>
          <w:rFonts w:ascii="Calibri" w:hAnsi="Calibri"/>
        </w:rPr>
        <w:lastRenderedPageBreak/>
        <w:t>OS do Tipo Documentação de Sistemas</w:t>
      </w:r>
    </w:p>
    <w:p w:rsidR="0076629D" w:rsidRPr="004826DC" w:rsidRDefault="0076629D" w:rsidP="00B727DF">
      <w:pPr>
        <w:pStyle w:val="PPM-Nvel2"/>
        <w:numPr>
          <w:ilvl w:val="0"/>
          <w:numId w:val="27"/>
        </w:numPr>
        <w:rPr>
          <w:rFonts w:ascii="Calibri" w:hAnsi="Calibri"/>
          <w:sz w:val="20"/>
        </w:rPr>
      </w:pPr>
      <w:r w:rsidRPr="004826DC">
        <w:rPr>
          <w:rFonts w:ascii="Calibri" w:hAnsi="Calibri"/>
          <w:sz w:val="20"/>
        </w:rPr>
        <w:t>Dados da OS:</w:t>
      </w:r>
    </w:p>
    <w:p w:rsidR="0076629D" w:rsidRPr="004826DC" w:rsidRDefault="0076629D" w:rsidP="00B727DF">
      <w:pPr>
        <w:pStyle w:val="PPM-Nvel2"/>
        <w:numPr>
          <w:ilvl w:val="1"/>
          <w:numId w:val="27"/>
        </w:numPr>
        <w:spacing w:before="0" w:after="0"/>
        <w:ind w:left="1434" w:hanging="357"/>
        <w:rPr>
          <w:rFonts w:ascii="Calibri" w:hAnsi="Calibri"/>
          <w:sz w:val="20"/>
        </w:rPr>
      </w:pPr>
      <w:r w:rsidRPr="004826DC">
        <w:rPr>
          <w:rFonts w:ascii="Calibri" w:hAnsi="Calibri"/>
          <w:sz w:val="20"/>
        </w:rPr>
        <w:t>Pontuação final: 70PF</w:t>
      </w:r>
    </w:p>
    <w:p w:rsidR="0076629D" w:rsidRPr="004826DC" w:rsidRDefault="0076629D" w:rsidP="00B727DF">
      <w:pPr>
        <w:pStyle w:val="PPM-Nvel2"/>
        <w:numPr>
          <w:ilvl w:val="1"/>
          <w:numId w:val="27"/>
        </w:numPr>
        <w:spacing w:before="0" w:after="0"/>
        <w:ind w:left="1434" w:hanging="357"/>
        <w:rPr>
          <w:rFonts w:ascii="Calibri" w:hAnsi="Calibri"/>
          <w:sz w:val="20"/>
        </w:rPr>
      </w:pPr>
      <w:r w:rsidRPr="004826DC">
        <w:rPr>
          <w:rFonts w:ascii="Calibri" w:hAnsi="Calibri"/>
          <w:sz w:val="20"/>
        </w:rPr>
        <w:t>Plataforma Predominante: Java(Fator de Ajuste 1)</w:t>
      </w:r>
    </w:p>
    <w:p w:rsidR="0076629D" w:rsidRPr="004826DC" w:rsidRDefault="0076629D" w:rsidP="00B727DF">
      <w:pPr>
        <w:pStyle w:val="PPM-Nvel2"/>
        <w:numPr>
          <w:ilvl w:val="1"/>
          <w:numId w:val="27"/>
        </w:numPr>
        <w:spacing w:before="0" w:after="0"/>
        <w:ind w:left="1434" w:hanging="357"/>
        <w:rPr>
          <w:rFonts w:ascii="Calibri" w:hAnsi="Calibri"/>
          <w:sz w:val="20"/>
        </w:rPr>
      </w:pPr>
      <w:r w:rsidRPr="004826DC">
        <w:rPr>
          <w:rFonts w:ascii="Calibri" w:hAnsi="Calibri"/>
          <w:sz w:val="20"/>
        </w:rPr>
        <w:t>Grupos de Atividade a serem executados:</w:t>
      </w:r>
    </w:p>
    <w:tbl>
      <w:tblPr>
        <w:tblW w:w="0" w:type="auto"/>
        <w:tblInd w:w="1242" w:type="dxa"/>
        <w:tblLook w:val="04A0" w:firstRow="1" w:lastRow="0" w:firstColumn="1" w:lastColumn="0" w:noHBand="0" w:noVBand="1"/>
      </w:tblPr>
      <w:tblGrid>
        <w:gridCol w:w="2552"/>
        <w:gridCol w:w="3118"/>
        <w:gridCol w:w="993"/>
      </w:tblGrid>
      <w:tr w:rsidR="0076629D" w:rsidRPr="004826DC" w:rsidTr="0076629D">
        <w:tc>
          <w:tcPr>
            <w:tcW w:w="2552" w:type="dxa"/>
          </w:tcPr>
          <w:p w:rsidR="0076629D" w:rsidRPr="004826DC" w:rsidRDefault="0076629D" w:rsidP="0076629D">
            <w:pPr>
              <w:pStyle w:val="PargrafodaLista"/>
              <w:ind w:left="0"/>
              <w:jc w:val="center"/>
              <w:rPr>
                <w:sz w:val="16"/>
                <w:szCs w:val="16"/>
              </w:rPr>
            </w:pPr>
            <w:r w:rsidRPr="004826DC">
              <w:rPr>
                <w:sz w:val="16"/>
                <w:szCs w:val="16"/>
              </w:rPr>
              <w:t>Grupo de Atividades</w:t>
            </w:r>
          </w:p>
        </w:tc>
        <w:tc>
          <w:tcPr>
            <w:tcW w:w="3118" w:type="dxa"/>
          </w:tcPr>
          <w:p w:rsidR="0076629D" w:rsidRPr="004826DC" w:rsidRDefault="0076629D" w:rsidP="0076629D">
            <w:pPr>
              <w:pStyle w:val="PargrafodaLista"/>
              <w:ind w:left="0"/>
              <w:rPr>
                <w:sz w:val="16"/>
                <w:szCs w:val="16"/>
              </w:rPr>
            </w:pPr>
            <w:r w:rsidRPr="004826DC">
              <w:rPr>
                <w:sz w:val="16"/>
                <w:szCs w:val="16"/>
              </w:rPr>
              <w:t>Nome do Grupo de Atividades</w:t>
            </w:r>
          </w:p>
        </w:tc>
        <w:tc>
          <w:tcPr>
            <w:tcW w:w="993" w:type="dxa"/>
          </w:tcPr>
          <w:p w:rsidR="0076629D" w:rsidRPr="004826DC" w:rsidRDefault="0076629D" w:rsidP="0076629D">
            <w:pPr>
              <w:pStyle w:val="PargrafodaLista"/>
              <w:ind w:left="0"/>
              <w:rPr>
                <w:sz w:val="16"/>
                <w:szCs w:val="16"/>
              </w:rPr>
            </w:pPr>
            <w:r w:rsidRPr="004826DC">
              <w:rPr>
                <w:sz w:val="16"/>
                <w:szCs w:val="16"/>
              </w:rPr>
              <w:t>Executado?</w:t>
            </w:r>
          </w:p>
        </w:tc>
      </w:tr>
      <w:tr w:rsidR="0076629D" w:rsidRPr="004826DC" w:rsidTr="0076629D">
        <w:tc>
          <w:tcPr>
            <w:tcW w:w="2552" w:type="dxa"/>
          </w:tcPr>
          <w:p w:rsidR="0076629D" w:rsidRPr="004826DC" w:rsidRDefault="0076629D" w:rsidP="0076629D">
            <w:pPr>
              <w:pStyle w:val="PargrafodaLista"/>
              <w:ind w:left="0"/>
              <w:jc w:val="center"/>
              <w:rPr>
                <w:sz w:val="16"/>
                <w:szCs w:val="16"/>
              </w:rPr>
            </w:pPr>
            <w:r w:rsidRPr="004826DC">
              <w:rPr>
                <w:sz w:val="16"/>
                <w:szCs w:val="16"/>
              </w:rPr>
              <w:t>I</w:t>
            </w:r>
          </w:p>
        </w:tc>
        <w:tc>
          <w:tcPr>
            <w:tcW w:w="3118" w:type="dxa"/>
          </w:tcPr>
          <w:p w:rsidR="0076629D" w:rsidRPr="004826DC" w:rsidRDefault="0076629D" w:rsidP="0076629D">
            <w:pPr>
              <w:pStyle w:val="PargrafodaLista"/>
              <w:ind w:left="0"/>
              <w:rPr>
                <w:sz w:val="16"/>
                <w:szCs w:val="16"/>
              </w:rPr>
            </w:pPr>
            <w:r w:rsidRPr="004826DC">
              <w:rPr>
                <w:sz w:val="16"/>
                <w:szCs w:val="16"/>
              </w:rPr>
              <w:t>Levantamento de Requisitos</w:t>
            </w:r>
          </w:p>
        </w:tc>
        <w:tc>
          <w:tcPr>
            <w:tcW w:w="993" w:type="dxa"/>
          </w:tcPr>
          <w:p w:rsidR="0076629D" w:rsidRPr="004826DC" w:rsidRDefault="0076629D" w:rsidP="0076629D">
            <w:pPr>
              <w:pStyle w:val="PargrafodaLista"/>
              <w:ind w:left="0"/>
              <w:rPr>
                <w:sz w:val="16"/>
                <w:szCs w:val="16"/>
              </w:rPr>
            </w:pPr>
            <w:r w:rsidRPr="004826DC">
              <w:rPr>
                <w:sz w:val="16"/>
                <w:szCs w:val="16"/>
              </w:rPr>
              <w:t>SIM</w:t>
            </w:r>
          </w:p>
        </w:tc>
      </w:tr>
      <w:tr w:rsidR="0076629D" w:rsidRPr="004826DC" w:rsidTr="0076629D">
        <w:tc>
          <w:tcPr>
            <w:tcW w:w="2552" w:type="dxa"/>
          </w:tcPr>
          <w:p w:rsidR="0076629D" w:rsidRPr="004826DC" w:rsidRDefault="0076629D" w:rsidP="0076629D">
            <w:pPr>
              <w:pStyle w:val="PargrafodaLista"/>
              <w:ind w:left="0"/>
              <w:jc w:val="center"/>
              <w:rPr>
                <w:sz w:val="16"/>
                <w:szCs w:val="16"/>
              </w:rPr>
            </w:pPr>
            <w:r w:rsidRPr="004826DC">
              <w:rPr>
                <w:sz w:val="16"/>
                <w:szCs w:val="16"/>
              </w:rPr>
              <w:t>II</w:t>
            </w:r>
          </w:p>
        </w:tc>
        <w:tc>
          <w:tcPr>
            <w:tcW w:w="3118" w:type="dxa"/>
          </w:tcPr>
          <w:p w:rsidR="0076629D" w:rsidRPr="004826DC" w:rsidRDefault="0076629D" w:rsidP="0076629D">
            <w:pPr>
              <w:pStyle w:val="PargrafodaLista"/>
              <w:ind w:left="0"/>
              <w:rPr>
                <w:sz w:val="16"/>
                <w:szCs w:val="16"/>
              </w:rPr>
            </w:pPr>
            <w:r w:rsidRPr="004826DC">
              <w:rPr>
                <w:sz w:val="16"/>
                <w:szCs w:val="16"/>
              </w:rPr>
              <w:t>Análise e Projeto</w:t>
            </w:r>
          </w:p>
        </w:tc>
        <w:tc>
          <w:tcPr>
            <w:tcW w:w="993" w:type="dxa"/>
          </w:tcPr>
          <w:p w:rsidR="0076629D" w:rsidRPr="004826DC" w:rsidRDefault="0076629D" w:rsidP="0076629D">
            <w:pPr>
              <w:pStyle w:val="PargrafodaLista"/>
              <w:ind w:left="0"/>
              <w:rPr>
                <w:sz w:val="16"/>
                <w:szCs w:val="16"/>
              </w:rPr>
            </w:pPr>
            <w:r w:rsidRPr="004826DC">
              <w:rPr>
                <w:sz w:val="16"/>
                <w:szCs w:val="16"/>
              </w:rPr>
              <w:t>SIM</w:t>
            </w:r>
          </w:p>
        </w:tc>
      </w:tr>
      <w:tr w:rsidR="0076629D" w:rsidRPr="004826DC" w:rsidTr="0076629D">
        <w:tc>
          <w:tcPr>
            <w:tcW w:w="2552" w:type="dxa"/>
          </w:tcPr>
          <w:p w:rsidR="0076629D" w:rsidRPr="004826DC" w:rsidRDefault="0076629D" w:rsidP="0076629D">
            <w:pPr>
              <w:pStyle w:val="PargrafodaLista"/>
              <w:ind w:left="0"/>
              <w:jc w:val="center"/>
              <w:rPr>
                <w:sz w:val="16"/>
                <w:szCs w:val="16"/>
              </w:rPr>
            </w:pPr>
            <w:r w:rsidRPr="004826DC">
              <w:rPr>
                <w:sz w:val="16"/>
                <w:szCs w:val="16"/>
              </w:rPr>
              <w:t>III</w:t>
            </w:r>
          </w:p>
        </w:tc>
        <w:tc>
          <w:tcPr>
            <w:tcW w:w="3118" w:type="dxa"/>
          </w:tcPr>
          <w:p w:rsidR="0076629D" w:rsidRPr="004826DC" w:rsidRDefault="0076629D" w:rsidP="0076629D">
            <w:pPr>
              <w:pStyle w:val="PargrafodaLista"/>
              <w:ind w:left="0"/>
              <w:rPr>
                <w:sz w:val="16"/>
                <w:szCs w:val="16"/>
              </w:rPr>
            </w:pPr>
            <w:r w:rsidRPr="004826DC">
              <w:rPr>
                <w:sz w:val="16"/>
                <w:szCs w:val="16"/>
              </w:rPr>
              <w:t>Construção</w:t>
            </w:r>
          </w:p>
        </w:tc>
        <w:tc>
          <w:tcPr>
            <w:tcW w:w="993" w:type="dxa"/>
          </w:tcPr>
          <w:p w:rsidR="0076629D" w:rsidRPr="004826DC" w:rsidRDefault="0076629D" w:rsidP="0076629D">
            <w:pPr>
              <w:pStyle w:val="PargrafodaLista"/>
              <w:ind w:left="0"/>
              <w:rPr>
                <w:sz w:val="16"/>
                <w:szCs w:val="16"/>
              </w:rPr>
            </w:pPr>
            <w:r w:rsidRPr="004826DC">
              <w:rPr>
                <w:sz w:val="16"/>
                <w:szCs w:val="16"/>
              </w:rPr>
              <w:t>NÃO</w:t>
            </w:r>
          </w:p>
        </w:tc>
      </w:tr>
      <w:tr w:rsidR="0076629D" w:rsidRPr="004826DC" w:rsidTr="0076629D">
        <w:tc>
          <w:tcPr>
            <w:tcW w:w="2552" w:type="dxa"/>
          </w:tcPr>
          <w:p w:rsidR="0076629D" w:rsidRPr="004826DC" w:rsidRDefault="0076629D" w:rsidP="0076629D">
            <w:pPr>
              <w:pStyle w:val="PargrafodaLista"/>
              <w:ind w:left="0"/>
              <w:jc w:val="center"/>
              <w:rPr>
                <w:sz w:val="16"/>
                <w:szCs w:val="16"/>
              </w:rPr>
            </w:pPr>
            <w:r w:rsidRPr="004826DC">
              <w:rPr>
                <w:sz w:val="16"/>
                <w:szCs w:val="16"/>
              </w:rPr>
              <w:t>IV</w:t>
            </w:r>
          </w:p>
        </w:tc>
        <w:tc>
          <w:tcPr>
            <w:tcW w:w="3118" w:type="dxa"/>
          </w:tcPr>
          <w:p w:rsidR="0076629D" w:rsidRPr="004826DC" w:rsidRDefault="0076629D" w:rsidP="0076629D">
            <w:pPr>
              <w:pStyle w:val="PargrafodaLista"/>
              <w:ind w:left="0"/>
              <w:rPr>
                <w:sz w:val="16"/>
                <w:szCs w:val="16"/>
              </w:rPr>
            </w:pPr>
            <w:r w:rsidRPr="004826DC">
              <w:rPr>
                <w:sz w:val="16"/>
                <w:szCs w:val="16"/>
              </w:rPr>
              <w:t>Testes</w:t>
            </w:r>
          </w:p>
        </w:tc>
        <w:tc>
          <w:tcPr>
            <w:tcW w:w="993" w:type="dxa"/>
          </w:tcPr>
          <w:p w:rsidR="0076629D" w:rsidRPr="004826DC" w:rsidRDefault="0076629D" w:rsidP="0076629D">
            <w:pPr>
              <w:pStyle w:val="PargrafodaLista"/>
              <w:ind w:left="0"/>
              <w:rPr>
                <w:sz w:val="16"/>
                <w:szCs w:val="16"/>
              </w:rPr>
            </w:pPr>
            <w:r w:rsidRPr="004826DC">
              <w:rPr>
                <w:sz w:val="16"/>
                <w:szCs w:val="16"/>
              </w:rPr>
              <w:t>NÃO</w:t>
            </w:r>
          </w:p>
        </w:tc>
      </w:tr>
      <w:tr w:rsidR="0076629D" w:rsidRPr="004826DC" w:rsidTr="0076629D">
        <w:tc>
          <w:tcPr>
            <w:tcW w:w="2552" w:type="dxa"/>
          </w:tcPr>
          <w:p w:rsidR="0076629D" w:rsidRPr="004826DC" w:rsidRDefault="0076629D" w:rsidP="0076629D">
            <w:pPr>
              <w:pStyle w:val="PargrafodaLista"/>
              <w:ind w:left="0"/>
              <w:jc w:val="center"/>
              <w:rPr>
                <w:sz w:val="16"/>
                <w:szCs w:val="16"/>
              </w:rPr>
            </w:pPr>
            <w:r w:rsidRPr="004826DC">
              <w:rPr>
                <w:sz w:val="16"/>
                <w:szCs w:val="16"/>
              </w:rPr>
              <w:t>V</w:t>
            </w:r>
          </w:p>
        </w:tc>
        <w:tc>
          <w:tcPr>
            <w:tcW w:w="3118" w:type="dxa"/>
          </w:tcPr>
          <w:p w:rsidR="0076629D" w:rsidRPr="004826DC" w:rsidRDefault="0076629D" w:rsidP="0076629D">
            <w:pPr>
              <w:pStyle w:val="PargrafodaLista"/>
              <w:ind w:left="0"/>
              <w:rPr>
                <w:sz w:val="16"/>
                <w:szCs w:val="16"/>
              </w:rPr>
            </w:pPr>
            <w:r w:rsidRPr="004826DC">
              <w:rPr>
                <w:sz w:val="16"/>
                <w:szCs w:val="16"/>
              </w:rPr>
              <w:t>Homologação</w:t>
            </w:r>
          </w:p>
        </w:tc>
        <w:tc>
          <w:tcPr>
            <w:tcW w:w="993" w:type="dxa"/>
          </w:tcPr>
          <w:p w:rsidR="0076629D" w:rsidRPr="004826DC" w:rsidRDefault="0076629D" w:rsidP="0076629D">
            <w:pPr>
              <w:pStyle w:val="PargrafodaLista"/>
              <w:ind w:left="0"/>
              <w:rPr>
                <w:sz w:val="16"/>
                <w:szCs w:val="16"/>
              </w:rPr>
            </w:pPr>
            <w:r w:rsidRPr="004826DC">
              <w:rPr>
                <w:sz w:val="16"/>
                <w:szCs w:val="16"/>
              </w:rPr>
              <w:t>NÃO</w:t>
            </w:r>
          </w:p>
        </w:tc>
      </w:tr>
      <w:tr w:rsidR="0076629D" w:rsidRPr="004826DC" w:rsidTr="0076629D">
        <w:tc>
          <w:tcPr>
            <w:tcW w:w="2552" w:type="dxa"/>
          </w:tcPr>
          <w:p w:rsidR="0076629D" w:rsidRPr="004826DC" w:rsidRDefault="0076629D" w:rsidP="0076629D">
            <w:pPr>
              <w:pStyle w:val="PargrafodaLista"/>
              <w:ind w:left="0"/>
              <w:jc w:val="center"/>
              <w:rPr>
                <w:sz w:val="16"/>
                <w:szCs w:val="16"/>
              </w:rPr>
            </w:pPr>
            <w:r w:rsidRPr="004826DC">
              <w:rPr>
                <w:sz w:val="16"/>
                <w:szCs w:val="16"/>
              </w:rPr>
              <w:t>VI</w:t>
            </w:r>
          </w:p>
        </w:tc>
        <w:tc>
          <w:tcPr>
            <w:tcW w:w="3118" w:type="dxa"/>
          </w:tcPr>
          <w:p w:rsidR="0076629D" w:rsidRPr="004826DC" w:rsidRDefault="0076629D" w:rsidP="0076629D">
            <w:pPr>
              <w:pStyle w:val="PargrafodaLista"/>
              <w:ind w:left="0"/>
              <w:rPr>
                <w:sz w:val="16"/>
                <w:szCs w:val="16"/>
              </w:rPr>
            </w:pPr>
            <w:r w:rsidRPr="004826DC">
              <w:rPr>
                <w:sz w:val="16"/>
                <w:szCs w:val="16"/>
              </w:rPr>
              <w:t>Tarefas Específicas do TCU</w:t>
            </w:r>
          </w:p>
        </w:tc>
        <w:tc>
          <w:tcPr>
            <w:tcW w:w="993" w:type="dxa"/>
          </w:tcPr>
          <w:p w:rsidR="0076629D" w:rsidRPr="004826DC" w:rsidRDefault="0076629D" w:rsidP="0076629D">
            <w:pPr>
              <w:pStyle w:val="PargrafodaLista"/>
              <w:ind w:left="0"/>
              <w:rPr>
                <w:sz w:val="16"/>
                <w:szCs w:val="16"/>
              </w:rPr>
            </w:pPr>
            <w:r w:rsidRPr="004826DC">
              <w:rPr>
                <w:sz w:val="16"/>
                <w:szCs w:val="16"/>
              </w:rPr>
              <w:t>NÃO</w:t>
            </w:r>
          </w:p>
        </w:tc>
      </w:tr>
      <w:tr w:rsidR="0076629D" w:rsidRPr="004826DC" w:rsidTr="0076629D">
        <w:tc>
          <w:tcPr>
            <w:tcW w:w="2552" w:type="dxa"/>
          </w:tcPr>
          <w:p w:rsidR="0076629D" w:rsidRPr="004826DC" w:rsidRDefault="0076629D" w:rsidP="0076629D">
            <w:pPr>
              <w:pStyle w:val="PargrafodaLista"/>
              <w:ind w:left="0"/>
              <w:jc w:val="center"/>
              <w:rPr>
                <w:sz w:val="16"/>
                <w:szCs w:val="16"/>
              </w:rPr>
            </w:pPr>
            <w:r w:rsidRPr="004826DC">
              <w:rPr>
                <w:sz w:val="16"/>
                <w:szCs w:val="16"/>
              </w:rPr>
              <w:t>VII</w:t>
            </w:r>
          </w:p>
        </w:tc>
        <w:tc>
          <w:tcPr>
            <w:tcW w:w="3118" w:type="dxa"/>
          </w:tcPr>
          <w:p w:rsidR="0076629D" w:rsidRPr="004826DC" w:rsidRDefault="0076629D" w:rsidP="0076629D">
            <w:pPr>
              <w:pStyle w:val="PargrafodaLista"/>
              <w:ind w:left="0"/>
              <w:rPr>
                <w:sz w:val="16"/>
                <w:szCs w:val="16"/>
              </w:rPr>
            </w:pPr>
            <w:r w:rsidRPr="004826DC">
              <w:rPr>
                <w:sz w:val="16"/>
                <w:szCs w:val="16"/>
              </w:rPr>
              <w:t>Gerenciamento de Projetos</w:t>
            </w:r>
          </w:p>
        </w:tc>
        <w:tc>
          <w:tcPr>
            <w:tcW w:w="993" w:type="dxa"/>
          </w:tcPr>
          <w:p w:rsidR="0076629D" w:rsidRPr="004826DC" w:rsidRDefault="0076629D" w:rsidP="0076629D">
            <w:pPr>
              <w:pStyle w:val="PargrafodaLista"/>
              <w:ind w:left="0"/>
              <w:rPr>
                <w:sz w:val="16"/>
                <w:szCs w:val="16"/>
              </w:rPr>
            </w:pPr>
            <w:r w:rsidRPr="004826DC">
              <w:rPr>
                <w:sz w:val="16"/>
                <w:szCs w:val="16"/>
              </w:rPr>
              <w:t>NÃO</w:t>
            </w:r>
          </w:p>
        </w:tc>
      </w:tr>
      <w:tr w:rsidR="0076629D" w:rsidRPr="004826DC" w:rsidTr="0076629D">
        <w:tc>
          <w:tcPr>
            <w:tcW w:w="2552" w:type="dxa"/>
          </w:tcPr>
          <w:p w:rsidR="0076629D" w:rsidRPr="004826DC" w:rsidRDefault="0076629D" w:rsidP="0076629D">
            <w:pPr>
              <w:pStyle w:val="PargrafodaLista"/>
              <w:ind w:left="0"/>
              <w:jc w:val="center"/>
              <w:rPr>
                <w:sz w:val="16"/>
                <w:szCs w:val="16"/>
              </w:rPr>
            </w:pPr>
            <w:r w:rsidRPr="004826DC">
              <w:rPr>
                <w:sz w:val="16"/>
                <w:szCs w:val="16"/>
              </w:rPr>
              <w:t>VIII</w:t>
            </w:r>
          </w:p>
        </w:tc>
        <w:tc>
          <w:tcPr>
            <w:tcW w:w="3118" w:type="dxa"/>
          </w:tcPr>
          <w:p w:rsidR="0076629D" w:rsidRPr="004826DC" w:rsidRDefault="0076629D" w:rsidP="0076629D">
            <w:pPr>
              <w:pStyle w:val="PargrafodaLista"/>
              <w:ind w:left="0"/>
              <w:rPr>
                <w:sz w:val="16"/>
                <w:szCs w:val="16"/>
              </w:rPr>
            </w:pPr>
            <w:r w:rsidRPr="004826DC">
              <w:rPr>
                <w:sz w:val="16"/>
                <w:szCs w:val="16"/>
              </w:rPr>
              <w:t>Preparação de Ambiente para Treinamento</w:t>
            </w:r>
          </w:p>
        </w:tc>
        <w:tc>
          <w:tcPr>
            <w:tcW w:w="993" w:type="dxa"/>
          </w:tcPr>
          <w:p w:rsidR="0076629D" w:rsidRPr="004826DC" w:rsidRDefault="0076629D" w:rsidP="0076629D">
            <w:pPr>
              <w:pStyle w:val="PargrafodaLista"/>
              <w:ind w:left="0"/>
              <w:rPr>
                <w:sz w:val="16"/>
                <w:szCs w:val="16"/>
              </w:rPr>
            </w:pPr>
            <w:r w:rsidRPr="004826DC">
              <w:rPr>
                <w:sz w:val="16"/>
                <w:szCs w:val="16"/>
              </w:rPr>
              <w:t>NÃO</w:t>
            </w:r>
          </w:p>
        </w:tc>
      </w:tr>
    </w:tbl>
    <w:p w:rsidR="0076629D" w:rsidRPr="004826DC" w:rsidRDefault="0076629D" w:rsidP="00B727DF">
      <w:pPr>
        <w:pStyle w:val="PPM-Nvel2"/>
        <w:numPr>
          <w:ilvl w:val="1"/>
          <w:numId w:val="27"/>
        </w:numPr>
        <w:spacing w:before="0" w:after="0"/>
        <w:ind w:left="1434" w:hanging="357"/>
        <w:rPr>
          <w:rFonts w:ascii="Calibri" w:hAnsi="Calibri"/>
          <w:sz w:val="20"/>
        </w:rPr>
      </w:pPr>
      <w:r w:rsidRPr="004826DC">
        <w:rPr>
          <w:rFonts w:ascii="Calibri" w:hAnsi="Calibri"/>
          <w:sz w:val="20"/>
        </w:rPr>
        <w:t>Valor do ponto de função: R$600,00 (Hipotético)</w:t>
      </w:r>
    </w:p>
    <w:p w:rsidR="0076629D" w:rsidRPr="004826DC" w:rsidRDefault="0076629D" w:rsidP="00B727DF">
      <w:pPr>
        <w:pStyle w:val="PPM-Nvel2"/>
        <w:keepNext/>
        <w:numPr>
          <w:ilvl w:val="0"/>
          <w:numId w:val="27"/>
        </w:numPr>
        <w:rPr>
          <w:rFonts w:ascii="Calibri" w:hAnsi="Calibri"/>
          <w:sz w:val="20"/>
        </w:rPr>
      </w:pPr>
      <w:r w:rsidRPr="004826DC">
        <w:rPr>
          <w:rFonts w:ascii="Calibri" w:hAnsi="Calibri"/>
          <w:sz w:val="20"/>
        </w:rPr>
        <w:t xml:space="preserve">Cálculo do </w:t>
      </w:r>
      <w:r w:rsidRPr="004826DC">
        <w:rPr>
          <w:rFonts w:ascii="Calibri" w:hAnsi="Calibri"/>
          <w:b/>
          <w:sz w:val="20"/>
        </w:rPr>
        <w:t>Valor Esperado</w:t>
      </w:r>
      <w:r w:rsidRPr="004826DC">
        <w:rPr>
          <w:rStyle w:val="Refdenotaderodap"/>
          <w:rFonts w:ascii="Calibri" w:hAnsi="Calibri"/>
          <w:sz w:val="20"/>
        </w:rPr>
        <w:footnoteReference w:id="8"/>
      </w:r>
      <w:r w:rsidRPr="004826DC">
        <w:rPr>
          <w:rFonts w:ascii="Calibri" w:hAnsi="Calibri"/>
          <w:b/>
          <w:sz w:val="20"/>
        </w:rPr>
        <w:t xml:space="preserve"> </w:t>
      </w:r>
      <w:r w:rsidRPr="004826DC">
        <w:rPr>
          <w:rFonts w:ascii="Calibri" w:hAnsi="Calibri"/>
          <w:sz w:val="20"/>
        </w:rPr>
        <w:t>para a OS:</w:t>
      </w:r>
    </w:p>
    <w:p w:rsidR="0076629D" w:rsidRPr="004826DC" w:rsidRDefault="0076629D" w:rsidP="00B727DF">
      <w:pPr>
        <w:pStyle w:val="PPM-Nvel2"/>
        <w:keepNext/>
        <w:numPr>
          <w:ilvl w:val="1"/>
          <w:numId w:val="27"/>
        </w:numPr>
        <w:rPr>
          <w:rFonts w:ascii="Calibri" w:hAnsi="Calibri"/>
          <w:sz w:val="20"/>
        </w:rPr>
      </w:pPr>
      <w:r w:rsidRPr="004826DC">
        <w:rPr>
          <w:rFonts w:ascii="Calibri" w:hAnsi="Calibri"/>
          <w:sz w:val="20"/>
        </w:rPr>
        <w:t>Percentuais dos grupos de atividades:</w:t>
      </w:r>
    </w:p>
    <w:tbl>
      <w:tblPr>
        <w:tblW w:w="0" w:type="auto"/>
        <w:tblInd w:w="1088" w:type="dxa"/>
        <w:tblLook w:val="04A0" w:firstRow="1" w:lastRow="0" w:firstColumn="1" w:lastColumn="0" w:noHBand="0" w:noVBand="1"/>
      </w:tblPr>
      <w:tblGrid>
        <w:gridCol w:w="1150"/>
        <w:gridCol w:w="2110"/>
        <w:gridCol w:w="1134"/>
        <w:gridCol w:w="1701"/>
        <w:gridCol w:w="816"/>
      </w:tblGrid>
      <w:tr w:rsidR="0076629D" w:rsidRPr="004826DC" w:rsidTr="0076629D">
        <w:tc>
          <w:tcPr>
            <w:tcW w:w="1150" w:type="dxa"/>
            <w:tcBorders>
              <w:top w:val="nil"/>
              <w:left w:val="nil"/>
              <w:bottom w:val="single" w:sz="4" w:space="0" w:color="auto"/>
              <w:right w:val="nil"/>
            </w:tcBorders>
            <w:vAlign w:val="center"/>
          </w:tcPr>
          <w:p w:rsidR="0076629D" w:rsidRPr="004826DC" w:rsidRDefault="0076629D" w:rsidP="0076629D">
            <w:pPr>
              <w:pStyle w:val="PargrafodaLista"/>
              <w:keepNext/>
              <w:ind w:left="0"/>
              <w:jc w:val="center"/>
              <w:rPr>
                <w:b/>
                <w:sz w:val="16"/>
                <w:szCs w:val="16"/>
              </w:rPr>
            </w:pPr>
          </w:p>
        </w:tc>
        <w:tc>
          <w:tcPr>
            <w:tcW w:w="2110" w:type="dxa"/>
            <w:tcBorders>
              <w:top w:val="nil"/>
              <w:left w:val="nil"/>
              <w:bottom w:val="single" w:sz="4" w:space="0" w:color="auto"/>
              <w:right w:val="nil"/>
            </w:tcBorders>
            <w:vAlign w:val="center"/>
          </w:tcPr>
          <w:p w:rsidR="0076629D" w:rsidRPr="004826DC" w:rsidRDefault="0076629D" w:rsidP="0076629D">
            <w:pPr>
              <w:pStyle w:val="PargrafodaLista"/>
              <w:keepNext/>
              <w:ind w:left="0"/>
              <w:jc w:val="center"/>
              <w:rPr>
                <w:b/>
                <w:sz w:val="16"/>
                <w:szCs w:val="16"/>
              </w:rPr>
            </w:pPr>
          </w:p>
        </w:tc>
        <w:tc>
          <w:tcPr>
            <w:tcW w:w="1134" w:type="dxa"/>
            <w:tcBorders>
              <w:top w:val="nil"/>
              <w:left w:val="nil"/>
              <w:bottom w:val="single" w:sz="4" w:space="0" w:color="auto"/>
              <w:right w:val="nil"/>
            </w:tcBorders>
            <w:vAlign w:val="center"/>
          </w:tcPr>
          <w:p w:rsidR="0076629D" w:rsidRPr="004826DC" w:rsidRDefault="0076629D" w:rsidP="0076629D">
            <w:pPr>
              <w:pStyle w:val="PargrafodaLista"/>
              <w:keepNext/>
              <w:ind w:left="0"/>
              <w:jc w:val="center"/>
              <w:rPr>
                <w:b/>
                <w:sz w:val="16"/>
                <w:szCs w:val="16"/>
              </w:rPr>
            </w:pPr>
            <w:r w:rsidRPr="004826DC">
              <w:rPr>
                <w:b/>
                <w:sz w:val="16"/>
                <w:szCs w:val="16"/>
              </w:rPr>
              <w:t>(A)</w:t>
            </w:r>
          </w:p>
        </w:tc>
        <w:tc>
          <w:tcPr>
            <w:tcW w:w="1701" w:type="dxa"/>
            <w:tcBorders>
              <w:top w:val="nil"/>
              <w:left w:val="nil"/>
              <w:bottom w:val="single" w:sz="4" w:space="0" w:color="auto"/>
              <w:right w:val="nil"/>
            </w:tcBorders>
            <w:vAlign w:val="center"/>
          </w:tcPr>
          <w:p w:rsidR="0076629D" w:rsidRPr="004826DC" w:rsidRDefault="0076629D" w:rsidP="0076629D">
            <w:pPr>
              <w:pStyle w:val="PargrafodaLista"/>
              <w:keepNext/>
              <w:ind w:left="0"/>
              <w:jc w:val="center"/>
              <w:rPr>
                <w:b/>
                <w:sz w:val="16"/>
                <w:szCs w:val="16"/>
              </w:rPr>
            </w:pPr>
            <w:r w:rsidRPr="004826DC">
              <w:rPr>
                <w:b/>
                <w:sz w:val="16"/>
                <w:szCs w:val="16"/>
              </w:rPr>
              <w:t>(B)</w:t>
            </w:r>
          </w:p>
        </w:tc>
        <w:tc>
          <w:tcPr>
            <w:tcW w:w="816" w:type="dxa"/>
            <w:tcBorders>
              <w:top w:val="nil"/>
              <w:left w:val="nil"/>
              <w:bottom w:val="single" w:sz="4" w:space="0" w:color="auto"/>
              <w:right w:val="nil"/>
            </w:tcBorders>
            <w:vAlign w:val="center"/>
          </w:tcPr>
          <w:p w:rsidR="0076629D" w:rsidRPr="004826DC" w:rsidRDefault="0076629D" w:rsidP="0076629D">
            <w:pPr>
              <w:pStyle w:val="PargrafodaLista"/>
              <w:keepNext/>
              <w:ind w:left="0"/>
              <w:jc w:val="center"/>
              <w:rPr>
                <w:b/>
                <w:sz w:val="16"/>
                <w:szCs w:val="16"/>
              </w:rPr>
            </w:pPr>
          </w:p>
        </w:tc>
      </w:tr>
      <w:tr w:rsidR="0076629D" w:rsidRPr="004826DC" w:rsidTr="0076629D">
        <w:tc>
          <w:tcPr>
            <w:tcW w:w="1150" w:type="dxa"/>
            <w:tcBorders>
              <w:top w:val="single" w:sz="4" w:space="0" w:color="auto"/>
            </w:tcBorders>
            <w:vAlign w:val="center"/>
          </w:tcPr>
          <w:p w:rsidR="0076629D" w:rsidRPr="004826DC" w:rsidRDefault="0076629D" w:rsidP="0076629D">
            <w:pPr>
              <w:pStyle w:val="PargrafodaLista"/>
              <w:keepNext/>
              <w:ind w:left="0"/>
              <w:jc w:val="center"/>
              <w:rPr>
                <w:b/>
                <w:sz w:val="16"/>
                <w:szCs w:val="16"/>
              </w:rPr>
            </w:pPr>
            <w:r w:rsidRPr="004826DC">
              <w:rPr>
                <w:b/>
                <w:sz w:val="16"/>
                <w:szCs w:val="16"/>
              </w:rPr>
              <w:t>Grupo de Atividades</w:t>
            </w:r>
          </w:p>
        </w:tc>
        <w:tc>
          <w:tcPr>
            <w:tcW w:w="2110" w:type="dxa"/>
            <w:tcBorders>
              <w:top w:val="single" w:sz="4" w:space="0" w:color="auto"/>
            </w:tcBorders>
            <w:vAlign w:val="center"/>
          </w:tcPr>
          <w:p w:rsidR="0076629D" w:rsidRPr="004826DC" w:rsidRDefault="0076629D" w:rsidP="0076629D">
            <w:pPr>
              <w:pStyle w:val="PargrafodaLista"/>
              <w:keepNext/>
              <w:ind w:left="0"/>
              <w:jc w:val="center"/>
              <w:rPr>
                <w:b/>
                <w:sz w:val="16"/>
                <w:szCs w:val="16"/>
              </w:rPr>
            </w:pPr>
            <w:r w:rsidRPr="004826DC">
              <w:rPr>
                <w:b/>
                <w:sz w:val="16"/>
                <w:szCs w:val="16"/>
              </w:rPr>
              <w:t>Nome do Grupo de Atividades</w:t>
            </w:r>
          </w:p>
        </w:tc>
        <w:tc>
          <w:tcPr>
            <w:tcW w:w="1134" w:type="dxa"/>
            <w:tcBorders>
              <w:top w:val="single" w:sz="4" w:space="0" w:color="auto"/>
            </w:tcBorders>
            <w:vAlign w:val="center"/>
          </w:tcPr>
          <w:p w:rsidR="0076629D" w:rsidRPr="004826DC" w:rsidRDefault="0076629D" w:rsidP="0076629D">
            <w:pPr>
              <w:pStyle w:val="PargrafodaLista"/>
              <w:keepNext/>
              <w:ind w:left="0"/>
              <w:jc w:val="center"/>
              <w:rPr>
                <w:b/>
                <w:sz w:val="16"/>
                <w:szCs w:val="16"/>
              </w:rPr>
            </w:pPr>
            <w:r w:rsidRPr="004826DC">
              <w:rPr>
                <w:b/>
                <w:sz w:val="16"/>
                <w:szCs w:val="16"/>
              </w:rPr>
              <w:t>Esforço Atividade</w:t>
            </w:r>
          </w:p>
        </w:tc>
        <w:tc>
          <w:tcPr>
            <w:tcW w:w="1701" w:type="dxa"/>
            <w:tcBorders>
              <w:top w:val="single" w:sz="4" w:space="0" w:color="auto"/>
            </w:tcBorders>
            <w:vAlign w:val="center"/>
          </w:tcPr>
          <w:p w:rsidR="0076629D" w:rsidRPr="004826DC" w:rsidRDefault="0076629D" w:rsidP="0076629D">
            <w:pPr>
              <w:pStyle w:val="PargrafodaLista"/>
              <w:keepNext/>
              <w:ind w:left="0"/>
              <w:jc w:val="center"/>
              <w:rPr>
                <w:b/>
                <w:sz w:val="16"/>
                <w:szCs w:val="16"/>
              </w:rPr>
            </w:pPr>
            <w:r w:rsidRPr="004826DC">
              <w:rPr>
                <w:b/>
                <w:sz w:val="16"/>
                <w:szCs w:val="16"/>
              </w:rPr>
              <w:t>Esforço Gestão de Projetos</w:t>
            </w:r>
          </w:p>
        </w:tc>
        <w:tc>
          <w:tcPr>
            <w:tcW w:w="816" w:type="dxa"/>
            <w:tcBorders>
              <w:top w:val="single" w:sz="4" w:space="0" w:color="auto"/>
            </w:tcBorders>
            <w:vAlign w:val="center"/>
          </w:tcPr>
          <w:p w:rsidR="0076629D" w:rsidRPr="004826DC" w:rsidRDefault="0076629D" w:rsidP="0076629D">
            <w:pPr>
              <w:pStyle w:val="PargrafodaLista"/>
              <w:keepNext/>
              <w:ind w:left="0"/>
              <w:jc w:val="center"/>
              <w:rPr>
                <w:b/>
                <w:sz w:val="16"/>
                <w:szCs w:val="16"/>
              </w:rPr>
            </w:pPr>
            <w:r w:rsidRPr="004826DC">
              <w:rPr>
                <w:b/>
                <w:sz w:val="16"/>
                <w:szCs w:val="16"/>
              </w:rPr>
              <w:t>Total</w:t>
            </w:r>
          </w:p>
        </w:tc>
      </w:tr>
      <w:tr w:rsidR="0076629D" w:rsidRPr="004826DC" w:rsidTr="0076629D">
        <w:tc>
          <w:tcPr>
            <w:tcW w:w="1150" w:type="dxa"/>
            <w:vAlign w:val="center"/>
          </w:tcPr>
          <w:p w:rsidR="0076629D" w:rsidRPr="004826DC" w:rsidRDefault="0076629D" w:rsidP="0076629D">
            <w:pPr>
              <w:pStyle w:val="PargrafodaLista"/>
              <w:keepNext/>
              <w:ind w:left="0"/>
              <w:jc w:val="center"/>
              <w:rPr>
                <w:sz w:val="16"/>
                <w:szCs w:val="16"/>
              </w:rPr>
            </w:pPr>
            <w:r w:rsidRPr="004826DC">
              <w:rPr>
                <w:sz w:val="16"/>
                <w:szCs w:val="16"/>
              </w:rPr>
              <w:t>I</w:t>
            </w:r>
          </w:p>
        </w:tc>
        <w:tc>
          <w:tcPr>
            <w:tcW w:w="2110" w:type="dxa"/>
            <w:vAlign w:val="center"/>
          </w:tcPr>
          <w:p w:rsidR="0076629D" w:rsidRPr="004826DC" w:rsidRDefault="0076629D" w:rsidP="0076629D">
            <w:pPr>
              <w:pStyle w:val="PargrafodaLista"/>
              <w:keepNext/>
              <w:ind w:left="0"/>
              <w:jc w:val="center"/>
              <w:rPr>
                <w:sz w:val="16"/>
                <w:szCs w:val="16"/>
              </w:rPr>
            </w:pPr>
            <w:r w:rsidRPr="004826DC">
              <w:rPr>
                <w:sz w:val="16"/>
                <w:szCs w:val="16"/>
              </w:rPr>
              <w:t>Levantamento de Requisitos</w:t>
            </w:r>
          </w:p>
        </w:tc>
        <w:tc>
          <w:tcPr>
            <w:tcW w:w="1134" w:type="dxa"/>
            <w:vAlign w:val="center"/>
          </w:tcPr>
          <w:p w:rsidR="0076629D" w:rsidRPr="004826DC" w:rsidRDefault="0076629D" w:rsidP="0076629D">
            <w:pPr>
              <w:pStyle w:val="PargrafodaLista"/>
              <w:keepNext/>
              <w:ind w:left="0"/>
              <w:jc w:val="center"/>
              <w:rPr>
                <w:sz w:val="16"/>
                <w:szCs w:val="16"/>
              </w:rPr>
            </w:pPr>
            <w:r w:rsidRPr="004826DC">
              <w:rPr>
                <w:sz w:val="16"/>
                <w:szCs w:val="16"/>
              </w:rPr>
              <w:t>22,5%</w:t>
            </w:r>
          </w:p>
        </w:tc>
        <w:tc>
          <w:tcPr>
            <w:tcW w:w="1701" w:type="dxa"/>
            <w:vAlign w:val="center"/>
          </w:tcPr>
          <w:p w:rsidR="0076629D" w:rsidRPr="004826DC" w:rsidRDefault="0076629D" w:rsidP="0076629D">
            <w:pPr>
              <w:pStyle w:val="PargrafodaLista"/>
              <w:keepNext/>
              <w:ind w:left="0"/>
              <w:jc w:val="center"/>
              <w:rPr>
                <w:sz w:val="16"/>
                <w:szCs w:val="16"/>
              </w:rPr>
            </w:pPr>
            <w:r w:rsidRPr="004826DC">
              <w:rPr>
                <w:sz w:val="16"/>
                <w:szCs w:val="16"/>
              </w:rPr>
              <w:t>-</w:t>
            </w:r>
          </w:p>
        </w:tc>
        <w:tc>
          <w:tcPr>
            <w:tcW w:w="816" w:type="dxa"/>
            <w:vAlign w:val="center"/>
          </w:tcPr>
          <w:p w:rsidR="0076629D" w:rsidRPr="004826DC" w:rsidRDefault="0076629D" w:rsidP="0076629D">
            <w:pPr>
              <w:pStyle w:val="PargrafodaLista"/>
              <w:keepNext/>
              <w:ind w:left="0"/>
              <w:jc w:val="center"/>
              <w:rPr>
                <w:b/>
                <w:sz w:val="16"/>
                <w:szCs w:val="16"/>
              </w:rPr>
            </w:pPr>
            <w:r w:rsidRPr="004826DC">
              <w:rPr>
                <w:b/>
                <w:sz w:val="16"/>
                <w:szCs w:val="16"/>
              </w:rPr>
              <w:t>22,5%</w:t>
            </w:r>
          </w:p>
        </w:tc>
      </w:tr>
      <w:tr w:rsidR="0076629D" w:rsidRPr="004826DC" w:rsidTr="0076629D">
        <w:tc>
          <w:tcPr>
            <w:tcW w:w="1150" w:type="dxa"/>
            <w:vAlign w:val="center"/>
          </w:tcPr>
          <w:p w:rsidR="0076629D" w:rsidRPr="004826DC" w:rsidRDefault="0076629D" w:rsidP="0076629D">
            <w:pPr>
              <w:pStyle w:val="PargrafodaLista"/>
              <w:keepNext/>
              <w:ind w:left="0"/>
              <w:jc w:val="center"/>
              <w:rPr>
                <w:sz w:val="16"/>
                <w:szCs w:val="16"/>
              </w:rPr>
            </w:pPr>
            <w:r w:rsidRPr="004826DC">
              <w:rPr>
                <w:sz w:val="16"/>
                <w:szCs w:val="16"/>
              </w:rPr>
              <w:t>II</w:t>
            </w:r>
          </w:p>
        </w:tc>
        <w:tc>
          <w:tcPr>
            <w:tcW w:w="2110" w:type="dxa"/>
            <w:vAlign w:val="center"/>
          </w:tcPr>
          <w:p w:rsidR="0076629D" w:rsidRPr="004826DC" w:rsidRDefault="0076629D" w:rsidP="0076629D">
            <w:pPr>
              <w:pStyle w:val="PargrafodaLista"/>
              <w:keepNext/>
              <w:ind w:left="0"/>
              <w:jc w:val="center"/>
              <w:rPr>
                <w:sz w:val="16"/>
                <w:szCs w:val="16"/>
              </w:rPr>
            </w:pPr>
            <w:r w:rsidRPr="004826DC">
              <w:rPr>
                <w:sz w:val="16"/>
                <w:szCs w:val="16"/>
              </w:rPr>
              <w:t>Análise e Projeto</w:t>
            </w:r>
          </w:p>
        </w:tc>
        <w:tc>
          <w:tcPr>
            <w:tcW w:w="1134" w:type="dxa"/>
            <w:vAlign w:val="center"/>
          </w:tcPr>
          <w:p w:rsidR="0076629D" w:rsidRPr="004826DC" w:rsidRDefault="0076629D" w:rsidP="0076629D">
            <w:pPr>
              <w:pStyle w:val="PargrafodaLista"/>
              <w:keepNext/>
              <w:ind w:left="0"/>
              <w:jc w:val="center"/>
              <w:rPr>
                <w:sz w:val="16"/>
                <w:szCs w:val="16"/>
              </w:rPr>
            </w:pPr>
            <w:r w:rsidRPr="004826DC">
              <w:rPr>
                <w:sz w:val="16"/>
                <w:szCs w:val="16"/>
              </w:rPr>
              <w:t>9,0%</w:t>
            </w:r>
          </w:p>
        </w:tc>
        <w:tc>
          <w:tcPr>
            <w:tcW w:w="1701" w:type="dxa"/>
            <w:vAlign w:val="center"/>
          </w:tcPr>
          <w:p w:rsidR="0076629D" w:rsidRPr="004826DC" w:rsidRDefault="0076629D" w:rsidP="0076629D">
            <w:pPr>
              <w:pStyle w:val="PargrafodaLista"/>
              <w:keepNext/>
              <w:ind w:left="0"/>
              <w:jc w:val="center"/>
              <w:rPr>
                <w:sz w:val="16"/>
                <w:szCs w:val="16"/>
              </w:rPr>
            </w:pPr>
            <w:r w:rsidRPr="004826DC">
              <w:rPr>
                <w:sz w:val="16"/>
                <w:szCs w:val="16"/>
              </w:rPr>
              <w:t>-</w:t>
            </w:r>
          </w:p>
        </w:tc>
        <w:tc>
          <w:tcPr>
            <w:tcW w:w="816" w:type="dxa"/>
            <w:vAlign w:val="center"/>
          </w:tcPr>
          <w:p w:rsidR="0076629D" w:rsidRPr="004826DC" w:rsidRDefault="0076629D" w:rsidP="0076629D">
            <w:pPr>
              <w:pStyle w:val="PargrafodaLista"/>
              <w:keepNext/>
              <w:ind w:left="0"/>
              <w:jc w:val="center"/>
              <w:rPr>
                <w:b/>
                <w:sz w:val="16"/>
                <w:szCs w:val="16"/>
              </w:rPr>
            </w:pPr>
            <w:r w:rsidRPr="004826DC">
              <w:rPr>
                <w:b/>
                <w:sz w:val="16"/>
                <w:szCs w:val="16"/>
              </w:rPr>
              <w:t>9,0%</w:t>
            </w:r>
          </w:p>
        </w:tc>
      </w:tr>
      <w:tr w:rsidR="0076629D" w:rsidRPr="004826DC" w:rsidTr="0076629D">
        <w:tc>
          <w:tcPr>
            <w:tcW w:w="3260" w:type="dxa"/>
            <w:gridSpan w:val="2"/>
            <w:vAlign w:val="center"/>
          </w:tcPr>
          <w:p w:rsidR="0076629D" w:rsidRPr="004826DC" w:rsidRDefault="0076629D" w:rsidP="0076629D">
            <w:pPr>
              <w:pStyle w:val="PargrafodaLista"/>
              <w:ind w:left="0"/>
              <w:jc w:val="center"/>
              <w:rPr>
                <w:b/>
                <w:sz w:val="16"/>
                <w:szCs w:val="16"/>
              </w:rPr>
            </w:pPr>
            <w:r w:rsidRPr="004826DC">
              <w:rPr>
                <w:b/>
                <w:sz w:val="16"/>
                <w:szCs w:val="16"/>
              </w:rPr>
              <w:t>TOTAL</w:t>
            </w:r>
          </w:p>
        </w:tc>
        <w:tc>
          <w:tcPr>
            <w:tcW w:w="1134" w:type="dxa"/>
            <w:vAlign w:val="bottom"/>
          </w:tcPr>
          <w:p w:rsidR="0076629D" w:rsidRPr="004826DC" w:rsidRDefault="0076629D" w:rsidP="0076629D">
            <w:pPr>
              <w:jc w:val="center"/>
              <w:rPr>
                <w:rFonts w:ascii="Calibri" w:hAnsi="Calibri"/>
                <w:b/>
                <w:bCs/>
                <w:sz w:val="16"/>
                <w:szCs w:val="16"/>
              </w:rPr>
            </w:pPr>
            <w:r w:rsidRPr="004826DC">
              <w:rPr>
                <w:rFonts w:ascii="Calibri" w:hAnsi="Calibri"/>
                <w:b/>
                <w:bCs/>
                <w:sz w:val="16"/>
                <w:szCs w:val="16"/>
              </w:rPr>
              <w:t>31,5%</w:t>
            </w:r>
          </w:p>
        </w:tc>
        <w:tc>
          <w:tcPr>
            <w:tcW w:w="1701" w:type="dxa"/>
            <w:vAlign w:val="bottom"/>
          </w:tcPr>
          <w:p w:rsidR="0076629D" w:rsidRPr="004826DC" w:rsidRDefault="0076629D" w:rsidP="0076629D">
            <w:pPr>
              <w:jc w:val="center"/>
              <w:rPr>
                <w:rFonts w:ascii="Calibri" w:hAnsi="Calibri"/>
                <w:b/>
                <w:bCs/>
                <w:sz w:val="16"/>
                <w:szCs w:val="16"/>
              </w:rPr>
            </w:pPr>
            <w:r w:rsidRPr="004826DC">
              <w:rPr>
                <w:rFonts w:ascii="Calibri" w:hAnsi="Calibri"/>
                <w:b/>
                <w:bCs/>
                <w:sz w:val="16"/>
                <w:szCs w:val="16"/>
              </w:rPr>
              <w:t>-</w:t>
            </w:r>
          </w:p>
        </w:tc>
        <w:tc>
          <w:tcPr>
            <w:tcW w:w="816" w:type="dxa"/>
            <w:vAlign w:val="bottom"/>
          </w:tcPr>
          <w:p w:rsidR="0076629D" w:rsidRPr="004826DC" w:rsidRDefault="0076629D" w:rsidP="0076629D">
            <w:pPr>
              <w:jc w:val="center"/>
              <w:rPr>
                <w:rFonts w:ascii="Calibri" w:hAnsi="Calibri"/>
                <w:b/>
                <w:bCs/>
                <w:sz w:val="16"/>
                <w:szCs w:val="16"/>
              </w:rPr>
            </w:pPr>
            <w:r w:rsidRPr="004826DC">
              <w:rPr>
                <w:rFonts w:ascii="Calibri" w:hAnsi="Calibri"/>
                <w:b/>
                <w:bCs/>
                <w:sz w:val="16"/>
                <w:szCs w:val="16"/>
              </w:rPr>
              <w:t>31,5%</w:t>
            </w:r>
          </w:p>
        </w:tc>
      </w:tr>
    </w:tbl>
    <w:p w:rsidR="0076629D" w:rsidRPr="004826DC" w:rsidRDefault="0076629D" w:rsidP="00B727DF">
      <w:pPr>
        <w:pStyle w:val="PPM-Nvel2"/>
        <w:numPr>
          <w:ilvl w:val="1"/>
          <w:numId w:val="27"/>
        </w:numPr>
        <w:rPr>
          <w:rFonts w:ascii="Calibri" w:hAnsi="Calibri"/>
          <w:sz w:val="20"/>
        </w:rPr>
      </w:pPr>
      <w:r w:rsidRPr="004826DC">
        <w:rPr>
          <w:rFonts w:ascii="Calibri" w:hAnsi="Calibri"/>
          <w:sz w:val="20"/>
        </w:rPr>
        <w:t>Valor final da OS:</w:t>
      </w:r>
    </w:p>
    <w:p w:rsidR="0076629D" w:rsidRPr="004826DC" w:rsidRDefault="0076629D" w:rsidP="0076629D">
      <w:pPr>
        <w:pStyle w:val="PPM-Nvel2"/>
        <w:numPr>
          <w:ilvl w:val="0"/>
          <w:numId w:val="0"/>
        </w:numPr>
        <w:ind w:left="1440"/>
        <w:rPr>
          <w:rFonts w:ascii="Calibri" w:hAnsi="Calibri"/>
          <w:sz w:val="18"/>
        </w:rPr>
      </w:pPr>
      <w:r w:rsidRPr="004826DC">
        <w:rPr>
          <w:rFonts w:ascii="Calibri" w:hAnsi="Calibri"/>
          <w:sz w:val="18"/>
        </w:rPr>
        <w:t>[Tam. em PF] * [Preço do PF] * [Percentual de Esforço] * [fator de ajuste]</w:t>
      </w:r>
    </w:p>
    <w:p w:rsidR="0076629D" w:rsidRPr="004826DC" w:rsidRDefault="0076629D" w:rsidP="0076629D">
      <w:pPr>
        <w:pStyle w:val="PPM-Nvel2"/>
        <w:numPr>
          <w:ilvl w:val="0"/>
          <w:numId w:val="0"/>
        </w:numPr>
        <w:ind w:left="1440"/>
        <w:rPr>
          <w:rFonts w:ascii="Calibri" w:hAnsi="Calibri"/>
          <w:sz w:val="18"/>
        </w:rPr>
      </w:pPr>
      <w:r w:rsidRPr="004826DC">
        <w:rPr>
          <w:rFonts w:ascii="Calibri" w:hAnsi="Calibri"/>
          <w:sz w:val="18"/>
        </w:rPr>
        <w:t xml:space="preserve">70 * </w:t>
      </w:r>
      <w:r w:rsidRPr="004826DC">
        <w:rPr>
          <w:rFonts w:ascii="Calibri" w:hAnsi="Calibri"/>
          <w:sz w:val="20"/>
        </w:rPr>
        <w:t xml:space="preserve">R$600,00 </w:t>
      </w:r>
      <w:r w:rsidRPr="004826DC">
        <w:rPr>
          <w:rFonts w:ascii="Calibri" w:hAnsi="Calibri"/>
          <w:sz w:val="18"/>
        </w:rPr>
        <w:t xml:space="preserve">* 31,5% * 80% * 1 = </w:t>
      </w:r>
      <w:r w:rsidRPr="004826DC">
        <w:rPr>
          <w:rFonts w:ascii="Calibri" w:hAnsi="Calibri"/>
          <w:b/>
          <w:sz w:val="18"/>
        </w:rPr>
        <w:t>R$10.584,00</w:t>
      </w:r>
    </w:p>
    <w:p w:rsidR="0076629D" w:rsidRPr="004826DC" w:rsidRDefault="0076629D" w:rsidP="0076629D">
      <w:pPr>
        <w:rPr>
          <w:rFonts w:ascii="Calibri" w:hAnsi="Calibri"/>
          <w:b/>
          <w:sz w:val="24"/>
          <w:szCs w:val="24"/>
        </w:rPr>
      </w:pPr>
      <w:r w:rsidRPr="004826DC">
        <w:rPr>
          <w:rFonts w:ascii="Calibri" w:hAnsi="Calibri"/>
        </w:rPr>
        <w:br w:type="page"/>
      </w:r>
    </w:p>
    <w:p w:rsidR="0076629D" w:rsidRPr="004826DC" w:rsidRDefault="0076629D" w:rsidP="0076629D">
      <w:pPr>
        <w:pStyle w:val="PPM-Nvel1"/>
        <w:rPr>
          <w:rFonts w:ascii="Calibri" w:hAnsi="Calibri"/>
        </w:rPr>
      </w:pPr>
      <w:r w:rsidRPr="004826DC">
        <w:rPr>
          <w:rFonts w:ascii="Calibri" w:hAnsi="Calibri"/>
        </w:rPr>
        <w:lastRenderedPageBreak/>
        <w:t>OS do Tipo Sustentação de Sistemas</w:t>
      </w:r>
    </w:p>
    <w:p w:rsidR="0076629D" w:rsidRPr="004826DC" w:rsidRDefault="0076629D" w:rsidP="0076629D">
      <w:pPr>
        <w:pStyle w:val="PPM-Nvel2"/>
        <w:ind w:left="360" w:hanging="360"/>
        <w:rPr>
          <w:rFonts w:ascii="Calibri" w:hAnsi="Calibri"/>
          <w:sz w:val="22"/>
          <w:szCs w:val="22"/>
        </w:rPr>
      </w:pPr>
      <w:r w:rsidRPr="004826DC">
        <w:rPr>
          <w:rFonts w:ascii="Calibri" w:hAnsi="Calibri"/>
          <w:sz w:val="22"/>
          <w:szCs w:val="22"/>
        </w:rPr>
        <w:t xml:space="preserve">Aplicação “X” </w:t>
      </w:r>
      <w:r w:rsidRPr="004826DC">
        <w:rPr>
          <w:rFonts w:ascii="Calibri" w:hAnsi="Calibri"/>
          <w:b/>
          <w:sz w:val="22"/>
          <w:szCs w:val="22"/>
          <w:u w:val="single"/>
        </w:rPr>
        <w:t>não desenvolvida</w:t>
      </w:r>
      <w:r w:rsidRPr="004826DC">
        <w:rPr>
          <w:rFonts w:ascii="Calibri" w:hAnsi="Calibri"/>
          <w:sz w:val="22"/>
          <w:szCs w:val="22"/>
        </w:rPr>
        <w:t xml:space="preserve"> pela </w:t>
      </w:r>
      <w:r w:rsidR="00C4442C" w:rsidRPr="004826DC">
        <w:rPr>
          <w:rFonts w:ascii="Calibri" w:hAnsi="Calibri"/>
          <w:sz w:val="22"/>
          <w:szCs w:val="22"/>
        </w:rPr>
        <w:t>CONTRATADA</w:t>
      </w:r>
    </w:p>
    <w:p w:rsidR="0076629D" w:rsidRPr="004826DC" w:rsidRDefault="0076629D" w:rsidP="00B727DF">
      <w:pPr>
        <w:pStyle w:val="PPM-Nvel2"/>
        <w:numPr>
          <w:ilvl w:val="0"/>
          <w:numId w:val="27"/>
        </w:numPr>
        <w:rPr>
          <w:rFonts w:ascii="Calibri" w:hAnsi="Calibri"/>
          <w:sz w:val="20"/>
        </w:rPr>
      </w:pPr>
      <w:r w:rsidRPr="004826DC">
        <w:rPr>
          <w:rFonts w:ascii="Calibri" w:hAnsi="Calibri"/>
          <w:sz w:val="20"/>
        </w:rPr>
        <w:t>Dados da OS:</w:t>
      </w:r>
    </w:p>
    <w:p w:rsidR="0076629D" w:rsidRPr="004826DC" w:rsidRDefault="0076629D" w:rsidP="00B727DF">
      <w:pPr>
        <w:pStyle w:val="PPM-Nvel2"/>
        <w:numPr>
          <w:ilvl w:val="1"/>
          <w:numId w:val="27"/>
        </w:numPr>
        <w:spacing w:before="0" w:after="0"/>
        <w:ind w:left="1434" w:hanging="357"/>
        <w:rPr>
          <w:rFonts w:ascii="Calibri" w:hAnsi="Calibri"/>
          <w:sz w:val="20"/>
        </w:rPr>
      </w:pPr>
      <w:r w:rsidRPr="004826DC">
        <w:rPr>
          <w:rFonts w:ascii="Calibri" w:hAnsi="Calibri"/>
          <w:sz w:val="20"/>
        </w:rPr>
        <w:t>Tamanho funcional da aplicação: 500PF</w:t>
      </w:r>
    </w:p>
    <w:p w:rsidR="0076629D" w:rsidRPr="004826DC" w:rsidRDefault="0076629D" w:rsidP="00B727DF">
      <w:pPr>
        <w:pStyle w:val="PPM-Nvel2"/>
        <w:numPr>
          <w:ilvl w:val="1"/>
          <w:numId w:val="27"/>
        </w:numPr>
        <w:spacing w:before="0" w:after="0"/>
        <w:ind w:left="1434" w:hanging="357"/>
        <w:rPr>
          <w:rFonts w:ascii="Calibri" w:hAnsi="Calibri"/>
          <w:sz w:val="20"/>
        </w:rPr>
      </w:pPr>
      <w:r w:rsidRPr="004826DC">
        <w:rPr>
          <w:rFonts w:ascii="Calibri" w:hAnsi="Calibri"/>
          <w:sz w:val="20"/>
        </w:rPr>
        <w:t>Plataforma Predominante: Delphi(Fator de Ajuste 0,83)</w:t>
      </w:r>
    </w:p>
    <w:p w:rsidR="0076629D" w:rsidRPr="004826DC" w:rsidRDefault="0076629D" w:rsidP="00B727DF">
      <w:pPr>
        <w:pStyle w:val="PPM-Nvel2"/>
        <w:numPr>
          <w:ilvl w:val="1"/>
          <w:numId w:val="27"/>
        </w:numPr>
        <w:spacing w:before="0" w:after="0"/>
        <w:ind w:left="1434" w:hanging="357"/>
        <w:rPr>
          <w:rFonts w:ascii="Calibri" w:hAnsi="Calibri"/>
          <w:sz w:val="20"/>
        </w:rPr>
      </w:pPr>
      <w:r w:rsidRPr="004826DC">
        <w:rPr>
          <w:rFonts w:ascii="Calibri" w:hAnsi="Calibri"/>
          <w:sz w:val="20"/>
        </w:rPr>
        <w:t>Desenvolvido pelo Fornecedor: Não</w:t>
      </w:r>
    </w:p>
    <w:p w:rsidR="0076629D" w:rsidRPr="004826DC" w:rsidRDefault="0076629D" w:rsidP="00B727DF">
      <w:pPr>
        <w:pStyle w:val="PPM-Nvel2"/>
        <w:numPr>
          <w:ilvl w:val="1"/>
          <w:numId w:val="27"/>
        </w:numPr>
        <w:spacing w:before="0" w:after="0"/>
        <w:ind w:left="1434" w:hanging="357"/>
        <w:rPr>
          <w:rFonts w:ascii="Calibri" w:hAnsi="Calibri"/>
          <w:sz w:val="20"/>
        </w:rPr>
      </w:pPr>
      <w:r w:rsidRPr="004826DC">
        <w:rPr>
          <w:rFonts w:ascii="Calibri" w:hAnsi="Calibri"/>
          <w:sz w:val="20"/>
        </w:rPr>
        <w:t>Valor do ponto de função: R$600,00 (Hipotético)</w:t>
      </w:r>
    </w:p>
    <w:p w:rsidR="0076629D" w:rsidRPr="004826DC" w:rsidRDefault="0076629D" w:rsidP="00B727DF">
      <w:pPr>
        <w:pStyle w:val="PPM-Nvel2"/>
        <w:numPr>
          <w:ilvl w:val="1"/>
          <w:numId w:val="27"/>
        </w:numPr>
        <w:spacing w:before="0" w:after="0"/>
        <w:ind w:left="1434" w:hanging="357"/>
        <w:rPr>
          <w:rFonts w:ascii="Calibri" w:hAnsi="Calibri"/>
          <w:sz w:val="20"/>
        </w:rPr>
      </w:pPr>
      <w:r w:rsidRPr="004826DC">
        <w:rPr>
          <w:rFonts w:ascii="Calibri" w:hAnsi="Calibri"/>
          <w:sz w:val="20"/>
        </w:rPr>
        <w:t>Inicio da Sustentação: Julho/2012</w:t>
      </w:r>
    </w:p>
    <w:p w:rsidR="0076629D" w:rsidRPr="004826DC" w:rsidRDefault="0076629D" w:rsidP="00B727DF">
      <w:pPr>
        <w:pStyle w:val="PPM-Nvel2"/>
        <w:numPr>
          <w:ilvl w:val="1"/>
          <w:numId w:val="27"/>
        </w:numPr>
        <w:spacing w:before="0" w:after="0"/>
        <w:ind w:left="1434" w:hanging="357"/>
        <w:rPr>
          <w:rFonts w:ascii="Calibri" w:hAnsi="Calibri"/>
          <w:sz w:val="20"/>
        </w:rPr>
      </w:pPr>
      <w:r w:rsidRPr="004826DC">
        <w:rPr>
          <w:rFonts w:ascii="Calibri" w:hAnsi="Calibri"/>
          <w:sz w:val="20"/>
        </w:rPr>
        <w:t>Histórico de manutenções corretivas: Abr: 30PF, Mai: 28PF, Jun: 32PF (média mensal anterior: 30PF)</w:t>
      </w:r>
    </w:p>
    <w:p w:rsidR="0076629D" w:rsidRPr="004826DC" w:rsidRDefault="0076629D" w:rsidP="00B727DF">
      <w:pPr>
        <w:pStyle w:val="PPM-Nvel2"/>
        <w:keepNext/>
        <w:numPr>
          <w:ilvl w:val="0"/>
          <w:numId w:val="27"/>
        </w:numPr>
        <w:rPr>
          <w:rFonts w:ascii="Calibri" w:hAnsi="Calibri"/>
          <w:sz w:val="20"/>
        </w:rPr>
      </w:pPr>
      <w:r w:rsidRPr="004826DC">
        <w:rPr>
          <w:rFonts w:ascii="Calibri" w:hAnsi="Calibri"/>
          <w:sz w:val="20"/>
        </w:rPr>
        <w:t xml:space="preserve">Cálculo do </w:t>
      </w:r>
      <w:r w:rsidRPr="004826DC">
        <w:rPr>
          <w:rFonts w:ascii="Calibri" w:hAnsi="Calibri"/>
          <w:b/>
          <w:sz w:val="20"/>
        </w:rPr>
        <w:t>valor mensal esperado</w:t>
      </w:r>
      <w:r w:rsidRPr="004826DC">
        <w:rPr>
          <w:rStyle w:val="Refdenotaderodap"/>
          <w:rFonts w:ascii="Calibri" w:hAnsi="Calibri"/>
          <w:sz w:val="20"/>
        </w:rPr>
        <w:footnoteReference w:id="9"/>
      </w:r>
      <w:r w:rsidRPr="004826DC">
        <w:rPr>
          <w:rFonts w:ascii="Calibri" w:hAnsi="Calibri"/>
          <w:sz w:val="20"/>
        </w:rPr>
        <w:t xml:space="preserve"> para a OS:</w:t>
      </w:r>
    </w:p>
    <w:p w:rsidR="0076629D" w:rsidRPr="004826DC" w:rsidRDefault="0076629D" w:rsidP="0076629D">
      <w:pPr>
        <w:pStyle w:val="PPM-Nvel2"/>
        <w:numPr>
          <w:ilvl w:val="0"/>
          <w:numId w:val="0"/>
        </w:numPr>
        <w:ind w:left="1440"/>
        <w:rPr>
          <w:rFonts w:ascii="Calibri" w:hAnsi="Calibri"/>
          <w:sz w:val="18"/>
        </w:rPr>
      </w:pPr>
      <w:r w:rsidRPr="004826DC">
        <w:rPr>
          <w:rFonts w:ascii="Calibri" w:hAnsi="Calibri"/>
          <w:sz w:val="18"/>
        </w:rPr>
        <w:t xml:space="preserve"> [Parcela Incidentes] = [Tam. em PF] * [Preço do PF] * [2%] * [Fator de Ajuste]</w:t>
      </w:r>
    </w:p>
    <w:p w:rsidR="0076629D" w:rsidRPr="004826DC" w:rsidRDefault="0076629D" w:rsidP="0076629D">
      <w:pPr>
        <w:pStyle w:val="PPM-Nvel2"/>
        <w:numPr>
          <w:ilvl w:val="0"/>
          <w:numId w:val="0"/>
        </w:numPr>
        <w:ind w:left="1440"/>
        <w:rPr>
          <w:rFonts w:ascii="Calibri" w:hAnsi="Calibri"/>
          <w:sz w:val="18"/>
        </w:rPr>
      </w:pPr>
      <w:r w:rsidRPr="004826DC">
        <w:rPr>
          <w:rFonts w:ascii="Calibri" w:hAnsi="Calibri"/>
          <w:sz w:val="18"/>
        </w:rPr>
        <w:t xml:space="preserve">[Parcela Incidentes] = 500 * </w:t>
      </w:r>
      <w:r w:rsidRPr="004826DC">
        <w:rPr>
          <w:rFonts w:ascii="Calibri" w:hAnsi="Calibri"/>
          <w:sz w:val="20"/>
        </w:rPr>
        <w:t xml:space="preserve">R$600,00 </w:t>
      </w:r>
      <w:r w:rsidRPr="004826DC">
        <w:rPr>
          <w:rFonts w:ascii="Calibri" w:hAnsi="Calibri"/>
          <w:sz w:val="18"/>
        </w:rPr>
        <w:t xml:space="preserve">* 2% * 0,83 = </w:t>
      </w:r>
      <w:r w:rsidRPr="004826DC">
        <w:rPr>
          <w:rFonts w:ascii="Calibri" w:hAnsi="Calibri"/>
          <w:b/>
          <w:sz w:val="18"/>
        </w:rPr>
        <w:t>R$4.980,00</w:t>
      </w:r>
    </w:p>
    <w:p w:rsidR="0076629D" w:rsidRPr="004826DC" w:rsidRDefault="0076629D" w:rsidP="0076629D">
      <w:pPr>
        <w:pStyle w:val="PPM-Nvel2"/>
        <w:numPr>
          <w:ilvl w:val="0"/>
          <w:numId w:val="0"/>
        </w:numPr>
        <w:ind w:left="1440"/>
        <w:rPr>
          <w:rFonts w:ascii="Calibri" w:hAnsi="Calibri"/>
          <w:sz w:val="18"/>
        </w:rPr>
      </w:pPr>
      <w:r w:rsidRPr="004826DC">
        <w:rPr>
          <w:rFonts w:ascii="Calibri" w:hAnsi="Calibri"/>
          <w:sz w:val="18"/>
        </w:rPr>
        <w:t>[Parcela Man. Corr.] = [Média Mensal Anterior] * [Preço do PF] * [Fator de Ajuste]</w:t>
      </w:r>
    </w:p>
    <w:p w:rsidR="0076629D" w:rsidRPr="004826DC" w:rsidRDefault="0076629D" w:rsidP="0076629D">
      <w:pPr>
        <w:pStyle w:val="PPM-Nvel2"/>
        <w:numPr>
          <w:ilvl w:val="0"/>
          <w:numId w:val="0"/>
        </w:numPr>
        <w:ind w:left="1440"/>
        <w:rPr>
          <w:rFonts w:ascii="Calibri" w:hAnsi="Calibri"/>
          <w:sz w:val="18"/>
        </w:rPr>
      </w:pPr>
      <w:r w:rsidRPr="004826DC">
        <w:rPr>
          <w:rFonts w:ascii="Calibri" w:hAnsi="Calibri"/>
          <w:sz w:val="18"/>
        </w:rPr>
        <w:t xml:space="preserve">[Parcela Man. Corr.] = 30 * </w:t>
      </w:r>
      <w:r w:rsidRPr="004826DC">
        <w:rPr>
          <w:rFonts w:ascii="Calibri" w:hAnsi="Calibri"/>
          <w:sz w:val="20"/>
        </w:rPr>
        <w:t xml:space="preserve">R$600,00 </w:t>
      </w:r>
      <w:r w:rsidRPr="004826DC">
        <w:rPr>
          <w:rFonts w:ascii="Calibri" w:hAnsi="Calibri"/>
          <w:sz w:val="18"/>
        </w:rPr>
        <w:t xml:space="preserve">* 0,83 = </w:t>
      </w:r>
      <w:r w:rsidRPr="004826DC">
        <w:rPr>
          <w:rFonts w:ascii="Calibri" w:hAnsi="Calibri"/>
          <w:b/>
          <w:sz w:val="18"/>
        </w:rPr>
        <w:t>R$14.940,00</w:t>
      </w:r>
    </w:p>
    <w:p w:rsidR="0076629D" w:rsidRPr="004826DC" w:rsidRDefault="0076629D" w:rsidP="0076629D">
      <w:pPr>
        <w:pStyle w:val="PPM-Nvel2"/>
        <w:numPr>
          <w:ilvl w:val="0"/>
          <w:numId w:val="0"/>
        </w:numPr>
        <w:ind w:left="1440"/>
        <w:rPr>
          <w:rFonts w:ascii="Calibri" w:hAnsi="Calibri"/>
          <w:b/>
          <w:sz w:val="18"/>
        </w:rPr>
      </w:pPr>
      <w:r w:rsidRPr="004826DC">
        <w:rPr>
          <w:rFonts w:ascii="Calibri" w:hAnsi="Calibri"/>
          <w:sz w:val="18"/>
        </w:rPr>
        <w:t xml:space="preserve">[Valor Out/2012] = [Parcela Incidentes] + [Parcela Man. Corr.] = </w:t>
      </w:r>
      <w:r w:rsidRPr="004826DC">
        <w:rPr>
          <w:rFonts w:ascii="Calibri" w:hAnsi="Calibri"/>
          <w:b/>
          <w:sz w:val="18"/>
        </w:rPr>
        <w:t>R$19.920,00</w:t>
      </w:r>
    </w:p>
    <w:p w:rsidR="0076629D" w:rsidRPr="004826DC" w:rsidRDefault="0076629D" w:rsidP="0076629D">
      <w:pPr>
        <w:pStyle w:val="PPM-Nvel2"/>
        <w:ind w:left="360" w:hanging="360"/>
        <w:rPr>
          <w:rFonts w:ascii="Calibri" w:hAnsi="Calibri"/>
          <w:sz w:val="22"/>
          <w:szCs w:val="22"/>
        </w:rPr>
      </w:pPr>
      <w:r w:rsidRPr="004826DC">
        <w:rPr>
          <w:rFonts w:ascii="Calibri" w:hAnsi="Calibri"/>
          <w:sz w:val="22"/>
          <w:szCs w:val="22"/>
        </w:rPr>
        <w:t xml:space="preserve">Aplicação “Y” </w:t>
      </w:r>
      <w:r w:rsidRPr="004826DC">
        <w:rPr>
          <w:rFonts w:ascii="Calibri" w:hAnsi="Calibri"/>
          <w:b/>
          <w:sz w:val="22"/>
          <w:szCs w:val="22"/>
          <w:u w:val="single"/>
        </w:rPr>
        <w:t>desenvolvida</w:t>
      </w:r>
      <w:r w:rsidRPr="004826DC">
        <w:rPr>
          <w:rFonts w:ascii="Calibri" w:hAnsi="Calibri"/>
          <w:sz w:val="22"/>
          <w:szCs w:val="22"/>
        </w:rPr>
        <w:t xml:space="preserve"> pela </w:t>
      </w:r>
      <w:r w:rsidR="00C4442C" w:rsidRPr="004826DC">
        <w:rPr>
          <w:rFonts w:ascii="Calibri" w:hAnsi="Calibri"/>
          <w:sz w:val="22"/>
          <w:szCs w:val="22"/>
        </w:rPr>
        <w:t>CONTRATADA</w:t>
      </w:r>
    </w:p>
    <w:p w:rsidR="0076629D" w:rsidRPr="004826DC" w:rsidRDefault="0076629D" w:rsidP="00B727DF">
      <w:pPr>
        <w:pStyle w:val="PPM-Nvel2"/>
        <w:numPr>
          <w:ilvl w:val="1"/>
          <w:numId w:val="27"/>
        </w:numPr>
        <w:spacing w:before="0" w:after="0"/>
        <w:ind w:left="1434" w:hanging="357"/>
        <w:rPr>
          <w:rFonts w:ascii="Calibri" w:hAnsi="Calibri"/>
          <w:sz w:val="20"/>
        </w:rPr>
      </w:pPr>
      <w:r w:rsidRPr="004826DC">
        <w:rPr>
          <w:rFonts w:ascii="Calibri" w:hAnsi="Calibri"/>
          <w:sz w:val="20"/>
        </w:rPr>
        <w:t>Tamanho funcional da aplicação: 500PF</w:t>
      </w:r>
    </w:p>
    <w:p w:rsidR="0076629D" w:rsidRPr="004826DC" w:rsidRDefault="0076629D" w:rsidP="00B727DF">
      <w:pPr>
        <w:pStyle w:val="PPM-Nvel2"/>
        <w:numPr>
          <w:ilvl w:val="1"/>
          <w:numId w:val="27"/>
        </w:numPr>
        <w:spacing w:before="0" w:after="0"/>
        <w:ind w:left="1434" w:hanging="357"/>
        <w:rPr>
          <w:rFonts w:ascii="Calibri" w:hAnsi="Calibri"/>
          <w:sz w:val="20"/>
        </w:rPr>
      </w:pPr>
      <w:r w:rsidRPr="004826DC">
        <w:rPr>
          <w:rFonts w:ascii="Calibri" w:hAnsi="Calibri"/>
          <w:sz w:val="20"/>
        </w:rPr>
        <w:t>Plataforma Predominante: Java(Fator de Ajuste 1)</w:t>
      </w:r>
    </w:p>
    <w:p w:rsidR="0076629D" w:rsidRPr="004826DC" w:rsidRDefault="0076629D" w:rsidP="00B727DF">
      <w:pPr>
        <w:pStyle w:val="PPM-Nvel2"/>
        <w:numPr>
          <w:ilvl w:val="1"/>
          <w:numId w:val="27"/>
        </w:numPr>
        <w:spacing w:before="0" w:after="0"/>
        <w:ind w:left="1434" w:hanging="357"/>
        <w:rPr>
          <w:rFonts w:ascii="Calibri" w:hAnsi="Calibri"/>
          <w:sz w:val="20"/>
        </w:rPr>
      </w:pPr>
      <w:r w:rsidRPr="004826DC">
        <w:rPr>
          <w:rFonts w:ascii="Calibri" w:hAnsi="Calibri"/>
          <w:sz w:val="20"/>
        </w:rPr>
        <w:t xml:space="preserve">Desenvolvido pelo Fornecedor: </w:t>
      </w:r>
      <w:r w:rsidRPr="004826DC">
        <w:rPr>
          <w:rFonts w:ascii="Calibri" w:hAnsi="Calibri"/>
          <w:b/>
          <w:sz w:val="20"/>
          <w:u w:val="single"/>
        </w:rPr>
        <w:t>Sim</w:t>
      </w:r>
    </w:p>
    <w:p w:rsidR="0076629D" w:rsidRPr="004826DC" w:rsidRDefault="0076629D" w:rsidP="00B727DF">
      <w:pPr>
        <w:pStyle w:val="PPM-Nvel2"/>
        <w:numPr>
          <w:ilvl w:val="1"/>
          <w:numId w:val="27"/>
        </w:numPr>
        <w:spacing w:before="0" w:after="0"/>
        <w:ind w:left="1434" w:hanging="357"/>
        <w:rPr>
          <w:rFonts w:ascii="Calibri" w:hAnsi="Calibri"/>
          <w:sz w:val="20"/>
        </w:rPr>
      </w:pPr>
      <w:r w:rsidRPr="004826DC">
        <w:rPr>
          <w:rFonts w:ascii="Calibri" w:hAnsi="Calibri"/>
          <w:sz w:val="20"/>
        </w:rPr>
        <w:t>Valor do ponto de função: R$600,00 (Hipotético)</w:t>
      </w:r>
    </w:p>
    <w:p w:rsidR="0076629D" w:rsidRPr="004826DC" w:rsidRDefault="0076629D" w:rsidP="00B727DF">
      <w:pPr>
        <w:pStyle w:val="PPM-Nvel2"/>
        <w:numPr>
          <w:ilvl w:val="1"/>
          <w:numId w:val="27"/>
        </w:numPr>
        <w:spacing w:before="0" w:after="0"/>
        <w:ind w:left="1434" w:hanging="357"/>
        <w:rPr>
          <w:rFonts w:ascii="Calibri" w:hAnsi="Calibri"/>
          <w:sz w:val="20"/>
        </w:rPr>
      </w:pPr>
      <w:r w:rsidRPr="004826DC">
        <w:rPr>
          <w:rFonts w:ascii="Calibri" w:hAnsi="Calibri"/>
          <w:sz w:val="20"/>
        </w:rPr>
        <w:t>Inicio da Sustentação: Julho/2012</w:t>
      </w:r>
    </w:p>
    <w:p w:rsidR="0076629D" w:rsidRPr="004826DC" w:rsidRDefault="0076629D" w:rsidP="00B727DF">
      <w:pPr>
        <w:pStyle w:val="PPM-Nvel2"/>
        <w:numPr>
          <w:ilvl w:val="1"/>
          <w:numId w:val="27"/>
        </w:numPr>
        <w:spacing w:before="0" w:after="0"/>
        <w:ind w:left="1434" w:hanging="357"/>
        <w:rPr>
          <w:rFonts w:ascii="Calibri" w:hAnsi="Calibri"/>
          <w:sz w:val="20"/>
        </w:rPr>
      </w:pPr>
      <w:r w:rsidRPr="004826DC">
        <w:rPr>
          <w:rFonts w:ascii="Calibri" w:hAnsi="Calibri"/>
          <w:sz w:val="20"/>
        </w:rPr>
        <w:t>Histórico de manutenções corretivas: Abr: 30PF, Mai: 28PF, Jun: 32PF (média mensal anterior: 30PF)</w:t>
      </w:r>
    </w:p>
    <w:p w:rsidR="0076629D" w:rsidRPr="004826DC" w:rsidRDefault="0076629D" w:rsidP="00B727DF">
      <w:pPr>
        <w:pStyle w:val="PPM-Nvel2"/>
        <w:keepNext/>
        <w:numPr>
          <w:ilvl w:val="0"/>
          <w:numId w:val="27"/>
        </w:numPr>
        <w:rPr>
          <w:rFonts w:ascii="Calibri" w:hAnsi="Calibri"/>
          <w:sz w:val="20"/>
        </w:rPr>
      </w:pPr>
      <w:r w:rsidRPr="004826DC">
        <w:rPr>
          <w:rFonts w:ascii="Calibri" w:hAnsi="Calibri"/>
          <w:sz w:val="20"/>
        </w:rPr>
        <w:t xml:space="preserve">Cálculo do </w:t>
      </w:r>
      <w:r w:rsidRPr="004826DC">
        <w:rPr>
          <w:rFonts w:ascii="Calibri" w:hAnsi="Calibri"/>
          <w:b/>
          <w:sz w:val="20"/>
        </w:rPr>
        <w:t>valor mensal esperado</w:t>
      </w:r>
      <w:r w:rsidRPr="004826DC">
        <w:rPr>
          <w:rStyle w:val="Refdenotaderodap"/>
          <w:rFonts w:ascii="Calibri" w:hAnsi="Calibri"/>
          <w:sz w:val="20"/>
        </w:rPr>
        <w:footnoteReference w:id="10"/>
      </w:r>
      <w:r w:rsidRPr="004826DC">
        <w:rPr>
          <w:rFonts w:ascii="Calibri" w:hAnsi="Calibri"/>
          <w:b/>
          <w:sz w:val="20"/>
        </w:rPr>
        <w:t xml:space="preserve"> </w:t>
      </w:r>
      <w:r w:rsidRPr="004826DC">
        <w:rPr>
          <w:rFonts w:ascii="Calibri" w:hAnsi="Calibri"/>
          <w:sz w:val="20"/>
        </w:rPr>
        <w:t>para a OS:</w:t>
      </w:r>
    </w:p>
    <w:p w:rsidR="0076629D" w:rsidRPr="004826DC" w:rsidRDefault="0076629D" w:rsidP="00B727DF">
      <w:pPr>
        <w:pStyle w:val="PPM-Nvel2"/>
        <w:numPr>
          <w:ilvl w:val="1"/>
          <w:numId w:val="27"/>
        </w:numPr>
        <w:rPr>
          <w:rFonts w:ascii="Calibri" w:hAnsi="Calibri"/>
          <w:sz w:val="20"/>
        </w:rPr>
      </w:pPr>
      <w:r w:rsidRPr="004826DC">
        <w:rPr>
          <w:rFonts w:ascii="Calibri" w:hAnsi="Calibri"/>
          <w:sz w:val="20"/>
        </w:rPr>
        <w:t>Valor referente a outubro/2012:</w:t>
      </w:r>
    </w:p>
    <w:p w:rsidR="0076629D" w:rsidRPr="004826DC" w:rsidRDefault="0076629D" w:rsidP="0076629D">
      <w:pPr>
        <w:pStyle w:val="PPM-Nvel2"/>
        <w:numPr>
          <w:ilvl w:val="0"/>
          <w:numId w:val="0"/>
        </w:numPr>
        <w:ind w:left="1440"/>
        <w:rPr>
          <w:rFonts w:ascii="Calibri" w:hAnsi="Calibri"/>
          <w:sz w:val="18"/>
        </w:rPr>
      </w:pPr>
      <w:r w:rsidRPr="004826DC">
        <w:rPr>
          <w:rFonts w:ascii="Calibri" w:hAnsi="Calibri"/>
          <w:sz w:val="18"/>
        </w:rPr>
        <w:t>[Parcela Incidentes] = [Tam. em PF] * [Preço do PF] * [2%] * [Fator de Ajuste]</w:t>
      </w:r>
    </w:p>
    <w:p w:rsidR="0076629D" w:rsidRPr="004826DC" w:rsidRDefault="0076629D" w:rsidP="0076629D">
      <w:pPr>
        <w:pStyle w:val="PPM-Nvel2"/>
        <w:numPr>
          <w:ilvl w:val="0"/>
          <w:numId w:val="0"/>
        </w:numPr>
        <w:ind w:left="1440"/>
        <w:rPr>
          <w:rFonts w:ascii="Calibri" w:hAnsi="Calibri"/>
          <w:sz w:val="18"/>
        </w:rPr>
      </w:pPr>
      <w:r w:rsidRPr="004826DC">
        <w:rPr>
          <w:rFonts w:ascii="Calibri" w:hAnsi="Calibri"/>
          <w:sz w:val="18"/>
        </w:rPr>
        <w:t xml:space="preserve">[Parcela Incidentes] = 500 * </w:t>
      </w:r>
      <w:r w:rsidRPr="004826DC">
        <w:rPr>
          <w:rFonts w:ascii="Calibri" w:hAnsi="Calibri"/>
          <w:sz w:val="20"/>
        </w:rPr>
        <w:t xml:space="preserve">R$600,00 </w:t>
      </w:r>
      <w:r w:rsidRPr="004826DC">
        <w:rPr>
          <w:rFonts w:ascii="Calibri" w:hAnsi="Calibri"/>
          <w:sz w:val="18"/>
        </w:rPr>
        <w:t xml:space="preserve">* 2% * 1= </w:t>
      </w:r>
      <w:r w:rsidRPr="004826DC">
        <w:rPr>
          <w:rFonts w:ascii="Calibri" w:hAnsi="Calibri"/>
          <w:b/>
          <w:sz w:val="18"/>
        </w:rPr>
        <w:t>R$6.000,00</w:t>
      </w:r>
    </w:p>
    <w:p w:rsidR="0076629D" w:rsidRPr="004826DC" w:rsidRDefault="0076629D" w:rsidP="0076629D">
      <w:pPr>
        <w:pStyle w:val="PPM-Nvel2"/>
        <w:numPr>
          <w:ilvl w:val="0"/>
          <w:numId w:val="0"/>
        </w:numPr>
        <w:ind w:left="1440"/>
        <w:rPr>
          <w:rFonts w:ascii="Calibri" w:hAnsi="Calibri"/>
          <w:sz w:val="18"/>
        </w:rPr>
      </w:pPr>
      <w:r w:rsidRPr="004826DC">
        <w:rPr>
          <w:rFonts w:ascii="Calibri" w:hAnsi="Calibri"/>
          <w:sz w:val="18"/>
        </w:rPr>
        <w:t xml:space="preserve">[Parcela Man. Corr.] = </w:t>
      </w:r>
      <w:r w:rsidRPr="004826DC">
        <w:rPr>
          <w:rFonts w:ascii="Calibri" w:hAnsi="Calibri"/>
          <w:b/>
          <w:sz w:val="18"/>
        </w:rPr>
        <w:t>R$0,0 (parcela não se aplica a sistemas em garantia)</w:t>
      </w:r>
    </w:p>
    <w:p w:rsidR="0076629D" w:rsidRPr="004826DC" w:rsidRDefault="0076629D" w:rsidP="0076629D">
      <w:pPr>
        <w:pStyle w:val="PPM-Nvel2"/>
        <w:numPr>
          <w:ilvl w:val="0"/>
          <w:numId w:val="0"/>
        </w:numPr>
        <w:ind w:left="1440"/>
        <w:rPr>
          <w:rFonts w:ascii="Calibri" w:hAnsi="Calibri"/>
          <w:sz w:val="18"/>
        </w:rPr>
      </w:pPr>
      <w:r w:rsidRPr="004826DC">
        <w:rPr>
          <w:rFonts w:ascii="Calibri" w:hAnsi="Calibri"/>
          <w:sz w:val="18"/>
        </w:rPr>
        <w:t xml:space="preserve">[Valor Out/2012] = [Parcela Incidentes] + [Parcela Man. Corr.] = </w:t>
      </w:r>
      <w:r w:rsidRPr="004826DC">
        <w:rPr>
          <w:rFonts w:ascii="Calibri" w:hAnsi="Calibri"/>
          <w:b/>
          <w:sz w:val="18"/>
        </w:rPr>
        <w:t>R$6.000,00</w:t>
      </w:r>
    </w:p>
    <w:p w:rsidR="0076629D" w:rsidRPr="004826DC" w:rsidRDefault="0076629D" w:rsidP="0076629D">
      <w:pPr>
        <w:pStyle w:val="PPM-Nvel2"/>
        <w:numPr>
          <w:ilvl w:val="0"/>
          <w:numId w:val="0"/>
        </w:numPr>
        <w:ind w:left="1440"/>
        <w:rPr>
          <w:rFonts w:ascii="Calibri" w:hAnsi="Calibri"/>
          <w:sz w:val="18"/>
        </w:rPr>
      </w:pPr>
    </w:p>
    <w:p w:rsidR="0076629D" w:rsidRPr="004826DC" w:rsidRDefault="0076629D" w:rsidP="0076629D">
      <w:pPr>
        <w:rPr>
          <w:rFonts w:ascii="Calibri" w:hAnsi="Calibri"/>
          <w:b/>
          <w:sz w:val="24"/>
          <w:szCs w:val="24"/>
        </w:rPr>
      </w:pPr>
    </w:p>
    <w:p w:rsidR="0076629D" w:rsidRPr="004826DC" w:rsidRDefault="0076629D" w:rsidP="0076629D">
      <w:pPr>
        <w:pStyle w:val="Ttulo2"/>
        <w:ind w:left="1134"/>
        <w:rPr>
          <w:rFonts w:ascii="Calibri" w:hAnsi="Calibri"/>
          <w:color w:val="auto"/>
        </w:rPr>
      </w:pPr>
    </w:p>
    <w:p w:rsidR="0076629D" w:rsidRPr="004826DC" w:rsidRDefault="0076629D" w:rsidP="0076629D">
      <w:pPr>
        <w:rPr>
          <w:rFonts w:ascii="Calibri" w:hAnsi="Calibri"/>
          <w:b/>
          <w:sz w:val="24"/>
          <w:szCs w:val="24"/>
        </w:rPr>
        <w:sectPr w:rsidR="0076629D" w:rsidRPr="004826DC" w:rsidSect="0076629D">
          <w:headerReference w:type="default" r:id="rId99"/>
          <w:footerReference w:type="default" r:id="rId100"/>
          <w:pgSz w:w="11906" w:h="16838" w:code="9"/>
          <w:pgMar w:top="1103" w:right="397" w:bottom="851" w:left="845" w:header="284" w:footer="0" w:gutter="0"/>
          <w:pgNumType w:start="1"/>
          <w:cols w:space="708"/>
          <w:docGrid w:linePitch="360"/>
        </w:sectPr>
      </w:pPr>
    </w:p>
    <w:p w:rsidR="00B0483A" w:rsidRPr="004826DC" w:rsidRDefault="00DA0665" w:rsidP="00B0483A">
      <w:pPr>
        <w:jc w:val="center"/>
        <w:rPr>
          <w:rFonts w:ascii="Calibri" w:hAnsi="Calibri"/>
          <w:b/>
          <w:sz w:val="24"/>
          <w:szCs w:val="24"/>
        </w:rPr>
      </w:pPr>
      <w:r w:rsidRPr="004826DC">
        <w:rPr>
          <w:rFonts w:ascii="Calibri" w:hAnsi="Calibri"/>
          <w:b/>
          <w:sz w:val="24"/>
          <w:szCs w:val="24"/>
        </w:rPr>
        <w:lastRenderedPageBreak/>
        <w:t xml:space="preserve">ANEXO XI – </w:t>
      </w:r>
      <w:r w:rsidR="00B0483A" w:rsidRPr="004826DC">
        <w:rPr>
          <w:rFonts w:ascii="Calibri" w:hAnsi="Calibri"/>
          <w:b/>
          <w:sz w:val="24"/>
          <w:szCs w:val="24"/>
        </w:rPr>
        <w:t>AMBIENTE TECNOLÓGICO DO TCU</w:t>
      </w:r>
    </w:p>
    <w:p w:rsidR="0076629D" w:rsidRPr="004826DC" w:rsidRDefault="00DA0665" w:rsidP="0076629D">
      <w:pPr>
        <w:rPr>
          <w:rFonts w:ascii="Calibri" w:hAnsi="Calibri"/>
          <w:b/>
          <w:sz w:val="24"/>
          <w:szCs w:val="24"/>
        </w:rPr>
      </w:pPr>
      <w:r w:rsidRPr="004826DC">
        <w:rPr>
          <w:rFonts w:ascii="Calibri" w:hAnsi="Calibri"/>
          <w:b/>
          <w:sz w:val="24"/>
          <w:szCs w:val="24"/>
        </w:rPr>
        <w:t xml:space="preserve"> </w:t>
      </w:r>
      <w:r w:rsidR="0076629D" w:rsidRPr="004826DC">
        <w:rPr>
          <w:rFonts w:ascii="Calibri" w:hAnsi="Calibri"/>
          <w:b/>
          <w:sz w:val="24"/>
          <w:szCs w:val="24"/>
        </w:rPr>
        <w:t>Catálogo de Soluções</w:t>
      </w:r>
    </w:p>
    <w:p w:rsidR="0076629D" w:rsidRPr="004826DC" w:rsidRDefault="0076629D" w:rsidP="0076629D">
      <w:pPr>
        <w:rPr>
          <w:rFonts w:ascii="Calibri" w:hAnsi="Calibri"/>
          <w:b/>
          <w:sz w:val="24"/>
          <w:szCs w:val="24"/>
        </w:rPr>
      </w:pPr>
    </w:p>
    <w:tbl>
      <w:tblPr>
        <w:tblW w:w="14720" w:type="dxa"/>
        <w:tblInd w:w="55" w:type="dxa"/>
        <w:tblCellMar>
          <w:left w:w="70" w:type="dxa"/>
          <w:right w:w="70" w:type="dxa"/>
        </w:tblCellMar>
        <w:tblLook w:val="04A0" w:firstRow="1" w:lastRow="0" w:firstColumn="1" w:lastColumn="0" w:noHBand="0" w:noVBand="1"/>
      </w:tblPr>
      <w:tblGrid>
        <w:gridCol w:w="441"/>
        <w:gridCol w:w="1946"/>
        <w:gridCol w:w="1411"/>
        <w:gridCol w:w="3522"/>
        <w:gridCol w:w="963"/>
        <w:gridCol w:w="1459"/>
        <w:gridCol w:w="1528"/>
        <w:gridCol w:w="1310"/>
        <w:gridCol w:w="2140"/>
      </w:tblGrid>
      <w:tr w:rsidR="0076629D" w:rsidRPr="004826DC" w:rsidTr="0076629D">
        <w:trPr>
          <w:trHeight w:val="690"/>
        </w:trPr>
        <w:tc>
          <w:tcPr>
            <w:tcW w:w="441" w:type="dxa"/>
            <w:tcBorders>
              <w:top w:val="nil"/>
              <w:left w:val="nil"/>
              <w:bottom w:val="nil"/>
              <w:right w:val="nil"/>
            </w:tcBorders>
            <w:shd w:val="clear" w:color="auto" w:fill="auto"/>
            <w:noWrap/>
            <w:vAlign w:val="center"/>
            <w:hideMark/>
          </w:tcPr>
          <w:p w:rsidR="0076629D" w:rsidRPr="004826DC" w:rsidRDefault="0076629D" w:rsidP="0076629D">
            <w:pPr>
              <w:rPr>
                <w:rFonts w:ascii="Calibri" w:hAnsi="Calibri"/>
                <w:b/>
                <w:bCs/>
                <w:sz w:val="16"/>
                <w:szCs w:val="16"/>
              </w:rPr>
            </w:pPr>
          </w:p>
        </w:tc>
        <w:tc>
          <w:tcPr>
            <w:tcW w:w="1946" w:type="dxa"/>
            <w:tcBorders>
              <w:top w:val="single" w:sz="8" w:space="0" w:color="auto"/>
              <w:left w:val="single" w:sz="8" w:space="0" w:color="auto"/>
              <w:bottom w:val="nil"/>
              <w:right w:val="single" w:sz="4" w:space="0" w:color="auto"/>
            </w:tcBorders>
            <w:shd w:val="clear" w:color="auto" w:fill="auto"/>
            <w:vAlign w:val="center"/>
            <w:hideMark/>
          </w:tcPr>
          <w:p w:rsidR="0076629D" w:rsidRPr="004826DC" w:rsidRDefault="0076629D" w:rsidP="0076629D">
            <w:pPr>
              <w:jc w:val="center"/>
              <w:rPr>
                <w:rFonts w:ascii="Calibri" w:hAnsi="Calibri"/>
                <w:b/>
                <w:bCs/>
                <w:sz w:val="16"/>
                <w:szCs w:val="16"/>
              </w:rPr>
            </w:pPr>
            <w:r w:rsidRPr="004826DC">
              <w:rPr>
                <w:rFonts w:ascii="Calibri" w:hAnsi="Calibri"/>
                <w:b/>
                <w:bCs/>
                <w:sz w:val="16"/>
                <w:szCs w:val="16"/>
              </w:rPr>
              <w:t>Solução*</w:t>
            </w:r>
          </w:p>
        </w:tc>
        <w:tc>
          <w:tcPr>
            <w:tcW w:w="1411" w:type="dxa"/>
            <w:tcBorders>
              <w:top w:val="single" w:sz="8" w:space="0" w:color="auto"/>
              <w:left w:val="nil"/>
              <w:bottom w:val="nil"/>
              <w:right w:val="single" w:sz="4" w:space="0" w:color="auto"/>
            </w:tcBorders>
            <w:shd w:val="clear" w:color="auto" w:fill="auto"/>
            <w:vAlign w:val="center"/>
            <w:hideMark/>
          </w:tcPr>
          <w:p w:rsidR="0076629D" w:rsidRPr="004826DC" w:rsidRDefault="0076629D" w:rsidP="0076629D">
            <w:pPr>
              <w:jc w:val="center"/>
              <w:rPr>
                <w:rFonts w:ascii="Calibri" w:hAnsi="Calibri"/>
                <w:b/>
                <w:bCs/>
                <w:sz w:val="16"/>
                <w:szCs w:val="16"/>
              </w:rPr>
            </w:pPr>
            <w:r w:rsidRPr="004826DC">
              <w:rPr>
                <w:rFonts w:ascii="Calibri" w:hAnsi="Calibri"/>
                <w:b/>
                <w:bCs/>
                <w:sz w:val="16"/>
                <w:szCs w:val="16"/>
              </w:rPr>
              <w:t>Módulo</w:t>
            </w:r>
          </w:p>
        </w:tc>
        <w:tc>
          <w:tcPr>
            <w:tcW w:w="3522" w:type="dxa"/>
            <w:tcBorders>
              <w:top w:val="single" w:sz="8" w:space="0" w:color="auto"/>
              <w:left w:val="nil"/>
              <w:bottom w:val="nil"/>
              <w:right w:val="single" w:sz="4" w:space="0" w:color="auto"/>
            </w:tcBorders>
            <w:shd w:val="clear" w:color="auto" w:fill="auto"/>
            <w:vAlign w:val="center"/>
            <w:hideMark/>
          </w:tcPr>
          <w:p w:rsidR="0076629D" w:rsidRPr="004826DC" w:rsidRDefault="0076629D" w:rsidP="0076629D">
            <w:pPr>
              <w:jc w:val="center"/>
              <w:rPr>
                <w:rFonts w:ascii="Calibri" w:hAnsi="Calibri"/>
                <w:b/>
                <w:bCs/>
                <w:sz w:val="16"/>
                <w:szCs w:val="16"/>
              </w:rPr>
            </w:pPr>
            <w:r w:rsidRPr="004826DC">
              <w:rPr>
                <w:rFonts w:ascii="Calibri" w:hAnsi="Calibri"/>
                <w:b/>
                <w:bCs/>
                <w:sz w:val="16"/>
                <w:szCs w:val="16"/>
              </w:rPr>
              <w:t>Descrição</w:t>
            </w:r>
          </w:p>
        </w:tc>
        <w:tc>
          <w:tcPr>
            <w:tcW w:w="963" w:type="dxa"/>
            <w:tcBorders>
              <w:top w:val="single" w:sz="8" w:space="0" w:color="auto"/>
              <w:left w:val="nil"/>
              <w:bottom w:val="nil"/>
              <w:right w:val="single" w:sz="4" w:space="0" w:color="auto"/>
            </w:tcBorders>
            <w:shd w:val="clear" w:color="auto" w:fill="auto"/>
            <w:vAlign w:val="center"/>
            <w:hideMark/>
          </w:tcPr>
          <w:p w:rsidR="0076629D" w:rsidRPr="004826DC" w:rsidRDefault="0076629D" w:rsidP="0076629D">
            <w:pPr>
              <w:jc w:val="center"/>
              <w:rPr>
                <w:rFonts w:ascii="Calibri" w:hAnsi="Calibri"/>
                <w:b/>
                <w:bCs/>
                <w:sz w:val="16"/>
                <w:szCs w:val="16"/>
              </w:rPr>
            </w:pPr>
            <w:r w:rsidRPr="004826DC">
              <w:rPr>
                <w:rFonts w:ascii="Calibri" w:hAnsi="Calibri"/>
                <w:b/>
                <w:bCs/>
                <w:sz w:val="16"/>
                <w:szCs w:val="16"/>
              </w:rPr>
              <w:t>Serviço</w:t>
            </w:r>
          </w:p>
        </w:tc>
        <w:tc>
          <w:tcPr>
            <w:tcW w:w="1459" w:type="dxa"/>
            <w:tcBorders>
              <w:top w:val="single" w:sz="8" w:space="0" w:color="auto"/>
              <w:left w:val="nil"/>
              <w:bottom w:val="nil"/>
              <w:right w:val="single" w:sz="4" w:space="0" w:color="auto"/>
            </w:tcBorders>
            <w:shd w:val="clear" w:color="auto" w:fill="auto"/>
            <w:vAlign w:val="center"/>
            <w:hideMark/>
          </w:tcPr>
          <w:p w:rsidR="0076629D" w:rsidRPr="004826DC" w:rsidRDefault="0076629D" w:rsidP="0076629D">
            <w:pPr>
              <w:jc w:val="center"/>
              <w:rPr>
                <w:rFonts w:ascii="Calibri" w:hAnsi="Calibri"/>
                <w:b/>
                <w:bCs/>
                <w:sz w:val="16"/>
                <w:szCs w:val="16"/>
              </w:rPr>
            </w:pPr>
            <w:r w:rsidRPr="004826DC">
              <w:rPr>
                <w:rFonts w:ascii="Calibri" w:hAnsi="Calibri"/>
                <w:b/>
                <w:bCs/>
                <w:sz w:val="16"/>
                <w:szCs w:val="16"/>
              </w:rPr>
              <w:t>Plataforma de Desenvolvimento Predominante</w:t>
            </w:r>
          </w:p>
        </w:tc>
        <w:tc>
          <w:tcPr>
            <w:tcW w:w="1528" w:type="dxa"/>
            <w:tcBorders>
              <w:top w:val="single" w:sz="8" w:space="0" w:color="auto"/>
              <w:left w:val="nil"/>
              <w:bottom w:val="nil"/>
              <w:right w:val="single" w:sz="4" w:space="0" w:color="auto"/>
            </w:tcBorders>
            <w:shd w:val="clear" w:color="auto" w:fill="auto"/>
            <w:vAlign w:val="center"/>
            <w:hideMark/>
          </w:tcPr>
          <w:p w:rsidR="0076629D" w:rsidRPr="004826DC" w:rsidRDefault="0076629D" w:rsidP="0076629D">
            <w:pPr>
              <w:jc w:val="center"/>
              <w:rPr>
                <w:rFonts w:ascii="Calibri" w:hAnsi="Calibri"/>
                <w:b/>
                <w:bCs/>
                <w:sz w:val="16"/>
                <w:szCs w:val="16"/>
              </w:rPr>
            </w:pPr>
            <w:r w:rsidRPr="004826DC">
              <w:rPr>
                <w:rFonts w:ascii="Calibri" w:hAnsi="Calibri"/>
                <w:b/>
                <w:bCs/>
                <w:sz w:val="16"/>
                <w:szCs w:val="16"/>
              </w:rPr>
              <w:t>Linguagens Utilizadas</w:t>
            </w:r>
          </w:p>
        </w:tc>
        <w:tc>
          <w:tcPr>
            <w:tcW w:w="1310" w:type="dxa"/>
            <w:tcBorders>
              <w:top w:val="single" w:sz="8" w:space="0" w:color="auto"/>
              <w:left w:val="nil"/>
              <w:bottom w:val="nil"/>
              <w:right w:val="single" w:sz="4" w:space="0" w:color="auto"/>
            </w:tcBorders>
            <w:shd w:val="clear" w:color="auto" w:fill="auto"/>
            <w:vAlign w:val="center"/>
            <w:hideMark/>
          </w:tcPr>
          <w:p w:rsidR="0076629D" w:rsidRPr="004826DC" w:rsidRDefault="0076629D" w:rsidP="0076629D">
            <w:pPr>
              <w:jc w:val="center"/>
              <w:rPr>
                <w:rFonts w:ascii="Calibri" w:hAnsi="Calibri"/>
                <w:b/>
                <w:bCs/>
                <w:sz w:val="16"/>
                <w:szCs w:val="16"/>
              </w:rPr>
            </w:pPr>
            <w:r w:rsidRPr="004826DC">
              <w:rPr>
                <w:rFonts w:ascii="Calibri" w:hAnsi="Calibri"/>
                <w:b/>
                <w:bCs/>
                <w:sz w:val="16"/>
                <w:szCs w:val="16"/>
              </w:rPr>
              <w:t>SGBD</w:t>
            </w:r>
          </w:p>
        </w:tc>
        <w:tc>
          <w:tcPr>
            <w:tcW w:w="2140" w:type="dxa"/>
            <w:tcBorders>
              <w:top w:val="single" w:sz="8" w:space="0" w:color="auto"/>
              <w:left w:val="nil"/>
              <w:bottom w:val="nil"/>
              <w:right w:val="single" w:sz="8" w:space="0" w:color="auto"/>
            </w:tcBorders>
            <w:shd w:val="clear" w:color="auto" w:fill="auto"/>
            <w:noWrap/>
            <w:vAlign w:val="center"/>
            <w:hideMark/>
          </w:tcPr>
          <w:p w:rsidR="0076629D" w:rsidRPr="004826DC" w:rsidRDefault="0076629D" w:rsidP="0076629D">
            <w:pPr>
              <w:jc w:val="center"/>
              <w:rPr>
                <w:rFonts w:ascii="Calibri" w:hAnsi="Calibri"/>
                <w:b/>
                <w:bCs/>
                <w:sz w:val="16"/>
                <w:szCs w:val="16"/>
              </w:rPr>
            </w:pPr>
            <w:r w:rsidRPr="004826DC">
              <w:rPr>
                <w:rFonts w:ascii="Calibri" w:hAnsi="Calibri"/>
                <w:b/>
                <w:bCs/>
                <w:sz w:val="16"/>
                <w:szCs w:val="16"/>
              </w:rPr>
              <w:t>Gestor</w:t>
            </w:r>
          </w:p>
        </w:tc>
      </w:tr>
      <w:tr w:rsidR="0076629D" w:rsidRPr="004826DC" w:rsidTr="0076629D">
        <w:trPr>
          <w:trHeight w:val="300"/>
        </w:trPr>
        <w:tc>
          <w:tcPr>
            <w:tcW w:w="441" w:type="dxa"/>
            <w:vMerge w:val="restart"/>
            <w:tcBorders>
              <w:top w:val="single" w:sz="8" w:space="0" w:color="auto"/>
              <w:left w:val="single" w:sz="8" w:space="0" w:color="auto"/>
              <w:bottom w:val="single" w:sz="8" w:space="0" w:color="000000"/>
              <w:right w:val="nil"/>
            </w:tcBorders>
            <w:shd w:val="clear" w:color="auto" w:fill="auto"/>
            <w:noWrap/>
            <w:textDirection w:val="btLr"/>
            <w:vAlign w:val="center"/>
            <w:hideMark/>
          </w:tcPr>
          <w:p w:rsidR="0076629D" w:rsidRPr="004826DC" w:rsidRDefault="0076629D" w:rsidP="0076629D">
            <w:pPr>
              <w:jc w:val="center"/>
              <w:rPr>
                <w:rFonts w:ascii="Calibri" w:hAnsi="Calibri"/>
                <w:b/>
                <w:bCs/>
                <w:sz w:val="16"/>
                <w:szCs w:val="16"/>
              </w:rPr>
            </w:pPr>
            <w:r w:rsidRPr="004826DC">
              <w:rPr>
                <w:rFonts w:ascii="Calibri" w:hAnsi="Calibri"/>
                <w:b/>
                <w:bCs/>
                <w:sz w:val="16"/>
                <w:szCs w:val="16"/>
              </w:rPr>
              <w:t>SISTEMAS ADMINISTRATIVOS</w:t>
            </w:r>
          </w:p>
        </w:tc>
        <w:tc>
          <w:tcPr>
            <w:tcW w:w="1946" w:type="dxa"/>
            <w:vMerge w:val="restart"/>
            <w:tcBorders>
              <w:top w:val="single" w:sz="8" w:space="0" w:color="auto"/>
              <w:left w:val="single" w:sz="8" w:space="0" w:color="auto"/>
              <w:bottom w:val="single" w:sz="4" w:space="0" w:color="auto"/>
              <w:right w:val="single" w:sz="4" w:space="0" w:color="auto"/>
            </w:tcBorders>
            <w:shd w:val="clear" w:color="auto" w:fill="auto"/>
            <w:vAlign w:val="center"/>
            <w:hideMark/>
          </w:tcPr>
          <w:p w:rsidR="0076629D" w:rsidRPr="004826DC" w:rsidRDefault="0076629D" w:rsidP="0076629D">
            <w:pPr>
              <w:jc w:val="center"/>
              <w:rPr>
                <w:rFonts w:ascii="Calibri" w:hAnsi="Calibri"/>
                <w:sz w:val="16"/>
                <w:szCs w:val="16"/>
              </w:rPr>
            </w:pPr>
            <w:r w:rsidRPr="004826DC">
              <w:rPr>
                <w:rFonts w:ascii="Calibri" w:hAnsi="Calibri"/>
                <w:sz w:val="16"/>
                <w:szCs w:val="16"/>
              </w:rPr>
              <w:t>GRH</w:t>
            </w:r>
          </w:p>
        </w:tc>
        <w:tc>
          <w:tcPr>
            <w:tcW w:w="1411" w:type="dxa"/>
            <w:tcBorders>
              <w:top w:val="single" w:sz="8" w:space="0" w:color="auto"/>
              <w:left w:val="nil"/>
              <w:bottom w:val="single" w:sz="4" w:space="0" w:color="auto"/>
              <w:right w:val="single" w:sz="4" w:space="0" w:color="auto"/>
            </w:tcBorders>
            <w:shd w:val="clear" w:color="auto" w:fill="auto"/>
            <w:vAlign w:val="center"/>
            <w:hideMark/>
          </w:tcPr>
          <w:p w:rsidR="0076629D" w:rsidRPr="004826DC" w:rsidRDefault="0076629D" w:rsidP="0076629D">
            <w:pPr>
              <w:rPr>
                <w:rFonts w:ascii="Calibri" w:hAnsi="Calibri"/>
                <w:sz w:val="16"/>
                <w:szCs w:val="16"/>
              </w:rPr>
            </w:pPr>
            <w:r w:rsidRPr="004826DC">
              <w:rPr>
                <w:rFonts w:ascii="Calibri" w:hAnsi="Calibri"/>
                <w:sz w:val="16"/>
                <w:szCs w:val="16"/>
              </w:rPr>
              <w:t>folhapagamento</w:t>
            </w:r>
          </w:p>
        </w:tc>
        <w:tc>
          <w:tcPr>
            <w:tcW w:w="3522" w:type="dxa"/>
            <w:tcBorders>
              <w:top w:val="single" w:sz="8" w:space="0" w:color="auto"/>
              <w:left w:val="nil"/>
              <w:bottom w:val="single" w:sz="4" w:space="0" w:color="auto"/>
              <w:right w:val="single" w:sz="4" w:space="0" w:color="auto"/>
            </w:tcBorders>
            <w:shd w:val="clear" w:color="auto" w:fill="auto"/>
            <w:vAlign w:val="center"/>
            <w:hideMark/>
          </w:tcPr>
          <w:p w:rsidR="0076629D" w:rsidRPr="004826DC" w:rsidRDefault="0076629D" w:rsidP="0076629D">
            <w:pPr>
              <w:rPr>
                <w:rFonts w:ascii="Calibri" w:hAnsi="Calibri"/>
                <w:sz w:val="16"/>
                <w:szCs w:val="16"/>
              </w:rPr>
            </w:pPr>
            <w:r w:rsidRPr="004826DC">
              <w:rPr>
                <w:rFonts w:ascii="Calibri" w:hAnsi="Calibri"/>
                <w:sz w:val="16"/>
                <w:szCs w:val="16"/>
              </w:rPr>
              <w:t>Folha de Pagamento do TCU</w:t>
            </w:r>
          </w:p>
        </w:tc>
        <w:tc>
          <w:tcPr>
            <w:tcW w:w="963" w:type="dxa"/>
            <w:tcBorders>
              <w:top w:val="single" w:sz="8" w:space="0" w:color="auto"/>
              <w:left w:val="nil"/>
              <w:bottom w:val="single" w:sz="4" w:space="0" w:color="auto"/>
              <w:right w:val="single" w:sz="4" w:space="0" w:color="auto"/>
            </w:tcBorders>
            <w:shd w:val="clear" w:color="auto" w:fill="auto"/>
            <w:vAlign w:val="center"/>
            <w:hideMark/>
          </w:tcPr>
          <w:p w:rsidR="0076629D" w:rsidRPr="004826DC" w:rsidRDefault="0076629D" w:rsidP="0076629D">
            <w:pPr>
              <w:rPr>
                <w:rFonts w:ascii="Calibri" w:hAnsi="Calibri"/>
                <w:sz w:val="16"/>
                <w:szCs w:val="16"/>
              </w:rPr>
            </w:pPr>
            <w:r w:rsidRPr="004826DC">
              <w:rPr>
                <w:rFonts w:ascii="Calibri" w:hAnsi="Calibri"/>
                <w:sz w:val="16"/>
                <w:szCs w:val="16"/>
              </w:rPr>
              <w:t>Sesag</w:t>
            </w:r>
          </w:p>
        </w:tc>
        <w:tc>
          <w:tcPr>
            <w:tcW w:w="1459" w:type="dxa"/>
            <w:tcBorders>
              <w:top w:val="single" w:sz="8" w:space="0" w:color="auto"/>
              <w:left w:val="nil"/>
              <w:bottom w:val="single" w:sz="4" w:space="0" w:color="auto"/>
              <w:right w:val="single" w:sz="4" w:space="0" w:color="auto"/>
            </w:tcBorders>
            <w:shd w:val="clear" w:color="auto" w:fill="auto"/>
            <w:vAlign w:val="center"/>
            <w:hideMark/>
          </w:tcPr>
          <w:p w:rsidR="0076629D" w:rsidRPr="004826DC" w:rsidRDefault="0076629D" w:rsidP="0076629D">
            <w:pPr>
              <w:rPr>
                <w:rFonts w:ascii="Calibri" w:hAnsi="Calibri"/>
                <w:sz w:val="16"/>
                <w:szCs w:val="16"/>
              </w:rPr>
            </w:pPr>
            <w:r w:rsidRPr="004826DC">
              <w:rPr>
                <w:rFonts w:ascii="Calibri" w:hAnsi="Calibri"/>
                <w:sz w:val="16"/>
                <w:szCs w:val="16"/>
              </w:rPr>
              <w:t>Delphi</w:t>
            </w:r>
          </w:p>
        </w:tc>
        <w:tc>
          <w:tcPr>
            <w:tcW w:w="1528" w:type="dxa"/>
            <w:tcBorders>
              <w:top w:val="single" w:sz="8" w:space="0" w:color="auto"/>
              <w:left w:val="nil"/>
              <w:bottom w:val="single" w:sz="4" w:space="0" w:color="auto"/>
              <w:right w:val="single" w:sz="4" w:space="0" w:color="auto"/>
            </w:tcBorders>
            <w:shd w:val="clear" w:color="auto" w:fill="auto"/>
            <w:vAlign w:val="center"/>
            <w:hideMark/>
          </w:tcPr>
          <w:p w:rsidR="0076629D" w:rsidRPr="004826DC" w:rsidRDefault="0076629D" w:rsidP="0076629D">
            <w:pPr>
              <w:rPr>
                <w:rFonts w:ascii="Calibri" w:hAnsi="Calibri"/>
                <w:sz w:val="16"/>
                <w:szCs w:val="16"/>
              </w:rPr>
            </w:pPr>
            <w:r w:rsidRPr="004826DC">
              <w:rPr>
                <w:rFonts w:ascii="Calibri" w:hAnsi="Calibri"/>
                <w:sz w:val="16"/>
                <w:szCs w:val="16"/>
              </w:rPr>
              <w:t>Java/Delphi</w:t>
            </w:r>
          </w:p>
        </w:tc>
        <w:tc>
          <w:tcPr>
            <w:tcW w:w="1310" w:type="dxa"/>
            <w:tcBorders>
              <w:top w:val="single" w:sz="8" w:space="0" w:color="auto"/>
              <w:left w:val="nil"/>
              <w:bottom w:val="single" w:sz="4" w:space="0" w:color="auto"/>
              <w:right w:val="single" w:sz="4" w:space="0" w:color="auto"/>
            </w:tcBorders>
            <w:shd w:val="clear" w:color="auto" w:fill="auto"/>
            <w:vAlign w:val="center"/>
            <w:hideMark/>
          </w:tcPr>
          <w:p w:rsidR="0076629D" w:rsidRPr="004826DC" w:rsidRDefault="0076629D" w:rsidP="0076629D">
            <w:pPr>
              <w:rPr>
                <w:rFonts w:ascii="Calibri" w:hAnsi="Calibri"/>
                <w:sz w:val="16"/>
                <w:szCs w:val="16"/>
              </w:rPr>
            </w:pPr>
            <w:r w:rsidRPr="004826DC">
              <w:rPr>
                <w:rFonts w:ascii="Calibri" w:hAnsi="Calibri"/>
                <w:sz w:val="16"/>
                <w:szCs w:val="16"/>
              </w:rPr>
              <w:t>Oracle</w:t>
            </w:r>
          </w:p>
        </w:tc>
        <w:tc>
          <w:tcPr>
            <w:tcW w:w="2140" w:type="dxa"/>
            <w:tcBorders>
              <w:top w:val="single" w:sz="8" w:space="0" w:color="auto"/>
              <w:left w:val="nil"/>
              <w:bottom w:val="single" w:sz="4" w:space="0" w:color="auto"/>
              <w:right w:val="single" w:sz="8" w:space="0" w:color="auto"/>
            </w:tcBorders>
            <w:shd w:val="clear" w:color="auto" w:fill="auto"/>
            <w:noWrap/>
            <w:vAlign w:val="center"/>
            <w:hideMark/>
          </w:tcPr>
          <w:p w:rsidR="0076629D" w:rsidRPr="004826DC" w:rsidRDefault="0076629D" w:rsidP="0076629D">
            <w:pPr>
              <w:rPr>
                <w:rFonts w:ascii="Calibri" w:hAnsi="Calibri"/>
                <w:sz w:val="16"/>
                <w:szCs w:val="16"/>
              </w:rPr>
            </w:pPr>
            <w:r w:rsidRPr="004826DC">
              <w:rPr>
                <w:rFonts w:ascii="Calibri" w:hAnsi="Calibri"/>
                <w:sz w:val="16"/>
                <w:szCs w:val="16"/>
              </w:rPr>
              <w:t>Segedam</w:t>
            </w:r>
          </w:p>
        </w:tc>
      </w:tr>
      <w:tr w:rsidR="0076629D" w:rsidRPr="004826DC" w:rsidTr="0076629D">
        <w:trPr>
          <w:trHeight w:val="300"/>
        </w:trPr>
        <w:tc>
          <w:tcPr>
            <w:tcW w:w="441" w:type="dxa"/>
            <w:vMerge/>
            <w:tcBorders>
              <w:top w:val="single" w:sz="8" w:space="0" w:color="auto"/>
              <w:left w:val="single" w:sz="8" w:space="0" w:color="auto"/>
              <w:bottom w:val="single" w:sz="8" w:space="0" w:color="000000"/>
              <w:right w:val="nil"/>
            </w:tcBorders>
            <w:vAlign w:val="center"/>
            <w:hideMark/>
          </w:tcPr>
          <w:p w:rsidR="0076629D" w:rsidRPr="004826DC" w:rsidRDefault="0076629D" w:rsidP="0076629D">
            <w:pPr>
              <w:rPr>
                <w:rFonts w:ascii="Calibri" w:hAnsi="Calibri"/>
                <w:b/>
                <w:bCs/>
                <w:sz w:val="16"/>
                <w:szCs w:val="16"/>
              </w:rPr>
            </w:pPr>
          </w:p>
        </w:tc>
        <w:tc>
          <w:tcPr>
            <w:tcW w:w="1946" w:type="dxa"/>
            <w:vMerge/>
            <w:tcBorders>
              <w:top w:val="single" w:sz="8" w:space="0" w:color="auto"/>
              <w:left w:val="single" w:sz="8" w:space="0" w:color="auto"/>
              <w:bottom w:val="single" w:sz="4" w:space="0" w:color="auto"/>
              <w:right w:val="single" w:sz="4" w:space="0" w:color="auto"/>
            </w:tcBorders>
            <w:vAlign w:val="center"/>
            <w:hideMark/>
          </w:tcPr>
          <w:p w:rsidR="0076629D" w:rsidRPr="004826DC" w:rsidRDefault="0076629D" w:rsidP="0076629D">
            <w:pPr>
              <w:rPr>
                <w:rFonts w:ascii="Calibri" w:hAnsi="Calibri"/>
                <w:sz w:val="16"/>
                <w:szCs w:val="16"/>
              </w:rPr>
            </w:pPr>
          </w:p>
        </w:tc>
        <w:tc>
          <w:tcPr>
            <w:tcW w:w="1411" w:type="dxa"/>
            <w:tcBorders>
              <w:top w:val="nil"/>
              <w:left w:val="nil"/>
              <w:bottom w:val="single" w:sz="4" w:space="0" w:color="auto"/>
              <w:right w:val="single" w:sz="4" w:space="0" w:color="auto"/>
            </w:tcBorders>
            <w:shd w:val="clear" w:color="auto" w:fill="auto"/>
            <w:vAlign w:val="center"/>
            <w:hideMark/>
          </w:tcPr>
          <w:p w:rsidR="0076629D" w:rsidRPr="004826DC" w:rsidRDefault="0076629D" w:rsidP="0076629D">
            <w:pPr>
              <w:rPr>
                <w:rFonts w:ascii="Calibri" w:hAnsi="Calibri"/>
                <w:sz w:val="16"/>
                <w:szCs w:val="16"/>
              </w:rPr>
            </w:pPr>
            <w:r w:rsidRPr="004826DC">
              <w:rPr>
                <w:rFonts w:ascii="Calibri" w:hAnsi="Calibri"/>
                <w:sz w:val="16"/>
                <w:szCs w:val="16"/>
              </w:rPr>
              <w:t>cats</w:t>
            </w:r>
          </w:p>
        </w:tc>
        <w:tc>
          <w:tcPr>
            <w:tcW w:w="3522" w:type="dxa"/>
            <w:tcBorders>
              <w:top w:val="nil"/>
              <w:left w:val="nil"/>
              <w:bottom w:val="single" w:sz="4" w:space="0" w:color="auto"/>
              <w:right w:val="single" w:sz="4" w:space="0" w:color="auto"/>
            </w:tcBorders>
            <w:shd w:val="clear" w:color="auto" w:fill="auto"/>
            <w:vAlign w:val="center"/>
            <w:hideMark/>
          </w:tcPr>
          <w:p w:rsidR="0076629D" w:rsidRPr="004826DC" w:rsidRDefault="0076629D" w:rsidP="0076629D">
            <w:pPr>
              <w:rPr>
                <w:rFonts w:ascii="Calibri" w:hAnsi="Calibri"/>
                <w:sz w:val="16"/>
                <w:szCs w:val="16"/>
              </w:rPr>
            </w:pPr>
            <w:r w:rsidRPr="004826DC">
              <w:rPr>
                <w:rFonts w:ascii="Calibri" w:hAnsi="Calibri"/>
                <w:sz w:val="16"/>
                <w:szCs w:val="16"/>
              </w:rPr>
              <w:t>Controle de Alocação Temporária de Servidor</w:t>
            </w:r>
          </w:p>
        </w:tc>
        <w:tc>
          <w:tcPr>
            <w:tcW w:w="963" w:type="dxa"/>
            <w:tcBorders>
              <w:top w:val="nil"/>
              <w:left w:val="nil"/>
              <w:bottom w:val="single" w:sz="4" w:space="0" w:color="auto"/>
              <w:right w:val="single" w:sz="4" w:space="0" w:color="auto"/>
            </w:tcBorders>
            <w:shd w:val="clear" w:color="auto" w:fill="auto"/>
            <w:vAlign w:val="center"/>
            <w:hideMark/>
          </w:tcPr>
          <w:p w:rsidR="0076629D" w:rsidRPr="004826DC" w:rsidRDefault="0076629D" w:rsidP="0076629D">
            <w:pPr>
              <w:rPr>
                <w:rFonts w:ascii="Calibri" w:hAnsi="Calibri"/>
                <w:sz w:val="16"/>
                <w:szCs w:val="16"/>
              </w:rPr>
            </w:pPr>
            <w:r w:rsidRPr="004826DC">
              <w:rPr>
                <w:rFonts w:ascii="Calibri" w:hAnsi="Calibri"/>
                <w:sz w:val="16"/>
                <w:szCs w:val="16"/>
              </w:rPr>
              <w:t>Sesag</w:t>
            </w:r>
          </w:p>
        </w:tc>
        <w:tc>
          <w:tcPr>
            <w:tcW w:w="1459" w:type="dxa"/>
            <w:tcBorders>
              <w:top w:val="nil"/>
              <w:left w:val="nil"/>
              <w:bottom w:val="single" w:sz="4" w:space="0" w:color="auto"/>
              <w:right w:val="single" w:sz="4" w:space="0" w:color="auto"/>
            </w:tcBorders>
            <w:shd w:val="clear" w:color="auto" w:fill="auto"/>
            <w:vAlign w:val="center"/>
            <w:hideMark/>
          </w:tcPr>
          <w:p w:rsidR="0076629D" w:rsidRPr="004826DC" w:rsidRDefault="0076629D" w:rsidP="0076629D">
            <w:pPr>
              <w:rPr>
                <w:rFonts w:ascii="Calibri" w:hAnsi="Calibri"/>
                <w:sz w:val="16"/>
                <w:szCs w:val="16"/>
              </w:rPr>
            </w:pPr>
            <w:r w:rsidRPr="004826DC">
              <w:rPr>
                <w:rFonts w:ascii="Calibri" w:hAnsi="Calibri"/>
                <w:sz w:val="16"/>
                <w:szCs w:val="16"/>
              </w:rPr>
              <w:t>Java</w:t>
            </w:r>
          </w:p>
        </w:tc>
        <w:tc>
          <w:tcPr>
            <w:tcW w:w="1528" w:type="dxa"/>
            <w:tcBorders>
              <w:top w:val="nil"/>
              <w:left w:val="nil"/>
              <w:bottom w:val="single" w:sz="4" w:space="0" w:color="auto"/>
              <w:right w:val="single" w:sz="4" w:space="0" w:color="auto"/>
            </w:tcBorders>
            <w:shd w:val="clear" w:color="auto" w:fill="auto"/>
            <w:vAlign w:val="center"/>
            <w:hideMark/>
          </w:tcPr>
          <w:p w:rsidR="0076629D" w:rsidRPr="004826DC" w:rsidRDefault="0076629D" w:rsidP="0076629D">
            <w:pPr>
              <w:rPr>
                <w:rFonts w:ascii="Calibri" w:hAnsi="Calibri"/>
                <w:sz w:val="16"/>
                <w:szCs w:val="16"/>
              </w:rPr>
            </w:pPr>
            <w:r w:rsidRPr="004826DC">
              <w:rPr>
                <w:rFonts w:ascii="Calibri" w:hAnsi="Calibri"/>
                <w:sz w:val="16"/>
                <w:szCs w:val="16"/>
              </w:rPr>
              <w:t>Java</w:t>
            </w:r>
          </w:p>
        </w:tc>
        <w:tc>
          <w:tcPr>
            <w:tcW w:w="1310" w:type="dxa"/>
            <w:tcBorders>
              <w:top w:val="nil"/>
              <w:left w:val="nil"/>
              <w:bottom w:val="single" w:sz="4" w:space="0" w:color="auto"/>
              <w:right w:val="single" w:sz="4" w:space="0" w:color="auto"/>
            </w:tcBorders>
            <w:shd w:val="clear" w:color="auto" w:fill="auto"/>
            <w:vAlign w:val="center"/>
            <w:hideMark/>
          </w:tcPr>
          <w:p w:rsidR="0076629D" w:rsidRPr="004826DC" w:rsidRDefault="0076629D" w:rsidP="0076629D">
            <w:pPr>
              <w:rPr>
                <w:rFonts w:ascii="Calibri" w:hAnsi="Calibri"/>
                <w:sz w:val="16"/>
                <w:szCs w:val="16"/>
              </w:rPr>
            </w:pPr>
            <w:r w:rsidRPr="004826DC">
              <w:rPr>
                <w:rFonts w:ascii="Calibri" w:hAnsi="Calibri"/>
                <w:sz w:val="16"/>
                <w:szCs w:val="16"/>
              </w:rPr>
              <w:t>Oracle</w:t>
            </w:r>
          </w:p>
        </w:tc>
        <w:tc>
          <w:tcPr>
            <w:tcW w:w="2140" w:type="dxa"/>
            <w:tcBorders>
              <w:top w:val="nil"/>
              <w:left w:val="nil"/>
              <w:bottom w:val="single" w:sz="4" w:space="0" w:color="auto"/>
              <w:right w:val="single" w:sz="8" w:space="0" w:color="auto"/>
            </w:tcBorders>
            <w:shd w:val="clear" w:color="auto" w:fill="auto"/>
            <w:noWrap/>
            <w:vAlign w:val="center"/>
            <w:hideMark/>
          </w:tcPr>
          <w:p w:rsidR="0076629D" w:rsidRPr="004826DC" w:rsidRDefault="0076629D" w:rsidP="0076629D">
            <w:pPr>
              <w:rPr>
                <w:rFonts w:ascii="Calibri" w:hAnsi="Calibri"/>
                <w:sz w:val="16"/>
                <w:szCs w:val="16"/>
              </w:rPr>
            </w:pPr>
            <w:r w:rsidRPr="004826DC">
              <w:rPr>
                <w:rFonts w:ascii="Calibri" w:hAnsi="Calibri"/>
                <w:sz w:val="16"/>
                <w:szCs w:val="16"/>
              </w:rPr>
              <w:t>Seses</w:t>
            </w:r>
          </w:p>
        </w:tc>
      </w:tr>
      <w:tr w:rsidR="0076629D" w:rsidRPr="004826DC" w:rsidTr="0076629D">
        <w:trPr>
          <w:trHeight w:val="300"/>
        </w:trPr>
        <w:tc>
          <w:tcPr>
            <w:tcW w:w="441" w:type="dxa"/>
            <w:vMerge/>
            <w:tcBorders>
              <w:top w:val="single" w:sz="8" w:space="0" w:color="auto"/>
              <w:left w:val="single" w:sz="8" w:space="0" w:color="auto"/>
              <w:bottom w:val="single" w:sz="8" w:space="0" w:color="000000"/>
              <w:right w:val="nil"/>
            </w:tcBorders>
            <w:vAlign w:val="center"/>
            <w:hideMark/>
          </w:tcPr>
          <w:p w:rsidR="0076629D" w:rsidRPr="004826DC" w:rsidRDefault="0076629D" w:rsidP="0076629D">
            <w:pPr>
              <w:rPr>
                <w:rFonts w:ascii="Calibri" w:hAnsi="Calibri"/>
                <w:b/>
                <w:bCs/>
                <w:sz w:val="16"/>
                <w:szCs w:val="16"/>
              </w:rPr>
            </w:pPr>
          </w:p>
        </w:tc>
        <w:tc>
          <w:tcPr>
            <w:tcW w:w="1946" w:type="dxa"/>
            <w:vMerge/>
            <w:tcBorders>
              <w:top w:val="single" w:sz="8" w:space="0" w:color="auto"/>
              <w:left w:val="single" w:sz="8" w:space="0" w:color="auto"/>
              <w:bottom w:val="single" w:sz="4" w:space="0" w:color="auto"/>
              <w:right w:val="single" w:sz="4" w:space="0" w:color="auto"/>
            </w:tcBorders>
            <w:vAlign w:val="center"/>
            <w:hideMark/>
          </w:tcPr>
          <w:p w:rsidR="0076629D" w:rsidRPr="004826DC" w:rsidRDefault="0076629D" w:rsidP="0076629D">
            <w:pPr>
              <w:rPr>
                <w:rFonts w:ascii="Calibri" w:hAnsi="Calibri"/>
                <w:sz w:val="16"/>
                <w:szCs w:val="16"/>
              </w:rPr>
            </w:pPr>
          </w:p>
        </w:tc>
        <w:tc>
          <w:tcPr>
            <w:tcW w:w="1411" w:type="dxa"/>
            <w:tcBorders>
              <w:top w:val="nil"/>
              <w:left w:val="nil"/>
              <w:bottom w:val="single" w:sz="4" w:space="0" w:color="auto"/>
              <w:right w:val="single" w:sz="4" w:space="0" w:color="auto"/>
            </w:tcBorders>
            <w:shd w:val="clear" w:color="auto" w:fill="auto"/>
            <w:vAlign w:val="center"/>
            <w:hideMark/>
          </w:tcPr>
          <w:p w:rsidR="0076629D" w:rsidRPr="004826DC" w:rsidRDefault="0076629D" w:rsidP="0076629D">
            <w:pPr>
              <w:rPr>
                <w:rFonts w:ascii="Calibri" w:hAnsi="Calibri"/>
                <w:sz w:val="16"/>
                <w:szCs w:val="16"/>
              </w:rPr>
            </w:pPr>
            <w:r w:rsidRPr="004826DC">
              <w:rPr>
                <w:rFonts w:ascii="Calibri" w:hAnsi="Calibri"/>
                <w:sz w:val="16"/>
                <w:szCs w:val="16"/>
              </w:rPr>
              <w:t>grh</w:t>
            </w:r>
          </w:p>
        </w:tc>
        <w:tc>
          <w:tcPr>
            <w:tcW w:w="3522" w:type="dxa"/>
            <w:tcBorders>
              <w:top w:val="nil"/>
              <w:left w:val="nil"/>
              <w:bottom w:val="single" w:sz="4" w:space="0" w:color="auto"/>
              <w:right w:val="single" w:sz="4" w:space="0" w:color="auto"/>
            </w:tcBorders>
            <w:shd w:val="clear" w:color="auto" w:fill="auto"/>
            <w:vAlign w:val="center"/>
            <w:hideMark/>
          </w:tcPr>
          <w:p w:rsidR="0076629D" w:rsidRPr="004826DC" w:rsidRDefault="0076629D" w:rsidP="0076629D">
            <w:pPr>
              <w:rPr>
                <w:rFonts w:ascii="Calibri" w:hAnsi="Calibri"/>
                <w:sz w:val="16"/>
                <w:szCs w:val="16"/>
              </w:rPr>
            </w:pPr>
            <w:r w:rsidRPr="004826DC">
              <w:rPr>
                <w:rFonts w:ascii="Calibri" w:hAnsi="Calibri"/>
                <w:sz w:val="16"/>
                <w:szCs w:val="16"/>
              </w:rPr>
              <w:t>Sistema de Gerenciamento de Recursos Humanos</w:t>
            </w:r>
          </w:p>
        </w:tc>
        <w:tc>
          <w:tcPr>
            <w:tcW w:w="963" w:type="dxa"/>
            <w:tcBorders>
              <w:top w:val="nil"/>
              <w:left w:val="nil"/>
              <w:bottom w:val="single" w:sz="4" w:space="0" w:color="auto"/>
              <w:right w:val="single" w:sz="4" w:space="0" w:color="auto"/>
            </w:tcBorders>
            <w:shd w:val="clear" w:color="auto" w:fill="auto"/>
            <w:vAlign w:val="center"/>
            <w:hideMark/>
          </w:tcPr>
          <w:p w:rsidR="0076629D" w:rsidRPr="004826DC" w:rsidRDefault="0076629D" w:rsidP="0076629D">
            <w:pPr>
              <w:rPr>
                <w:rFonts w:ascii="Calibri" w:hAnsi="Calibri"/>
                <w:sz w:val="16"/>
                <w:szCs w:val="16"/>
              </w:rPr>
            </w:pPr>
            <w:r w:rsidRPr="004826DC">
              <w:rPr>
                <w:rFonts w:ascii="Calibri" w:hAnsi="Calibri"/>
                <w:sz w:val="16"/>
                <w:szCs w:val="16"/>
              </w:rPr>
              <w:t>Sesag</w:t>
            </w:r>
          </w:p>
        </w:tc>
        <w:tc>
          <w:tcPr>
            <w:tcW w:w="1459" w:type="dxa"/>
            <w:tcBorders>
              <w:top w:val="nil"/>
              <w:left w:val="nil"/>
              <w:bottom w:val="single" w:sz="4" w:space="0" w:color="auto"/>
              <w:right w:val="single" w:sz="4" w:space="0" w:color="auto"/>
            </w:tcBorders>
            <w:shd w:val="clear" w:color="auto" w:fill="auto"/>
            <w:vAlign w:val="center"/>
            <w:hideMark/>
          </w:tcPr>
          <w:p w:rsidR="0076629D" w:rsidRPr="004826DC" w:rsidRDefault="0076629D" w:rsidP="0076629D">
            <w:pPr>
              <w:rPr>
                <w:rFonts w:ascii="Calibri" w:hAnsi="Calibri"/>
                <w:sz w:val="16"/>
                <w:szCs w:val="16"/>
              </w:rPr>
            </w:pPr>
            <w:r w:rsidRPr="004826DC">
              <w:rPr>
                <w:rFonts w:ascii="Calibri" w:hAnsi="Calibri"/>
                <w:sz w:val="16"/>
                <w:szCs w:val="16"/>
              </w:rPr>
              <w:t>Delphi</w:t>
            </w:r>
          </w:p>
        </w:tc>
        <w:tc>
          <w:tcPr>
            <w:tcW w:w="1528" w:type="dxa"/>
            <w:tcBorders>
              <w:top w:val="nil"/>
              <w:left w:val="nil"/>
              <w:bottom w:val="single" w:sz="4" w:space="0" w:color="auto"/>
              <w:right w:val="single" w:sz="4" w:space="0" w:color="auto"/>
            </w:tcBorders>
            <w:shd w:val="clear" w:color="auto" w:fill="auto"/>
            <w:vAlign w:val="center"/>
            <w:hideMark/>
          </w:tcPr>
          <w:p w:rsidR="0076629D" w:rsidRPr="004826DC" w:rsidRDefault="0076629D" w:rsidP="0076629D">
            <w:pPr>
              <w:rPr>
                <w:rFonts w:ascii="Calibri" w:hAnsi="Calibri"/>
                <w:sz w:val="16"/>
                <w:szCs w:val="16"/>
              </w:rPr>
            </w:pPr>
            <w:r w:rsidRPr="004826DC">
              <w:rPr>
                <w:rFonts w:ascii="Calibri" w:hAnsi="Calibri"/>
                <w:sz w:val="16"/>
                <w:szCs w:val="16"/>
              </w:rPr>
              <w:t>Java/Delphi</w:t>
            </w:r>
          </w:p>
        </w:tc>
        <w:tc>
          <w:tcPr>
            <w:tcW w:w="1310" w:type="dxa"/>
            <w:tcBorders>
              <w:top w:val="nil"/>
              <w:left w:val="nil"/>
              <w:bottom w:val="single" w:sz="4" w:space="0" w:color="auto"/>
              <w:right w:val="single" w:sz="4" w:space="0" w:color="auto"/>
            </w:tcBorders>
            <w:shd w:val="clear" w:color="auto" w:fill="auto"/>
            <w:vAlign w:val="center"/>
            <w:hideMark/>
          </w:tcPr>
          <w:p w:rsidR="0076629D" w:rsidRPr="004826DC" w:rsidRDefault="0076629D" w:rsidP="0076629D">
            <w:pPr>
              <w:rPr>
                <w:rFonts w:ascii="Calibri" w:hAnsi="Calibri"/>
                <w:sz w:val="16"/>
                <w:szCs w:val="16"/>
              </w:rPr>
            </w:pPr>
            <w:r w:rsidRPr="004826DC">
              <w:rPr>
                <w:rFonts w:ascii="Calibri" w:hAnsi="Calibri"/>
                <w:sz w:val="16"/>
                <w:szCs w:val="16"/>
              </w:rPr>
              <w:t>Oracle</w:t>
            </w:r>
          </w:p>
        </w:tc>
        <w:tc>
          <w:tcPr>
            <w:tcW w:w="2140" w:type="dxa"/>
            <w:tcBorders>
              <w:top w:val="nil"/>
              <w:left w:val="nil"/>
              <w:bottom w:val="single" w:sz="4" w:space="0" w:color="auto"/>
              <w:right w:val="single" w:sz="8" w:space="0" w:color="auto"/>
            </w:tcBorders>
            <w:shd w:val="clear" w:color="auto" w:fill="auto"/>
            <w:noWrap/>
            <w:vAlign w:val="center"/>
            <w:hideMark/>
          </w:tcPr>
          <w:p w:rsidR="0076629D" w:rsidRPr="004826DC" w:rsidRDefault="0076629D" w:rsidP="0076629D">
            <w:pPr>
              <w:rPr>
                <w:rFonts w:ascii="Calibri" w:hAnsi="Calibri"/>
                <w:sz w:val="16"/>
                <w:szCs w:val="16"/>
              </w:rPr>
            </w:pPr>
            <w:r w:rsidRPr="004826DC">
              <w:rPr>
                <w:rFonts w:ascii="Calibri" w:hAnsi="Calibri"/>
                <w:sz w:val="16"/>
                <w:szCs w:val="16"/>
              </w:rPr>
              <w:t>Segedam/Segep</w:t>
            </w:r>
          </w:p>
        </w:tc>
      </w:tr>
      <w:tr w:rsidR="0076629D" w:rsidRPr="004826DC" w:rsidTr="0076629D">
        <w:trPr>
          <w:trHeight w:val="300"/>
        </w:trPr>
        <w:tc>
          <w:tcPr>
            <w:tcW w:w="441" w:type="dxa"/>
            <w:vMerge/>
            <w:tcBorders>
              <w:top w:val="single" w:sz="8" w:space="0" w:color="auto"/>
              <w:left w:val="single" w:sz="8" w:space="0" w:color="auto"/>
              <w:bottom w:val="single" w:sz="8" w:space="0" w:color="000000"/>
              <w:right w:val="nil"/>
            </w:tcBorders>
            <w:vAlign w:val="center"/>
            <w:hideMark/>
          </w:tcPr>
          <w:p w:rsidR="0076629D" w:rsidRPr="004826DC" w:rsidRDefault="0076629D" w:rsidP="0076629D">
            <w:pPr>
              <w:rPr>
                <w:rFonts w:ascii="Calibri" w:hAnsi="Calibri"/>
                <w:b/>
                <w:bCs/>
                <w:sz w:val="16"/>
                <w:szCs w:val="16"/>
              </w:rPr>
            </w:pPr>
          </w:p>
        </w:tc>
        <w:tc>
          <w:tcPr>
            <w:tcW w:w="1946" w:type="dxa"/>
            <w:vMerge/>
            <w:tcBorders>
              <w:top w:val="single" w:sz="8" w:space="0" w:color="auto"/>
              <w:left w:val="single" w:sz="8" w:space="0" w:color="auto"/>
              <w:bottom w:val="single" w:sz="4" w:space="0" w:color="auto"/>
              <w:right w:val="single" w:sz="4" w:space="0" w:color="auto"/>
            </w:tcBorders>
            <w:vAlign w:val="center"/>
            <w:hideMark/>
          </w:tcPr>
          <w:p w:rsidR="0076629D" w:rsidRPr="004826DC" w:rsidRDefault="0076629D" w:rsidP="0076629D">
            <w:pPr>
              <w:rPr>
                <w:rFonts w:ascii="Calibri" w:hAnsi="Calibri"/>
                <w:sz w:val="16"/>
                <w:szCs w:val="16"/>
              </w:rPr>
            </w:pPr>
          </w:p>
        </w:tc>
        <w:tc>
          <w:tcPr>
            <w:tcW w:w="1411" w:type="dxa"/>
            <w:tcBorders>
              <w:top w:val="nil"/>
              <w:left w:val="nil"/>
              <w:bottom w:val="single" w:sz="4" w:space="0" w:color="auto"/>
              <w:right w:val="single" w:sz="4" w:space="0" w:color="auto"/>
            </w:tcBorders>
            <w:shd w:val="clear" w:color="auto" w:fill="auto"/>
            <w:vAlign w:val="center"/>
            <w:hideMark/>
          </w:tcPr>
          <w:p w:rsidR="0076629D" w:rsidRPr="004826DC" w:rsidRDefault="0076629D" w:rsidP="0076629D">
            <w:pPr>
              <w:rPr>
                <w:rFonts w:ascii="Calibri" w:hAnsi="Calibri"/>
                <w:sz w:val="16"/>
                <w:szCs w:val="16"/>
              </w:rPr>
            </w:pPr>
            <w:r w:rsidRPr="004826DC">
              <w:rPr>
                <w:rFonts w:ascii="Calibri" w:hAnsi="Calibri"/>
                <w:sz w:val="16"/>
                <w:szCs w:val="16"/>
              </w:rPr>
              <w:t>reconhecer</w:t>
            </w:r>
          </w:p>
        </w:tc>
        <w:tc>
          <w:tcPr>
            <w:tcW w:w="3522" w:type="dxa"/>
            <w:tcBorders>
              <w:top w:val="nil"/>
              <w:left w:val="nil"/>
              <w:bottom w:val="single" w:sz="4" w:space="0" w:color="auto"/>
              <w:right w:val="single" w:sz="4" w:space="0" w:color="auto"/>
            </w:tcBorders>
            <w:shd w:val="clear" w:color="auto" w:fill="auto"/>
            <w:vAlign w:val="center"/>
            <w:hideMark/>
          </w:tcPr>
          <w:p w:rsidR="0076629D" w:rsidRPr="004826DC" w:rsidRDefault="0076629D" w:rsidP="0076629D">
            <w:pPr>
              <w:rPr>
                <w:rFonts w:ascii="Calibri" w:hAnsi="Calibri"/>
                <w:sz w:val="16"/>
                <w:szCs w:val="16"/>
              </w:rPr>
            </w:pPr>
            <w:r w:rsidRPr="004826DC">
              <w:rPr>
                <w:rFonts w:ascii="Calibri" w:hAnsi="Calibri"/>
                <w:sz w:val="16"/>
                <w:szCs w:val="16"/>
              </w:rPr>
              <w:t>RECONHECER</w:t>
            </w:r>
          </w:p>
        </w:tc>
        <w:tc>
          <w:tcPr>
            <w:tcW w:w="963" w:type="dxa"/>
            <w:tcBorders>
              <w:top w:val="nil"/>
              <w:left w:val="nil"/>
              <w:bottom w:val="single" w:sz="4" w:space="0" w:color="auto"/>
              <w:right w:val="single" w:sz="4" w:space="0" w:color="auto"/>
            </w:tcBorders>
            <w:shd w:val="clear" w:color="auto" w:fill="auto"/>
            <w:vAlign w:val="center"/>
            <w:hideMark/>
          </w:tcPr>
          <w:p w:rsidR="0076629D" w:rsidRPr="004826DC" w:rsidRDefault="0076629D" w:rsidP="0076629D">
            <w:pPr>
              <w:rPr>
                <w:rFonts w:ascii="Calibri" w:hAnsi="Calibri"/>
                <w:sz w:val="16"/>
                <w:szCs w:val="16"/>
              </w:rPr>
            </w:pPr>
            <w:r w:rsidRPr="004826DC">
              <w:rPr>
                <w:rFonts w:ascii="Calibri" w:hAnsi="Calibri"/>
                <w:sz w:val="16"/>
                <w:szCs w:val="16"/>
              </w:rPr>
              <w:t>Sesag</w:t>
            </w:r>
          </w:p>
        </w:tc>
        <w:tc>
          <w:tcPr>
            <w:tcW w:w="1459" w:type="dxa"/>
            <w:tcBorders>
              <w:top w:val="nil"/>
              <w:left w:val="nil"/>
              <w:bottom w:val="single" w:sz="4" w:space="0" w:color="auto"/>
              <w:right w:val="single" w:sz="4" w:space="0" w:color="auto"/>
            </w:tcBorders>
            <w:shd w:val="clear" w:color="auto" w:fill="auto"/>
            <w:vAlign w:val="center"/>
            <w:hideMark/>
          </w:tcPr>
          <w:p w:rsidR="0076629D" w:rsidRPr="004826DC" w:rsidRDefault="0076629D" w:rsidP="0076629D">
            <w:pPr>
              <w:rPr>
                <w:rFonts w:ascii="Calibri" w:hAnsi="Calibri"/>
                <w:sz w:val="16"/>
                <w:szCs w:val="16"/>
              </w:rPr>
            </w:pPr>
            <w:r w:rsidRPr="004826DC">
              <w:rPr>
                <w:rFonts w:ascii="Calibri" w:hAnsi="Calibri"/>
                <w:sz w:val="16"/>
                <w:szCs w:val="16"/>
              </w:rPr>
              <w:t>Java</w:t>
            </w:r>
          </w:p>
        </w:tc>
        <w:tc>
          <w:tcPr>
            <w:tcW w:w="1528" w:type="dxa"/>
            <w:tcBorders>
              <w:top w:val="nil"/>
              <w:left w:val="nil"/>
              <w:bottom w:val="single" w:sz="4" w:space="0" w:color="auto"/>
              <w:right w:val="single" w:sz="4" w:space="0" w:color="auto"/>
            </w:tcBorders>
            <w:shd w:val="clear" w:color="auto" w:fill="auto"/>
            <w:vAlign w:val="center"/>
            <w:hideMark/>
          </w:tcPr>
          <w:p w:rsidR="0076629D" w:rsidRPr="004826DC" w:rsidRDefault="0076629D" w:rsidP="0076629D">
            <w:pPr>
              <w:rPr>
                <w:rFonts w:ascii="Calibri" w:hAnsi="Calibri"/>
                <w:sz w:val="16"/>
                <w:szCs w:val="16"/>
              </w:rPr>
            </w:pPr>
            <w:r w:rsidRPr="004826DC">
              <w:rPr>
                <w:rFonts w:ascii="Calibri" w:hAnsi="Calibri"/>
                <w:sz w:val="16"/>
                <w:szCs w:val="16"/>
              </w:rPr>
              <w:t>Java</w:t>
            </w:r>
          </w:p>
        </w:tc>
        <w:tc>
          <w:tcPr>
            <w:tcW w:w="1310" w:type="dxa"/>
            <w:tcBorders>
              <w:top w:val="nil"/>
              <w:left w:val="nil"/>
              <w:bottom w:val="single" w:sz="4" w:space="0" w:color="auto"/>
              <w:right w:val="single" w:sz="4" w:space="0" w:color="auto"/>
            </w:tcBorders>
            <w:shd w:val="clear" w:color="auto" w:fill="auto"/>
            <w:vAlign w:val="center"/>
            <w:hideMark/>
          </w:tcPr>
          <w:p w:rsidR="0076629D" w:rsidRPr="004826DC" w:rsidRDefault="0076629D" w:rsidP="0076629D">
            <w:pPr>
              <w:rPr>
                <w:rFonts w:ascii="Calibri" w:hAnsi="Calibri"/>
                <w:sz w:val="16"/>
                <w:szCs w:val="16"/>
              </w:rPr>
            </w:pPr>
            <w:r w:rsidRPr="004826DC">
              <w:rPr>
                <w:rFonts w:ascii="Calibri" w:hAnsi="Calibri"/>
                <w:sz w:val="16"/>
                <w:szCs w:val="16"/>
              </w:rPr>
              <w:t>Oracle</w:t>
            </w:r>
          </w:p>
        </w:tc>
        <w:tc>
          <w:tcPr>
            <w:tcW w:w="2140" w:type="dxa"/>
            <w:tcBorders>
              <w:top w:val="nil"/>
              <w:left w:val="nil"/>
              <w:bottom w:val="single" w:sz="4" w:space="0" w:color="auto"/>
              <w:right w:val="single" w:sz="8" w:space="0" w:color="auto"/>
            </w:tcBorders>
            <w:shd w:val="clear" w:color="auto" w:fill="auto"/>
            <w:noWrap/>
            <w:vAlign w:val="center"/>
            <w:hideMark/>
          </w:tcPr>
          <w:p w:rsidR="0076629D" w:rsidRPr="004826DC" w:rsidRDefault="0076629D" w:rsidP="0076629D">
            <w:pPr>
              <w:rPr>
                <w:rFonts w:ascii="Calibri" w:hAnsi="Calibri"/>
                <w:sz w:val="16"/>
                <w:szCs w:val="16"/>
              </w:rPr>
            </w:pPr>
            <w:r w:rsidRPr="004826DC">
              <w:rPr>
                <w:rFonts w:ascii="Calibri" w:hAnsi="Calibri"/>
                <w:sz w:val="16"/>
                <w:szCs w:val="16"/>
              </w:rPr>
              <w:t>Segedam</w:t>
            </w:r>
          </w:p>
        </w:tc>
      </w:tr>
      <w:tr w:rsidR="0076629D" w:rsidRPr="004826DC" w:rsidTr="0076629D">
        <w:trPr>
          <w:trHeight w:val="300"/>
        </w:trPr>
        <w:tc>
          <w:tcPr>
            <w:tcW w:w="441" w:type="dxa"/>
            <w:vMerge/>
            <w:tcBorders>
              <w:top w:val="single" w:sz="8" w:space="0" w:color="auto"/>
              <w:left w:val="single" w:sz="8" w:space="0" w:color="auto"/>
              <w:bottom w:val="single" w:sz="8" w:space="0" w:color="000000"/>
              <w:right w:val="nil"/>
            </w:tcBorders>
            <w:vAlign w:val="center"/>
            <w:hideMark/>
          </w:tcPr>
          <w:p w:rsidR="0076629D" w:rsidRPr="004826DC" w:rsidRDefault="0076629D" w:rsidP="0076629D">
            <w:pPr>
              <w:rPr>
                <w:rFonts w:ascii="Calibri" w:hAnsi="Calibri"/>
                <w:b/>
                <w:bCs/>
                <w:sz w:val="16"/>
                <w:szCs w:val="16"/>
              </w:rPr>
            </w:pPr>
          </w:p>
        </w:tc>
        <w:tc>
          <w:tcPr>
            <w:tcW w:w="1946" w:type="dxa"/>
            <w:vMerge/>
            <w:tcBorders>
              <w:top w:val="single" w:sz="8" w:space="0" w:color="auto"/>
              <w:left w:val="single" w:sz="8" w:space="0" w:color="auto"/>
              <w:bottom w:val="single" w:sz="4" w:space="0" w:color="auto"/>
              <w:right w:val="single" w:sz="4" w:space="0" w:color="auto"/>
            </w:tcBorders>
            <w:vAlign w:val="center"/>
            <w:hideMark/>
          </w:tcPr>
          <w:p w:rsidR="0076629D" w:rsidRPr="004826DC" w:rsidRDefault="0076629D" w:rsidP="0076629D">
            <w:pPr>
              <w:rPr>
                <w:rFonts w:ascii="Calibri" w:hAnsi="Calibri"/>
                <w:sz w:val="16"/>
                <w:szCs w:val="16"/>
              </w:rPr>
            </w:pPr>
          </w:p>
        </w:tc>
        <w:tc>
          <w:tcPr>
            <w:tcW w:w="1411" w:type="dxa"/>
            <w:tcBorders>
              <w:top w:val="nil"/>
              <w:left w:val="nil"/>
              <w:bottom w:val="single" w:sz="4" w:space="0" w:color="auto"/>
              <w:right w:val="single" w:sz="4" w:space="0" w:color="auto"/>
            </w:tcBorders>
            <w:shd w:val="clear" w:color="auto" w:fill="auto"/>
            <w:vAlign w:val="center"/>
            <w:hideMark/>
          </w:tcPr>
          <w:p w:rsidR="0076629D" w:rsidRPr="004826DC" w:rsidRDefault="0076629D" w:rsidP="0076629D">
            <w:pPr>
              <w:rPr>
                <w:rFonts w:ascii="Calibri" w:hAnsi="Calibri"/>
                <w:sz w:val="16"/>
                <w:szCs w:val="16"/>
              </w:rPr>
            </w:pPr>
            <w:r w:rsidRPr="004826DC">
              <w:rPr>
                <w:rFonts w:ascii="Calibri" w:hAnsi="Calibri"/>
                <w:sz w:val="16"/>
                <w:szCs w:val="16"/>
              </w:rPr>
              <w:t>sipad</w:t>
            </w:r>
          </w:p>
        </w:tc>
        <w:tc>
          <w:tcPr>
            <w:tcW w:w="3522" w:type="dxa"/>
            <w:tcBorders>
              <w:top w:val="nil"/>
              <w:left w:val="nil"/>
              <w:bottom w:val="single" w:sz="4" w:space="0" w:color="auto"/>
              <w:right w:val="single" w:sz="4" w:space="0" w:color="auto"/>
            </w:tcBorders>
            <w:shd w:val="clear" w:color="auto" w:fill="auto"/>
            <w:vAlign w:val="center"/>
            <w:hideMark/>
          </w:tcPr>
          <w:p w:rsidR="0076629D" w:rsidRPr="004826DC" w:rsidRDefault="0076629D" w:rsidP="0076629D">
            <w:pPr>
              <w:rPr>
                <w:rFonts w:ascii="Calibri" w:hAnsi="Calibri"/>
                <w:sz w:val="16"/>
                <w:szCs w:val="16"/>
              </w:rPr>
            </w:pPr>
            <w:r w:rsidRPr="004826DC">
              <w:rPr>
                <w:rFonts w:ascii="Calibri" w:hAnsi="Calibri"/>
                <w:sz w:val="16"/>
                <w:szCs w:val="16"/>
              </w:rPr>
              <w:t>Sistema de Avaliação Individual do Servidor</w:t>
            </w:r>
          </w:p>
        </w:tc>
        <w:tc>
          <w:tcPr>
            <w:tcW w:w="963" w:type="dxa"/>
            <w:tcBorders>
              <w:top w:val="nil"/>
              <w:left w:val="nil"/>
              <w:bottom w:val="single" w:sz="4" w:space="0" w:color="auto"/>
              <w:right w:val="single" w:sz="4" w:space="0" w:color="auto"/>
            </w:tcBorders>
            <w:shd w:val="clear" w:color="auto" w:fill="auto"/>
            <w:vAlign w:val="center"/>
            <w:hideMark/>
          </w:tcPr>
          <w:p w:rsidR="0076629D" w:rsidRPr="004826DC" w:rsidRDefault="0076629D" w:rsidP="0076629D">
            <w:pPr>
              <w:rPr>
                <w:rFonts w:ascii="Calibri" w:hAnsi="Calibri"/>
                <w:sz w:val="16"/>
                <w:szCs w:val="16"/>
              </w:rPr>
            </w:pPr>
            <w:r w:rsidRPr="004826DC">
              <w:rPr>
                <w:rFonts w:ascii="Calibri" w:hAnsi="Calibri"/>
                <w:sz w:val="16"/>
                <w:szCs w:val="16"/>
              </w:rPr>
              <w:t>Sesag</w:t>
            </w:r>
          </w:p>
        </w:tc>
        <w:tc>
          <w:tcPr>
            <w:tcW w:w="1459" w:type="dxa"/>
            <w:tcBorders>
              <w:top w:val="nil"/>
              <w:left w:val="nil"/>
              <w:bottom w:val="single" w:sz="4" w:space="0" w:color="auto"/>
              <w:right w:val="single" w:sz="4" w:space="0" w:color="auto"/>
            </w:tcBorders>
            <w:shd w:val="clear" w:color="auto" w:fill="auto"/>
            <w:vAlign w:val="center"/>
            <w:hideMark/>
          </w:tcPr>
          <w:p w:rsidR="0076629D" w:rsidRPr="004826DC" w:rsidRDefault="0076629D" w:rsidP="0076629D">
            <w:pPr>
              <w:rPr>
                <w:rFonts w:ascii="Calibri" w:hAnsi="Calibri"/>
                <w:sz w:val="16"/>
                <w:szCs w:val="16"/>
              </w:rPr>
            </w:pPr>
            <w:r w:rsidRPr="004826DC">
              <w:rPr>
                <w:rFonts w:ascii="Calibri" w:hAnsi="Calibri"/>
                <w:sz w:val="16"/>
                <w:szCs w:val="16"/>
              </w:rPr>
              <w:t>Java</w:t>
            </w:r>
          </w:p>
        </w:tc>
        <w:tc>
          <w:tcPr>
            <w:tcW w:w="1528" w:type="dxa"/>
            <w:tcBorders>
              <w:top w:val="nil"/>
              <w:left w:val="nil"/>
              <w:bottom w:val="single" w:sz="4" w:space="0" w:color="auto"/>
              <w:right w:val="single" w:sz="4" w:space="0" w:color="auto"/>
            </w:tcBorders>
            <w:shd w:val="clear" w:color="auto" w:fill="auto"/>
            <w:vAlign w:val="center"/>
            <w:hideMark/>
          </w:tcPr>
          <w:p w:rsidR="0076629D" w:rsidRPr="004826DC" w:rsidRDefault="0076629D" w:rsidP="0076629D">
            <w:pPr>
              <w:rPr>
                <w:rFonts w:ascii="Calibri" w:hAnsi="Calibri"/>
                <w:sz w:val="16"/>
                <w:szCs w:val="16"/>
              </w:rPr>
            </w:pPr>
            <w:r w:rsidRPr="004826DC">
              <w:rPr>
                <w:rFonts w:ascii="Calibri" w:hAnsi="Calibri"/>
                <w:sz w:val="16"/>
                <w:szCs w:val="16"/>
              </w:rPr>
              <w:t>Java</w:t>
            </w:r>
          </w:p>
        </w:tc>
        <w:tc>
          <w:tcPr>
            <w:tcW w:w="1310" w:type="dxa"/>
            <w:tcBorders>
              <w:top w:val="nil"/>
              <w:left w:val="nil"/>
              <w:bottom w:val="single" w:sz="4" w:space="0" w:color="auto"/>
              <w:right w:val="single" w:sz="4" w:space="0" w:color="auto"/>
            </w:tcBorders>
            <w:shd w:val="clear" w:color="auto" w:fill="auto"/>
            <w:vAlign w:val="center"/>
            <w:hideMark/>
          </w:tcPr>
          <w:p w:rsidR="0076629D" w:rsidRPr="004826DC" w:rsidRDefault="0076629D" w:rsidP="0076629D">
            <w:pPr>
              <w:rPr>
                <w:rFonts w:ascii="Calibri" w:hAnsi="Calibri"/>
                <w:sz w:val="16"/>
                <w:szCs w:val="16"/>
              </w:rPr>
            </w:pPr>
            <w:r w:rsidRPr="004826DC">
              <w:rPr>
                <w:rFonts w:ascii="Calibri" w:hAnsi="Calibri"/>
                <w:sz w:val="16"/>
                <w:szCs w:val="16"/>
              </w:rPr>
              <w:t>Oracle</w:t>
            </w:r>
          </w:p>
        </w:tc>
        <w:tc>
          <w:tcPr>
            <w:tcW w:w="2140" w:type="dxa"/>
            <w:tcBorders>
              <w:top w:val="nil"/>
              <w:left w:val="nil"/>
              <w:bottom w:val="single" w:sz="4" w:space="0" w:color="auto"/>
              <w:right w:val="single" w:sz="8" w:space="0" w:color="auto"/>
            </w:tcBorders>
            <w:shd w:val="clear" w:color="auto" w:fill="auto"/>
            <w:noWrap/>
            <w:vAlign w:val="center"/>
            <w:hideMark/>
          </w:tcPr>
          <w:p w:rsidR="0076629D" w:rsidRPr="004826DC" w:rsidRDefault="0076629D" w:rsidP="0076629D">
            <w:pPr>
              <w:rPr>
                <w:rFonts w:ascii="Calibri" w:hAnsi="Calibri"/>
                <w:sz w:val="16"/>
                <w:szCs w:val="16"/>
              </w:rPr>
            </w:pPr>
            <w:r w:rsidRPr="004826DC">
              <w:rPr>
                <w:rFonts w:ascii="Calibri" w:hAnsi="Calibri"/>
                <w:sz w:val="16"/>
                <w:szCs w:val="16"/>
              </w:rPr>
              <w:t>Segedam</w:t>
            </w:r>
          </w:p>
        </w:tc>
      </w:tr>
      <w:tr w:rsidR="0076629D" w:rsidRPr="004826DC" w:rsidTr="0076629D">
        <w:trPr>
          <w:trHeight w:val="300"/>
        </w:trPr>
        <w:tc>
          <w:tcPr>
            <w:tcW w:w="441" w:type="dxa"/>
            <w:vMerge/>
            <w:tcBorders>
              <w:top w:val="single" w:sz="8" w:space="0" w:color="auto"/>
              <w:left w:val="single" w:sz="8" w:space="0" w:color="auto"/>
              <w:bottom w:val="single" w:sz="8" w:space="0" w:color="000000"/>
              <w:right w:val="nil"/>
            </w:tcBorders>
            <w:vAlign w:val="center"/>
            <w:hideMark/>
          </w:tcPr>
          <w:p w:rsidR="0076629D" w:rsidRPr="004826DC" w:rsidRDefault="0076629D" w:rsidP="0076629D">
            <w:pPr>
              <w:rPr>
                <w:rFonts w:ascii="Calibri" w:hAnsi="Calibri"/>
                <w:b/>
                <w:bCs/>
                <w:sz w:val="16"/>
                <w:szCs w:val="16"/>
              </w:rPr>
            </w:pPr>
          </w:p>
        </w:tc>
        <w:tc>
          <w:tcPr>
            <w:tcW w:w="1946" w:type="dxa"/>
            <w:vMerge w:val="restart"/>
            <w:tcBorders>
              <w:top w:val="nil"/>
              <w:left w:val="single" w:sz="8" w:space="0" w:color="auto"/>
              <w:bottom w:val="single" w:sz="4" w:space="0" w:color="auto"/>
              <w:right w:val="single" w:sz="4" w:space="0" w:color="auto"/>
            </w:tcBorders>
            <w:shd w:val="clear" w:color="auto" w:fill="auto"/>
            <w:vAlign w:val="center"/>
            <w:hideMark/>
          </w:tcPr>
          <w:p w:rsidR="0076629D" w:rsidRPr="004826DC" w:rsidRDefault="0076629D" w:rsidP="0076629D">
            <w:pPr>
              <w:jc w:val="center"/>
              <w:rPr>
                <w:rFonts w:ascii="Calibri" w:hAnsi="Calibri"/>
                <w:sz w:val="16"/>
                <w:szCs w:val="16"/>
              </w:rPr>
            </w:pPr>
            <w:r w:rsidRPr="004826DC">
              <w:rPr>
                <w:rFonts w:ascii="Calibri" w:hAnsi="Calibri"/>
                <w:sz w:val="16"/>
                <w:szCs w:val="16"/>
              </w:rPr>
              <w:t>Licitações e Contratos do TCU</w:t>
            </w:r>
          </w:p>
        </w:tc>
        <w:tc>
          <w:tcPr>
            <w:tcW w:w="1411" w:type="dxa"/>
            <w:tcBorders>
              <w:top w:val="nil"/>
              <w:left w:val="nil"/>
              <w:bottom w:val="single" w:sz="4" w:space="0" w:color="auto"/>
              <w:right w:val="single" w:sz="4" w:space="0" w:color="auto"/>
            </w:tcBorders>
            <w:shd w:val="clear" w:color="auto" w:fill="auto"/>
            <w:vAlign w:val="center"/>
            <w:hideMark/>
          </w:tcPr>
          <w:p w:rsidR="0076629D" w:rsidRPr="004826DC" w:rsidRDefault="0076629D" w:rsidP="0076629D">
            <w:pPr>
              <w:rPr>
                <w:rFonts w:ascii="Calibri" w:hAnsi="Calibri"/>
                <w:sz w:val="16"/>
                <w:szCs w:val="16"/>
              </w:rPr>
            </w:pPr>
            <w:r w:rsidRPr="004826DC">
              <w:rPr>
                <w:rFonts w:ascii="Calibri" w:hAnsi="Calibri"/>
                <w:sz w:val="16"/>
                <w:szCs w:val="16"/>
              </w:rPr>
              <w:t>contrata</w:t>
            </w:r>
          </w:p>
        </w:tc>
        <w:tc>
          <w:tcPr>
            <w:tcW w:w="3522" w:type="dxa"/>
            <w:tcBorders>
              <w:top w:val="nil"/>
              <w:left w:val="nil"/>
              <w:bottom w:val="single" w:sz="4" w:space="0" w:color="auto"/>
              <w:right w:val="single" w:sz="4" w:space="0" w:color="auto"/>
            </w:tcBorders>
            <w:shd w:val="clear" w:color="auto" w:fill="auto"/>
            <w:vAlign w:val="center"/>
            <w:hideMark/>
          </w:tcPr>
          <w:p w:rsidR="0076629D" w:rsidRPr="004826DC" w:rsidRDefault="0076629D" w:rsidP="0076629D">
            <w:pPr>
              <w:rPr>
                <w:rFonts w:ascii="Calibri" w:hAnsi="Calibri"/>
                <w:sz w:val="16"/>
                <w:szCs w:val="16"/>
              </w:rPr>
            </w:pPr>
            <w:r w:rsidRPr="004826DC">
              <w:rPr>
                <w:rFonts w:ascii="Calibri" w:hAnsi="Calibri"/>
                <w:sz w:val="16"/>
                <w:szCs w:val="16"/>
              </w:rPr>
              <w:t>Sistema de Controle de Contratos</w:t>
            </w:r>
          </w:p>
        </w:tc>
        <w:tc>
          <w:tcPr>
            <w:tcW w:w="963" w:type="dxa"/>
            <w:tcBorders>
              <w:top w:val="nil"/>
              <w:left w:val="nil"/>
              <w:bottom w:val="single" w:sz="4" w:space="0" w:color="auto"/>
              <w:right w:val="single" w:sz="4" w:space="0" w:color="auto"/>
            </w:tcBorders>
            <w:shd w:val="clear" w:color="auto" w:fill="auto"/>
            <w:vAlign w:val="center"/>
            <w:hideMark/>
          </w:tcPr>
          <w:p w:rsidR="0076629D" w:rsidRPr="004826DC" w:rsidRDefault="0076629D" w:rsidP="0076629D">
            <w:pPr>
              <w:rPr>
                <w:rFonts w:ascii="Calibri" w:hAnsi="Calibri"/>
                <w:sz w:val="16"/>
                <w:szCs w:val="16"/>
              </w:rPr>
            </w:pPr>
            <w:r w:rsidRPr="004826DC">
              <w:rPr>
                <w:rFonts w:ascii="Calibri" w:hAnsi="Calibri"/>
                <w:sz w:val="16"/>
                <w:szCs w:val="16"/>
              </w:rPr>
              <w:t>Sesic</w:t>
            </w:r>
          </w:p>
        </w:tc>
        <w:tc>
          <w:tcPr>
            <w:tcW w:w="1459" w:type="dxa"/>
            <w:tcBorders>
              <w:top w:val="nil"/>
              <w:left w:val="nil"/>
              <w:bottom w:val="single" w:sz="4" w:space="0" w:color="auto"/>
              <w:right w:val="single" w:sz="4" w:space="0" w:color="auto"/>
            </w:tcBorders>
            <w:shd w:val="clear" w:color="auto" w:fill="auto"/>
            <w:vAlign w:val="center"/>
            <w:hideMark/>
          </w:tcPr>
          <w:p w:rsidR="0076629D" w:rsidRPr="004826DC" w:rsidRDefault="0076629D" w:rsidP="0076629D">
            <w:pPr>
              <w:rPr>
                <w:rFonts w:ascii="Calibri" w:hAnsi="Calibri"/>
                <w:sz w:val="16"/>
                <w:szCs w:val="16"/>
              </w:rPr>
            </w:pPr>
            <w:r w:rsidRPr="004826DC">
              <w:rPr>
                <w:rFonts w:ascii="Calibri" w:hAnsi="Calibri"/>
                <w:sz w:val="16"/>
                <w:szCs w:val="16"/>
              </w:rPr>
              <w:t>Java</w:t>
            </w:r>
          </w:p>
        </w:tc>
        <w:tc>
          <w:tcPr>
            <w:tcW w:w="1528" w:type="dxa"/>
            <w:tcBorders>
              <w:top w:val="nil"/>
              <w:left w:val="nil"/>
              <w:bottom w:val="single" w:sz="4" w:space="0" w:color="auto"/>
              <w:right w:val="single" w:sz="4" w:space="0" w:color="auto"/>
            </w:tcBorders>
            <w:shd w:val="clear" w:color="auto" w:fill="auto"/>
            <w:vAlign w:val="center"/>
            <w:hideMark/>
          </w:tcPr>
          <w:p w:rsidR="0076629D" w:rsidRPr="004826DC" w:rsidRDefault="0076629D" w:rsidP="0076629D">
            <w:pPr>
              <w:rPr>
                <w:rFonts w:ascii="Calibri" w:hAnsi="Calibri"/>
                <w:sz w:val="16"/>
                <w:szCs w:val="16"/>
              </w:rPr>
            </w:pPr>
            <w:r w:rsidRPr="004826DC">
              <w:rPr>
                <w:rFonts w:ascii="Calibri" w:hAnsi="Calibri"/>
                <w:sz w:val="16"/>
                <w:szCs w:val="16"/>
              </w:rPr>
              <w:t>Java</w:t>
            </w:r>
          </w:p>
        </w:tc>
        <w:tc>
          <w:tcPr>
            <w:tcW w:w="1310" w:type="dxa"/>
            <w:tcBorders>
              <w:top w:val="nil"/>
              <w:left w:val="nil"/>
              <w:bottom w:val="single" w:sz="4" w:space="0" w:color="auto"/>
              <w:right w:val="single" w:sz="4" w:space="0" w:color="auto"/>
            </w:tcBorders>
            <w:shd w:val="clear" w:color="auto" w:fill="auto"/>
            <w:vAlign w:val="center"/>
            <w:hideMark/>
          </w:tcPr>
          <w:p w:rsidR="0076629D" w:rsidRPr="004826DC" w:rsidRDefault="0076629D" w:rsidP="0076629D">
            <w:pPr>
              <w:rPr>
                <w:rFonts w:ascii="Calibri" w:hAnsi="Calibri"/>
                <w:sz w:val="16"/>
                <w:szCs w:val="16"/>
              </w:rPr>
            </w:pPr>
            <w:r w:rsidRPr="004826DC">
              <w:rPr>
                <w:rFonts w:ascii="Calibri" w:hAnsi="Calibri"/>
                <w:sz w:val="16"/>
                <w:szCs w:val="16"/>
              </w:rPr>
              <w:t>Oracle</w:t>
            </w:r>
          </w:p>
        </w:tc>
        <w:tc>
          <w:tcPr>
            <w:tcW w:w="2140" w:type="dxa"/>
            <w:tcBorders>
              <w:top w:val="nil"/>
              <w:left w:val="nil"/>
              <w:bottom w:val="single" w:sz="4" w:space="0" w:color="auto"/>
              <w:right w:val="single" w:sz="8" w:space="0" w:color="auto"/>
            </w:tcBorders>
            <w:shd w:val="clear" w:color="auto" w:fill="auto"/>
            <w:noWrap/>
            <w:vAlign w:val="center"/>
            <w:hideMark/>
          </w:tcPr>
          <w:p w:rsidR="0076629D" w:rsidRPr="004826DC" w:rsidRDefault="0076629D" w:rsidP="0076629D">
            <w:pPr>
              <w:rPr>
                <w:rFonts w:ascii="Calibri" w:hAnsi="Calibri"/>
                <w:sz w:val="16"/>
                <w:szCs w:val="16"/>
              </w:rPr>
            </w:pPr>
            <w:r w:rsidRPr="004826DC">
              <w:rPr>
                <w:rFonts w:ascii="Calibri" w:hAnsi="Calibri"/>
                <w:sz w:val="16"/>
                <w:szCs w:val="16"/>
              </w:rPr>
              <w:t>Segedam/Selip/Dicad</w:t>
            </w:r>
          </w:p>
        </w:tc>
      </w:tr>
      <w:tr w:rsidR="0076629D" w:rsidRPr="004826DC" w:rsidTr="0076629D">
        <w:trPr>
          <w:trHeight w:val="300"/>
        </w:trPr>
        <w:tc>
          <w:tcPr>
            <w:tcW w:w="441" w:type="dxa"/>
            <w:vMerge/>
            <w:tcBorders>
              <w:top w:val="single" w:sz="8" w:space="0" w:color="auto"/>
              <w:left w:val="single" w:sz="8" w:space="0" w:color="auto"/>
              <w:bottom w:val="single" w:sz="8" w:space="0" w:color="000000"/>
              <w:right w:val="nil"/>
            </w:tcBorders>
            <w:vAlign w:val="center"/>
            <w:hideMark/>
          </w:tcPr>
          <w:p w:rsidR="0076629D" w:rsidRPr="004826DC" w:rsidRDefault="0076629D" w:rsidP="0076629D">
            <w:pPr>
              <w:rPr>
                <w:rFonts w:ascii="Calibri" w:hAnsi="Calibri"/>
                <w:b/>
                <w:bCs/>
                <w:sz w:val="16"/>
                <w:szCs w:val="16"/>
              </w:rPr>
            </w:pPr>
          </w:p>
        </w:tc>
        <w:tc>
          <w:tcPr>
            <w:tcW w:w="1946" w:type="dxa"/>
            <w:vMerge/>
            <w:tcBorders>
              <w:top w:val="nil"/>
              <w:left w:val="single" w:sz="8" w:space="0" w:color="auto"/>
              <w:bottom w:val="single" w:sz="4" w:space="0" w:color="auto"/>
              <w:right w:val="single" w:sz="4" w:space="0" w:color="auto"/>
            </w:tcBorders>
            <w:vAlign w:val="center"/>
            <w:hideMark/>
          </w:tcPr>
          <w:p w:rsidR="0076629D" w:rsidRPr="004826DC" w:rsidRDefault="0076629D" w:rsidP="0076629D">
            <w:pPr>
              <w:rPr>
                <w:rFonts w:ascii="Calibri" w:hAnsi="Calibri"/>
                <w:sz w:val="16"/>
                <w:szCs w:val="16"/>
              </w:rPr>
            </w:pPr>
          </w:p>
        </w:tc>
        <w:tc>
          <w:tcPr>
            <w:tcW w:w="1411" w:type="dxa"/>
            <w:tcBorders>
              <w:top w:val="nil"/>
              <w:left w:val="nil"/>
              <w:bottom w:val="single" w:sz="4" w:space="0" w:color="auto"/>
              <w:right w:val="single" w:sz="4" w:space="0" w:color="auto"/>
            </w:tcBorders>
            <w:shd w:val="clear" w:color="auto" w:fill="auto"/>
            <w:vAlign w:val="center"/>
            <w:hideMark/>
          </w:tcPr>
          <w:p w:rsidR="0076629D" w:rsidRPr="004826DC" w:rsidRDefault="0076629D" w:rsidP="0076629D">
            <w:pPr>
              <w:rPr>
                <w:rFonts w:ascii="Calibri" w:hAnsi="Calibri"/>
                <w:sz w:val="16"/>
                <w:szCs w:val="16"/>
              </w:rPr>
            </w:pPr>
            <w:r w:rsidRPr="004826DC">
              <w:rPr>
                <w:rFonts w:ascii="Calibri" w:hAnsi="Calibri"/>
                <w:sz w:val="16"/>
                <w:szCs w:val="16"/>
              </w:rPr>
              <w:t>cpl</w:t>
            </w:r>
          </w:p>
        </w:tc>
        <w:tc>
          <w:tcPr>
            <w:tcW w:w="3522" w:type="dxa"/>
            <w:tcBorders>
              <w:top w:val="nil"/>
              <w:left w:val="nil"/>
              <w:bottom w:val="single" w:sz="4" w:space="0" w:color="auto"/>
              <w:right w:val="single" w:sz="4" w:space="0" w:color="auto"/>
            </w:tcBorders>
            <w:shd w:val="clear" w:color="auto" w:fill="auto"/>
            <w:vAlign w:val="center"/>
            <w:hideMark/>
          </w:tcPr>
          <w:p w:rsidR="0076629D" w:rsidRPr="004826DC" w:rsidRDefault="0076629D" w:rsidP="0076629D">
            <w:pPr>
              <w:rPr>
                <w:rFonts w:ascii="Calibri" w:hAnsi="Calibri"/>
                <w:sz w:val="16"/>
                <w:szCs w:val="16"/>
              </w:rPr>
            </w:pPr>
            <w:r w:rsidRPr="004826DC">
              <w:rPr>
                <w:rFonts w:ascii="Calibri" w:hAnsi="Calibri"/>
                <w:sz w:val="16"/>
                <w:szCs w:val="16"/>
              </w:rPr>
              <w:t>LICITAÇÕES DO TCU</w:t>
            </w:r>
          </w:p>
        </w:tc>
        <w:tc>
          <w:tcPr>
            <w:tcW w:w="963" w:type="dxa"/>
            <w:tcBorders>
              <w:top w:val="nil"/>
              <w:left w:val="nil"/>
              <w:bottom w:val="single" w:sz="4" w:space="0" w:color="auto"/>
              <w:right w:val="single" w:sz="4" w:space="0" w:color="auto"/>
            </w:tcBorders>
            <w:shd w:val="clear" w:color="auto" w:fill="auto"/>
            <w:vAlign w:val="center"/>
            <w:hideMark/>
          </w:tcPr>
          <w:p w:rsidR="0076629D" w:rsidRPr="004826DC" w:rsidRDefault="0076629D" w:rsidP="0076629D">
            <w:pPr>
              <w:rPr>
                <w:rFonts w:ascii="Calibri" w:hAnsi="Calibri"/>
                <w:sz w:val="16"/>
                <w:szCs w:val="16"/>
              </w:rPr>
            </w:pPr>
            <w:r w:rsidRPr="004826DC">
              <w:rPr>
                <w:rFonts w:ascii="Calibri" w:hAnsi="Calibri"/>
                <w:sz w:val="16"/>
                <w:szCs w:val="16"/>
              </w:rPr>
              <w:t>Sesic</w:t>
            </w:r>
          </w:p>
        </w:tc>
        <w:tc>
          <w:tcPr>
            <w:tcW w:w="1459" w:type="dxa"/>
            <w:tcBorders>
              <w:top w:val="nil"/>
              <w:left w:val="nil"/>
              <w:bottom w:val="single" w:sz="4" w:space="0" w:color="auto"/>
              <w:right w:val="single" w:sz="4" w:space="0" w:color="auto"/>
            </w:tcBorders>
            <w:shd w:val="clear" w:color="auto" w:fill="auto"/>
            <w:vAlign w:val="center"/>
            <w:hideMark/>
          </w:tcPr>
          <w:p w:rsidR="0076629D" w:rsidRPr="004826DC" w:rsidRDefault="0076629D" w:rsidP="0076629D">
            <w:pPr>
              <w:rPr>
                <w:rFonts w:ascii="Calibri" w:hAnsi="Calibri"/>
                <w:sz w:val="16"/>
                <w:szCs w:val="16"/>
              </w:rPr>
            </w:pPr>
            <w:r w:rsidRPr="004826DC">
              <w:rPr>
                <w:rFonts w:ascii="Calibri" w:hAnsi="Calibri"/>
                <w:sz w:val="16"/>
                <w:szCs w:val="16"/>
              </w:rPr>
              <w:t>Java</w:t>
            </w:r>
          </w:p>
        </w:tc>
        <w:tc>
          <w:tcPr>
            <w:tcW w:w="1528" w:type="dxa"/>
            <w:tcBorders>
              <w:top w:val="nil"/>
              <w:left w:val="nil"/>
              <w:bottom w:val="single" w:sz="4" w:space="0" w:color="auto"/>
              <w:right w:val="single" w:sz="4" w:space="0" w:color="auto"/>
            </w:tcBorders>
            <w:shd w:val="clear" w:color="auto" w:fill="auto"/>
            <w:vAlign w:val="center"/>
            <w:hideMark/>
          </w:tcPr>
          <w:p w:rsidR="0076629D" w:rsidRPr="004826DC" w:rsidRDefault="0076629D" w:rsidP="0076629D">
            <w:pPr>
              <w:rPr>
                <w:rFonts w:ascii="Calibri" w:hAnsi="Calibri"/>
                <w:sz w:val="16"/>
                <w:szCs w:val="16"/>
              </w:rPr>
            </w:pPr>
            <w:r w:rsidRPr="004826DC">
              <w:rPr>
                <w:rFonts w:ascii="Calibri" w:hAnsi="Calibri"/>
                <w:sz w:val="16"/>
                <w:szCs w:val="16"/>
              </w:rPr>
              <w:t>Java</w:t>
            </w:r>
          </w:p>
        </w:tc>
        <w:tc>
          <w:tcPr>
            <w:tcW w:w="1310" w:type="dxa"/>
            <w:tcBorders>
              <w:top w:val="nil"/>
              <w:left w:val="nil"/>
              <w:bottom w:val="single" w:sz="4" w:space="0" w:color="auto"/>
              <w:right w:val="single" w:sz="4" w:space="0" w:color="auto"/>
            </w:tcBorders>
            <w:shd w:val="clear" w:color="auto" w:fill="auto"/>
            <w:vAlign w:val="center"/>
            <w:hideMark/>
          </w:tcPr>
          <w:p w:rsidR="0076629D" w:rsidRPr="004826DC" w:rsidRDefault="0076629D" w:rsidP="0076629D">
            <w:pPr>
              <w:rPr>
                <w:rFonts w:ascii="Calibri" w:hAnsi="Calibri"/>
                <w:sz w:val="16"/>
                <w:szCs w:val="16"/>
              </w:rPr>
            </w:pPr>
            <w:r w:rsidRPr="004826DC">
              <w:rPr>
                <w:rFonts w:ascii="Calibri" w:hAnsi="Calibri"/>
                <w:sz w:val="16"/>
                <w:szCs w:val="16"/>
              </w:rPr>
              <w:t>Oracle</w:t>
            </w:r>
          </w:p>
        </w:tc>
        <w:tc>
          <w:tcPr>
            <w:tcW w:w="2140" w:type="dxa"/>
            <w:tcBorders>
              <w:top w:val="nil"/>
              <w:left w:val="nil"/>
              <w:bottom w:val="single" w:sz="4" w:space="0" w:color="auto"/>
              <w:right w:val="single" w:sz="8" w:space="0" w:color="auto"/>
            </w:tcBorders>
            <w:shd w:val="clear" w:color="auto" w:fill="auto"/>
            <w:noWrap/>
            <w:vAlign w:val="center"/>
            <w:hideMark/>
          </w:tcPr>
          <w:p w:rsidR="0076629D" w:rsidRPr="004826DC" w:rsidRDefault="0076629D" w:rsidP="0076629D">
            <w:pPr>
              <w:rPr>
                <w:rFonts w:ascii="Calibri" w:hAnsi="Calibri"/>
                <w:sz w:val="16"/>
                <w:szCs w:val="16"/>
              </w:rPr>
            </w:pPr>
            <w:r w:rsidRPr="004826DC">
              <w:rPr>
                <w:rFonts w:ascii="Calibri" w:hAnsi="Calibri"/>
                <w:sz w:val="16"/>
                <w:szCs w:val="16"/>
              </w:rPr>
              <w:t>Segedam/Selip/Dilic</w:t>
            </w:r>
          </w:p>
        </w:tc>
      </w:tr>
      <w:tr w:rsidR="0076629D" w:rsidRPr="004826DC" w:rsidTr="0076629D">
        <w:trPr>
          <w:trHeight w:val="465"/>
        </w:trPr>
        <w:tc>
          <w:tcPr>
            <w:tcW w:w="441" w:type="dxa"/>
            <w:vMerge/>
            <w:tcBorders>
              <w:top w:val="single" w:sz="8" w:space="0" w:color="auto"/>
              <w:left w:val="single" w:sz="8" w:space="0" w:color="auto"/>
              <w:bottom w:val="single" w:sz="8" w:space="0" w:color="000000"/>
              <w:right w:val="nil"/>
            </w:tcBorders>
            <w:vAlign w:val="center"/>
            <w:hideMark/>
          </w:tcPr>
          <w:p w:rsidR="0076629D" w:rsidRPr="004826DC" w:rsidRDefault="0076629D" w:rsidP="0076629D">
            <w:pPr>
              <w:rPr>
                <w:rFonts w:ascii="Calibri" w:hAnsi="Calibri"/>
                <w:b/>
                <w:bCs/>
                <w:sz w:val="16"/>
                <w:szCs w:val="16"/>
              </w:rPr>
            </w:pPr>
          </w:p>
        </w:tc>
        <w:tc>
          <w:tcPr>
            <w:tcW w:w="1946" w:type="dxa"/>
            <w:tcBorders>
              <w:top w:val="nil"/>
              <w:left w:val="single" w:sz="8" w:space="0" w:color="auto"/>
              <w:bottom w:val="single" w:sz="8" w:space="0" w:color="auto"/>
              <w:right w:val="single" w:sz="4" w:space="0" w:color="auto"/>
            </w:tcBorders>
            <w:shd w:val="clear" w:color="auto" w:fill="auto"/>
            <w:vAlign w:val="center"/>
            <w:hideMark/>
          </w:tcPr>
          <w:p w:rsidR="0076629D" w:rsidRPr="004826DC" w:rsidRDefault="0076629D" w:rsidP="0076629D">
            <w:pPr>
              <w:jc w:val="center"/>
              <w:rPr>
                <w:rFonts w:ascii="Calibri" w:hAnsi="Calibri"/>
                <w:sz w:val="16"/>
                <w:szCs w:val="16"/>
              </w:rPr>
            </w:pPr>
            <w:r w:rsidRPr="004826DC">
              <w:rPr>
                <w:rFonts w:ascii="Calibri" w:hAnsi="Calibri"/>
                <w:sz w:val="16"/>
                <w:szCs w:val="16"/>
              </w:rPr>
              <w:t>Patrimônio</w:t>
            </w:r>
          </w:p>
        </w:tc>
        <w:tc>
          <w:tcPr>
            <w:tcW w:w="1411" w:type="dxa"/>
            <w:tcBorders>
              <w:top w:val="nil"/>
              <w:left w:val="nil"/>
              <w:bottom w:val="single" w:sz="8" w:space="0" w:color="auto"/>
              <w:right w:val="single" w:sz="4" w:space="0" w:color="auto"/>
            </w:tcBorders>
            <w:shd w:val="clear" w:color="auto" w:fill="auto"/>
            <w:vAlign w:val="center"/>
            <w:hideMark/>
          </w:tcPr>
          <w:p w:rsidR="0076629D" w:rsidRPr="004826DC" w:rsidRDefault="0076629D" w:rsidP="0076629D">
            <w:pPr>
              <w:rPr>
                <w:rFonts w:ascii="Calibri" w:hAnsi="Calibri"/>
                <w:sz w:val="16"/>
                <w:szCs w:val="16"/>
              </w:rPr>
            </w:pPr>
            <w:r w:rsidRPr="004826DC">
              <w:rPr>
                <w:rFonts w:ascii="Calibri" w:hAnsi="Calibri"/>
                <w:sz w:val="16"/>
                <w:szCs w:val="16"/>
              </w:rPr>
              <w:t>patrimonio</w:t>
            </w:r>
          </w:p>
        </w:tc>
        <w:tc>
          <w:tcPr>
            <w:tcW w:w="3522" w:type="dxa"/>
            <w:tcBorders>
              <w:top w:val="nil"/>
              <w:left w:val="nil"/>
              <w:bottom w:val="single" w:sz="8" w:space="0" w:color="auto"/>
              <w:right w:val="single" w:sz="4" w:space="0" w:color="auto"/>
            </w:tcBorders>
            <w:shd w:val="clear" w:color="auto" w:fill="auto"/>
            <w:vAlign w:val="center"/>
            <w:hideMark/>
          </w:tcPr>
          <w:p w:rsidR="0076629D" w:rsidRPr="004826DC" w:rsidRDefault="0076629D" w:rsidP="0076629D">
            <w:pPr>
              <w:rPr>
                <w:rFonts w:ascii="Calibri" w:hAnsi="Calibri"/>
                <w:sz w:val="16"/>
                <w:szCs w:val="16"/>
              </w:rPr>
            </w:pPr>
            <w:r w:rsidRPr="004826DC">
              <w:rPr>
                <w:rFonts w:ascii="Calibri" w:hAnsi="Calibri"/>
                <w:sz w:val="16"/>
                <w:szCs w:val="16"/>
              </w:rPr>
              <w:t>Sistema de Controle de Patrimônio do Tribunal de Contas da União</w:t>
            </w:r>
          </w:p>
        </w:tc>
        <w:tc>
          <w:tcPr>
            <w:tcW w:w="963" w:type="dxa"/>
            <w:tcBorders>
              <w:top w:val="nil"/>
              <w:left w:val="nil"/>
              <w:bottom w:val="single" w:sz="8" w:space="0" w:color="auto"/>
              <w:right w:val="single" w:sz="4" w:space="0" w:color="auto"/>
            </w:tcBorders>
            <w:shd w:val="clear" w:color="auto" w:fill="auto"/>
            <w:vAlign w:val="center"/>
            <w:hideMark/>
          </w:tcPr>
          <w:p w:rsidR="0076629D" w:rsidRPr="004826DC" w:rsidRDefault="0076629D" w:rsidP="0076629D">
            <w:pPr>
              <w:rPr>
                <w:rFonts w:ascii="Calibri" w:hAnsi="Calibri"/>
                <w:sz w:val="16"/>
                <w:szCs w:val="16"/>
              </w:rPr>
            </w:pPr>
            <w:r w:rsidRPr="004826DC">
              <w:rPr>
                <w:rFonts w:ascii="Calibri" w:hAnsi="Calibri"/>
                <w:sz w:val="16"/>
                <w:szCs w:val="16"/>
              </w:rPr>
              <w:t>Sesic</w:t>
            </w:r>
          </w:p>
        </w:tc>
        <w:tc>
          <w:tcPr>
            <w:tcW w:w="1459" w:type="dxa"/>
            <w:tcBorders>
              <w:top w:val="nil"/>
              <w:left w:val="nil"/>
              <w:bottom w:val="single" w:sz="8" w:space="0" w:color="auto"/>
              <w:right w:val="single" w:sz="4" w:space="0" w:color="auto"/>
            </w:tcBorders>
            <w:shd w:val="clear" w:color="auto" w:fill="auto"/>
            <w:vAlign w:val="center"/>
            <w:hideMark/>
          </w:tcPr>
          <w:p w:rsidR="0076629D" w:rsidRPr="004826DC" w:rsidRDefault="0076629D" w:rsidP="0076629D">
            <w:pPr>
              <w:rPr>
                <w:rFonts w:ascii="Calibri" w:hAnsi="Calibri"/>
                <w:sz w:val="16"/>
                <w:szCs w:val="16"/>
              </w:rPr>
            </w:pPr>
            <w:r w:rsidRPr="004826DC">
              <w:rPr>
                <w:rFonts w:ascii="Calibri" w:hAnsi="Calibri"/>
                <w:sz w:val="16"/>
                <w:szCs w:val="16"/>
              </w:rPr>
              <w:t>Java</w:t>
            </w:r>
          </w:p>
        </w:tc>
        <w:tc>
          <w:tcPr>
            <w:tcW w:w="1528" w:type="dxa"/>
            <w:tcBorders>
              <w:top w:val="nil"/>
              <w:left w:val="nil"/>
              <w:bottom w:val="single" w:sz="8" w:space="0" w:color="auto"/>
              <w:right w:val="single" w:sz="4" w:space="0" w:color="auto"/>
            </w:tcBorders>
            <w:shd w:val="clear" w:color="auto" w:fill="auto"/>
            <w:vAlign w:val="center"/>
            <w:hideMark/>
          </w:tcPr>
          <w:p w:rsidR="0076629D" w:rsidRPr="004826DC" w:rsidRDefault="0076629D" w:rsidP="0076629D">
            <w:pPr>
              <w:rPr>
                <w:rFonts w:ascii="Calibri" w:hAnsi="Calibri"/>
                <w:sz w:val="16"/>
                <w:szCs w:val="16"/>
              </w:rPr>
            </w:pPr>
            <w:r w:rsidRPr="004826DC">
              <w:rPr>
                <w:rFonts w:ascii="Calibri" w:hAnsi="Calibri"/>
                <w:sz w:val="16"/>
                <w:szCs w:val="16"/>
              </w:rPr>
              <w:t>Java</w:t>
            </w:r>
          </w:p>
        </w:tc>
        <w:tc>
          <w:tcPr>
            <w:tcW w:w="1310" w:type="dxa"/>
            <w:tcBorders>
              <w:top w:val="nil"/>
              <w:left w:val="nil"/>
              <w:bottom w:val="single" w:sz="8" w:space="0" w:color="auto"/>
              <w:right w:val="single" w:sz="4" w:space="0" w:color="auto"/>
            </w:tcBorders>
            <w:shd w:val="clear" w:color="auto" w:fill="auto"/>
            <w:vAlign w:val="center"/>
            <w:hideMark/>
          </w:tcPr>
          <w:p w:rsidR="0076629D" w:rsidRPr="004826DC" w:rsidRDefault="0076629D" w:rsidP="0076629D">
            <w:pPr>
              <w:rPr>
                <w:rFonts w:ascii="Calibri" w:hAnsi="Calibri"/>
                <w:sz w:val="16"/>
                <w:szCs w:val="16"/>
              </w:rPr>
            </w:pPr>
            <w:r w:rsidRPr="004826DC">
              <w:rPr>
                <w:rFonts w:ascii="Calibri" w:hAnsi="Calibri"/>
                <w:sz w:val="16"/>
                <w:szCs w:val="16"/>
              </w:rPr>
              <w:t>Oracle</w:t>
            </w:r>
          </w:p>
        </w:tc>
        <w:tc>
          <w:tcPr>
            <w:tcW w:w="2140" w:type="dxa"/>
            <w:tcBorders>
              <w:top w:val="nil"/>
              <w:left w:val="nil"/>
              <w:bottom w:val="single" w:sz="8" w:space="0" w:color="auto"/>
              <w:right w:val="single" w:sz="8" w:space="0" w:color="auto"/>
            </w:tcBorders>
            <w:shd w:val="clear" w:color="auto" w:fill="auto"/>
            <w:noWrap/>
            <w:vAlign w:val="center"/>
            <w:hideMark/>
          </w:tcPr>
          <w:p w:rsidR="0076629D" w:rsidRPr="004826DC" w:rsidRDefault="0076629D" w:rsidP="0076629D">
            <w:pPr>
              <w:rPr>
                <w:rFonts w:ascii="Calibri" w:hAnsi="Calibri"/>
                <w:sz w:val="16"/>
                <w:szCs w:val="16"/>
              </w:rPr>
            </w:pPr>
            <w:r w:rsidRPr="004826DC">
              <w:rPr>
                <w:rFonts w:ascii="Calibri" w:hAnsi="Calibri"/>
                <w:sz w:val="16"/>
                <w:szCs w:val="16"/>
              </w:rPr>
              <w:t>Segedam/Selip/Dipat</w:t>
            </w:r>
          </w:p>
        </w:tc>
      </w:tr>
      <w:tr w:rsidR="0076629D" w:rsidRPr="004826DC" w:rsidTr="0076629D">
        <w:trPr>
          <w:trHeight w:val="300"/>
        </w:trPr>
        <w:tc>
          <w:tcPr>
            <w:tcW w:w="441" w:type="dxa"/>
            <w:vMerge w:val="restart"/>
            <w:tcBorders>
              <w:top w:val="nil"/>
              <w:left w:val="single" w:sz="8" w:space="0" w:color="auto"/>
              <w:bottom w:val="single" w:sz="8" w:space="0" w:color="000000"/>
              <w:right w:val="nil"/>
            </w:tcBorders>
            <w:shd w:val="clear" w:color="auto" w:fill="auto"/>
            <w:noWrap/>
            <w:textDirection w:val="btLr"/>
            <w:vAlign w:val="center"/>
            <w:hideMark/>
          </w:tcPr>
          <w:p w:rsidR="0076629D" w:rsidRPr="004826DC" w:rsidRDefault="0076629D" w:rsidP="0076629D">
            <w:pPr>
              <w:jc w:val="center"/>
              <w:rPr>
                <w:rFonts w:ascii="Calibri" w:hAnsi="Calibri"/>
                <w:b/>
                <w:bCs/>
                <w:sz w:val="16"/>
                <w:szCs w:val="16"/>
              </w:rPr>
            </w:pPr>
            <w:r w:rsidRPr="004826DC">
              <w:rPr>
                <w:rFonts w:ascii="Calibri" w:hAnsi="Calibri"/>
                <w:b/>
                <w:bCs/>
                <w:sz w:val="16"/>
                <w:szCs w:val="16"/>
              </w:rPr>
              <w:t>PROCESSO ELETRÔNICO</w:t>
            </w:r>
          </w:p>
        </w:tc>
        <w:tc>
          <w:tcPr>
            <w:tcW w:w="1946" w:type="dxa"/>
            <w:vMerge w:val="restart"/>
            <w:tcBorders>
              <w:top w:val="nil"/>
              <w:left w:val="single" w:sz="8" w:space="0" w:color="auto"/>
              <w:bottom w:val="single" w:sz="4" w:space="0" w:color="auto"/>
              <w:right w:val="single" w:sz="4" w:space="0" w:color="auto"/>
            </w:tcBorders>
            <w:shd w:val="clear" w:color="auto" w:fill="auto"/>
            <w:vAlign w:val="center"/>
            <w:hideMark/>
          </w:tcPr>
          <w:p w:rsidR="0076629D" w:rsidRPr="004826DC" w:rsidRDefault="0076629D" w:rsidP="0076629D">
            <w:pPr>
              <w:jc w:val="center"/>
              <w:rPr>
                <w:rFonts w:ascii="Calibri" w:hAnsi="Calibri"/>
                <w:sz w:val="16"/>
                <w:szCs w:val="16"/>
              </w:rPr>
            </w:pPr>
            <w:r w:rsidRPr="004826DC">
              <w:rPr>
                <w:rFonts w:ascii="Calibri" w:hAnsi="Calibri"/>
                <w:sz w:val="16"/>
                <w:szCs w:val="16"/>
              </w:rPr>
              <w:t>Infraestrutura de Gestão Documental</w:t>
            </w:r>
          </w:p>
        </w:tc>
        <w:tc>
          <w:tcPr>
            <w:tcW w:w="1411" w:type="dxa"/>
            <w:tcBorders>
              <w:top w:val="nil"/>
              <w:left w:val="nil"/>
              <w:bottom w:val="single" w:sz="4" w:space="0" w:color="auto"/>
              <w:right w:val="single" w:sz="4" w:space="0" w:color="auto"/>
            </w:tcBorders>
            <w:shd w:val="clear" w:color="auto" w:fill="auto"/>
            <w:vAlign w:val="center"/>
            <w:hideMark/>
          </w:tcPr>
          <w:p w:rsidR="0076629D" w:rsidRPr="004826DC" w:rsidRDefault="0076629D" w:rsidP="0076629D">
            <w:pPr>
              <w:rPr>
                <w:rFonts w:ascii="Calibri" w:hAnsi="Calibri"/>
                <w:sz w:val="16"/>
                <w:szCs w:val="16"/>
              </w:rPr>
            </w:pPr>
            <w:r w:rsidRPr="004826DC">
              <w:rPr>
                <w:rFonts w:ascii="Calibri" w:hAnsi="Calibri"/>
                <w:sz w:val="16"/>
                <w:szCs w:val="16"/>
              </w:rPr>
              <w:t>sisdoc</w:t>
            </w:r>
          </w:p>
        </w:tc>
        <w:tc>
          <w:tcPr>
            <w:tcW w:w="3522" w:type="dxa"/>
            <w:tcBorders>
              <w:top w:val="nil"/>
              <w:left w:val="nil"/>
              <w:bottom w:val="single" w:sz="4" w:space="0" w:color="auto"/>
              <w:right w:val="single" w:sz="4" w:space="0" w:color="auto"/>
            </w:tcBorders>
            <w:shd w:val="clear" w:color="auto" w:fill="auto"/>
            <w:vAlign w:val="center"/>
            <w:hideMark/>
          </w:tcPr>
          <w:p w:rsidR="0076629D" w:rsidRPr="004826DC" w:rsidRDefault="0076629D" w:rsidP="0076629D">
            <w:pPr>
              <w:rPr>
                <w:rFonts w:ascii="Calibri" w:hAnsi="Calibri"/>
                <w:sz w:val="16"/>
                <w:szCs w:val="16"/>
              </w:rPr>
            </w:pPr>
            <w:r w:rsidRPr="004826DC">
              <w:rPr>
                <w:rFonts w:ascii="Calibri" w:hAnsi="Calibri"/>
                <w:sz w:val="16"/>
                <w:szCs w:val="16"/>
              </w:rPr>
              <w:t>Sistema de Gestão de Documentos</w:t>
            </w:r>
          </w:p>
        </w:tc>
        <w:tc>
          <w:tcPr>
            <w:tcW w:w="963" w:type="dxa"/>
            <w:tcBorders>
              <w:top w:val="nil"/>
              <w:left w:val="nil"/>
              <w:bottom w:val="single" w:sz="4" w:space="0" w:color="auto"/>
              <w:right w:val="single" w:sz="4" w:space="0" w:color="auto"/>
            </w:tcBorders>
            <w:shd w:val="clear" w:color="auto" w:fill="auto"/>
            <w:vAlign w:val="center"/>
            <w:hideMark/>
          </w:tcPr>
          <w:p w:rsidR="0076629D" w:rsidRPr="004826DC" w:rsidRDefault="0076629D" w:rsidP="0076629D">
            <w:pPr>
              <w:rPr>
                <w:rFonts w:ascii="Calibri" w:hAnsi="Calibri"/>
                <w:sz w:val="16"/>
                <w:szCs w:val="16"/>
              </w:rPr>
            </w:pPr>
            <w:r w:rsidRPr="004826DC">
              <w:rPr>
                <w:rFonts w:ascii="Calibri" w:hAnsi="Calibri"/>
                <w:sz w:val="16"/>
                <w:szCs w:val="16"/>
              </w:rPr>
              <w:t>Seproc</w:t>
            </w:r>
          </w:p>
        </w:tc>
        <w:tc>
          <w:tcPr>
            <w:tcW w:w="1459" w:type="dxa"/>
            <w:tcBorders>
              <w:top w:val="nil"/>
              <w:left w:val="nil"/>
              <w:bottom w:val="single" w:sz="4" w:space="0" w:color="auto"/>
              <w:right w:val="single" w:sz="4" w:space="0" w:color="auto"/>
            </w:tcBorders>
            <w:shd w:val="clear" w:color="auto" w:fill="auto"/>
            <w:vAlign w:val="center"/>
            <w:hideMark/>
          </w:tcPr>
          <w:p w:rsidR="0076629D" w:rsidRPr="004826DC" w:rsidRDefault="0076629D" w:rsidP="0076629D">
            <w:pPr>
              <w:rPr>
                <w:rFonts w:ascii="Calibri" w:hAnsi="Calibri"/>
                <w:sz w:val="16"/>
                <w:szCs w:val="16"/>
              </w:rPr>
            </w:pPr>
            <w:r w:rsidRPr="004826DC">
              <w:rPr>
                <w:rFonts w:ascii="Calibri" w:hAnsi="Calibri"/>
                <w:sz w:val="16"/>
                <w:szCs w:val="16"/>
              </w:rPr>
              <w:t>Java</w:t>
            </w:r>
          </w:p>
        </w:tc>
        <w:tc>
          <w:tcPr>
            <w:tcW w:w="1528" w:type="dxa"/>
            <w:tcBorders>
              <w:top w:val="nil"/>
              <w:left w:val="nil"/>
              <w:bottom w:val="single" w:sz="4" w:space="0" w:color="auto"/>
              <w:right w:val="single" w:sz="4" w:space="0" w:color="auto"/>
            </w:tcBorders>
            <w:shd w:val="clear" w:color="auto" w:fill="auto"/>
            <w:vAlign w:val="center"/>
            <w:hideMark/>
          </w:tcPr>
          <w:p w:rsidR="0076629D" w:rsidRPr="004826DC" w:rsidRDefault="0076629D" w:rsidP="0076629D">
            <w:pPr>
              <w:rPr>
                <w:rFonts w:ascii="Calibri" w:hAnsi="Calibri"/>
                <w:sz w:val="16"/>
                <w:szCs w:val="16"/>
              </w:rPr>
            </w:pPr>
            <w:r w:rsidRPr="004826DC">
              <w:rPr>
                <w:rFonts w:ascii="Calibri" w:hAnsi="Calibri"/>
                <w:sz w:val="16"/>
                <w:szCs w:val="16"/>
              </w:rPr>
              <w:t>Java</w:t>
            </w:r>
          </w:p>
        </w:tc>
        <w:tc>
          <w:tcPr>
            <w:tcW w:w="1310" w:type="dxa"/>
            <w:tcBorders>
              <w:top w:val="nil"/>
              <w:left w:val="nil"/>
              <w:bottom w:val="single" w:sz="4" w:space="0" w:color="auto"/>
              <w:right w:val="single" w:sz="4" w:space="0" w:color="auto"/>
            </w:tcBorders>
            <w:shd w:val="clear" w:color="auto" w:fill="auto"/>
            <w:vAlign w:val="center"/>
            <w:hideMark/>
          </w:tcPr>
          <w:p w:rsidR="0076629D" w:rsidRPr="004826DC" w:rsidRDefault="0076629D" w:rsidP="0076629D">
            <w:pPr>
              <w:rPr>
                <w:rFonts w:ascii="Calibri" w:hAnsi="Calibri"/>
                <w:sz w:val="16"/>
                <w:szCs w:val="16"/>
              </w:rPr>
            </w:pPr>
            <w:r w:rsidRPr="004826DC">
              <w:rPr>
                <w:rFonts w:ascii="Calibri" w:hAnsi="Calibri"/>
                <w:sz w:val="16"/>
                <w:szCs w:val="16"/>
              </w:rPr>
              <w:t>Oracle</w:t>
            </w:r>
          </w:p>
        </w:tc>
        <w:tc>
          <w:tcPr>
            <w:tcW w:w="2140" w:type="dxa"/>
            <w:tcBorders>
              <w:top w:val="nil"/>
              <w:left w:val="nil"/>
              <w:bottom w:val="single" w:sz="4" w:space="0" w:color="auto"/>
              <w:right w:val="single" w:sz="8" w:space="0" w:color="auto"/>
            </w:tcBorders>
            <w:shd w:val="clear" w:color="auto" w:fill="auto"/>
            <w:noWrap/>
            <w:vAlign w:val="center"/>
            <w:hideMark/>
          </w:tcPr>
          <w:p w:rsidR="0076629D" w:rsidRPr="004826DC" w:rsidRDefault="0076629D" w:rsidP="0076629D">
            <w:pPr>
              <w:rPr>
                <w:rFonts w:ascii="Calibri" w:hAnsi="Calibri"/>
                <w:sz w:val="16"/>
                <w:szCs w:val="16"/>
              </w:rPr>
            </w:pPr>
            <w:r w:rsidRPr="004826DC">
              <w:rPr>
                <w:rFonts w:ascii="Calibri" w:hAnsi="Calibri"/>
                <w:sz w:val="16"/>
                <w:szCs w:val="16"/>
              </w:rPr>
              <w:t>Adsis/Disao</w:t>
            </w:r>
          </w:p>
        </w:tc>
      </w:tr>
      <w:tr w:rsidR="0076629D" w:rsidRPr="004826DC" w:rsidTr="0076629D">
        <w:trPr>
          <w:trHeight w:val="300"/>
        </w:trPr>
        <w:tc>
          <w:tcPr>
            <w:tcW w:w="441" w:type="dxa"/>
            <w:vMerge/>
            <w:tcBorders>
              <w:top w:val="nil"/>
              <w:left w:val="single" w:sz="8" w:space="0" w:color="auto"/>
              <w:bottom w:val="single" w:sz="8" w:space="0" w:color="000000"/>
              <w:right w:val="nil"/>
            </w:tcBorders>
            <w:vAlign w:val="center"/>
            <w:hideMark/>
          </w:tcPr>
          <w:p w:rsidR="0076629D" w:rsidRPr="004826DC" w:rsidRDefault="0076629D" w:rsidP="0076629D">
            <w:pPr>
              <w:rPr>
                <w:rFonts w:ascii="Calibri" w:hAnsi="Calibri"/>
                <w:b/>
                <w:bCs/>
                <w:sz w:val="16"/>
                <w:szCs w:val="16"/>
              </w:rPr>
            </w:pPr>
          </w:p>
        </w:tc>
        <w:tc>
          <w:tcPr>
            <w:tcW w:w="1946" w:type="dxa"/>
            <w:vMerge/>
            <w:tcBorders>
              <w:top w:val="nil"/>
              <w:left w:val="single" w:sz="8" w:space="0" w:color="auto"/>
              <w:bottom w:val="single" w:sz="4" w:space="0" w:color="auto"/>
              <w:right w:val="single" w:sz="4" w:space="0" w:color="auto"/>
            </w:tcBorders>
            <w:vAlign w:val="center"/>
            <w:hideMark/>
          </w:tcPr>
          <w:p w:rsidR="0076629D" w:rsidRPr="004826DC" w:rsidRDefault="0076629D" w:rsidP="0076629D">
            <w:pPr>
              <w:rPr>
                <w:rFonts w:ascii="Calibri" w:hAnsi="Calibri"/>
                <w:sz w:val="16"/>
                <w:szCs w:val="16"/>
              </w:rPr>
            </w:pPr>
          </w:p>
        </w:tc>
        <w:tc>
          <w:tcPr>
            <w:tcW w:w="1411" w:type="dxa"/>
            <w:tcBorders>
              <w:top w:val="nil"/>
              <w:left w:val="nil"/>
              <w:bottom w:val="single" w:sz="4" w:space="0" w:color="auto"/>
              <w:right w:val="single" w:sz="4" w:space="0" w:color="auto"/>
            </w:tcBorders>
            <w:shd w:val="clear" w:color="auto" w:fill="auto"/>
            <w:vAlign w:val="center"/>
            <w:hideMark/>
          </w:tcPr>
          <w:p w:rsidR="0076629D" w:rsidRPr="004826DC" w:rsidRDefault="0076629D" w:rsidP="0076629D">
            <w:pPr>
              <w:rPr>
                <w:rFonts w:ascii="Calibri" w:hAnsi="Calibri"/>
                <w:sz w:val="16"/>
                <w:szCs w:val="16"/>
              </w:rPr>
            </w:pPr>
            <w:r w:rsidRPr="004826DC">
              <w:rPr>
                <w:rFonts w:ascii="Calibri" w:hAnsi="Calibri"/>
                <w:sz w:val="16"/>
                <w:szCs w:val="16"/>
              </w:rPr>
              <w:t>indexaged</w:t>
            </w:r>
          </w:p>
        </w:tc>
        <w:tc>
          <w:tcPr>
            <w:tcW w:w="3522" w:type="dxa"/>
            <w:tcBorders>
              <w:top w:val="nil"/>
              <w:left w:val="nil"/>
              <w:bottom w:val="single" w:sz="4" w:space="0" w:color="auto"/>
              <w:right w:val="single" w:sz="4" w:space="0" w:color="auto"/>
            </w:tcBorders>
            <w:shd w:val="clear" w:color="auto" w:fill="auto"/>
            <w:vAlign w:val="center"/>
            <w:hideMark/>
          </w:tcPr>
          <w:p w:rsidR="0076629D" w:rsidRPr="004826DC" w:rsidRDefault="0076629D" w:rsidP="0076629D">
            <w:pPr>
              <w:rPr>
                <w:rFonts w:ascii="Calibri" w:hAnsi="Calibri"/>
                <w:sz w:val="16"/>
                <w:szCs w:val="16"/>
              </w:rPr>
            </w:pPr>
            <w:r w:rsidRPr="004826DC">
              <w:rPr>
                <w:rFonts w:ascii="Calibri" w:hAnsi="Calibri"/>
                <w:sz w:val="16"/>
                <w:szCs w:val="16"/>
              </w:rPr>
              <w:t>Recurso de administração do GED</w:t>
            </w:r>
          </w:p>
        </w:tc>
        <w:tc>
          <w:tcPr>
            <w:tcW w:w="963" w:type="dxa"/>
            <w:tcBorders>
              <w:top w:val="nil"/>
              <w:left w:val="nil"/>
              <w:bottom w:val="single" w:sz="4" w:space="0" w:color="auto"/>
              <w:right w:val="single" w:sz="4" w:space="0" w:color="auto"/>
            </w:tcBorders>
            <w:shd w:val="clear" w:color="auto" w:fill="auto"/>
            <w:vAlign w:val="center"/>
            <w:hideMark/>
          </w:tcPr>
          <w:p w:rsidR="0076629D" w:rsidRPr="004826DC" w:rsidRDefault="0076629D" w:rsidP="0076629D">
            <w:pPr>
              <w:rPr>
                <w:rFonts w:ascii="Calibri" w:hAnsi="Calibri"/>
                <w:sz w:val="16"/>
                <w:szCs w:val="16"/>
              </w:rPr>
            </w:pPr>
            <w:r w:rsidRPr="004826DC">
              <w:rPr>
                <w:rFonts w:ascii="Calibri" w:hAnsi="Calibri"/>
                <w:sz w:val="16"/>
                <w:szCs w:val="16"/>
              </w:rPr>
              <w:t>Sesec</w:t>
            </w:r>
          </w:p>
        </w:tc>
        <w:tc>
          <w:tcPr>
            <w:tcW w:w="1459" w:type="dxa"/>
            <w:tcBorders>
              <w:top w:val="nil"/>
              <w:left w:val="nil"/>
              <w:bottom w:val="single" w:sz="4" w:space="0" w:color="auto"/>
              <w:right w:val="single" w:sz="4" w:space="0" w:color="auto"/>
            </w:tcBorders>
            <w:shd w:val="clear" w:color="auto" w:fill="auto"/>
            <w:vAlign w:val="center"/>
            <w:hideMark/>
          </w:tcPr>
          <w:p w:rsidR="0076629D" w:rsidRPr="004826DC" w:rsidRDefault="0076629D" w:rsidP="0076629D">
            <w:pPr>
              <w:rPr>
                <w:rFonts w:ascii="Calibri" w:hAnsi="Calibri"/>
                <w:sz w:val="16"/>
                <w:szCs w:val="16"/>
              </w:rPr>
            </w:pPr>
            <w:r w:rsidRPr="004826DC">
              <w:rPr>
                <w:rFonts w:ascii="Calibri" w:hAnsi="Calibri"/>
                <w:sz w:val="16"/>
                <w:szCs w:val="16"/>
              </w:rPr>
              <w:t>Java</w:t>
            </w:r>
          </w:p>
        </w:tc>
        <w:tc>
          <w:tcPr>
            <w:tcW w:w="1528" w:type="dxa"/>
            <w:tcBorders>
              <w:top w:val="nil"/>
              <w:left w:val="nil"/>
              <w:bottom w:val="single" w:sz="4" w:space="0" w:color="auto"/>
              <w:right w:val="single" w:sz="4" w:space="0" w:color="auto"/>
            </w:tcBorders>
            <w:shd w:val="clear" w:color="auto" w:fill="auto"/>
            <w:vAlign w:val="center"/>
            <w:hideMark/>
          </w:tcPr>
          <w:p w:rsidR="0076629D" w:rsidRPr="004826DC" w:rsidRDefault="0076629D" w:rsidP="0076629D">
            <w:pPr>
              <w:rPr>
                <w:rFonts w:ascii="Calibri" w:hAnsi="Calibri"/>
                <w:sz w:val="16"/>
                <w:szCs w:val="16"/>
              </w:rPr>
            </w:pPr>
            <w:r w:rsidRPr="004826DC">
              <w:rPr>
                <w:rFonts w:ascii="Calibri" w:hAnsi="Calibri"/>
                <w:sz w:val="16"/>
                <w:szCs w:val="16"/>
              </w:rPr>
              <w:t>Java</w:t>
            </w:r>
          </w:p>
        </w:tc>
        <w:tc>
          <w:tcPr>
            <w:tcW w:w="1310" w:type="dxa"/>
            <w:tcBorders>
              <w:top w:val="nil"/>
              <w:left w:val="nil"/>
              <w:bottom w:val="single" w:sz="4" w:space="0" w:color="auto"/>
              <w:right w:val="single" w:sz="4" w:space="0" w:color="auto"/>
            </w:tcBorders>
            <w:shd w:val="clear" w:color="auto" w:fill="auto"/>
            <w:vAlign w:val="center"/>
            <w:hideMark/>
          </w:tcPr>
          <w:p w:rsidR="0076629D" w:rsidRPr="004826DC" w:rsidRDefault="0076629D" w:rsidP="0076629D">
            <w:pPr>
              <w:rPr>
                <w:rFonts w:ascii="Calibri" w:hAnsi="Calibri"/>
                <w:sz w:val="16"/>
                <w:szCs w:val="16"/>
              </w:rPr>
            </w:pPr>
            <w:r w:rsidRPr="004826DC">
              <w:rPr>
                <w:rFonts w:ascii="Calibri" w:hAnsi="Calibri"/>
                <w:sz w:val="16"/>
                <w:szCs w:val="16"/>
              </w:rPr>
              <w:t>Lucene</w:t>
            </w:r>
          </w:p>
        </w:tc>
        <w:tc>
          <w:tcPr>
            <w:tcW w:w="2140" w:type="dxa"/>
            <w:tcBorders>
              <w:top w:val="nil"/>
              <w:left w:val="nil"/>
              <w:bottom w:val="single" w:sz="4" w:space="0" w:color="auto"/>
              <w:right w:val="single" w:sz="8" w:space="0" w:color="auto"/>
            </w:tcBorders>
            <w:shd w:val="clear" w:color="auto" w:fill="auto"/>
            <w:noWrap/>
            <w:vAlign w:val="center"/>
            <w:hideMark/>
          </w:tcPr>
          <w:p w:rsidR="0076629D" w:rsidRPr="004826DC" w:rsidRDefault="0076629D" w:rsidP="0076629D">
            <w:pPr>
              <w:rPr>
                <w:rFonts w:ascii="Calibri" w:hAnsi="Calibri"/>
                <w:sz w:val="16"/>
                <w:szCs w:val="16"/>
              </w:rPr>
            </w:pPr>
            <w:r w:rsidRPr="004826DC">
              <w:rPr>
                <w:rFonts w:ascii="Calibri" w:hAnsi="Calibri"/>
                <w:sz w:val="16"/>
                <w:szCs w:val="16"/>
              </w:rPr>
              <w:t>STI</w:t>
            </w:r>
          </w:p>
        </w:tc>
      </w:tr>
      <w:tr w:rsidR="0076629D" w:rsidRPr="004826DC" w:rsidTr="0076629D">
        <w:trPr>
          <w:trHeight w:val="450"/>
        </w:trPr>
        <w:tc>
          <w:tcPr>
            <w:tcW w:w="441" w:type="dxa"/>
            <w:vMerge/>
            <w:tcBorders>
              <w:top w:val="nil"/>
              <w:left w:val="single" w:sz="8" w:space="0" w:color="auto"/>
              <w:bottom w:val="single" w:sz="8" w:space="0" w:color="000000"/>
              <w:right w:val="nil"/>
            </w:tcBorders>
            <w:vAlign w:val="center"/>
            <w:hideMark/>
          </w:tcPr>
          <w:p w:rsidR="0076629D" w:rsidRPr="004826DC" w:rsidRDefault="0076629D" w:rsidP="0076629D">
            <w:pPr>
              <w:rPr>
                <w:rFonts w:ascii="Calibri" w:hAnsi="Calibri"/>
                <w:b/>
                <w:bCs/>
                <w:sz w:val="16"/>
                <w:szCs w:val="16"/>
              </w:rPr>
            </w:pPr>
          </w:p>
        </w:tc>
        <w:tc>
          <w:tcPr>
            <w:tcW w:w="1946" w:type="dxa"/>
            <w:tcBorders>
              <w:top w:val="nil"/>
              <w:left w:val="single" w:sz="8" w:space="0" w:color="auto"/>
              <w:bottom w:val="single" w:sz="4" w:space="0" w:color="auto"/>
              <w:right w:val="single" w:sz="4" w:space="0" w:color="auto"/>
            </w:tcBorders>
            <w:shd w:val="clear" w:color="auto" w:fill="auto"/>
            <w:vAlign w:val="center"/>
            <w:hideMark/>
          </w:tcPr>
          <w:p w:rsidR="0076629D" w:rsidRPr="004826DC" w:rsidRDefault="0076629D" w:rsidP="0076629D">
            <w:pPr>
              <w:jc w:val="center"/>
              <w:rPr>
                <w:rFonts w:ascii="Calibri" w:hAnsi="Calibri"/>
                <w:sz w:val="16"/>
                <w:szCs w:val="16"/>
              </w:rPr>
            </w:pPr>
            <w:r w:rsidRPr="004826DC">
              <w:rPr>
                <w:rFonts w:ascii="Calibri" w:hAnsi="Calibri"/>
                <w:sz w:val="16"/>
                <w:szCs w:val="16"/>
              </w:rPr>
              <w:t>Processo Eletrônico Administrativo</w:t>
            </w:r>
          </w:p>
        </w:tc>
        <w:tc>
          <w:tcPr>
            <w:tcW w:w="1411" w:type="dxa"/>
            <w:tcBorders>
              <w:top w:val="nil"/>
              <w:left w:val="nil"/>
              <w:bottom w:val="single" w:sz="4" w:space="0" w:color="auto"/>
              <w:right w:val="single" w:sz="4" w:space="0" w:color="auto"/>
            </w:tcBorders>
            <w:shd w:val="clear" w:color="auto" w:fill="auto"/>
            <w:vAlign w:val="center"/>
            <w:hideMark/>
          </w:tcPr>
          <w:p w:rsidR="0076629D" w:rsidRPr="004826DC" w:rsidRDefault="0076629D" w:rsidP="0076629D">
            <w:pPr>
              <w:rPr>
                <w:rFonts w:ascii="Calibri" w:hAnsi="Calibri"/>
                <w:sz w:val="16"/>
                <w:szCs w:val="16"/>
              </w:rPr>
            </w:pPr>
            <w:r w:rsidRPr="004826DC">
              <w:rPr>
                <w:rFonts w:ascii="Calibri" w:hAnsi="Calibri"/>
                <w:sz w:val="16"/>
                <w:szCs w:val="16"/>
              </w:rPr>
              <w:t>pegasus</w:t>
            </w:r>
          </w:p>
        </w:tc>
        <w:tc>
          <w:tcPr>
            <w:tcW w:w="3522" w:type="dxa"/>
            <w:tcBorders>
              <w:top w:val="nil"/>
              <w:left w:val="nil"/>
              <w:bottom w:val="single" w:sz="4" w:space="0" w:color="auto"/>
              <w:right w:val="single" w:sz="4" w:space="0" w:color="auto"/>
            </w:tcBorders>
            <w:shd w:val="clear" w:color="auto" w:fill="auto"/>
            <w:vAlign w:val="center"/>
            <w:hideMark/>
          </w:tcPr>
          <w:p w:rsidR="0076629D" w:rsidRPr="004826DC" w:rsidRDefault="0076629D" w:rsidP="0076629D">
            <w:pPr>
              <w:rPr>
                <w:rFonts w:ascii="Calibri" w:hAnsi="Calibri"/>
                <w:sz w:val="16"/>
                <w:szCs w:val="16"/>
              </w:rPr>
            </w:pPr>
            <w:r w:rsidRPr="004826DC">
              <w:rPr>
                <w:rFonts w:ascii="Calibri" w:hAnsi="Calibri"/>
                <w:sz w:val="16"/>
                <w:szCs w:val="16"/>
              </w:rPr>
              <w:t>Sistema de Apoio ao Processo Administrativo</w:t>
            </w:r>
          </w:p>
        </w:tc>
        <w:tc>
          <w:tcPr>
            <w:tcW w:w="963" w:type="dxa"/>
            <w:tcBorders>
              <w:top w:val="nil"/>
              <w:left w:val="nil"/>
              <w:bottom w:val="single" w:sz="4" w:space="0" w:color="auto"/>
              <w:right w:val="single" w:sz="4" w:space="0" w:color="auto"/>
            </w:tcBorders>
            <w:shd w:val="clear" w:color="auto" w:fill="auto"/>
            <w:vAlign w:val="center"/>
            <w:hideMark/>
          </w:tcPr>
          <w:p w:rsidR="0076629D" w:rsidRPr="004826DC" w:rsidRDefault="0076629D" w:rsidP="0076629D">
            <w:pPr>
              <w:rPr>
                <w:rFonts w:ascii="Calibri" w:hAnsi="Calibri"/>
                <w:sz w:val="16"/>
                <w:szCs w:val="16"/>
              </w:rPr>
            </w:pPr>
            <w:r w:rsidRPr="004826DC">
              <w:rPr>
                <w:rFonts w:ascii="Calibri" w:hAnsi="Calibri"/>
                <w:sz w:val="16"/>
                <w:szCs w:val="16"/>
              </w:rPr>
              <w:t>Seproc</w:t>
            </w:r>
          </w:p>
        </w:tc>
        <w:tc>
          <w:tcPr>
            <w:tcW w:w="1459" w:type="dxa"/>
            <w:tcBorders>
              <w:top w:val="nil"/>
              <w:left w:val="nil"/>
              <w:bottom w:val="single" w:sz="4" w:space="0" w:color="auto"/>
              <w:right w:val="single" w:sz="4" w:space="0" w:color="auto"/>
            </w:tcBorders>
            <w:shd w:val="clear" w:color="auto" w:fill="auto"/>
            <w:vAlign w:val="center"/>
            <w:hideMark/>
          </w:tcPr>
          <w:p w:rsidR="0076629D" w:rsidRPr="004826DC" w:rsidRDefault="0076629D" w:rsidP="0076629D">
            <w:pPr>
              <w:rPr>
                <w:rFonts w:ascii="Calibri" w:hAnsi="Calibri"/>
                <w:sz w:val="16"/>
                <w:szCs w:val="16"/>
              </w:rPr>
            </w:pPr>
            <w:r w:rsidRPr="004826DC">
              <w:rPr>
                <w:rFonts w:ascii="Calibri" w:hAnsi="Calibri"/>
                <w:sz w:val="16"/>
                <w:szCs w:val="16"/>
              </w:rPr>
              <w:t>Java</w:t>
            </w:r>
          </w:p>
        </w:tc>
        <w:tc>
          <w:tcPr>
            <w:tcW w:w="1528" w:type="dxa"/>
            <w:tcBorders>
              <w:top w:val="nil"/>
              <w:left w:val="nil"/>
              <w:bottom w:val="single" w:sz="4" w:space="0" w:color="auto"/>
              <w:right w:val="single" w:sz="4" w:space="0" w:color="auto"/>
            </w:tcBorders>
            <w:shd w:val="clear" w:color="auto" w:fill="auto"/>
            <w:vAlign w:val="center"/>
            <w:hideMark/>
          </w:tcPr>
          <w:p w:rsidR="0076629D" w:rsidRPr="004826DC" w:rsidRDefault="0076629D" w:rsidP="0076629D">
            <w:pPr>
              <w:rPr>
                <w:rFonts w:ascii="Calibri" w:hAnsi="Calibri"/>
                <w:sz w:val="16"/>
                <w:szCs w:val="16"/>
              </w:rPr>
            </w:pPr>
            <w:r w:rsidRPr="004826DC">
              <w:rPr>
                <w:rFonts w:ascii="Calibri" w:hAnsi="Calibri"/>
                <w:sz w:val="16"/>
                <w:szCs w:val="16"/>
              </w:rPr>
              <w:t>Java</w:t>
            </w:r>
          </w:p>
        </w:tc>
        <w:tc>
          <w:tcPr>
            <w:tcW w:w="1310" w:type="dxa"/>
            <w:tcBorders>
              <w:top w:val="nil"/>
              <w:left w:val="nil"/>
              <w:bottom w:val="single" w:sz="4" w:space="0" w:color="auto"/>
              <w:right w:val="single" w:sz="4" w:space="0" w:color="auto"/>
            </w:tcBorders>
            <w:shd w:val="clear" w:color="auto" w:fill="auto"/>
            <w:vAlign w:val="center"/>
            <w:hideMark/>
          </w:tcPr>
          <w:p w:rsidR="0076629D" w:rsidRPr="004826DC" w:rsidRDefault="0076629D" w:rsidP="0076629D">
            <w:pPr>
              <w:rPr>
                <w:rFonts w:ascii="Calibri" w:hAnsi="Calibri"/>
                <w:sz w:val="16"/>
                <w:szCs w:val="16"/>
              </w:rPr>
            </w:pPr>
            <w:r w:rsidRPr="004826DC">
              <w:rPr>
                <w:rFonts w:ascii="Calibri" w:hAnsi="Calibri"/>
                <w:sz w:val="16"/>
                <w:szCs w:val="16"/>
              </w:rPr>
              <w:t>Oracle</w:t>
            </w:r>
          </w:p>
        </w:tc>
        <w:tc>
          <w:tcPr>
            <w:tcW w:w="2140" w:type="dxa"/>
            <w:tcBorders>
              <w:top w:val="nil"/>
              <w:left w:val="nil"/>
              <w:bottom w:val="single" w:sz="4" w:space="0" w:color="auto"/>
              <w:right w:val="single" w:sz="8" w:space="0" w:color="auto"/>
            </w:tcBorders>
            <w:shd w:val="clear" w:color="auto" w:fill="auto"/>
            <w:vAlign w:val="center"/>
            <w:hideMark/>
          </w:tcPr>
          <w:p w:rsidR="0076629D" w:rsidRPr="004826DC" w:rsidRDefault="0076629D" w:rsidP="0076629D">
            <w:pPr>
              <w:rPr>
                <w:rFonts w:ascii="Calibri" w:hAnsi="Calibri"/>
                <w:sz w:val="16"/>
                <w:szCs w:val="16"/>
              </w:rPr>
            </w:pPr>
            <w:r w:rsidRPr="004826DC">
              <w:rPr>
                <w:rFonts w:ascii="Calibri" w:hAnsi="Calibri"/>
                <w:sz w:val="16"/>
                <w:szCs w:val="16"/>
              </w:rPr>
              <w:t xml:space="preserve">Grupo de trabalho </w:t>
            </w:r>
            <w:r w:rsidRPr="004826DC">
              <w:rPr>
                <w:rFonts w:ascii="Calibri" w:hAnsi="Calibri"/>
                <w:sz w:val="16"/>
                <w:szCs w:val="16"/>
              </w:rPr>
              <w:br/>
              <w:t>coordenado pelo Claudson</w:t>
            </w:r>
          </w:p>
        </w:tc>
      </w:tr>
      <w:tr w:rsidR="0076629D" w:rsidRPr="004826DC" w:rsidTr="0076629D">
        <w:trPr>
          <w:trHeight w:val="450"/>
        </w:trPr>
        <w:tc>
          <w:tcPr>
            <w:tcW w:w="441" w:type="dxa"/>
            <w:vMerge/>
            <w:tcBorders>
              <w:top w:val="nil"/>
              <w:left w:val="single" w:sz="8" w:space="0" w:color="auto"/>
              <w:bottom w:val="single" w:sz="8" w:space="0" w:color="000000"/>
              <w:right w:val="nil"/>
            </w:tcBorders>
            <w:vAlign w:val="center"/>
            <w:hideMark/>
          </w:tcPr>
          <w:p w:rsidR="0076629D" w:rsidRPr="004826DC" w:rsidRDefault="0076629D" w:rsidP="0076629D">
            <w:pPr>
              <w:rPr>
                <w:rFonts w:ascii="Calibri" w:hAnsi="Calibri"/>
                <w:b/>
                <w:bCs/>
                <w:sz w:val="16"/>
                <w:szCs w:val="16"/>
              </w:rPr>
            </w:pPr>
          </w:p>
        </w:tc>
        <w:tc>
          <w:tcPr>
            <w:tcW w:w="1946" w:type="dxa"/>
            <w:vMerge w:val="restart"/>
            <w:tcBorders>
              <w:top w:val="nil"/>
              <w:left w:val="single" w:sz="8" w:space="0" w:color="auto"/>
              <w:bottom w:val="single" w:sz="8" w:space="0" w:color="000000"/>
              <w:right w:val="single" w:sz="4" w:space="0" w:color="auto"/>
            </w:tcBorders>
            <w:shd w:val="clear" w:color="auto" w:fill="auto"/>
            <w:vAlign w:val="center"/>
            <w:hideMark/>
          </w:tcPr>
          <w:p w:rsidR="0076629D" w:rsidRPr="004826DC" w:rsidRDefault="0076629D" w:rsidP="0076629D">
            <w:pPr>
              <w:jc w:val="center"/>
              <w:rPr>
                <w:rFonts w:ascii="Calibri" w:hAnsi="Calibri"/>
                <w:sz w:val="16"/>
                <w:szCs w:val="16"/>
              </w:rPr>
            </w:pPr>
            <w:r w:rsidRPr="004826DC">
              <w:rPr>
                <w:rFonts w:ascii="Calibri" w:hAnsi="Calibri"/>
                <w:sz w:val="16"/>
                <w:szCs w:val="16"/>
              </w:rPr>
              <w:t>Infra Estrutura do Processo Eletrônico</w:t>
            </w:r>
          </w:p>
        </w:tc>
        <w:tc>
          <w:tcPr>
            <w:tcW w:w="1411" w:type="dxa"/>
            <w:tcBorders>
              <w:top w:val="nil"/>
              <w:left w:val="nil"/>
              <w:bottom w:val="single" w:sz="4" w:space="0" w:color="auto"/>
              <w:right w:val="single" w:sz="4" w:space="0" w:color="auto"/>
            </w:tcBorders>
            <w:shd w:val="clear" w:color="auto" w:fill="auto"/>
            <w:vAlign w:val="center"/>
            <w:hideMark/>
          </w:tcPr>
          <w:p w:rsidR="0076629D" w:rsidRPr="004826DC" w:rsidRDefault="0076629D" w:rsidP="0076629D">
            <w:pPr>
              <w:rPr>
                <w:rFonts w:ascii="Calibri" w:hAnsi="Calibri"/>
                <w:sz w:val="16"/>
                <w:szCs w:val="16"/>
              </w:rPr>
            </w:pPr>
            <w:r w:rsidRPr="004826DC">
              <w:rPr>
                <w:rFonts w:ascii="Calibri" w:hAnsi="Calibri"/>
                <w:sz w:val="16"/>
                <w:szCs w:val="16"/>
              </w:rPr>
              <w:t>edoc</w:t>
            </w:r>
          </w:p>
        </w:tc>
        <w:tc>
          <w:tcPr>
            <w:tcW w:w="3522" w:type="dxa"/>
            <w:tcBorders>
              <w:top w:val="nil"/>
              <w:left w:val="nil"/>
              <w:bottom w:val="single" w:sz="4" w:space="0" w:color="auto"/>
              <w:right w:val="single" w:sz="4" w:space="0" w:color="auto"/>
            </w:tcBorders>
            <w:shd w:val="clear" w:color="auto" w:fill="auto"/>
            <w:vAlign w:val="center"/>
            <w:hideMark/>
          </w:tcPr>
          <w:p w:rsidR="0076629D" w:rsidRPr="004826DC" w:rsidRDefault="0076629D" w:rsidP="0076629D">
            <w:pPr>
              <w:rPr>
                <w:rFonts w:ascii="Calibri" w:hAnsi="Calibri"/>
                <w:sz w:val="16"/>
                <w:szCs w:val="16"/>
              </w:rPr>
            </w:pPr>
            <w:r w:rsidRPr="004826DC">
              <w:rPr>
                <w:rFonts w:ascii="Calibri" w:hAnsi="Calibri"/>
                <w:sz w:val="16"/>
                <w:szCs w:val="16"/>
              </w:rPr>
              <w:t>Sistema de apoio a gestão eletrônica de documentos</w:t>
            </w:r>
          </w:p>
        </w:tc>
        <w:tc>
          <w:tcPr>
            <w:tcW w:w="963" w:type="dxa"/>
            <w:tcBorders>
              <w:top w:val="nil"/>
              <w:left w:val="nil"/>
              <w:bottom w:val="single" w:sz="4" w:space="0" w:color="auto"/>
              <w:right w:val="single" w:sz="4" w:space="0" w:color="auto"/>
            </w:tcBorders>
            <w:shd w:val="clear" w:color="auto" w:fill="auto"/>
            <w:vAlign w:val="center"/>
            <w:hideMark/>
          </w:tcPr>
          <w:p w:rsidR="0076629D" w:rsidRPr="004826DC" w:rsidRDefault="0076629D" w:rsidP="0076629D">
            <w:pPr>
              <w:rPr>
                <w:rFonts w:ascii="Calibri" w:hAnsi="Calibri"/>
                <w:sz w:val="16"/>
                <w:szCs w:val="16"/>
              </w:rPr>
            </w:pPr>
            <w:r w:rsidRPr="004826DC">
              <w:rPr>
                <w:rFonts w:ascii="Calibri" w:hAnsi="Calibri"/>
                <w:sz w:val="16"/>
                <w:szCs w:val="16"/>
              </w:rPr>
              <w:t>Sesic</w:t>
            </w:r>
          </w:p>
        </w:tc>
        <w:tc>
          <w:tcPr>
            <w:tcW w:w="1459" w:type="dxa"/>
            <w:tcBorders>
              <w:top w:val="nil"/>
              <w:left w:val="nil"/>
              <w:bottom w:val="single" w:sz="4" w:space="0" w:color="auto"/>
              <w:right w:val="single" w:sz="4" w:space="0" w:color="auto"/>
            </w:tcBorders>
            <w:shd w:val="clear" w:color="auto" w:fill="auto"/>
            <w:vAlign w:val="center"/>
            <w:hideMark/>
          </w:tcPr>
          <w:p w:rsidR="0076629D" w:rsidRPr="004826DC" w:rsidRDefault="0076629D" w:rsidP="0076629D">
            <w:pPr>
              <w:rPr>
                <w:rFonts w:ascii="Calibri" w:hAnsi="Calibri"/>
                <w:sz w:val="16"/>
                <w:szCs w:val="16"/>
              </w:rPr>
            </w:pPr>
            <w:r w:rsidRPr="004826DC">
              <w:rPr>
                <w:rFonts w:ascii="Calibri" w:hAnsi="Calibri"/>
                <w:sz w:val="16"/>
                <w:szCs w:val="16"/>
              </w:rPr>
              <w:t>Java</w:t>
            </w:r>
          </w:p>
        </w:tc>
        <w:tc>
          <w:tcPr>
            <w:tcW w:w="1528" w:type="dxa"/>
            <w:tcBorders>
              <w:top w:val="nil"/>
              <w:left w:val="nil"/>
              <w:bottom w:val="single" w:sz="4" w:space="0" w:color="auto"/>
              <w:right w:val="single" w:sz="4" w:space="0" w:color="auto"/>
            </w:tcBorders>
            <w:shd w:val="clear" w:color="auto" w:fill="auto"/>
            <w:vAlign w:val="center"/>
            <w:hideMark/>
          </w:tcPr>
          <w:p w:rsidR="0076629D" w:rsidRPr="004826DC" w:rsidRDefault="0076629D" w:rsidP="0076629D">
            <w:pPr>
              <w:rPr>
                <w:rFonts w:ascii="Calibri" w:hAnsi="Calibri"/>
                <w:sz w:val="16"/>
                <w:szCs w:val="16"/>
              </w:rPr>
            </w:pPr>
            <w:r w:rsidRPr="004826DC">
              <w:rPr>
                <w:rFonts w:ascii="Calibri" w:hAnsi="Calibri"/>
                <w:sz w:val="16"/>
                <w:szCs w:val="16"/>
              </w:rPr>
              <w:t>Java</w:t>
            </w:r>
          </w:p>
        </w:tc>
        <w:tc>
          <w:tcPr>
            <w:tcW w:w="1310" w:type="dxa"/>
            <w:tcBorders>
              <w:top w:val="nil"/>
              <w:left w:val="nil"/>
              <w:bottom w:val="single" w:sz="4" w:space="0" w:color="auto"/>
              <w:right w:val="single" w:sz="4" w:space="0" w:color="auto"/>
            </w:tcBorders>
            <w:shd w:val="clear" w:color="auto" w:fill="auto"/>
            <w:vAlign w:val="center"/>
            <w:hideMark/>
          </w:tcPr>
          <w:p w:rsidR="0076629D" w:rsidRPr="004826DC" w:rsidRDefault="0076629D" w:rsidP="0076629D">
            <w:pPr>
              <w:rPr>
                <w:rFonts w:ascii="Calibri" w:hAnsi="Calibri"/>
                <w:sz w:val="16"/>
                <w:szCs w:val="16"/>
              </w:rPr>
            </w:pPr>
            <w:r w:rsidRPr="004826DC">
              <w:rPr>
                <w:rFonts w:ascii="Calibri" w:hAnsi="Calibri"/>
                <w:sz w:val="16"/>
                <w:szCs w:val="16"/>
              </w:rPr>
              <w:t>Oracle</w:t>
            </w:r>
          </w:p>
        </w:tc>
        <w:tc>
          <w:tcPr>
            <w:tcW w:w="2140" w:type="dxa"/>
            <w:tcBorders>
              <w:top w:val="nil"/>
              <w:left w:val="nil"/>
              <w:bottom w:val="single" w:sz="4" w:space="0" w:color="auto"/>
              <w:right w:val="single" w:sz="8" w:space="0" w:color="auto"/>
            </w:tcBorders>
            <w:shd w:val="clear" w:color="auto" w:fill="auto"/>
            <w:noWrap/>
            <w:vAlign w:val="center"/>
            <w:hideMark/>
          </w:tcPr>
          <w:p w:rsidR="0076629D" w:rsidRPr="004826DC" w:rsidRDefault="0076629D" w:rsidP="0076629D">
            <w:pPr>
              <w:rPr>
                <w:rFonts w:ascii="Calibri" w:hAnsi="Calibri"/>
                <w:sz w:val="16"/>
                <w:szCs w:val="16"/>
              </w:rPr>
            </w:pPr>
            <w:r w:rsidRPr="004826DC">
              <w:rPr>
                <w:rFonts w:ascii="Calibri" w:hAnsi="Calibri"/>
                <w:sz w:val="16"/>
                <w:szCs w:val="16"/>
              </w:rPr>
              <w:t>Adsis/Disao</w:t>
            </w:r>
          </w:p>
        </w:tc>
      </w:tr>
      <w:tr w:rsidR="0076629D" w:rsidRPr="004826DC" w:rsidTr="0076629D">
        <w:trPr>
          <w:trHeight w:val="450"/>
        </w:trPr>
        <w:tc>
          <w:tcPr>
            <w:tcW w:w="441" w:type="dxa"/>
            <w:vMerge/>
            <w:tcBorders>
              <w:top w:val="nil"/>
              <w:left w:val="single" w:sz="8" w:space="0" w:color="auto"/>
              <w:bottom w:val="single" w:sz="8" w:space="0" w:color="000000"/>
              <w:right w:val="nil"/>
            </w:tcBorders>
            <w:vAlign w:val="center"/>
            <w:hideMark/>
          </w:tcPr>
          <w:p w:rsidR="0076629D" w:rsidRPr="004826DC" w:rsidRDefault="0076629D" w:rsidP="0076629D">
            <w:pPr>
              <w:rPr>
                <w:rFonts w:ascii="Calibri" w:hAnsi="Calibri"/>
                <w:b/>
                <w:bCs/>
                <w:sz w:val="16"/>
                <w:szCs w:val="16"/>
              </w:rPr>
            </w:pPr>
          </w:p>
        </w:tc>
        <w:tc>
          <w:tcPr>
            <w:tcW w:w="1946" w:type="dxa"/>
            <w:vMerge/>
            <w:tcBorders>
              <w:top w:val="nil"/>
              <w:left w:val="single" w:sz="8" w:space="0" w:color="auto"/>
              <w:bottom w:val="single" w:sz="8" w:space="0" w:color="000000"/>
              <w:right w:val="single" w:sz="4" w:space="0" w:color="auto"/>
            </w:tcBorders>
            <w:vAlign w:val="center"/>
            <w:hideMark/>
          </w:tcPr>
          <w:p w:rsidR="0076629D" w:rsidRPr="004826DC" w:rsidRDefault="0076629D" w:rsidP="0076629D">
            <w:pPr>
              <w:rPr>
                <w:rFonts w:ascii="Calibri" w:hAnsi="Calibri"/>
                <w:sz w:val="16"/>
                <w:szCs w:val="16"/>
              </w:rPr>
            </w:pPr>
          </w:p>
        </w:tc>
        <w:tc>
          <w:tcPr>
            <w:tcW w:w="1411" w:type="dxa"/>
            <w:tcBorders>
              <w:top w:val="nil"/>
              <w:left w:val="nil"/>
              <w:bottom w:val="single" w:sz="4" w:space="0" w:color="auto"/>
              <w:right w:val="single" w:sz="4" w:space="0" w:color="auto"/>
            </w:tcBorders>
            <w:shd w:val="clear" w:color="auto" w:fill="auto"/>
            <w:vAlign w:val="center"/>
            <w:hideMark/>
          </w:tcPr>
          <w:p w:rsidR="0076629D" w:rsidRPr="004826DC" w:rsidRDefault="0076629D" w:rsidP="0076629D">
            <w:pPr>
              <w:rPr>
                <w:rFonts w:ascii="Calibri" w:hAnsi="Calibri"/>
                <w:sz w:val="16"/>
                <w:szCs w:val="16"/>
              </w:rPr>
            </w:pPr>
            <w:r w:rsidRPr="004826DC">
              <w:rPr>
                <w:rFonts w:ascii="Calibri" w:hAnsi="Calibri"/>
                <w:sz w:val="16"/>
                <w:szCs w:val="16"/>
              </w:rPr>
              <w:t>eproc</w:t>
            </w:r>
          </w:p>
        </w:tc>
        <w:tc>
          <w:tcPr>
            <w:tcW w:w="3522" w:type="dxa"/>
            <w:tcBorders>
              <w:top w:val="nil"/>
              <w:left w:val="nil"/>
              <w:bottom w:val="single" w:sz="4" w:space="0" w:color="auto"/>
              <w:right w:val="single" w:sz="4" w:space="0" w:color="auto"/>
            </w:tcBorders>
            <w:shd w:val="clear" w:color="auto" w:fill="auto"/>
            <w:vAlign w:val="center"/>
            <w:hideMark/>
          </w:tcPr>
          <w:p w:rsidR="0076629D" w:rsidRPr="004826DC" w:rsidRDefault="0076629D" w:rsidP="0076629D">
            <w:pPr>
              <w:rPr>
                <w:rFonts w:ascii="Calibri" w:hAnsi="Calibri"/>
                <w:sz w:val="16"/>
                <w:szCs w:val="16"/>
              </w:rPr>
            </w:pPr>
            <w:r w:rsidRPr="004826DC">
              <w:rPr>
                <w:rFonts w:ascii="Calibri" w:hAnsi="Calibri"/>
                <w:sz w:val="16"/>
                <w:szCs w:val="16"/>
              </w:rPr>
              <w:t>Sistema de apoio a gestão eletrônica de processos</w:t>
            </w:r>
          </w:p>
        </w:tc>
        <w:tc>
          <w:tcPr>
            <w:tcW w:w="963" w:type="dxa"/>
            <w:tcBorders>
              <w:top w:val="nil"/>
              <w:left w:val="nil"/>
              <w:bottom w:val="single" w:sz="4" w:space="0" w:color="auto"/>
              <w:right w:val="single" w:sz="4" w:space="0" w:color="auto"/>
            </w:tcBorders>
            <w:shd w:val="clear" w:color="auto" w:fill="auto"/>
            <w:vAlign w:val="center"/>
            <w:hideMark/>
          </w:tcPr>
          <w:p w:rsidR="0076629D" w:rsidRPr="004826DC" w:rsidRDefault="0076629D" w:rsidP="0076629D">
            <w:pPr>
              <w:rPr>
                <w:rFonts w:ascii="Calibri" w:hAnsi="Calibri"/>
                <w:sz w:val="16"/>
                <w:szCs w:val="16"/>
              </w:rPr>
            </w:pPr>
            <w:r w:rsidRPr="004826DC">
              <w:rPr>
                <w:rFonts w:ascii="Calibri" w:hAnsi="Calibri"/>
                <w:sz w:val="16"/>
                <w:szCs w:val="16"/>
              </w:rPr>
              <w:t>Sesic</w:t>
            </w:r>
          </w:p>
        </w:tc>
        <w:tc>
          <w:tcPr>
            <w:tcW w:w="1459" w:type="dxa"/>
            <w:tcBorders>
              <w:top w:val="nil"/>
              <w:left w:val="nil"/>
              <w:bottom w:val="single" w:sz="4" w:space="0" w:color="auto"/>
              <w:right w:val="single" w:sz="4" w:space="0" w:color="auto"/>
            </w:tcBorders>
            <w:shd w:val="clear" w:color="auto" w:fill="auto"/>
            <w:vAlign w:val="center"/>
            <w:hideMark/>
          </w:tcPr>
          <w:p w:rsidR="0076629D" w:rsidRPr="004826DC" w:rsidRDefault="0076629D" w:rsidP="0076629D">
            <w:pPr>
              <w:rPr>
                <w:rFonts w:ascii="Calibri" w:hAnsi="Calibri"/>
                <w:sz w:val="16"/>
                <w:szCs w:val="16"/>
              </w:rPr>
            </w:pPr>
            <w:r w:rsidRPr="004826DC">
              <w:rPr>
                <w:rFonts w:ascii="Calibri" w:hAnsi="Calibri"/>
                <w:sz w:val="16"/>
                <w:szCs w:val="16"/>
              </w:rPr>
              <w:t>Java</w:t>
            </w:r>
          </w:p>
        </w:tc>
        <w:tc>
          <w:tcPr>
            <w:tcW w:w="1528" w:type="dxa"/>
            <w:tcBorders>
              <w:top w:val="nil"/>
              <w:left w:val="nil"/>
              <w:bottom w:val="single" w:sz="4" w:space="0" w:color="auto"/>
              <w:right w:val="single" w:sz="4" w:space="0" w:color="auto"/>
            </w:tcBorders>
            <w:shd w:val="clear" w:color="auto" w:fill="auto"/>
            <w:vAlign w:val="center"/>
            <w:hideMark/>
          </w:tcPr>
          <w:p w:rsidR="0076629D" w:rsidRPr="004826DC" w:rsidRDefault="0076629D" w:rsidP="0076629D">
            <w:pPr>
              <w:rPr>
                <w:rFonts w:ascii="Calibri" w:hAnsi="Calibri"/>
                <w:sz w:val="16"/>
                <w:szCs w:val="16"/>
              </w:rPr>
            </w:pPr>
            <w:r w:rsidRPr="004826DC">
              <w:rPr>
                <w:rFonts w:ascii="Calibri" w:hAnsi="Calibri"/>
                <w:sz w:val="16"/>
                <w:szCs w:val="16"/>
              </w:rPr>
              <w:t>Java</w:t>
            </w:r>
          </w:p>
        </w:tc>
        <w:tc>
          <w:tcPr>
            <w:tcW w:w="1310" w:type="dxa"/>
            <w:tcBorders>
              <w:top w:val="nil"/>
              <w:left w:val="nil"/>
              <w:bottom w:val="single" w:sz="4" w:space="0" w:color="auto"/>
              <w:right w:val="single" w:sz="4" w:space="0" w:color="auto"/>
            </w:tcBorders>
            <w:shd w:val="clear" w:color="auto" w:fill="auto"/>
            <w:vAlign w:val="center"/>
            <w:hideMark/>
          </w:tcPr>
          <w:p w:rsidR="0076629D" w:rsidRPr="004826DC" w:rsidRDefault="0076629D" w:rsidP="0076629D">
            <w:pPr>
              <w:rPr>
                <w:rFonts w:ascii="Calibri" w:hAnsi="Calibri"/>
                <w:sz w:val="16"/>
                <w:szCs w:val="16"/>
              </w:rPr>
            </w:pPr>
            <w:r w:rsidRPr="004826DC">
              <w:rPr>
                <w:rFonts w:ascii="Calibri" w:hAnsi="Calibri"/>
                <w:sz w:val="16"/>
                <w:szCs w:val="16"/>
              </w:rPr>
              <w:t>Oracle</w:t>
            </w:r>
          </w:p>
        </w:tc>
        <w:tc>
          <w:tcPr>
            <w:tcW w:w="2140" w:type="dxa"/>
            <w:tcBorders>
              <w:top w:val="nil"/>
              <w:left w:val="nil"/>
              <w:bottom w:val="single" w:sz="4" w:space="0" w:color="auto"/>
              <w:right w:val="single" w:sz="8" w:space="0" w:color="auto"/>
            </w:tcBorders>
            <w:shd w:val="clear" w:color="auto" w:fill="auto"/>
            <w:noWrap/>
            <w:vAlign w:val="center"/>
            <w:hideMark/>
          </w:tcPr>
          <w:p w:rsidR="0076629D" w:rsidRPr="004826DC" w:rsidRDefault="0076629D" w:rsidP="0076629D">
            <w:pPr>
              <w:rPr>
                <w:rFonts w:ascii="Calibri" w:hAnsi="Calibri"/>
                <w:sz w:val="16"/>
                <w:szCs w:val="16"/>
              </w:rPr>
            </w:pPr>
            <w:r w:rsidRPr="004826DC">
              <w:rPr>
                <w:rFonts w:ascii="Calibri" w:hAnsi="Calibri"/>
                <w:sz w:val="16"/>
                <w:szCs w:val="16"/>
              </w:rPr>
              <w:t>Adsis/Disao</w:t>
            </w:r>
          </w:p>
        </w:tc>
      </w:tr>
      <w:tr w:rsidR="0076629D" w:rsidRPr="004826DC" w:rsidTr="0076629D">
        <w:trPr>
          <w:trHeight w:val="300"/>
        </w:trPr>
        <w:tc>
          <w:tcPr>
            <w:tcW w:w="441" w:type="dxa"/>
            <w:vMerge/>
            <w:tcBorders>
              <w:top w:val="nil"/>
              <w:left w:val="single" w:sz="8" w:space="0" w:color="auto"/>
              <w:bottom w:val="single" w:sz="8" w:space="0" w:color="000000"/>
              <w:right w:val="nil"/>
            </w:tcBorders>
            <w:vAlign w:val="center"/>
            <w:hideMark/>
          </w:tcPr>
          <w:p w:rsidR="0076629D" w:rsidRPr="004826DC" w:rsidRDefault="0076629D" w:rsidP="0076629D">
            <w:pPr>
              <w:rPr>
                <w:rFonts w:ascii="Calibri" w:hAnsi="Calibri"/>
                <w:b/>
                <w:bCs/>
                <w:sz w:val="16"/>
                <w:szCs w:val="16"/>
              </w:rPr>
            </w:pPr>
          </w:p>
        </w:tc>
        <w:tc>
          <w:tcPr>
            <w:tcW w:w="1946" w:type="dxa"/>
            <w:vMerge/>
            <w:tcBorders>
              <w:top w:val="nil"/>
              <w:left w:val="single" w:sz="8" w:space="0" w:color="auto"/>
              <w:bottom w:val="single" w:sz="8" w:space="0" w:color="000000"/>
              <w:right w:val="single" w:sz="4" w:space="0" w:color="auto"/>
            </w:tcBorders>
            <w:vAlign w:val="center"/>
            <w:hideMark/>
          </w:tcPr>
          <w:p w:rsidR="0076629D" w:rsidRPr="004826DC" w:rsidRDefault="0076629D" w:rsidP="0076629D">
            <w:pPr>
              <w:rPr>
                <w:rFonts w:ascii="Calibri" w:hAnsi="Calibri"/>
                <w:sz w:val="16"/>
                <w:szCs w:val="16"/>
              </w:rPr>
            </w:pPr>
          </w:p>
        </w:tc>
        <w:tc>
          <w:tcPr>
            <w:tcW w:w="1411" w:type="dxa"/>
            <w:tcBorders>
              <w:top w:val="nil"/>
              <w:left w:val="nil"/>
              <w:bottom w:val="single" w:sz="4" w:space="0" w:color="auto"/>
              <w:right w:val="single" w:sz="4" w:space="0" w:color="auto"/>
            </w:tcBorders>
            <w:shd w:val="clear" w:color="auto" w:fill="auto"/>
            <w:vAlign w:val="center"/>
            <w:hideMark/>
          </w:tcPr>
          <w:p w:rsidR="0076629D" w:rsidRPr="004826DC" w:rsidRDefault="0076629D" w:rsidP="0076629D">
            <w:pPr>
              <w:rPr>
                <w:rFonts w:ascii="Calibri" w:hAnsi="Calibri"/>
                <w:sz w:val="16"/>
                <w:szCs w:val="16"/>
              </w:rPr>
            </w:pPr>
            <w:r w:rsidRPr="004826DC">
              <w:rPr>
                <w:rFonts w:ascii="Calibri" w:hAnsi="Calibri"/>
                <w:sz w:val="16"/>
                <w:szCs w:val="16"/>
              </w:rPr>
              <w:t>egestao</w:t>
            </w:r>
          </w:p>
        </w:tc>
        <w:tc>
          <w:tcPr>
            <w:tcW w:w="3522" w:type="dxa"/>
            <w:tcBorders>
              <w:top w:val="nil"/>
              <w:left w:val="nil"/>
              <w:bottom w:val="single" w:sz="4" w:space="0" w:color="auto"/>
              <w:right w:val="single" w:sz="4" w:space="0" w:color="auto"/>
            </w:tcBorders>
            <w:shd w:val="clear" w:color="auto" w:fill="auto"/>
            <w:vAlign w:val="center"/>
            <w:hideMark/>
          </w:tcPr>
          <w:p w:rsidR="0076629D" w:rsidRPr="004826DC" w:rsidRDefault="0076629D" w:rsidP="0076629D">
            <w:pPr>
              <w:rPr>
                <w:rFonts w:ascii="Calibri" w:hAnsi="Calibri"/>
                <w:sz w:val="16"/>
                <w:szCs w:val="16"/>
              </w:rPr>
            </w:pPr>
            <w:r w:rsidRPr="004826DC">
              <w:rPr>
                <w:rFonts w:ascii="Calibri" w:hAnsi="Calibri"/>
                <w:sz w:val="16"/>
                <w:szCs w:val="16"/>
              </w:rPr>
              <w:t>Sistema de apoio a gestão do processo eletrônico</w:t>
            </w:r>
          </w:p>
        </w:tc>
        <w:tc>
          <w:tcPr>
            <w:tcW w:w="963" w:type="dxa"/>
            <w:tcBorders>
              <w:top w:val="nil"/>
              <w:left w:val="nil"/>
              <w:bottom w:val="single" w:sz="4" w:space="0" w:color="auto"/>
              <w:right w:val="single" w:sz="4" w:space="0" w:color="auto"/>
            </w:tcBorders>
            <w:shd w:val="clear" w:color="auto" w:fill="auto"/>
            <w:vAlign w:val="center"/>
            <w:hideMark/>
          </w:tcPr>
          <w:p w:rsidR="0076629D" w:rsidRPr="004826DC" w:rsidRDefault="0076629D" w:rsidP="0076629D">
            <w:pPr>
              <w:rPr>
                <w:rFonts w:ascii="Calibri" w:hAnsi="Calibri"/>
                <w:sz w:val="16"/>
                <w:szCs w:val="16"/>
              </w:rPr>
            </w:pPr>
            <w:r w:rsidRPr="004826DC">
              <w:rPr>
                <w:rFonts w:ascii="Calibri" w:hAnsi="Calibri"/>
                <w:sz w:val="16"/>
                <w:szCs w:val="16"/>
              </w:rPr>
              <w:t>Seproc</w:t>
            </w:r>
          </w:p>
        </w:tc>
        <w:tc>
          <w:tcPr>
            <w:tcW w:w="1459" w:type="dxa"/>
            <w:tcBorders>
              <w:top w:val="nil"/>
              <w:left w:val="nil"/>
              <w:bottom w:val="single" w:sz="4" w:space="0" w:color="auto"/>
              <w:right w:val="single" w:sz="4" w:space="0" w:color="auto"/>
            </w:tcBorders>
            <w:shd w:val="clear" w:color="auto" w:fill="auto"/>
            <w:vAlign w:val="center"/>
            <w:hideMark/>
          </w:tcPr>
          <w:p w:rsidR="0076629D" w:rsidRPr="004826DC" w:rsidRDefault="0076629D" w:rsidP="0076629D">
            <w:pPr>
              <w:rPr>
                <w:rFonts w:ascii="Calibri" w:hAnsi="Calibri"/>
                <w:sz w:val="16"/>
                <w:szCs w:val="16"/>
              </w:rPr>
            </w:pPr>
            <w:r w:rsidRPr="004826DC">
              <w:rPr>
                <w:rFonts w:ascii="Calibri" w:hAnsi="Calibri"/>
                <w:sz w:val="16"/>
                <w:szCs w:val="16"/>
              </w:rPr>
              <w:t>Java</w:t>
            </w:r>
          </w:p>
        </w:tc>
        <w:tc>
          <w:tcPr>
            <w:tcW w:w="1528" w:type="dxa"/>
            <w:tcBorders>
              <w:top w:val="nil"/>
              <w:left w:val="nil"/>
              <w:bottom w:val="single" w:sz="4" w:space="0" w:color="auto"/>
              <w:right w:val="single" w:sz="4" w:space="0" w:color="auto"/>
            </w:tcBorders>
            <w:shd w:val="clear" w:color="auto" w:fill="auto"/>
            <w:vAlign w:val="center"/>
            <w:hideMark/>
          </w:tcPr>
          <w:p w:rsidR="0076629D" w:rsidRPr="004826DC" w:rsidRDefault="0076629D" w:rsidP="0076629D">
            <w:pPr>
              <w:rPr>
                <w:rFonts w:ascii="Calibri" w:hAnsi="Calibri"/>
                <w:sz w:val="16"/>
                <w:szCs w:val="16"/>
              </w:rPr>
            </w:pPr>
            <w:r w:rsidRPr="004826DC">
              <w:rPr>
                <w:rFonts w:ascii="Calibri" w:hAnsi="Calibri"/>
                <w:sz w:val="16"/>
                <w:szCs w:val="16"/>
              </w:rPr>
              <w:t>Java</w:t>
            </w:r>
          </w:p>
        </w:tc>
        <w:tc>
          <w:tcPr>
            <w:tcW w:w="1310" w:type="dxa"/>
            <w:tcBorders>
              <w:top w:val="nil"/>
              <w:left w:val="nil"/>
              <w:bottom w:val="single" w:sz="4" w:space="0" w:color="auto"/>
              <w:right w:val="single" w:sz="4" w:space="0" w:color="auto"/>
            </w:tcBorders>
            <w:shd w:val="clear" w:color="auto" w:fill="auto"/>
            <w:vAlign w:val="center"/>
            <w:hideMark/>
          </w:tcPr>
          <w:p w:rsidR="0076629D" w:rsidRPr="004826DC" w:rsidRDefault="0076629D" w:rsidP="0076629D">
            <w:pPr>
              <w:rPr>
                <w:rFonts w:ascii="Calibri" w:hAnsi="Calibri"/>
                <w:sz w:val="16"/>
                <w:szCs w:val="16"/>
              </w:rPr>
            </w:pPr>
            <w:r w:rsidRPr="004826DC">
              <w:rPr>
                <w:rFonts w:ascii="Calibri" w:hAnsi="Calibri"/>
                <w:sz w:val="16"/>
                <w:szCs w:val="16"/>
              </w:rPr>
              <w:t>Oracle</w:t>
            </w:r>
          </w:p>
        </w:tc>
        <w:tc>
          <w:tcPr>
            <w:tcW w:w="2140" w:type="dxa"/>
            <w:tcBorders>
              <w:top w:val="nil"/>
              <w:left w:val="nil"/>
              <w:bottom w:val="single" w:sz="4" w:space="0" w:color="auto"/>
              <w:right w:val="single" w:sz="8" w:space="0" w:color="auto"/>
            </w:tcBorders>
            <w:shd w:val="clear" w:color="auto" w:fill="auto"/>
            <w:noWrap/>
            <w:vAlign w:val="center"/>
            <w:hideMark/>
          </w:tcPr>
          <w:p w:rsidR="0076629D" w:rsidRPr="004826DC" w:rsidRDefault="0076629D" w:rsidP="0076629D">
            <w:pPr>
              <w:rPr>
                <w:rFonts w:ascii="Calibri" w:hAnsi="Calibri"/>
                <w:sz w:val="16"/>
                <w:szCs w:val="16"/>
              </w:rPr>
            </w:pPr>
            <w:r w:rsidRPr="004826DC">
              <w:rPr>
                <w:rFonts w:ascii="Calibri" w:hAnsi="Calibri"/>
                <w:sz w:val="16"/>
                <w:szCs w:val="16"/>
              </w:rPr>
              <w:t>Adsis/Disao</w:t>
            </w:r>
          </w:p>
        </w:tc>
      </w:tr>
      <w:tr w:rsidR="0076629D" w:rsidRPr="004826DC" w:rsidTr="0076629D">
        <w:trPr>
          <w:trHeight w:val="300"/>
        </w:trPr>
        <w:tc>
          <w:tcPr>
            <w:tcW w:w="441" w:type="dxa"/>
            <w:vMerge/>
            <w:tcBorders>
              <w:top w:val="nil"/>
              <w:left w:val="single" w:sz="8" w:space="0" w:color="auto"/>
              <w:bottom w:val="single" w:sz="8" w:space="0" w:color="000000"/>
              <w:right w:val="nil"/>
            </w:tcBorders>
            <w:vAlign w:val="center"/>
            <w:hideMark/>
          </w:tcPr>
          <w:p w:rsidR="0076629D" w:rsidRPr="004826DC" w:rsidRDefault="0076629D" w:rsidP="0076629D">
            <w:pPr>
              <w:rPr>
                <w:rFonts w:ascii="Calibri" w:hAnsi="Calibri"/>
                <w:b/>
                <w:bCs/>
                <w:sz w:val="16"/>
                <w:szCs w:val="16"/>
              </w:rPr>
            </w:pPr>
          </w:p>
        </w:tc>
        <w:tc>
          <w:tcPr>
            <w:tcW w:w="1946" w:type="dxa"/>
            <w:vMerge/>
            <w:tcBorders>
              <w:top w:val="nil"/>
              <w:left w:val="single" w:sz="8" w:space="0" w:color="auto"/>
              <w:bottom w:val="single" w:sz="8" w:space="0" w:color="000000"/>
              <w:right w:val="single" w:sz="4" w:space="0" w:color="auto"/>
            </w:tcBorders>
            <w:vAlign w:val="center"/>
            <w:hideMark/>
          </w:tcPr>
          <w:p w:rsidR="0076629D" w:rsidRPr="004826DC" w:rsidRDefault="0076629D" w:rsidP="0076629D">
            <w:pPr>
              <w:rPr>
                <w:rFonts w:ascii="Calibri" w:hAnsi="Calibri"/>
                <w:sz w:val="16"/>
                <w:szCs w:val="16"/>
              </w:rPr>
            </w:pPr>
          </w:p>
        </w:tc>
        <w:tc>
          <w:tcPr>
            <w:tcW w:w="1411" w:type="dxa"/>
            <w:tcBorders>
              <w:top w:val="nil"/>
              <w:left w:val="nil"/>
              <w:bottom w:val="single" w:sz="4" w:space="0" w:color="auto"/>
              <w:right w:val="single" w:sz="4" w:space="0" w:color="auto"/>
            </w:tcBorders>
            <w:shd w:val="clear" w:color="auto" w:fill="auto"/>
            <w:vAlign w:val="center"/>
            <w:hideMark/>
          </w:tcPr>
          <w:p w:rsidR="0076629D" w:rsidRPr="004826DC" w:rsidRDefault="0076629D" w:rsidP="0076629D">
            <w:pPr>
              <w:rPr>
                <w:rFonts w:ascii="Calibri" w:hAnsi="Calibri"/>
                <w:sz w:val="16"/>
                <w:szCs w:val="16"/>
              </w:rPr>
            </w:pPr>
            <w:r w:rsidRPr="004826DC">
              <w:rPr>
                <w:rFonts w:ascii="Calibri" w:hAnsi="Calibri"/>
                <w:sz w:val="16"/>
                <w:szCs w:val="16"/>
              </w:rPr>
              <w:t>mesatrabalho</w:t>
            </w:r>
          </w:p>
        </w:tc>
        <w:tc>
          <w:tcPr>
            <w:tcW w:w="3522" w:type="dxa"/>
            <w:tcBorders>
              <w:top w:val="nil"/>
              <w:left w:val="nil"/>
              <w:bottom w:val="single" w:sz="4" w:space="0" w:color="auto"/>
              <w:right w:val="single" w:sz="4" w:space="0" w:color="auto"/>
            </w:tcBorders>
            <w:shd w:val="clear" w:color="auto" w:fill="auto"/>
            <w:vAlign w:val="center"/>
            <w:hideMark/>
          </w:tcPr>
          <w:p w:rsidR="0076629D" w:rsidRPr="004826DC" w:rsidRDefault="0076629D" w:rsidP="0076629D">
            <w:pPr>
              <w:rPr>
                <w:rFonts w:ascii="Calibri" w:hAnsi="Calibri"/>
                <w:sz w:val="16"/>
                <w:szCs w:val="16"/>
              </w:rPr>
            </w:pPr>
            <w:r w:rsidRPr="004826DC">
              <w:rPr>
                <w:rFonts w:ascii="Calibri" w:hAnsi="Calibri"/>
                <w:sz w:val="16"/>
                <w:szCs w:val="16"/>
              </w:rPr>
              <w:t>Mesa de Trabalho</w:t>
            </w:r>
          </w:p>
        </w:tc>
        <w:tc>
          <w:tcPr>
            <w:tcW w:w="963" w:type="dxa"/>
            <w:tcBorders>
              <w:top w:val="nil"/>
              <w:left w:val="nil"/>
              <w:bottom w:val="single" w:sz="4" w:space="0" w:color="auto"/>
              <w:right w:val="single" w:sz="4" w:space="0" w:color="auto"/>
            </w:tcBorders>
            <w:shd w:val="clear" w:color="auto" w:fill="auto"/>
            <w:vAlign w:val="center"/>
            <w:hideMark/>
          </w:tcPr>
          <w:p w:rsidR="0076629D" w:rsidRPr="004826DC" w:rsidRDefault="0076629D" w:rsidP="0076629D">
            <w:pPr>
              <w:rPr>
                <w:rFonts w:ascii="Calibri" w:hAnsi="Calibri"/>
                <w:sz w:val="16"/>
                <w:szCs w:val="16"/>
              </w:rPr>
            </w:pPr>
            <w:r w:rsidRPr="004826DC">
              <w:rPr>
                <w:rFonts w:ascii="Calibri" w:hAnsi="Calibri"/>
                <w:sz w:val="16"/>
                <w:szCs w:val="16"/>
              </w:rPr>
              <w:t>Seproc</w:t>
            </w:r>
          </w:p>
        </w:tc>
        <w:tc>
          <w:tcPr>
            <w:tcW w:w="1459" w:type="dxa"/>
            <w:tcBorders>
              <w:top w:val="nil"/>
              <w:left w:val="nil"/>
              <w:bottom w:val="single" w:sz="4" w:space="0" w:color="auto"/>
              <w:right w:val="single" w:sz="4" w:space="0" w:color="auto"/>
            </w:tcBorders>
            <w:shd w:val="clear" w:color="auto" w:fill="auto"/>
            <w:vAlign w:val="center"/>
            <w:hideMark/>
          </w:tcPr>
          <w:p w:rsidR="0076629D" w:rsidRPr="004826DC" w:rsidRDefault="0076629D" w:rsidP="0076629D">
            <w:pPr>
              <w:rPr>
                <w:rFonts w:ascii="Calibri" w:hAnsi="Calibri"/>
                <w:sz w:val="16"/>
                <w:szCs w:val="16"/>
              </w:rPr>
            </w:pPr>
            <w:r w:rsidRPr="004826DC">
              <w:rPr>
                <w:rFonts w:ascii="Calibri" w:hAnsi="Calibri"/>
                <w:sz w:val="16"/>
                <w:szCs w:val="16"/>
              </w:rPr>
              <w:t>Java</w:t>
            </w:r>
          </w:p>
        </w:tc>
        <w:tc>
          <w:tcPr>
            <w:tcW w:w="1528" w:type="dxa"/>
            <w:tcBorders>
              <w:top w:val="nil"/>
              <w:left w:val="nil"/>
              <w:bottom w:val="single" w:sz="4" w:space="0" w:color="auto"/>
              <w:right w:val="single" w:sz="4" w:space="0" w:color="auto"/>
            </w:tcBorders>
            <w:shd w:val="clear" w:color="auto" w:fill="auto"/>
            <w:vAlign w:val="center"/>
            <w:hideMark/>
          </w:tcPr>
          <w:p w:rsidR="0076629D" w:rsidRPr="004826DC" w:rsidRDefault="0076629D" w:rsidP="0076629D">
            <w:pPr>
              <w:rPr>
                <w:rFonts w:ascii="Calibri" w:hAnsi="Calibri"/>
                <w:sz w:val="16"/>
                <w:szCs w:val="16"/>
              </w:rPr>
            </w:pPr>
            <w:r w:rsidRPr="004826DC">
              <w:rPr>
                <w:rFonts w:ascii="Calibri" w:hAnsi="Calibri"/>
                <w:sz w:val="16"/>
                <w:szCs w:val="16"/>
              </w:rPr>
              <w:t>Java</w:t>
            </w:r>
          </w:p>
        </w:tc>
        <w:tc>
          <w:tcPr>
            <w:tcW w:w="1310" w:type="dxa"/>
            <w:tcBorders>
              <w:top w:val="nil"/>
              <w:left w:val="nil"/>
              <w:bottom w:val="single" w:sz="4" w:space="0" w:color="auto"/>
              <w:right w:val="single" w:sz="4" w:space="0" w:color="auto"/>
            </w:tcBorders>
            <w:shd w:val="clear" w:color="auto" w:fill="auto"/>
            <w:vAlign w:val="center"/>
            <w:hideMark/>
          </w:tcPr>
          <w:p w:rsidR="0076629D" w:rsidRPr="004826DC" w:rsidRDefault="0076629D" w:rsidP="0076629D">
            <w:pPr>
              <w:rPr>
                <w:rFonts w:ascii="Calibri" w:hAnsi="Calibri"/>
                <w:sz w:val="16"/>
                <w:szCs w:val="16"/>
              </w:rPr>
            </w:pPr>
            <w:r w:rsidRPr="004826DC">
              <w:rPr>
                <w:rFonts w:ascii="Calibri" w:hAnsi="Calibri"/>
                <w:sz w:val="16"/>
                <w:szCs w:val="16"/>
              </w:rPr>
              <w:t>Oracle</w:t>
            </w:r>
          </w:p>
        </w:tc>
        <w:tc>
          <w:tcPr>
            <w:tcW w:w="2140" w:type="dxa"/>
            <w:tcBorders>
              <w:top w:val="nil"/>
              <w:left w:val="nil"/>
              <w:bottom w:val="single" w:sz="4" w:space="0" w:color="auto"/>
              <w:right w:val="single" w:sz="8" w:space="0" w:color="auto"/>
            </w:tcBorders>
            <w:shd w:val="clear" w:color="auto" w:fill="auto"/>
            <w:noWrap/>
            <w:vAlign w:val="center"/>
            <w:hideMark/>
          </w:tcPr>
          <w:p w:rsidR="0076629D" w:rsidRPr="004826DC" w:rsidRDefault="0076629D" w:rsidP="0076629D">
            <w:pPr>
              <w:rPr>
                <w:rFonts w:ascii="Calibri" w:hAnsi="Calibri"/>
                <w:sz w:val="16"/>
                <w:szCs w:val="16"/>
              </w:rPr>
            </w:pPr>
            <w:r w:rsidRPr="004826DC">
              <w:rPr>
                <w:rFonts w:ascii="Calibri" w:hAnsi="Calibri"/>
                <w:sz w:val="16"/>
                <w:szCs w:val="16"/>
              </w:rPr>
              <w:t>Adsis/Disao</w:t>
            </w:r>
          </w:p>
        </w:tc>
      </w:tr>
      <w:tr w:rsidR="0076629D" w:rsidRPr="004826DC" w:rsidTr="0076629D">
        <w:trPr>
          <w:trHeight w:val="450"/>
        </w:trPr>
        <w:tc>
          <w:tcPr>
            <w:tcW w:w="441" w:type="dxa"/>
            <w:vMerge/>
            <w:tcBorders>
              <w:top w:val="nil"/>
              <w:left w:val="single" w:sz="8" w:space="0" w:color="auto"/>
              <w:bottom w:val="single" w:sz="8" w:space="0" w:color="000000"/>
              <w:right w:val="nil"/>
            </w:tcBorders>
            <w:vAlign w:val="center"/>
            <w:hideMark/>
          </w:tcPr>
          <w:p w:rsidR="0076629D" w:rsidRPr="004826DC" w:rsidRDefault="0076629D" w:rsidP="0076629D">
            <w:pPr>
              <w:rPr>
                <w:rFonts w:ascii="Calibri" w:hAnsi="Calibri"/>
                <w:b/>
                <w:bCs/>
                <w:sz w:val="16"/>
                <w:szCs w:val="16"/>
              </w:rPr>
            </w:pPr>
          </w:p>
        </w:tc>
        <w:tc>
          <w:tcPr>
            <w:tcW w:w="1946" w:type="dxa"/>
            <w:vMerge/>
            <w:tcBorders>
              <w:top w:val="nil"/>
              <w:left w:val="single" w:sz="8" w:space="0" w:color="auto"/>
              <w:bottom w:val="single" w:sz="8" w:space="0" w:color="000000"/>
              <w:right w:val="single" w:sz="4" w:space="0" w:color="auto"/>
            </w:tcBorders>
            <w:vAlign w:val="center"/>
            <w:hideMark/>
          </w:tcPr>
          <w:p w:rsidR="0076629D" w:rsidRPr="004826DC" w:rsidRDefault="0076629D" w:rsidP="0076629D">
            <w:pPr>
              <w:rPr>
                <w:rFonts w:ascii="Calibri" w:hAnsi="Calibri"/>
                <w:sz w:val="16"/>
                <w:szCs w:val="16"/>
              </w:rPr>
            </w:pPr>
          </w:p>
        </w:tc>
        <w:tc>
          <w:tcPr>
            <w:tcW w:w="1411" w:type="dxa"/>
            <w:tcBorders>
              <w:top w:val="nil"/>
              <w:left w:val="nil"/>
              <w:bottom w:val="single" w:sz="4" w:space="0" w:color="auto"/>
              <w:right w:val="single" w:sz="4" w:space="0" w:color="auto"/>
            </w:tcBorders>
            <w:shd w:val="clear" w:color="auto" w:fill="auto"/>
            <w:vAlign w:val="center"/>
            <w:hideMark/>
          </w:tcPr>
          <w:p w:rsidR="0076629D" w:rsidRPr="004826DC" w:rsidRDefault="0076629D" w:rsidP="0076629D">
            <w:pPr>
              <w:rPr>
                <w:rFonts w:ascii="Calibri" w:hAnsi="Calibri"/>
                <w:sz w:val="16"/>
                <w:szCs w:val="16"/>
              </w:rPr>
            </w:pPr>
            <w:r w:rsidRPr="004826DC">
              <w:rPr>
                <w:rFonts w:ascii="Calibri" w:hAnsi="Calibri"/>
                <w:sz w:val="16"/>
                <w:szCs w:val="16"/>
              </w:rPr>
              <w:t xml:space="preserve">processus </w:t>
            </w:r>
          </w:p>
        </w:tc>
        <w:tc>
          <w:tcPr>
            <w:tcW w:w="3522" w:type="dxa"/>
            <w:tcBorders>
              <w:top w:val="nil"/>
              <w:left w:val="nil"/>
              <w:bottom w:val="single" w:sz="4" w:space="0" w:color="auto"/>
              <w:right w:val="single" w:sz="4" w:space="0" w:color="auto"/>
            </w:tcBorders>
            <w:shd w:val="clear" w:color="auto" w:fill="auto"/>
            <w:vAlign w:val="center"/>
            <w:hideMark/>
          </w:tcPr>
          <w:p w:rsidR="0076629D" w:rsidRPr="004826DC" w:rsidRDefault="0076629D" w:rsidP="0076629D">
            <w:pPr>
              <w:rPr>
                <w:rFonts w:ascii="Calibri" w:hAnsi="Calibri"/>
                <w:sz w:val="16"/>
                <w:szCs w:val="16"/>
              </w:rPr>
            </w:pPr>
            <w:r w:rsidRPr="004826DC">
              <w:rPr>
                <w:rFonts w:ascii="Calibri" w:hAnsi="Calibri"/>
                <w:sz w:val="16"/>
                <w:szCs w:val="16"/>
              </w:rPr>
              <w:t>Infraestrutura de Gestão de Processos e Documentos</w:t>
            </w:r>
          </w:p>
        </w:tc>
        <w:tc>
          <w:tcPr>
            <w:tcW w:w="963" w:type="dxa"/>
            <w:tcBorders>
              <w:top w:val="nil"/>
              <w:left w:val="nil"/>
              <w:bottom w:val="single" w:sz="4" w:space="0" w:color="auto"/>
              <w:right w:val="single" w:sz="4" w:space="0" w:color="auto"/>
            </w:tcBorders>
            <w:shd w:val="clear" w:color="auto" w:fill="auto"/>
            <w:vAlign w:val="center"/>
            <w:hideMark/>
          </w:tcPr>
          <w:p w:rsidR="0076629D" w:rsidRPr="004826DC" w:rsidRDefault="0076629D" w:rsidP="0076629D">
            <w:pPr>
              <w:rPr>
                <w:rFonts w:ascii="Calibri" w:hAnsi="Calibri"/>
                <w:sz w:val="16"/>
                <w:szCs w:val="16"/>
              </w:rPr>
            </w:pPr>
            <w:r w:rsidRPr="004826DC">
              <w:rPr>
                <w:rFonts w:ascii="Calibri" w:hAnsi="Calibri"/>
                <w:sz w:val="16"/>
                <w:szCs w:val="16"/>
              </w:rPr>
              <w:t>Seproc</w:t>
            </w:r>
          </w:p>
        </w:tc>
        <w:tc>
          <w:tcPr>
            <w:tcW w:w="1459" w:type="dxa"/>
            <w:tcBorders>
              <w:top w:val="nil"/>
              <w:left w:val="nil"/>
              <w:bottom w:val="single" w:sz="4" w:space="0" w:color="auto"/>
              <w:right w:val="single" w:sz="4" w:space="0" w:color="auto"/>
            </w:tcBorders>
            <w:shd w:val="clear" w:color="auto" w:fill="auto"/>
            <w:vAlign w:val="center"/>
            <w:hideMark/>
          </w:tcPr>
          <w:p w:rsidR="0076629D" w:rsidRPr="004826DC" w:rsidRDefault="0076629D" w:rsidP="0076629D">
            <w:pPr>
              <w:rPr>
                <w:rFonts w:ascii="Calibri" w:hAnsi="Calibri"/>
                <w:sz w:val="16"/>
                <w:szCs w:val="16"/>
              </w:rPr>
            </w:pPr>
            <w:r w:rsidRPr="004826DC">
              <w:rPr>
                <w:rFonts w:ascii="Calibri" w:hAnsi="Calibri"/>
                <w:sz w:val="16"/>
                <w:szCs w:val="16"/>
              </w:rPr>
              <w:t>Delplhi</w:t>
            </w:r>
          </w:p>
        </w:tc>
        <w:tc>
          <w:tcPr>
            <w:tcW w:w="1528" w:type="dxa"/>
            <w:tcBorders>
              <w:top w:val="nil"/>
              <w:left w:val="nil"/>
              <w:bottom w:val="single" w:sz="4" w:space="0" w:color="auto"/>
              <w:right w:val="single" w:sz="4" w:space="0" w:color="auto"/>
            </w:tcBorders>
            <w:shd w:val="clear" w:color="auto" w:fill="auto"/>
            <w:vAlign w:val="center"/>
            <w:hideMark/>
          </w:tcPr>
          <w:p w:rsidR="0076629D" w:rsidRPr="004826DC" w:rsidRDefault="0076629D" w:rsidP="0076629D">
            <w:pPr>
              <w:rPr>
                <w:rFonts w:ascii="Calibri" w:hAnsi="Calibri"/>
                <w:sz w:val="16"/>
                <w:szCs w:val="16"/>
              </w:rPr>
            </w:pPr>
            <w:r w:rsidRPr="004826DC">
              <w:rPr>
                <w:rFonts w:ascii="Calibri" w:hAnsi="Calibri"/>
                <w:sz w:val="16"/>
                <w:szCs w:val="16"/>
              </w:rPr>
              <w:t>Java/Delphi</w:t>
            </w:r>
          </w:p>
        </w:tc>
        <w:tc>
          <w:tcPr>
            <w:tcW w:w="1310" w:type="dxa"/>
            <w:tcBorders>
              <w:top w:val="nil"/>
              <w:left w:val="nil"/>
              <w:bottom w:val="single" w:sz="4" w:space="0" w:color="auto"/>
              <w:right w:val="single" w:sz="4" w:space="0" w:color="auto"/>
            </w:tcBorders>
            <w:shd w:val="clear" w:color="auto" w:fill="auto"/>
            <w:vAlign w:val="center"/>
            <w:hideMark/>
          </w:tcPr>
          <w:p w:rsidR="0076629D" w:rsidRPr="004826DC" w:rsidRDefault="0076629D" w:rsidP="0076629D">
            <w:pPr>
              <w:rPr>
                <w:rFonts w:ascii="Calibri" w:hAnsi="Calibri"/>
                <w:sz w:val="16"/>
                <w:szCs w:val="16"/>
              </w:rPr>
            </w:pPr>
            <w:r w:rsidRPr="004826DC">
              <w:rPr>
                <w:rFonts w:ascii="Calibri" w:hAnsi="Calibri"/>
                <w:sz w:val="16"/>
                <w:szCs w:val="16"/>
              </w:rPr>
              <w:t>Oracle</w:t>
            </w:r>
          </w:p>
        </w:tc>
        <w:tc>
          <w:tcPr>
            <w:tcW w:w="2140" w:type="dxa"/>
            <w:tcBorders>
              <w:top w:val="nil"/>
              <w:left w:val="nil"/>
              <w:bottom w:val="single" w:sz="4" w:space="0" w:color="auto"/>
              <w:right w:val="single" w:sz="8" w:space="0" w:color="auto"/>
            </w:tcBorders>
            <w:shd w:val="clear" w:color="auto" w:fill="auto"/>
            <w:noWrap/>
            <w:vAlign w:val="center"/>
            <w:hideMark/>
          </w:tcPr>
          <w:p w:rsidR="0076629D" w:rsidRPr="004826DC" w:rsidRDefault="0076629D" w:rsidP="0076629D">
            <w:pPr>
              <w:rPr>
                <w:rFonts w:ascii="Calibri" w:hAnsi="Calibri"/>
                <w:sz w:val="16"/>
                <w:szCs w:val="16"/>
              </w:rPr>
            </w:pPr>
            <w:r w:rsidRPr="004826DC">
              <w:rPr>
                <w:rFonts w:ascii="Calibri" w:hAnsi="Calibri"/>
                <w:sz w:val="16"/>
                <w:szCs w:val="16"/>
              </w:rPr>
              <w:t>Adsis/Disao</w:t>
            </w:r>
          </w:p>
        </w:tc>
      </w:tr>
      <w:tr w:rsidR="0076629D" w:rsidRPr="004826DC" w:rsidTr="0076629D">
        <w:trPr>
          <w:trHeight w:val="317"/>
        </w:trPr>
        <w:tc>
          <w:tcPr>
            <w:tcW w:w="441" w:type="dxa"/>
            <w:vMerge/>
            <w:tcBorders>
              <w:top w:val="nil"/>
              <w:left w:val="single" w:sz="8" w:space="0" w:color="auto"/>
              <w:bottom w:val="single" w:sz="8" w:space="0" w:color="000000"/>
              <w:right w:val="nil"/>
            </w:tcBorders>
            <w:vAlign w:val="center"/>
            <w:hideMark/>
          </w:tcPr>
          <w:p w:rsidR="0076629D" w:rsidRPr="004826DC" w:rsidRDefault="0076629D" w:rsidP="0076629D">
            <w:pPr>
              <w:rPr>
                <w:rFonts w:ascii="Calibri" w:hAnsi="Calibri"/>
                <w:b/>
                <w:bCs/>
                <w:sz w:val="16"/>
                <w:szCs w:val="16"/>
              </w:rPr>
            </w:pPr>
          </w:p>
        </w:tc>
        <w:tc>
          <w:tcPr>
            <w:tcW w:w="1946" w:type="dxa"/>
            <w:vMerge/>
            <w:tcBorders>
              <w:top w:val="nil"/>
              <w:left w:val="single" w:sz="8" w:space="0" w:color="auto"/>
              <w:bottom w:val="single" w:sz="8" w:space="0" w:color="000000"/>
              <w:right w:val="single" w:sz="4" w:space="0" w:color="auto"/>
            </w:tcBorders>
            <w:vAlign w:val="center"/>
            <w:hideMark/>
          </w:tcPr>
          <w:p w:rsidR="0076629D" w:rsidRPr="004826DC" w:rsidRDefault="0076629D" w:rsidP="0076629D">
            <w:pPr>
              <w:rPr>
                <w:rFonts w:ascii="Calibri" w:hAnsi="Calibri"/>
                <w:sz w:val="16"/>
                <w:szCs w:val="16"/>
              </w:rPr>
            </w:pPr>
          </w:p>
        </w:tc>
        <w:tc>
          <w:tcPr>
            <w:tcW w:w="1411" w:type="dxa"/>
            <w:tcBorders>
              <w:top w:val="nil"/>
              <w:left w:val="nil"/>
              <w:bottom w:val="single" w:sz="4" w:space="0" w:color="auto"/>
              <w:right w:val="single" w:sz="4" w:space="0" w:color="auto"/>
            </w:tcBorders>
            <w:shd w:val="clear" w:color="auto" w:fill="auto"/>
            <w:vAlign w:val="center"/>
            <w:hideMark/>
          </w:tcPr>
          <w:p w:rsidR="0076629D" w:rsidRPr="004826DC" w:rsidRDefault="0076629D" w:rsidP="0076629D">
            <w:pPr>
              <w:rPr>
                <w:rFonts w:ascii="Calibri" w:hAnsi="Calibri"/>
                <w:sz w:val="16"/>
                <w:szCs w:val="16"/>
              </w:rPr>
            </w:pPr>
            <w:r w:rsidRPr="004826DC">
              <w:rPr>
                <w:rFonts w:ascii="Calibri" w:hAnsi="Calibri"/>
                <w:sz w:val="16"/>
                <w:szCs w:val="16"/>
              </w:rPr>
              <w:t>sorteio</w:t>
            </w:r>
          </w:p>
        </w:tc>
        <w:tc>
          <w:tcPr>
            <w:tcW w:w="3522" w:type="dxa"/>
            <w:tcBorders>
              <w:top w:val="nil"/>
              <w:left w:val="nil"/>
              <w:bottom w:val="single" w:sz="4" w:space="0" w:color="auto"/>
              <w:right w:val="single" w:sz="4" w:space="0" w:color="auto"/>
            </w:tcBorders>
            <w:shd w:val="clear" w:color="auto" w:fill="auto"/>
            <w:vAlign w:val="center"/>
            <w:hideMark/>
          </w:tcPr>
          <w:p w:rsidR="0076629D" w:rsidRPr="004826DC" w:rsidRDefault="0076629D" w:rsidP="0076629D">
            <w:pPr>
              <w:rPr>
                <w:rFonts w:ascii="Calibri" w:hAnsi="Calibri"/>
                <w:sz w:val="16"/>
                <w:szCs w:val="16"/>
              </w:rPr>
            </w:pPr>
          </w:p>
        </w:tc>
        <w:tc>
          <w:tcPr>
            <w:tcW w:w="963" w:type="dxa"/>
            <w:tcBorders>
              <w:top w:val="nil"/>
              <w:left w:val="nil"/>
              <w:bottom w:val="single" w:sz="4" w:space="0" w:color="auto"/>
              <w:right w:val="single" w:sz="4" w:space="0" w:color="auto"/>
            </w:tcBorders>
            <w:shd w:val="clear" w:color="auto" w:fill="auto"/>
            <w:vAlign w:val="center"/>
            <w:hideMark/>
          </w:tcPr>
          <w:p w:rsidR="0076629D" w:rsidRPr="004826DC" w:rsidRDefault="0076629D" w:rsidP="0076629D">
            <w:pPr>
              <w:rPr>
                <w:rFonts w:ascii="Calibri" w:hAnsi="Calibri"/>
                <w:sz w:val="16"/>
                <w:szCs w:val="16"/>
              </w:rPr>
            </w:pPr>
            <w:r w:rsidRPr="004826DC">
              <w:rPr>
                <w:rFonts w:ascii="Calibri" w:hAnsi="Calibri"/>
                <w:sz w:val="16"/>
                <w:szCs w:val="16"/>
              </w:rPr>
              <w:t>Seproc</w:t>
            </w:r>
          </w:p>
        </w:tc>
        <w:tc>
          <w:tcPr>
            <w:tcW w:w="1459" w:type="dxa"/>
            <w:tcBorders>
              <w:top w:val="nil"/>
              <w:left w:val="nil"/>
              <w:bottom w:val="single" w:sz="4" w:space="0" w:color="auto"/>
              <w:right w:val="single" w:sz="4" w:space="0" w:color="auto"/>
            </w:tcBorders>
            <w:shd w:val="clear" w:color="auto" w:fill="auto"/>
            <w:vAlign w:val="center"/>
            <w:hideMark/>
          </w:tcPr>
          <w:p w:rsidR="0076629D" w:rsidRPr="004826DC" w:rsidRDefault="0076629D" w:rsidP="0076629D">
            <w:pPr>
              <w:rPr>
                <w:rFonts w:ascii="Calibri" w:hAnsi="Calibri"/>
                <w:sz w:val="16"/>
                <w:szCs w:val="16"/>
              </w:rPr>
            </w:pPr>
            <w:r w:rsidRPr="004826DC">
              <w:rPr>
                <w:rFonts w:ascii="Calibri" w:hAnsi="Calibri"/>
                <w:sz w:val="16"/>
                <w:szCs w:val="16"/>
              </w:rPr>
              <w:t>Delphi</w:t>
            </w:r>
          </w:p>
        </w:tc>
        <w:tc>
          <w:tcPr>
            <w:tcW w:w="1528" w:type="dxa"/>
            <w:tcBorders>
              <w:top w:val="nil"/>
              <w:left w:val="nil"/>
              <w:bottom w:val="single" w:sz="4" w:space="0" w:color="auto"/>
              <w:right w:val="single" w:sz="4" w:space="0" w:color="auto"/>
            </w:tcBorders>
            <w:shd w:val="clear" w:color="auto" w:fill="auto"/>
            <w:vAlign w:val="center"/>
            <w:hideMark/>
          </w:tcPr>
          <w:p w:rsidR="0076629D" w:rsidRPr="004826DC" w:rsidRDefault="0076629D" w:rsidP="0076629D">
            <w:pPr>
              <w:rPr>
                <w:rFonts w:ascii="Calibri" w:hAnsi="Calibri"/>
                <w:sz w:val="16"/>
                <w:szCs w:val="16"/>
              </w:rPr>
            </w:pPr>
            <w:r w:rsidRPr="004826DC">
              <w:rPr>
                <w:rFonts w:ascii="Calibri" w:hAnsi="Calibri"/>
                <w:sz w:val="16"/>
                <w:szCs w:val="16"/>
              </w:rPr>
              <w:t>Java/Delphi</w:t>
            </w:r>
          </w:p>
        </w:tc>
        <w:tc>
          <w:tcPr>
            <w:tcW w:w="1310" w:type="dxa"/>
            <w:tcBorders>
              <w:top w:val="nil"/>
              <w:left w:val="nil"/>
              <w:bottom w:val="single" w:sz="4" w:space="0" w:color="auto"/>
              <w:right w:val="single" w:sz="4" w:space="0" w:color="auto"/>
            </w:tcBorders>
            <w:shd w:val="clear" w:color="auto" w:fill="auto"/>
            <w:vAlign w:val="center"/>
            <w:hideMark/>
          </w:tcPr>
          <w:p w:rsidR="0076629D" w:rsidRPr="004826DC" w:rsidRDefault="0076629D" w:rsidP="0076629D">
            <w:pPr>
              <w:rPr>
                <w:rFonts w:ascii="Calibri" w:hAnsi="Calibri"/>
                <w:sz w:val="16"/>
                <w:szCs w:val="16"/>
              </w:rPr>
            </w:pPr>
            <w:r w:rsidRPr="004826DC">
              <w:rPr>
                <w:rFonts w:ascii="Calibri" w:hAnsi="Calibri"/>
                <w:sz w:val="16"/>
                <w:szCs w:val="16"/>
              </w:rPr>
              <w:t>Oracle</w:t>
            </w:r>
          </w:p>
        </w:tc>
        <w:tc>
          <w:tcPr>
            <w:tcW w:w="2140" w:type="dxa"/>
            <w:tcBorders>
              <w:top w:val="nil"/>
              <w:left w:val="nil"/>
              <w:bottom w:val="single" w:sz="4" w:space="0" w:color="auto"/>
              <w:right w:val="single" w:sz="8" w:space="0" w:color="auto"/>
            </w:tcBorders>
            <w:shd w:val="clear" w:color="auto" w:fill="auto"/>
            <w:noWrap/>
            <w:vAlign w:val="center"/>
            <w:hideMark/>
          </w:tcPr>
          <w:p w:rsidR="0076629D" w:rsidRPr="004826DC" w:rsidRDefault="0076629D" w:rsidP="0076629D">
            <w:pPr>
              <w:rPr>
                <w:rFonts w:ascii="Calibri" w:hAnsi="Calibri"/>
                <w:sz w:val="16"/>
                <w:szCs w:val="16"/>
              </w:rPr>
            </w:pPr>
          </w:p>
        </w:tc>
      </w:tr>
      <w:tr w:rsidR="0076629D" w:rsidRPr="004826DC" w:rsidTr="0076629D">
        <w:trPr>
          <w:trHeight w:val="300"/>
        </w:trPr>
        <w:tc>
          <w:tcPr>
            <w:tcW w:w="441" w:type="dxa"/>
            <w:vMerge/>
            <w:tcBorders>
              <w:top w:val="nil"/>
              <w:left w:val="single" w:sz="8" w:space="0" w:color="auto"/>
              <w:bottom w:val="single" w:sz="8" w:space="0" w:color="000000"/>
              <w:right w:val="nil"/>
            </w:tcBorders>
            <w:vAlign w:val="center"/>
            <w:hideMark/>
          </w:tcPr>
          <w:p w:rsidR="0076629D" w:rsidRPr="004826DC" w:rsidRDefault="0076629D" w:rsidP="0076629D">
            <w:pPr>
              <w:rPr>
                <w:rFonts w:ascii="Calibri" w:hAnsi="Calibri"/>
                <w:b/>
                <w:bCs/>
                <w:sz w:val="16"/>
                <w:szCs w:val="16"/>
              </w:rPr>
            </w:pPr>
          </w:p>
        </w:tc>
        <w:tc>
          <w:tcPr>
            <w:tcW w:w="1946" w:type="dxa"/>
            <w:vMerge/>
            <w:tcBorders>
              <w:top w:val="nil"/>
              <w:left w:val="single" w:sz="8" w:space="0" w:color="auto"/>
              <w:bottom w:val="single" w:sz="8" w:space="0" w:color="000000"/>
              <w:right w:val="single" w:sz="4" w:space="0" w:color="auto"/>
            </w:tcBorders>
            <w:vAlign w:val="center"/>
            <w:hideMark/>
          </w:tcPr>
          <w:p w:rsidR="0076629D" w:rsidRPr="004826DC" w:rsidRDefault="0076629D" w:rsidP="0076629D">
            <w:pPr>
              <w:rPr>
                <w:rFonts w:ascii="Calibri" w:hAnsi="Calibri"/>
                <w:sz w:val="16"/>
                <w:szCs w:val="16"/>
              </w:rPr>
            </w:pPr>
          </w:p>
        </w:tc>
        <w:tc>
          <w:tcPr>
            <w:tcW w:w="1411" w:type="dxa"/>
            <w:tcBorders>
              <w:top w:val="nil"/>
              <w:left w:val="nil"/>
              <w:bottom w:val="single" w:sz="4" w:space="0" w:color="auto"/>
              <w:right w:val="single" w:sz="4" w:space="0" w:color="auto"/>
            </w:tcBorders>
            <w:shd w:val="clear" w:color="auto" w:fill="auto"/>
            <w:vAlign w:val="center"/>
            <w:hideMark/>
          </w:tcPr>
          <w:p w:rsidR="0076629D" w:rsidRPr="004826DC" w:rsidRDefault="0076629D" w:rsidP="0076629D">
            <w:pPr>
              <w:rPr>
                <w:rFonts w:ascii="Calibri" w:hAnsi="Calibri"/>
                <w:sz w:val="16"/>
                <w:szCs w:val="16"/>
              </w:rPr>
            </w:pPr>
            <w:r w:rsidRPr="004826DC">
              <w:rPr>
                <w:rFonts w:ascii="Calibri" w:hAnsi="Calibri"/>
                <w:sz w:val="16"/>
                <w:szCs w:val="16"/>
              </w:rPr>
              <w:t>mp</w:t>
            </w:r>
          </w:p>
        </w:tc>
        <w:tc>
          <w:tcPr>
            <w:tcW w:w="3522" w:type="dxa"/>
            <w:tcBorders>
              <w:top w:val="nil"/>
              <w:left w:val="nil"/>
              <w:bottom w:val="single" w:sz="4" w:space="0" w:color="auto"/>
              <w:right w:val="single" w:sz="4" w:space="0" w:color="auto"/>
            </w:tcBorders>
            <w:shd w:val="clear" w:color="auto" w:fill="auto"/>
            <w:vAlign w:val="center"/>
            <w:hideMark/>
          </w:tcPr>
          <w:p w:rsidR="0076629D" w:rsidRPr="004826DC" w:rsidRDefault="0076629D" w:rsidP="0076629D">
            <w:pPr>
              <w:rPr>
                <w:rFonts w:ascii="Calibri" w:hAnsi="Calibri"/>
                <w:sz w:val="16"/>
                <w:szCs w:val="16"/>
              </w:rPr>
            </w:pPr>
            <w:r w:rsidRPr="004826DC">
              <w:rPr>
                <w:rFonts w:ascii="Calibri" w:hAnsi="Calibri"/>
                <w:sz w:val="16"/>
                <w:szCs w:val="16"/>
              </w:rPr>
              <w:t>Ministério Público</w:t>
            </w:r>
          </w:p>
        </w:tc>
        <w:tc>
          <w:tcPr>
            <w:tcW w:w="963" w:type="dxa"/>
            <w:tcBorders>
              <w:top w:val="nil"/>
              <w:left w:val="nil"/>
              <w:bottom w:val="single" w:sz="4" w:space="0" w:color="auto"/>
              <w:right w:val="single" w:sz="4" w:space="0" w:color="auto"/>
            </w:tcBorders>
            <w:shd w:val="clear" w:color="auto" w:fill="auto"/>
            <w:vAlign w:val="center"/>
            <w:hideMark/>
          </w:tcPr>
          <w:p w:rsidR="0076629D" w:rsidRPr="004826DC" w:rsidRDefault="0076629D" w:rsidP="0076629D">
            <w:pPr>
              <w:rPr>
                <w:rFonts w:ascii="Calibri" w:hAnsi="Calibri"/>
                <w:sz w:val="16"/>
                <w:szCs w:val="16"/>
              </w:rPr>
            </w:pPr>
            <w:r w:rsidRPr="004826DC">
              <w:rPr>
                <w:rFonts w:ascii="Calibri" w:hAnsi="Calibri"/>
                <w:sz w:val="16"/>
                <w:szCs w:val="16"/>
              </w:rPr>
              <w:t>Sesoc</w:t>
            </w:r>
          </w:p>
        </w:tc>
        <w:tc>
          <w:tcPr>
            <w:tcW w:w="1459" w:type="dxa"/>
            <w:tcBorders>
              <w:top w:val="nil"/>
              <w:left w:val="nil"/>
              <w:bottom w:val="single" w:sz="4" w:space="0" w:color="auto"/>
              <w:right w:val="single" w:sz="4" w:space="0" w:color="auto"/>
            </w:tcBorders>
            <w:shd w:val="clear" w:color="auto" w:fill="auto"/>
            <w:vAlign w:val="center"/>
            <w:hideMark/>
          </w:tcPr>
          <w:p w:rsidR="0076629D" w:rsidRPr="004826DC" w:rsidRDefault="0076629D" w:rsidP="0076629D">
            <w:pPr>
              <w:rPr>
                <w:rFonts w:ascii="Calibri" w:hAnsi="Calibri"/>
                <w:sz w:val="16"/>
                <w:szCs w:val="16"/>
              </w:rPr>
            </w:pPr>
            <w:r w:rsidRPr="004826DC">
              <w:rPr>
                <w:rFonts w:ascii="Calibri" w:hAnsi="Calibri"/>
                <w:sz w:val="16"/>
                <w:szCs w:val="16"/>
              </w:rPr>
              <w:t>Java</w:t>
            </w:r>
          </w:p>
        </w:tc>
        <w:tc>
          <w:tcPr>
            <w:tcW w:w="1528" w:type="dxa"/>
            <w:tcBorders>
              <w:top w:val="nil"/>
              <w:left w:val="nil"/>
              <w:bottom w:val="single" w:sz="4" w:space="0" w:color="auto"/>
              <w:right w:val="single" w:sz="4" w:space="0" w:color="auto"/>
            </w:tcBorders>
            <w:shd w:val="clear" w:color="auto" w:fill="auto"/>
            <w:vAlign w:val="center"/>
            <w:hideMark/>
          </w:tcPr>
          <w:p w:rsidR="0076629D" w:rsidRPr="004826DC" w:rsidRDefault="0076629D" w:rsidP="0076629D">
            <w:pPr>
              <w:rPr>
                <w:rFonts w:ascii="Calibri" w:hAnsi="Calibri"/>
                <w:sz w:val="16"/>
                <w:szCs w:val="16"/>
              </w:rPr>
            </w:pPr>
            <w:r w:rsidRPr="004826DC">
              <w:rPr>
                <w:rFonts w:ascii="Calibri" w:hAnsi="Calibri"/>
                <w:sz w:val="16"/>
                <w:szCs w:val="16"/>
              </w:rPr>
              <w:t>Java</w:t>
            </w:r>
          </w:p>
        </w:tc>
        <w:tc>
          <w:tcPr>
            <w:tcW w:w="1310" w:type="dxa"/>
            <w:tcBorders>
              <w:top w:val="nil"/>
              <w:left w:val="nil"/>
              <w:bottom w:val="single" w:sz="4" w:space="0" w:color="auto"/>
              <w:right w:val="single" w:sz="4" w:space="0" w:color="auto"/>
            </w:tcBorders>
            <w:shd w:val="clear" w:color="auto" w:fill="auto"/>
            <w:vAlign w:val="center"/>
            <w:hideMark/>
          </w:tcPr>
          <w:p w:rsidR="0076629D" w:rsidRPr="004826DC" w:rsidRDefault="0076629D" w:rsidP="0076629D">
            <w:pPr>
              <w:rPr>
                <w:rFonts w:ascii="Calibri" w:hAnsi="Calibri"/>
                <w:sz w:val="16"/>
                <w:szCs w:val="16"/>
              </w:rPr>
            </w:pPr>
            <w:r w:rsidRPr="004826DC">
              <w:rPr>
                <w:rFonts w:ascii="Calibri" w:hAnsi="Calibri"/>
                <w:sz w:val="16"/>
                <w:szCs w:val="16"/>
              </w:rPr>
              <w:t>Oracle</w:t>
            </w:r>
          </w:p>
        </w:tc>
        <w:tc>
          <w:tcPr>
            <w:tcW w:w="2140" w:type="dxa"/>
            <w:tcBorders>
              <w:top w:val="nil"/>
              <w:left w:val="nil"/>
              <w:bottom w:val="single" w:sz="4" w:space="0" w:color="auto"/>
              <w:right w:val="single" w:sz="8" w:space="0" w:color="auto"/>
            </w:tcBorders>
            <w:shd w:val="clear" w:color="auto" w:fill="auto"/>
            <w:noWrap/>
            <w:vAlign w:val="center"/>
            <w:hideMark/>
          </w:tcPr>
          <w:p w:rsidR="0076629D" w:rsidRPr="004826DC" w:rsidRDefault="0076629D" w:rsidP="0076629D">
            <w:pPr>
              <w:rPr>
                <w:rFonts w:ascii="Calibri" w:hAnsi="Calibri"/>
                <w:sz w:val="16"/>
                <w:szCs w:val="16"/>
              </w:rPr>
            </w:pPr>
            <w:r w:rsidRPr="004826DC">
              <w:rPr>
                <w:rFonts w:ascii="Calibri" w:hAnsi="Calibri"/>
                <w:sz w:val="16"/>
                <w:szCs w:val="16"/>
              </w:rPr>
              <w:t>MPTCU/Seses</w:t>
            </w:r>
          </w:p>
        </w:tc>
      </w:tr>
      <w:tr w:rsidR="0076629D" w:rsidRPr="004826DC" w:rsidTr="0076629D">
        <w:trPr>
          <w:trHeight w:val="300"/>
        </w:trPr>
        <w:tc>
          <w:tcPr>
            <w:tcW w:w="441" w:type="dxa"/>
            <w:vMerge/>
            <w:tcBorders>
              <w:top w:val="nil"/>
              <w:left w:val="single" w:sz="8" w:space="0" w:color="auto"/>
              <w:bottom w:val="single" w:sz="8" w:space="0" w:color="000000"/>
              <w:right w:val="nil"/>
            </w:tcBorders>
            <w:vAlign w:val="center"/>
            <w:hideMark/>
          </w:tcPr>
          <w:p w:rsidR="0076629D" w:rsidRPr="004826DC" w:rsidRDefault="0076629D" w:rsidP="0076629D">
            <w:pPr>
              <w:rPr>
                <w:rFonts w:ascii="Calibri" w:hAnsi="Calibri"/>
                <w:b/>
                <w:bCs/>
                <w:sz w:val="16"/>
                <w:szCs w:val="16"/>
              </w:rPr>
            </w:pPr>
          </w:p>
        </w:tc>
        <w:tc>
          <w:tcPr>
            <w:tcW w:w="1946" w:type="dxa"/>
            <w:vMerge/>
            <w:tcBorders>
              <w:top w:val="nil"/>
              <w:left w:val="single" w:sz="8" w:space="0" w:color="auto"/>
              <w:bottom w:val="single" w:sz="8" w:space="0" w:color="000000"/>
              <w:right w:val="single" w:sz="4" w:space="0" w:color="auto"/>
            </w:tcBorders>
            <w:vAlign w:val="center"/>
            <w:hideMark/>
          </w:tcPr>
          <w:p w:rsidR="0076629D" w:rsidRPr="004826DC" w:rsidRDefault="0076629D" w:rsidP="0076629D">
            <w:pPr>
              <w:rPr>
                <w:rFonts w:ascii="Calibri" w:hAnsi="Calibri"/>
                <w:sz w:val="16"/>
                <w:szCs w:val="16"/>
              </w:rPr>
            </w:pPr>
          </w:p>
        </w:tc>
        <w:tc>
          <w:tcPr>
            <w:tcW w:w="1411" w:type="dxa"/>
            <w:tcBorders>
              <w:top w:val="nil"/>
              <w:left w:val="nil"/>
              <w:bottom w:val="single" w:sz="4" w:space="0" w:color="auto"/>
              <w:right w:val="single" w:sz="4" w:space="0" w:color="auto"/>
            </w:tcBorders>
            <w:shd w:val="clear" w:color="auto" w:fill="auto"/>
            <w:vAlign w:val="center"/>
            <w:hideMark/>
          </w:tcPr>
          <w:p w:rsidR="0076629D" w:rsidRPr="004826DC" w:rsidRDefault="0076629D" w:rsidP="0076629D">
            <w:pPr>
              <w:rPr>
                <w:rFonts w:ascii="Calibri" w:hAnsi="Calibri"/>
                <w:sz w:val="16"/>
                <w:szCs w:val="16"/>
              </w:rPr>
            </w:pPr>
            <w:r w:rsidRPr="004826DC">
              <w:rPr>
                <w:rFonts w:ascii="Calibri" w:hAnsi="Calibri"/>
                <w:sz w:val="16"/>
                <w:szCs w:val="16"/>
              </w:rPr>
              <w:t>etcu</w:t>
            </w:r>
          </w:p>
        </w:tc>
        <w:tc>
          <w:tcPr>
            <w:tcW w:w="3522" w:type="dxa"/>
            <w:tcBorders>
              <w:top w:val="nil"/>
              <w:left w:val="nil"/>
              <w:bottom w:val="single" w:sz="4" w:space="0" w:color="auto"/>
              <w:right w:val="single" w:sz="4" w:space="0" w:color="auto"/>
            </w:tcBorders>
            <w:shd w:val="clear" w:color="auto" w:fill="auto"/>
            <w:vAlign w:val="center"/>
            <w:hideMark/>
          </w:tcPr>
          <w:p w:rsidR="0076629D" w:rsidRPr="004826DC" w:rsidRDefault="0076629D" w:rsidP="0076629D">
            <w:pPr>
              <w:rPr>
                <w:rFonts w:ascii="Calibri" w:hAnsi="Calibri"/>
                <w:sz w:val="16"/>
                <w:szCs w:val="16"/>
              </w:rPr>
            </w:pPr>
            <w:r w:rsidRPr="004826DC">
              <w:rPr>
                <w:rFonts w:ascii="Calibri" w:hAnsi="Calibri"/>
                <w:sz w:val="16"/>
                <w:szCs w:val="16"/>
              </w:rPr>
              <w:t>Vista Eletrônica</w:t>
            </w:r>
          </w:p>
        </w:tc>
        <w:tc>
          <w:tcPr>
            <w:tcW w:w="963" w:type="dxa"/>
            <w:tcBorders>
              <w:top w:val="nil"/>
              <w:left w:val="nil"/>
              <w:bottom w:val="single" w:sz="4" w:space="0" w:color="auto"/>
              <w:right w:val="single" w:sz="4" w:space="0" w:color="auto"/>
            </w:tcBorders>
            <w:shd w:val="clear" w:color="auto" w:fill="auto"/>
            <w:vAlign w:val="center"/>
            <w:hideMark/>
          </w:tcPr>
          <w:p w:rsidR="0076629D" w:rsidRPr="004826DC" w:rsidRDefault="0076629D" w:rsidP="0076629D">
            <w:pPr>
              <w:rPr>
                <w:rFonts w:ascii="Calibri" w:hAnsi="Calibri"/>
                <w:sz w:val="16"/>
                <w:szCs w:val="16"/>
              </w:rPr>
            </w:pPr>
            <w:r w:rsidRPr="004826DC">
              <w:rPr>
                <w:rFonts w:ascii="Calibri" w:hAnsi="Calibri"/>
                <w:sz w:val="16"/>
                <w:szCs w:val="16"/>
              </w:rPr>
              <w:t>Seproc</w:t>
            </w:r>
          </w:p>
        </w:tc>
        <w:tc>
          <w:tcPr>
            <w:tcW w:w="1459" w:type="dxa"/>
            <w:tcBorders>
              <w:top w:val="nil"/>
              <w:left w:val="nil"/>
              <w:bottom w:val="single" w:sz="4" w:space="0" w:color="auto"/>
              <w:right w:val="single" w:sz="4" w:space="0" w:color="auto"/>
            </w:tcBorders>
            <w:shd w:val="clear" w:color="auto" w:fill="auto"/>
            <w:vAlign w:val="center"/>
            <w:hideMark/>
          </w:tcPr>
          <w:p w:rsidR="0076629D" w:rsidRPr="004826DC" w:rsidRDefault="0076629D" w:rsidP="0076629D">
            <w:pPr>
              <w:rPr>
                <w:rFonts w:ascii="Calibri" w:hAnsi="Calibri"/>
                <w:sz w:val="16"/>
                <w:szCs w:val="16"/>
              </w:rPr>
            </w:pPr>
            <w:r w:rsidRPr="004826DC">
              <w:rPr>
                <w:rFonts w:ascii="Calibri" w:hAnsi="Calibri"/>
                <w:sz w:val="16"/>
                <w:szCs w:val="16"/>
              </w:rPr>
              <w:t>Java</w:t>
            </w:r>
          </w:p>
        </w:tc>
        <w:tc>
          <w:tcPr>
            <w:tcW w:w="1528" w:type="dxa"/>
            <w:tcBorders>
              <w:top w:val="nil"/>
              <w:left w:val="nil"/>
              <w:bottom w:val="single" w:sz="4" w:space="0" w:color="auto"/>
              <w:right w:val="single" w:sz="4" w:space="0" w:color="auto"/>
            </w:tcBorders>
            <w:shd w:val="clear" w:color="auto" w:fill="auto"/>
            <w:vAlign w:val="center"/>
            <w:hideMark/>
          </w:tcPr>
          <w:p w:rsidR="0076629D" w:rsidRPr="004826DC" w:rsidRDefault="0076629D" w:rsidP="0076629D">
            <w:pPr>
              <w:rPr>
                <w:rFonts w:ascii="Calibri" w:hAnsi="Calibri"/>
                <w:sz w:val="16"/>
                <w:szCs w:val="16"/>
              </w:rPr>
            </w:pPr>
            <w:r w:rsidRPr="004826DC">
              <w:rPr>
                <w:rFonts w:ascii="Calibri" w:hAnsi="Calibri"/>
                <w:sz w:val="16"/>
                <w:szCs w:val="16"/>
              </w:rPr>
              <w:t>Java</w:t>
            </w:r>
          </w:p>
        </w:tc>
        <w:tc>
          <w:tcPr>
            <w:tcW w:w="1310" w:type="dxa"/>
            <w:tcBorders>
              <w:top w:val="nil"/>
              <w:left w:val="nil"/>
              <w:bottom w:val="single" w:sz="4" w:space="0" w:color="auto"/>
              <w:right w:val="single" w:sz="4" w:space="0" w:color="auto"/>
            </w:tcBorders>
            <w:shd w:val="clear" w:color="auto" w:fill="auto"/>
            <w:vAlign w:val="center"/>
            <w:hideMark/>
          </w:tcPr>
          <w:p w:rsidR="0076629D" w:rsidRPr="004826DC" w:rsidRDefault="0076629D" w:rsidP="0076629D">
            <w:pPr>
              <w:rPr>
                <w:rFonts w:ascii="Calibri" w:hAnsi="Calibri"/>
                <w:sz w:val="16"/>
                <w:szCs w:val="16"/>
              </w:rPr>
            </w:pPr>
            <w:r w:rsidRPr="004826DC">
              <w:rPr>
                <w:rFonts w:ascii="Calibri" w:hAnsi="Calibri"/>
                <w:sz w:val="16"/>
                <w:szCs w:val="16"/>
              </w:rPr>
              <w:t>Oracle</w:t>
            </w:r>
          </w:p>
        </w:tc>
        <w:tc>
          <w:tcPr>
            <w:tcW w:w="2140" w:type="dxa"/>
            <w:tcBorders>
              <w:top w:val="nil"/>
              <w:left w:val="nil"/>
              <w:bottom w:val="single" w:sz="4" w:space="0" w:color="auto"/>
              <w:right w:val="single" w:sz="8" w:space="0" w:color="auto"/>
            </w:tcBorders>
            <w:shd w:val="clear" w:color="auto" w:fill="auto"/>
            <w:noWrap/>
            <w:vAlign w:val="center"/>
            <w:hideMark/>
          </w:tcPr>
          <w:p w:rsidR="0076629D" w:rsidRPr="004826DC" w:rsidRDefault="0076629D" w:rsidP="0076629D">
            <w:pPr>
              <w:rPr>
                <w:rFonts w:ascii="Calibri" w:hAnsi="Calibri"/>
                <w:sz w:val="16"/>
                <w:szCs w:val="16"/>
              </w:rPr>
            </w:pPr>
            <w:r w:rsidRPr="004826DC">
              <w:rPr>
                <w:rFonts w:ascii="Calibri" w:hAnsi="Calibri"/>
                <w:sz w:val="16"/>
                <w:szCs w:val="16"/>
              </w:rPr>
              <w:t>Adsis/Disao</w:t>
            </w:r>
          </w:p>
        </w:tc>
      </w:tr>
      <w:tr w:rsidR="0076629D" w:rsidRPr="004826DC" w:rsidTr="0076629D">
        <w:trPr>
          <w:trHeight w:val="465"/>
        </w:trPr>
        <w:tc>
          <w:tcPr>
            <w:tcW w:w="441" w:type="dxa"/>
            <w:vMerge/>
            <w:tcBorders>
              <w:top w:val="nil"/>
              <w:left w:val="single" w:sz="8" w:space="0" w:color="auto"/>
              <w:bottom w:val="single" w:sz="8" w:space="0" w:color="000000"/>
              <w:right w:val="nil"/>
            </w:tcBorders>
            <w:vAlign w:val="center"/>
            <w:hideMark/>
          </w:tcPr>
          <w:p w:rsidR="0076629D" w:rsidRPr="004826DC" w:rsidRDefault="0076629D" w:rsidP="0076629D">
            <w:pPr>
              <w:rPr>
                <w:rFonts w:ascii="Calibri" w:hAnsi="Calibri"/>
                <w:b/>
                <w:bCs/>
                <w:sz w:val="16"/>
                <w:szCs w:val="16"/>
              </w:rPr>
            </w:pPr>
          </w:p>
        </w:tc>
        <w:tc>
          <w:tcPr>
            <w:tcW w:w="1946" w:type="dxa"/>
            <w:vMerge/>
            <w:tcBorders>
              <w:top w:val="nil"/>
              <w:left w:val="single" w:sz="8" w:space="0" w:color="auto"/>
              <w:bottom w:val="single" w:sz="8" w:space="0" w:color="000000"/>
              <w:right w:val="single" w:sz="4" w:space="0" w:color="auto"/>
            </w:tcBorders>
            <w:vAlign w:val="center"/>
            <w:hideMark/>
          </w:tcPr>
          <w:p w:rsidR="0076629D" w:rsidRPr="004826DC" w:rsidRDefault="0076629D" w:rsidP="0076629D">
            <w:pPr>
              <w:rPr>
                <w:rFonts w:ascii="Calibri" w:hAnsi="Calibri"/>
                <w:sz w:val="16"/>
                <w:szCs w:val="16"/>
              </w:rPr>
            </w:pPr>
          </w:p>
        </w:tc>
        <w:tc>
          <w:tcPr>
            <w:tcW w:w="1411" w:type="dxa"/>
            <w:tcBorders>
              <w:top w:val="nil"/>
              <w:left w:val="nil"/>
              <w:bottom w:val="single" w:sz="8" w:space="0" w:color="auto"/>
              <w:right w:val="single" w:sz="4" w:space="0" w:color="auto"/>
            </w:tcBorders>
            <w:shd w:val="clear" w:color="auto" w:fill="auto"/>
            <w:noWrap/>
            <w:vAlign w:val="center"/>
            <w:hideMark/>
          </w:tcPr>
          <w:p w:rsidR="0076629D" w:rsidRPr="004826DC" w:rsidRDefault="0076629D" w:rsidP="0076629D">
            <w:pPr>
              <w:rPr>
                <w:rFonts w:ascii="Calibri" w:hAnsi="Calibri"/>
                <w:sz w:val="16"/>
                <w:szCs w:val="16"/>
              </w:rPr>
            </w:pPr>
            <w:r w:rsidRPr="004826DC">
              <w:rPr>
                <w:rFonts w:ascii="Calibri" w:hAnsi="Calibri"/>
                <w:sz w:val="16"/>
                <w:szCs w:val="16"/>
              </w:rPr>
              <w:t>econtrole</w:t>
            </w:r>
          </w:p>
        </w:tc>
        <w:tc>
          <w:tcPr>
            <w:tcW w:w="3522" w:type="dxa"/>
            <w:tcBorders>
              <w:top w:val="nil"/>
              <w:left w:val="nil"/>
              <w:bottom w:val="single" w:sz="8" w:space="0" w:color="auto"/>
              <w:right w:val="single" w:sz="4" w:space="0" w:color="auto"/>
            </w:tcBorders>
            <w:shd w:val="clear" w:color="auto" w:fill="auto"/>
            <w:vAlign w:val="center"/>
            <w:hideMark/>
          </w:tcPr>
          <w:p w:rsidR="0076629D" w:rsidRPr="004826DC" w:rsidRDefault="0076629D" w:rsidP="0076629D">
            <w:pPr>
              <w:rPr>
                <w:rFonts w:ascii="Calibri" w:hAnsi="Calibri"/>
                <w:sz w:val="16"/>
                <w:szCs w:val="16"/>
              </w:rPr>
            </w:pPr>
            <w:r w:rsidRPr="004826DC">
              <w:rPr>
                <w:rFonts w:ascii="Calibri" w:hAnsi="Calibri"/>
                <w:sz w:val="16"/>
                <w:szCs w:val="16"/>
              </w:rPr>
              <w:t>Sistema de apoio ao processo eletrônico de controle externo</w:t>
            </w:r>
          </w:p>
        </w:tc>
        <w:tc>
          <w:tcPr>
            <w:tcW w:w="963" w:type="dxa"/>
            <w:tcBorders>
              <w:top w:val="nil"/>
              <w:left w:val="nil"/>
              <w:bottom w:val="single" w:sz="8" w:space="0" w:color="auto"/>
              <w:right w:val="single" w:sz="4" w:space="0" w:color="auto"/>
            </w:tcBorders>
            <w:shd w:val="clear" w:color="auto" w:fill="auto"/>
            <w:vAlign w:val="center"/>
            <w:hideMark/>
          </w:tcPr>
          <w:p w:rsidR="0076629D" w:rsidRPr="004826DC" w:rsidRDefault="0076629D" w:rsidP="0076629D">
            <w:pPr>
              <w:rPr>
                <w:rFonts w:ascii="Calibri" w:hAnsi="Calibri"/>
                <w:sz w:val="16"/>
                <w:szCs w:val="16"/>
              </w:rPr>
            </w:pPr>
            <w:r w:rsidRPr="004826DC">
              <w:rPr>
                <w:rFonts w:ascii="Calibri" w:hAnsi="Calibri"/>
                <w:sz w:val="16"/>
                <w:szCs w:val="16"/>
              </w:rPr>
              <w:t>Sesic</w:t>
            </w:r>
          </w:p>
        </w:tc>
        <w:tc>
          <w:tcPr>
            <w:tcW w:w="1459" w:type="dxa"/>
            <w:tcBorders>
              <w:top w:val="nil"/>
              <w:left w:val="nil"/>
              <w:bottom w:val="single" w:sz="8" w:space="0" w:color="auto"/>
              <w:right w:val="single" w:sz="4" w:space="0" w:color="auto"/>
            </w:tcBorders>
            <w:shd w:val="clear" w:color="auto" w:fill="auto"/>
            <w:vAlign w:val="center"/>
            <w:hideMark/>
          </w:tcPr>
          <w:p w:rsidR="0076629D" w:rsidRPr="004826DC" w:rsidRDefault="0076629D" w:rsidP="0076629D">
            <w:pPr>
              <w:rPr>
                <w:rFonts w:ascii="Calibri" w:hAnsi="Calibri"/>
                <w:sz w:val="16"/>
                <w:szCs w:val="16"/>
              </w:rPr>
            </w:pPr>
            <w:r w:rsidRPr="004826DC">
              <w:rPr>
                <w:rFonts w:ascii="Calibri" w:hAnsi="Calibri"/>
                <w:sz w:val="16"/>
                <w:szCs w:val="16"/>
              </w:rPr>
              <w:t>Java</w:t>
            </w:r>
          </w:p>
        </w:tc>
        <w:tc>
          <w:tcPr>
            <w:tcW w:w="1528" w:type="dxa"/>
            <w:tcBorders>
              <w:top w:val="nil"/>
              <w:left w:val="nil"/>
              <w:bottom w:val="single" w:sz="8" w:space="0" w:color="auto"/>
              <w:right w:val="single" w:sz="4" w:space="0" w:color="auto"/>
            </w:tcBorders>
            <w:shd w:val="clear" w:color="auto" w:fill="auto"/>
            <w:vAlign w:val="center"/>
            <w:hideMark/>
          </w:tcPr>
          <w:p w:rsidR="0076629D" w:rsidRPr="004826DC" w:rsidRDefault="0076629D" w:rsidP="0076629D">
            <w:pPr>
              <w:rPr>
                <w:rFonts w:ascii="Calibri" w:hAnsi="Calibri"/>
                <w:sz w:val="16"/>
                <w:szCs w:val="16"/>
              </w:rPr>
            </w:pPr>
            <w:r w:rsidRPr="004826DC">
              <w:rPr>
                <w:rFonts w:ascii="Calibri" w:hAnsi="Calibri"/>
                <w:sz w:val="16"/>
                <w:szCs w:val="16"/>
              </w:rPr>
              <w:t>Java</w:t>
            </w:r>
          </w:p>
        </w:tc>
        <w:tc>
          <w:tcPr>
            <w:tcW w:w="1310" w:type="dxa"/>
            <w:tcBorders>
              <w:top w:val="nil"/>
              <w:left w:val="nil"/>
              <w:bottom w:val="single" w:sz="8" w:space="0" w:color="auto"/>
              <w:right w:val="single" w:sz="4" w:space="0" w:color="auto"/>
            </w:tcBorders>
            <w:shd w:val="clear" w:color="auto" w:fill="auto"/>
            <w:vAlign w:val="center"/>
            <w:hideMark/>
          </w:tcPr>
          <w:p w:rsidR="0076629D" w:rsidRPr="004826DC" w:rsidRDefault="0076629D" w:rsidP="0076629D">
            <w:pPr>
              <w:rPr>
                <w:rFonts w:ascii="Calibri" w:hAnsi="Calibri"/>
                <w:sz w:val="16"/>
                <w:szCs w:val="16"/>
              </w:rPr>
            </w:pPr>
            <w:r w:rsidRPr="004826DC">
              <w:rPr>
                <w:rFonts w:ascii="Calibri" w:hAnsi="Calibri"/>
                <w:sz w:val="16"/>
                <w:szCs w:val="16"/>
              </w:rPr>
              <w:t>Oracle</w:t>
            </w:r>
          </w:p>
        </w:tc>
        <w:tc>
          <w:tcPr>
            <w:tcW w:w="2140" w:type="dxa"/>
            <w:tcBorders>
              <w:top w:val="nil"/>
              <w:left w:val="nil"/>
              <w:bottom w:val="single" w:sz="8" w:space="0" w:color="auto"/>
              <w:right w:val="single" w:sz="8" w:space="0" w:color="auto"/>
            </w:tcBorders>
            <w:shd w:val="clear" w:color="auto" w:fill="auto"/>
            <w:noWrap/>
            <w:vAlign w:val="center"/>
            <w:hideMark/>
          </w:tcPr>
          <w:p w:rsidR="0076629D" w:rsidRPr="004826DC" w:rsidRDefault="0076629D" w:rsidP="0076629D">
            <w:pPr>
              <w:rPr>
                <w:rFonts w:ascii="Calibri" w:hAnsi="Calibri"/>
                <w:sz w:val="16"/>
                <w:szCs w:val="16"/>
              </w:rPr>
            </w:pPr>
            <w:r w:rsidRPr="004826DC">
              <w:rPr>
                <w:rFonts w:ascii="Calibri" w:hAnsi="Calibri"/>
                <w:sz w:val="16"/>
                <w:szCs w:val="16"/>
              </w:rPr>
              <w:t>Adplan</w:t>
            </w:r>
          </w:p>
        </w:tc>
      </w:tr>
      <w:tr w:rsidR="0076629D" w:rsidRPr="004826DC" w:rsidTr="0076629D">
        <w:trPr>
          <w:trHeight w:val="465"/>
        </w:trPr>
        <w:tc>
          <w:tcPr>
            <w:tcW w:w="441" w:type="dxa"/>
            <w:vMerge w:val="restart"/>
            <w:tcBorders>
              <w:top w:val="nil"/>
              <w:left w:val="single" w:sz="8" w:space="0" w:color="auto"/>
              <w:bottom w:val="single" w:sz="8" w:space="0" w:color="000000"/>
              <w:right w:val="nil"/>
            </w:tcBorders>
            <w:shd w:val="clear" w:color="auto" w:fill="auto"/>
            <w:noWrap/>
            <w:textDirection w:val="btLr"/>
            <w:vAlign w:val="center"/>
            <w:hideMark/>
          </w:tcPr>
          <w:p w:rsidR="0076629D" w:rsidRPr="004826DC" w:rsidRDefault="0076629D" w:rsidP="0076629D">
            <w:pPr>
              <w:jc w:val="center"/>
              <w:rPr>
                <w:rFonts w:ascii="Calibri" w:hAnsi="Calibri"/>
                <w:b/>
                <w:bCs/>
                <w:sz w:val="16"/>
                <w:szCs w:val="16"/>
              </w:rPr>
            </w:pPr>
            <w:r w:rsidRPr="004826DC">
              <w:rPr>
                <w:rFonts w:ascii="Calibri" w:hAnsi="Calibri"/>
                <w:b/>
                <w:bCs/>
                <w:sz w:val="16"/>
                <w:szCs w:val="16"/>
              </w:rPr>
              <w:t>SISTEMAS DE SUPORTE AO CONTROLE EXTERNO</w:t>
            </w:r>
          </w:p>
        </w:tc>
        <w:tc>
          <w:tcPr>
            <w:tcW w:w="1946" w:type="dxa"/>
            <w:tcBorders>
              <w:top w:val="nil"/>
              <w:left w:val="single" w:sz="8" w:space="0" w:color="auto"/>
              <w:bottom w:val="single" w:sz="4" w:space="0" w:color="auto"/>
              <w:right w:val="single" w:sz="4" w:space="0" w:color="auto"/>
            </w:tcBorders>
            <w:shd w:val="clear" w:color="auto" w:fill="auto"/>
            <w:vAlign w:val="center"/>
            <w:hideMark/>
          </w:tcPr>
          <w:p w:rsidR="0076629D" w:rsidRPr="004826DC" w:rsidRDefault="0076629D" w:rsidP="0076629D">
            <w:pPr>
              <w:jc w:val="center"/>
              <w:rPr>
                <w:rFonts w:ascii="Calibri" w:hAnsi="Calibri"/>
                <w:sz w:val="16"/>
                <w:szCs w:val="16"/>
              </w:rPr>
            </w:pPr>
            <w:r w:rsidRPr="004826DC">
              <w:rPr>
                <w:rFonts w:ascii="Calibri" w:hAnsi="Calibri"/>
                <w:sz w:val="16"/>
                <w:szCs w:val="16"/>
              </w:rPr>
              <w:t>Dados PF e PJ</w:t>
            </w:r>
          </w:p>
        </w:tc>
        <w:tc>
          <w:tcPr>
            <w:tcW w:w="1411" w:type="dxa"/>
            <w:tcBorders>
              <w:top w:val="nil"/>
              <w:left w:val="nil"/>
              <w:bottom w:val="single" w:sz="4" w:space="0" w:color="auto"/>
              <w:right w:val="single" w:sz="4" w:space="0" w:color="auto"/>
            </w:tcBorders>
            <w:shd w:val="clear" w:color="auto" w:fill="auto"/>
            <w:vAlign w:val="center"/>
            <w:hideMark/>
          </w:tcPr>
          <w:p w:rsidR="0076629D" w:rsidRPr="004826DC" w:rsidRDefault="0076629D" w:rsidP="0076629D">
            <w:pPr>
              <w:rPr>
                <w:rFonts w:ascii="Calibri" w:hAnsi="Calibri"/>
                <w:sz w:val="16"/>
                <w:szCs w:val="16"/>
              </w:rPr>
            </w:pPr>
            <w:r w:rsidRPr="004826DC">
              <w:rPr>
                <w:rFonts w:ascii="Calibri" w:hAnsi="Calibri"/>
                <w:sz w:val="16"/>
                <w:szCs w:val="16"/>
              </w:rPr>
              <w:t>econsulta</w:t>
            </w:r>
          </w:p>
        </w:tc>
        <w:tc>
          <w:tcPr>
            <w:tcW w:w="3522" w:type="dxa"/>
            <w:tcBorders>
              <w:top w:val="nil"/>
              <w:left w:val="nil"/>
              <w:bottom w:val="single" w:sz="4" w:space="0" w:color="auto"/>
              <w:right w:val="single" w:sz="4" w:space="0" w:color="auto"/>
            </w:tcBorders>
            <w:shd w:val="clear" w:color="auto" w:fill="auto"/>
            <w:vAlign w:val="center"/>
            <w:hideMark/>
          </w:tcPr>
          <w:p w:rsidR="0076629D" w:rsidRPr="004826DC" w:rsidRDefault="0076629D" w:rsidP="0076629D">
            <w:pPr>
              <w:rPr>
                <w:rFonts w:ascii="Calibri" w:hAnsi="Calibri"/>
                <w:sz w:val="16"/>
                <w:szCs w:val="16"/>
              </w:rPr>
            </w:pPr>
            <w:r w:rsidRPr="004826DC">
              <w:rPr>
                <w:rFonts w:ascii="Calibri" w:hAnsi="Calibri"/>
                <w:sz w:val="16"/>
                <w:szCs w:val="16"/>
              </w:rPr>
              <w:t>Sistema de consulta a dados de pessoas fisica e juridica</w:t>
            </w:r>
          </w:p>
        </w:tc>
        <w:tc>
          <w:tcPr>
            <w:tcW w:w="963" w:type="dxa"/>
            <w:tcBorders>
              <w:top w:val="nil"/>
              <w:left w:val="nil"/>
              <w:bottom w:val="single" w:sz="4" w:space="0" w:color="auto"/>
              <w:right w:val="single" w:sz="4" w:space="0" w:color="auto"/>
            </w:tcBorders>
            <w:shd w:val="clear" w:color="auto" w:fill="auto"/>
            <w:vAlign w:val="center"/>
            <w:hideMark/>
          </w:tcPr>
          <w:p w:rsidR="0076629D" w:rsidRPr="004826DC" w:rsidRDefault="0076629D" w:rsidP="0076629D">
            <w:pPr>
              <w:rPr>
                <w:rFonts w:ascii="Calibri" w:hAnsi="Calibri"/>
                <w:sz w:val="16"/>
                <w:szCs w:val="16"/>
              </w:rPr>
            </w:pPr>
            <w:r w:rsidRPr="004826DC">
              <w:rPr>
                <w:rFonts w:ascii="Calibri" w:hAnsi="Calibri"/>
                <w:sz w:val="16"/>
                <w:szCs w:val="16"/>
              </w:rPr>
              <w:t>Sesic</w:t>
            </w:r>
          </w:p>
        </w:tc>
        <w:tc>
          <w:tcPr>
            <w:tcW w:w="1459" w:type="dxa"/>
            <w:tcBorders>
              <w:top w:val="nil"/>
              <w:left w:val="nil"/>
              <w:bottom w:val="single" w:sz="4" w:space="0" w:color="auto"/>
              <w:right w:val="single" w:sz="4" w:space="0" w:color="auto"/>
            </w:tcBorders>
            <w:shd w:val="clear" w:color="auto" w:fill="auto"/>
            <w:vAlign w:val="center"/>
            <w:hideMark/>
          </w:tcPr>
          <w:p w:rsidR="0076629D" w:rsidRPr="004826DC" w:rsidRDefault="0076629D" w:rsidP="0076629D">
            <w:pPr>
              <w:rPr>
                <w:rFonts w:ascii="Calibri" w:hAnsi="Calibri"/>
                <w:sz w:val="16"/>
                <w:szCs w:val="16"/>
              </w:rPr>
            </w:pPr>
            <w:r w:rsidRPr="004826DC">
              <w:rPr>
                <w:rFonts w:ascii="Calibri" w:hAnsi="Calibri"/>
                <w:sz w:val="16"/>
                <w:szCs w:val="16"/>
              </w:rPr>
              <w:t>Java</w:t>
            </w:r>
          </w:p>
        </w:tc>
        <w:tc>
          <w:tcPr>
            <w:tcW w:w="1528" w:type="dxa"/>
            <w:tcBorders>
              <w:top w:val="nil"/>
              <w:left w:val="nil"/>
              <w:bottom w:val="single" w:sz="4" w:space="0" w:color="auto"/>
              <w:right w:val="single" w:sz="4" w:space="0" w:color="auto"/>
            </w:tcBorders>
            <w:shd w:val="clear" w:color="auto" w:fill="auto"/>
            <w:vAlign w:val="center"/>
            <w:hideMark/>
          </w:tcPr>
          <w:p w:rsidR="0076629D" w:rsidRPr="004826DC" w:rsidRDefault="0076629D" w:rsidP="0076629D">
            <w:pPr>
              <w:rPr>
                <w:rFonts w:ascii="Calibri" w:hAnsi="Calibri"/>
                <w:sz w:val="16"/>
                <w:szCs w:val="16"/>
              </w:rPr>
            </w:pPr>
            <w:r w:rsidRPr="004826DC">
              <w:rPr>
                <w:rFonts w:ascii="Calibri" w:hAnsi="Calibri"/>
                <w:sz w:val="16"/>
                <w:szCs w:val="16"/>
              </w:rPr>
              <w:t>Java</w:t>
            </w:r>
          </w:p>
        </w:tc>
        <w:tc>
          <w:tcPr>
            <w:tcW w:w="1310" w:type="dxa"/>
            <w:tcBorders>
              <w:top w:val="nil"/>
              <w:left w:val="nil"/>
              <w:bottom w:val="single" w:sz="4" w:space="0" w:color="auto"/>
              <w:right w:val="single" w:sz="4" w:space="0" w:color="auto"/>
            </w:tcBorders>
            <w:shd w:val="clear" w:color="auto" w:fill="auto"/>
            <w:vAlign w:val="center"/>
            <w:hideMark/>
          </w:tcPr>
          <w:p w:rsidR="0076629D" w:rsidRPr="004826DC" w:rsidRDefault="0076629D" w:rsidP="0076629D">
            <w:pPr>
              <w:rPr>
                <w:rFonts w:ascii="Calibri" w:hAnsi="Calibri"/>
                <w:sz w:val="16"/>
                <w:szCs w:val="16"/>
              </w:rPr>
            </w:pPr>
            <w:r w:rsidRPr="004826DC">
              <w:rPr>
                <w:rFonts w:ascii="Calibri" w:hAnsi="Calibri"/>
                <w:sz w:val="16"/>
                <w:szCs w:val="16"/>
              </w:rPr>
              <w:t>Oracle</w:t>
            </w:r>
          </w:p>
        </w:tc>
        <w:tc>
          <w:tcPr>
            <w:tcW w:w="2140" w:type="dxa"/>
            <w:tcBorders>
              <w:top w:val="nil"/>
              <w:left w:val="nil"/>
              <w:bottom w:val="single" w:sz="4" w:space="0" w:color="auto"/>
              <w:right w:val="single" w:sz="8" w:space="0" w:color="auto"/>
            </w:tcBorders>
            <w:shd w:val="clear" w:color="auto" w:fill="auto"/>
            <w:noWrap/>
            <w:vAlign w:val="center"/>
            <w:hideMark/>
          </w:tcPr>
          <w:p w:rsidR="0076629D" w:rsidRPr="004826DC" w:rsidRDefault="0076629D" w:rsidP="0076629D">
            <w:pPr>
              <w:rPr>
                <w:rFonts w:ascii="Calibri" w:hAnsi="Calibri"/>
                <w:sz w:val="16"/>
                <w:szCs w:val="16"/>
              </w:rPr>
            </w:pPr>
            <w:r w:rsidRPr="004826DC">
              <w:rPr>
                <w:rFonts w:ascii="Calibri" w:hAnsi="Calibri"/>
                <w:sz w:val="16"/>
                <w:szCs w:val="16"/>
              </w:rPr>
              <w:t>Adsis/Disao</w:t>
            </w:r>
          </w:p>
        </w:tc>
      </w:tr>
      <w:tr w:rsidR="0076629D" w:rsidRPr="004826DC" w:rsidTr="0076629D">
        <w:trPr>
          <w:trHeight w:val="450"/>
        </w:trPr>
        <w:tc>
          <w:tcPr>
            <w:tcW w:w="441" w:type="dxa"/>
            <w:vMerge/>
            <w:tcBorders>
              <w:top w:val="nil"/>
              <w:left w:val="single" w:sz="8" w:space="0" w:color="auto"/>
              <w:bottom w:val="single" w:sz="8" w:space="0" w:color="000000"/>
              <w:right w:val="nil"/>
            </w:tcBorders>
            <w:vAlign w:val="center"/>
            <w:hideMark/>
          </w:tcPr>
          <w:p w:rsidR="0076629D" w:rsidRPr="004826DC" w:rsidRDefault="0076629D" w:rsidP="0076629D">
            <w:pPr>
              <w:rPr>
                <w:rFonts w:ascii="Calibri" w:hAnsi="Calibri"/>
                <w:b/>
                <w:bCs/>
                <w:sz w:val="16"/>
                <w:szCs w:val="16"/>
              </w:rPr>
            </w:pPr>
          </w:p>
        </w:tc>
        <w:tc>
          <w:tcPr>
            <w:tcW w:w="1946" w:type="dxa"/>
            <w:tcBorders>
              <w:top w:val="nil"/>
              <w:left w:val="single" w:sz="8" w:space="0" w:color="auto"/>
              <w:bottom w:val="single" w:sz="4" w:space="0" w:color="auto"/>
              <w:right w:val="single" w:sz="4" w:space="0" w:color="auto"/>
            </w:tcBorders>
            <w:shd w:val="clear" w:color="auto" w:fill="auto"/>
            <w:vAlign w:val="center"/>
            <w:hideMark/>
          </w:tcPr>
          <w:p w:rsidR="0076629D" w:rsidRPr="004826DC" w:rsidRDefault="0076629D" w:rsidP="0076629D">
            <w:pPr>
              <w:jc w:val="center"/>
              <w:rPr>
                <w:rFonts w:ascii="Calibri" w:hAnsi="Calibri"/>
                <w:sz w:val="16"/>
                <w:szCs w:val="16"/>
              </w:rPr>
            </w:pPr>
            <w:r w:rsidRPr="004826DC">
              <w:rPr>
                <w:rFonts w:ascii="Calibri" w:hAnsi="Calibri"/>
                <w:sz w:val="16"/>
                <w:szCs w:val="16"/>
              </w:rPr>
              <w:t>Atos de Pessoal</w:t>
            </w:r>
          </w:p>
        </w:tc>
        <w:tc>
          <w:tcPr>
            <w:tcW w:w="1411" w:type="dxa"/>
            <w:tcBorders>
              <w:top w:val="nil"/>
              <w:left w:val="nil"/>
              <w:bottom w:val="single" w:sz="4" w:space="0" w:color="auto"/>
              <w:right w:val="single" w:sz="4" w:space="0" w:color="auto"/>
            </w:tcBorders>
            <w:shd w:val="clear" w:color="auto" w:fill="auto"/>
            <w:vAlign w:val="center"/>
            <w:hideMark/>
          </w:tcPr>
          <w:p w:rsidR="0076629D" w:rsidRPr="004826DC" w:rsidRDefault="0076629D" w:rsidP="0076629D">
            <w:pPr>
              <w:rPr>
                <w:rFonts w:ascii="Calibri" w:hAnsi="Calibri"/>
                <w:sz w:val="16"/>
                <w:szCs w:val="16"/>
              </w:rPr>
            </w:pPr>
            <w:r w:rsidRPr="004826DC">
              <w:rPr>
                <w:rFonts w:ascii="Calibri" w:hAnsi="Calibri"/>
                <w:sz w:val="16"/>
                <w:szCs w:val="16"/>
              </w:rPr>
              <w:t>sisac3</w:t>
            </w:r>
          </w:p>
        </w:tc>
        <w:tc>
          <w:tcPr>
            <w:tcW w:w="3522" w:type="dxa"/>
            <w:tcBorders>
              <w:top w:val="nil"/>
              <w:left w:val="nil"/>
              <w:bottom w:val="single" w:sz="4" w:space="0" w:color="auto"/>
              <w:right w:val="single" w:sz="4" w:space="0" w:color="auto"/>
            </w:tcBorders>
            <w:shd w:val="clear" w:color="auto" w:fill="auto"/>
            <w:vAlign w:val="center"/>
            <w:hideMark/>
          </w:tcPr>
          <w:p w:rsidR="0076629D" w:rsidRPr="004826DC" w:rsidRDefault="0076629D" w:rsidP="0076629D">
            <w:pPr>
              <w:rPr>
                <w:rFonts w:ascii="Calibri" w:hAnsi="Calibri"/>
                <w:sz w:val="16"/>
                <w:szCs w:val="16"/>
              </w:rPr>
            </w:pPr>
            <w:r w:rsidRPr="004826DC">
              <w:rPr>
                <w:rFonts w:ascii="Calibri" w:hAnsi="Calibri"/>
                <w:sz w:val="16"/>
                <w:szCs w:val="16"/>
              </w:rPr>
              <w:t>Sistema de Apreciação de Atos de Admissão e Concessões de Pessoal - versão WEB</w:t>
            </w:r>
          </w:p>
        </w:tc>
        <w:tc>
          <w:tcPr>
            <w:tcW w:w="963" w:type="dxa"/>
            <w:tcBorders>
              <w:top w:val="nil"/>
              <w:left w:val="nil"/>
              <w:bottom w:val="single" w:sz="4" w:space="0" w:color="auto"/>
              <w:right w:val="single" w:sz="4" w:space="0" w:color="auto"/>
            </w:tcBorders>
            <w:shd w:val="clear" w:color="auto" w:fill="auto"/>
            <w:vAlign w:val="center"/>
            <w:hideMark/>
          </w:tcPr>
          <w:p w:rsidR="0076629D" w:rsidRPr="004826DC" w:rsidRDefault="0076629D" w:rsidP="0076629D">
            <w:pPr>
              <w:rPr>
                <w:rFonts w:ascii="Calibri" w:hAnsi="Calibri"/>
                <w:sz w:val="16"/>
                <w:szCs w:val="16"/>
              </w:rPr>
            </w:pPr>
            <w:r w:rsidRPr="004826DC">
              <w:rPr>
                <w:rFonts w:ascii="Calibri" w:hAnsi="Calibri"/>
                <w:sz w:val="16"/>
                <w:szCs w:val="16"/>
              </w:rPr>
              <w:t>Sesec</w:t>
            </w:r>
          </w:p>
        </w:tc>
        <w:tc>
          <w:tcPr>
            <w:tcW w:w="1459" w:type="dxa"/>
            <w:tcBorders>
              <w:top w:val="nil"/>
              <w:left w:val="nil"/>
              <w:bottom w:val="single" w:sz="4" w:space="0" w:color="auto"/>
              <w:right w:val="single" w:sz="4" w:space="0" w:color="auto"/>
            </w:tcBorders>
            <w:shd w:val="clear" w:color="auto" w:fill="auto"/>
            <w:vAlign w:val="center"/>
            <w:hideMark/>
          </w:tcPr>
          <w:p w:rsidR="0076629D" w:rsidRPr="004826DC" w:rsidRDefault="0076629D" w:rsidP="0076629D">
            <w:pPr>
              <w:rPr>
                <w:rFonts w:ascii="Calibri" w:hAnsi="Calibri"/>
                <w:sz w:val="16"/>
                <w:szCs w:val="16"/>
              </w:rPr>
            </w:pPr>
            <w:r w:rsidRPr="004826DC">
              <w:rPr>
                <w:rFonts w:ascii="Calibri" w:hAnsi="Calibri"/>
                <w:sz w:val="16"/>
                <w:szCs w:val="16"/>
              </w:rPr>
              <w:t>Java</w:t>
            </w:r>
          </w:p>
        </w:tc>
        <w:tc>
          <w:tcPr>
            <w:tcW w:w="1528" w:type="dxa"/>
            <w:tcBorders>
              <w:top w:val="nil"/>
              <w:left w:val="nil"/>
              <w:bottom w:val="single" w:sz="4" w:space="0" w:color="auto"/>
              <w:right w:val="single" w:sz="4" w:space="0" w:color="auto"/>
            </w:tcBorders>
            <w:shd w:val="clear" w:color="auto" w:fill="auto"/>
            <w:vAlign w:val="center"/>
            <w:hideMark/>
          </w:tcPr>
          <w:p w:rsidR="0076629D" w:rsidRPr="004826DC" w:rsidRDefault="0076629D" w:rsidP="0076629D">
            <w:pPr>
              <w:rPr>
                <w:rFonts w:ascii="Calibri" w:hAnsi="Calibri"/>
                <w:sz w:val="16"/>
                <w:szCs w:val="16"/>
              </w:rPr>
            </w:pPr>
            <w:r w:rsidRPr="004826DC">
              <w:rPr>
                <w:rFonts w:ascii="Calibri" w:hAnsi="Calibri"/>
                <w:sz w:val="16"/>
                <w:szCs w:val="16"/>
              </w:rPr>
              <w:t>Java</w:t>
            </w:r>
          </w:p>
        </w:tc>
        <w:tc>
          <w:tcPr>
            <w:tcW w:w="1310" w:type="dxa"/>
            <w:tcBorders>
              <w:top w:val="nil"/>
              <w:left w:val="nil"/>
              <w:bottom w:val="single" w:sz="4" w:space="0" w:color="auto"/>
              <w:right w:val="single" w:sz="4" w:space="0" w:color="auto"/>
            </w:tcBorders>
            <w:shd w:val="clear" w:color="auto" w:fill="auto"/>
            <w:vAlign w:val="center"/>
            <w:hideMark/>
          </w:tcPr>
          <w:p w:rsidR="0076629D" w:rsidRPr="004826DC" w:rsidRDefault="0076629D" w:rsidP="0076629D">
            <w:pPr>
              <w:rPr>
                <w:rFonts w:ascii="Calibri" w:hAnsi="Calibri"/>
                <w:sz w:val="16"/>
                <w:szCs w:val="16"/>
              </w:rPr>
            </w:pPr>
            <w:r w:rsidRPr="004826DC">
              <w:rPr>
                <w:rFonts w:ascii="Calibri" w:hAnsi="Calibri"/>
                <w:sz w:val="16"/>
                <w:szCs w:val="16"/>
              </w:rPr>
              <w:t>Oracle</w:t>
            </w:r>
          </w:p>
        </w:tc>
        <w:tc>
          <w:tcPr>
            <w:tcW w:w="2140" w:type="dxa"/>
            <w:tcBorders>
              <w:top w:val="nil"/>
              <w:left w:val="nil"/>
              <w:bottom w:val="single" w:sz="4" w:space="0" w:color="auto"/>
              <w:right w:val="single" w:sz="8" w:space="0" w:color="auto"/>
            </w:tcBorders>
            <w:shd w:val="clear" w:color="auto" w:fill="auto"/>
            <w:noWrap/>
            <w:vAlign w:val="center"/>
            <w:hideMark/>
          </w:tcPr>
          <w:p w:rsidR="0076629D" w:rsidRPr="004826DC" w:rsidRDefault="0076629D" w:rsidP="0076629D">
            <w:pPr>
              <w:rPr>
                <w:rFonts w:ascii="Calibri" w:hAnsi="Calibri"/>
                <w:sz w:val="16"/>
                <w:szCs w:val="16"/>
              </w:rPr>
            </w:pPr>
            <w:r w:rsidRPr="004826DC">
              <w:rPr>
                <w:rFonts w:ascii="Calibri" w:hAnsi="Calibri"/>
                <w:sz w:val="16"/>
                <w:szCs w:val="16"/>
              </w:rPr>
              <w:t>Adsis/Disao</w:t>
            </w:r>
          </w:p>
        </w:tc>
      </w:tr>
      <w:tr w:rsidR="0076629D" w:rsidRPr="004826DC" w:rsidTr="0076629D">
        <w:trPr>
          <w:trHeight w:val="450"/>
        </w:trPr>
        <w:tc>
          <w:tcPr>
            <w:tcW w:w="441" w:type="dxa"/>
            <w:vMerge/>
            <w:tcBorders>
              <w:top w:val="nil"/>
              <w:left w:val="single" w:sz="8" w:space="0" w:color="auto"/>
              <w:bottom w:val="single" w:sz="8" w:space="0" w:color="000000"/>
              <w:right w:val="nil"/>
            </w:tcBorders>
            <w:vAlign w:val="center"/>
            <w:hideMark/>
          </w:tcPr>
          <w:p w:rsidR="0076629D" w:rsidRPr="004826DC" w:rsidRDefault="0076629D" w:rsidP="0076629D">
            <w:pPr>
              <w:rPr>
                <w:rFonts w:ascii="Calibri" w:hAnsi="Calibri"/>
                <w:b/>
                <w:bCs/>
                <w:sz w:val="16"/>
                <w:szCs w:val="16"/>
              </w:rPr>
            </w:pPr>
          </w:p>
        </w:tc>
        <w:tc>
          <w:tcPr>
            <w:tcW w:w="1946" w:type="dxa"/>
            <w:tcBorders>
              <w:top w:val="nil"/>
              <w:left w:val="single" w:sz="8" w:space="0" w:color="auto"/>
              <w:bottom w:val="single" w:sz="4" w:space="0" w:color="auto"/>
              <w:right w:val="single" w:sz="4" w:space="0" w:color="auto"/>
            </w:tcBorders>
            <w:shd w:val="clear" w:color="auto" w:fill="auto"/>
            <w:vAlign w:val="center"/>
            <w:hideMark/>
          </w:tcPr>
          <w:p w:rsidR="0076629D" w:rsidRPr="004826DC" w:rsidRDefault="0076629D" w:rsidP="0076629D">
            <w:pPr>
              <w:jc w:val="center"/>
              <w:rPr>
                <w:rFonts w:ascii="Calibri" w:hAnsi="Calibri"/>
                <w:sz w:val="16"/>
                <w:szCs w:val="16"/>
              </w:rPr>
            </w:pPr>
            <w:r w:rsidRPr="004826DC">
              <w:rPr>
                <w:rFonts w:ascii="Calibri" w:hAnsi="Calibri"/>
                <w:sz w:val="16"/>
                <w:szCs w:val="16"/>
              </w:rPr>
              <w:t>Gerenciamento das Sessões</w:t>
            </w:r>
          </w:p>
        </w:tc>
        <w:tc>
          <w:tcPr>
            <w:tcW w:w="1411" w:type="dxa"/>
            <w:tcBorders>
              <w:top w:val="nil"/>
              <w:left w:val="nil"/>
              <w:bottom w:val="single" w:sz="4" w:space="0" w:color="auto"/>
              <w:right w:val="single" w:sz="4" w:space="0" w:color="auto"/>
            </w:tcBorders>
            <w:shd w:val="clear" w:color="auto" w:fill="auto"/>
            <w:vAlign w:val="center"/>
            <w:hideMark/>
          </w:tcPr>
          <w:p w:rsidR="0076629D" w:rsidRPr="004826DC" w:rsidRDefault="0076629D" w:rsidP="0076629D">
            <w:pPr>
              <w:rPr>
                <w:rFonts w:ascii="Calibri" w:hAnsi="Calibri"/>
                <w:sz w:val="16"/>
                <w:szCs w:val="16"/>
              </w:rPr>
            </w:pPr>
            <w:r w:rsidRPr="004826DC">
              <w:rPr>
                <w:rFonts w:ascii="Calibri" w:hAnsi="Calibri"/>
                <w:sz w:val="16"/>
                <w:szCs w:val="16"/>
              </w:rPr>
              <w:t>sagas</w:t>
            </w:r>
          </w:p>
        </w:tc>
        <w:tc>
          <w:tcPr>
            <w:tcW w:w="3522" w:type="dxa"/>
            <w:tcBorders>
              <w:top w:val="nil"/>
              <w:left w:val="nil"/>
              <w:bottom w:val="single" w:sz="4" w:space="0" w:color="auto"/>
              <w:right w:val="single" w:sz="4" w:space="0" w:color="auto"/>
            </w:tcBorders>
            <w:shd w:val="clear" w:color="auto" w:fill="auto"/>
            <w:vAlign w:val="center"/>
            <w:hideMark/>
          </w:tcPr>
          <w:p w:rsidR="0076629D" w:rsidRPr="004826DC" w:rsidRDefault="0076629D" w:rsidP="0076629D">
            <w:pPr>
              <w:rPr>
                <w:rFonts w:ascii="Calibri" w:hAnsi="Calibri"/>
                <w:sz w:val="16"/>
                <w:szCs w:val="16"/>
              </w:rPr>
            </w:pPr>
            <w:r w:rsidRPr="004826DC">
              <w:rPr>
                <w:rFonts w:ascii="Calibri" w:hAnsi="Calibri"/>
                <w:sz w:val="16"/>
                <w:szCs w:val="16"/>
              </w:rPr>
              <w:t>Sistema de apoio aos gabinetes e assessoramento das Sessões de Colegiado</w:t>
            </w:r>
          </w:p>
        </w:tc>
        <w:tc>
          <w:tcPr>
            <w:tcW w:w="963" w:type="dxa"/>
            <w:tcBorders>
              <w:top w:val="nil"/>
              <w:left w:val="nil"/>
              <w:bottom w:val="single" w:sz="4" w:space="0" w:color="auto"/>
              <w:right w:val="single" w:sz="4" w:space="0" w:color="auto"/>
            </w:tcBorders>
            <w:shd w:val="clear" w:color="auto" w:fill="auto"/>
            <w:vAlign w:val="center"/>
            <w:hideMark/>
          </w:tcPr>
          <w:p w:rsidR="0076629D" w:rsidRPr="004826DC" w:rsidRDefault="0076629D" w:rsidP="0076629D">
            <w:pPr>
              <w:rPr>
                <w:rFonts w:ascii="Calibri" w:hAnsi="Calibri"/>
                <w:sz w:val="16"/>
                <w:szCs w:val="16"/>
              </w:rPr>
            </w:pPr>
            <w:r w:rsidRPr="004826DC">
              <w:rPr>
                <w:rFonts w:ascii="Calibri" w:hAnsi="Calibri"/>
                <w:sz w:val="16"/>
                <w:szCs w:val="16"/>
              </w:rPr>
              <w:t>Sesoc</w:t>
            </w:r>
          </w:p>
        </w:tc>
        <w:tc>
          <w:tcPr>
            <w:tcW w:w="1459" w:type="dxa"/>
            <w:tcBorders>
              <w:top w:val="nil"/>
              <w:left w:val="nil"/>
              <w:bottom w:val="single" w:sz="4" w:space="0" w:color="auto"/>
              <w:right w:val="single" w:sz="4" w:space="0" w:color="auto"/>
            </w:tcBorders>
            <w:shd w:val="clear" w:color="auto" w:fill="auto"/>
            <w:vAlign w:val="center"/>
            <w:hideMark/>
          </w:tcPr>
          <w:p w:rsidR="0076629D" w:rsidRPr="004826DC" w:rsidRDefault="0076629D" w:rsidP="0076629D">
            <w:pPr>
              <w:rPr>
                <w:rFonts w:ascii="Calibri" w:hAnsi="Calibri"/>
                <w:sz w:val="16"/>
                <w:szCs w:val="16"/>
              </w:rPr>
            </w:pPr>
            <w:r w:rsidRPr="004826DC">
              <w:rPr>
                <w:rFonts w:ascii="Calibri" w:hAnsi="Calibri"/>
                <w:sz w:val="16"/>
                <w:szCs w:val="16"/>
              </w:rPr>
              <w:t>Java</w:t>
            </w:r>
          </w:p>
        </w:tc>
        <w:tc>
          <w:tcPr>
            <w:tcW w:w="1528" w:type="dxa"/>
            <w:tcBorders>
              <w:top w:val="nil"/>
              <w:left w:val="nil"/>
              <w:bottom w:val="single" w:sz="4" w:space="0" w:color="auto"/>
              <w:right w:val="single" w:sz="4" w:space="0" w:color="auto"/>
            </w:tcBorders>
            <w:shd w:val="clear" w:color="auto" w:fill="auto"/>
            <w:vAlign w:val="center"/>
            <w:hideMark/>
          </w:tcPr>
          <w:p w:rsidR="0076629D" w:rsidRPr="004826DC" w:rsidRDefault="0076629D" w:rsidP="0076629D">
            <w:pPr>
              <w:rPr>
                <w:rFonts w:ascii="Calibri" w:hAnsi="Calibri"/>
                <w:sz w:val="16"/>
                <w:szCs w:val="16"/>
              </w:rPr>
            </w:pPr>
            <w:r w:rsidRPr="004826DC">
              <w:rPr>
                <w:rFonts w:ascii="Calibri" w:hAnsi="Calibri"/>
                <w:sz w:val="16"/>
                <w:szCs w:val="16"/>
              </w:rPr>
              <w:t>Java</w:t>
            </w:r>
          </w:p>
        </w:tc>
        <w:tc>
          <w:tcPr>
            <w:tcW w:w="1310" w:type="dxa"/>
            <w:tcBorders>
              <w:top w:val="nil"/>
              <w:left w:val="nil"/>
              <w:bottom w:val="single" w:sz="4" w:space="0" w:color="auto"/>
              <w:right w:val="single" w:sz="4" w:space="0" w:color="auto"/>
            </w:tcBorders>
            <w:shd w:val="clear" w:color="auto" w:fill="auto"/>
            <w:vAlign w:val="center"/>
            <w:hideMark/>
          </w:tcPr>
          <w:p w:rsidR="0076629D" w:rsidRPr="004826DC" w:rsidRDefault="0076629D" w:rsidP="0076629D">
            <w:pPr>
              <w:rPr>
                <w:rFonts w:ascii="Calibri" w:hAnsi="Calibri"/>
                <w:sz w:val="16"/>
                <w:szCs w:val="16"/>
              </w:rPr>
            </w:pPr>
            <w:r w:rsidRPr="004826DC">
              <w:rPr>
                <w:rFonts w:ascii="Calibri" w:hAnsi="Calibri"/>
                <w:sz w:val="16"/>
                <w:szCs w:val="16"/>
              </w:rPr>
              <w:t>Oracle</w:t>
            </w:r>
          </w:p>
        </w:tc>
        <w:tc>
          <w:tcPr>
            <w:tcW w:w="2140" w:type="dxa"/>
            <w:tcBorders>
              <w:top w:val="nil"/>
              <w:left w:val="nil"/>
              <w:bottom w:val="single" w:sz="4" w:space="0" w:color="auto"/>
              <w:right w:val="single" w:sz="8" w:space="0" w:color="auto"/>
            </w:tcBorders>
            <w:shd w:val="clear" w:color="auto" w:fill="auto"/>
            <w:noWrap/>
            <w:vAlign w:val="center"/>
            <w:hideMark/>
          </w:tcPr>
          <w:p w:rsidR="0076629D" w:rsidRPr="004826DC" w:rsidRDefault="0076629D" w:rsidP="0076629D">
            <w:pPr>
              <w:rPr>
                <w:rFonts w:ascii="Calibri" w:hAnsi="Calibri"/>
                <w:sz w:val="16"/>
                <w:szCs w:val="16"/>
              </w:rPr>
            </w:pPr>
            <w:r w:rsidRPr="004826DC">
              <w:rPr>
                <w:rFonts w:ascii="Calibri" w:hAnsi="Calibri"/>
                <w:sz w:val="16"/>
                <w:szCs w:val="16"/>
              </w:rPr>
              <w:t>Seses</w:t>
            </w:r>
          </w:p>
        </w:tc>
      </w:tr>
      <w:tr w:rsidR="0076629D" w:rsidRPr="004826DC" w:rsidTr="0076629D">
        <w:trPr>
          <w:trHeight w:val="300"/>
        </w:trPr>
        <w:tc>
          <w:tcPr>
            <w:tcW w:w="441" w:type="dxa"/>
            <w:vMerge/>
            <w:tcBorders>
              <w:top w:val="nil"/>
              <w:left w:val="single" w:sz="8" w:space="0" w:color="auto"/>
              <w:bottom w:val="single" w:sz="8" w:space="0" w:color="000000"/>
              <w:right w:val="nil"/>
            </w:tcBorders>
            <w:vAlign w:val="center"/>
            <w:hideMark/>
          </w:tcPr>
          <w:p w:rsidR="0076629D" w:rsidRPr="004826DC" w:rsidRDefault="0076629D" w:rsidP="0076629D">
            <w:pPr>
              <w:rPr>
                <w:rFonts w:ascii="Calibri" w:hAnsi="Calibri"/>
                <w:b/>
                <w:bCs/>
                <w:sz w:val="16"/>
                <w:szCs w:val="16"/>
              </w:rPr>
            </w:pPr>
          </w:p>
        </w:tc>
        <w:tc>
          <w:tcPr>
            <w:tcW w:w="1946" w:type="dxa"/>
            <w:vMerge w:val="restart"/>
            <w:tcBorders>
              <w:top w:val="nil"/>
              <w:left w:val="single" w:sz="8" w:space="0" w:color="auto"/>
              <w:bottom w:val="single" w:sz="4" w:space="0" w:color="000000"/>
              <w:right w:val="single" w:sz="4" w:space="0" w:color="auto"/>
            </w:tcBorders>
            <w:shd w:val="clear" w:color="auto" w:fill="auto"/>
            <w:vAlign w:val="center"/>
            <w:hideMark/>
          </w:tcPr>
          <w:p w:rsidR="0076629D" w:rsidRPr="004826DC" w:rsidRDefault="0076629D" w:rsidP="0076629D">
            <w:pPr>
              <w:jc w:val="center"/>
              <w:rPr>
                <w:rFonts w:ascii="Calibri" w:hAnsi="Calibri"/>
                <w:sz w:val="16"/>
                <w:szCs w:val="16"/>
              </w:rPr>
            </w:pPr>
            <w:r w:rsidRPr="004826DC">
              <w:rPr>
                <w:rFonts w:ascii="Calibri" w:hAnsi="Calibri"/>
                <w:sz w:val="16"/>
                <w:szCs w:val="16"/>
              </w:rPr>
              <w:t>Radar</w:t>
            </w:r>
          </w:p>
        </w:tc>
        <w:tc>
          <w:tcPr>
            <w:tcW w:w="1411" w:type="dxa"/>
            <w:tcBorders>
              <w:top w:val="nil"/>
              <w:left w:val="nil"/>
              <w:bottom w:val="single" w:sz="4" w:space="0" w:color="auto"/>
              <w:right w:val="single" w:sz="4" w:space="0" w:color="auto"/>
            </w:tcBorders>
            <w:shd w:val="clear" w:color="auto" w:fill="auto"/>
            <w:vAlign w:val="center"/>
            <w:hideMark/>
          </w:tcPr>
          <w:p w:rsidR="0076629D" w:rsidRPr="004826DC" w:rsidRDefault="0076629D" w:rsidP="0076629D">
            <w:pPr>
              <w:rPr>
                <w:rFonts w:ascii="Calibri" w:hAnsi="Calibri"/>
                <w:sz w:val="16"/>
                <w:szCs w:val="16"/>
              </w:rPr>
            </w:pPr>
            <w:r w:rsidRPr="004826DC">
              <w:rPr>
                <w:rFonts w:ascii="Calibri" w:hAnsi="Calibri"/>
                <w:sz w:val="16"/>
                <w:szCs w:val="16"/>
              </w:rPr>
              <w:t>comunicações</w:t>
            </w:r>
          </w:p>
        </w:tc>
        <w:tc>
          <w:tcPr>
            <w:tcW w:w="3522" w:type="dxa"/>
            <w:tcBorders>
              <w:top w:val="nil"/>
              <w:left w:val="nil"/>
              <w:bottom w:val="single" w:sz="4" w:space="0" w:color="auto"/>
              <w:right w:val="single" w:sz="4" w:space="0" w:color="auto"/>
            </w:tcBorders>
            <w:shd w:val="clear" w:color="auto" w:fill="auto"/>
            <w:vAlign w:val="center"/>
            <w:hideMark/>
          </w:tcPr>
          <w:p w:rsidR="0076629D" w:rsidRPr="004826DC" w:rsidRDefault="0076629D" w:rsidP="0076629D">
            <w:pPr>
              <w:rPr>
                <w:rFonts w:ascii="Calibri" w:hAnsi="Calibri"/>
                <w:sz w:val="16"/>
                <w:szCs w:val="16"/>
              </w:rPr>
            </w:pPr>
            <w:r w:rsidRPr="004826DC">
              <w:rPr>
                <w:rFonts w:ascii="Calibri" w:hAnsi="Calibri"/>
                <w:sz w:val="16"/>
                <w:szCs w:val="16"/>
              </w:rPr>
              <w:t>Geração e controle de comunicações processuais</w:t>
            </w:r>
          </w:p>
        </w:tc>
        <w:tc>
          <w:tcPr>
            <w:tcW w:w="963" w:type="dxa"/>
            <w:tcBorders>
              <w:top w:val="nil"/>
              <w:left w:val="nil"/>
              <w:bottom w:val="single" w:sz="4" w:space="0" w:color="auto"/>
              <w:right w:val="single" w:sz="4" w:space="0" w:color="auto"/>
            </w:tcBorders>
            <w:shd w:val="clear" w:color="auto" w:fill="auto"/>
            <w:vAlign w:val="center"/>
            <w:hideMark/>
          </w:tcPr>
          <w:p w:rsidR="0076629D" w:rsidRPr="004826DC" w:rsidRDefault="0076629D" w:rsidP="0076629D">
            <w:pPr>
              <w:rPr>
                <w:rFonts w:ascii="Calibri" w:hAnsi="Calibri"/>
                <w:sz w:val="16"/>
                <w:szCs w:val="16"/>
              </w:rPr>
            </w:pPr>
            <w:r w:rsidRPr="004826DC">
              <w:rPr>
                <w:rFonts w:ascii="Calibri" w:hAnsi="Calibri"/>
                <w:sz w:val="16"/>
                <w:szCs w:val="16"/>
              </w:rPr>
              <w:t>Sesoc</w:t>
            </w:r>
          </w:p>
        </w:tc>
        <w:tc>
          <w:tcPr>
            <w:tcW w:w="1459" w:type="dxa"/>
            <w:tcBorders>
              <w:top w:val="nil"/>
              <w:left w:val="nil"/>
              <w:bottom w:val="single" w:sz="4" w:space="0" w:color="auto"/>
              <w:right w:val="single" w:sz="4" w:space="0" w:color="auto"/>
            </w:tcBorders>
            <w:shd w:val="clear" w:color="auto" w:fill="auto"/>
            <w:vAlign w:val="center"/>
            <w:hideMark/>
          </w:tcPr>
          <w:p w:rsidR="0076629D" w:rsidRPr="004826DC" w:rsidRDefault="0076629D" w:rsidP="0076629D">
            <w:pPr>
              <w:rPr>
                <w:rFonts w:ascii="Calibri" w:hAnsi="Calibri"/>
                <w:sz w:val="16"/>
                <w:szCs w:val="16"/>
              </w:rPr>
            </w:pPr>
            <w:r w:rsidRPr="004826DC">
              <w:rPr>
                <w:rFonts w:ascii="Calibri" w:hAnsi="Calibri"/>
                <w:sz w:val="16"/>
                <w:szCs w:val="16"/>
              </w:rPr>
              <w:t>Java</w:t>
            </w:r>
          </w:p>
        </w:tc>
        <w:tc>
          <w:tcPr>
            <w:tcW w:w="1528" w:type="dxa"/>
            <w:tcBorders>
              <w:top w:val="nil"/>
              <w:left w:val="nil"/>
              <w:bottom w:val="single" w:sz="4" w:space="0" w:color="auto"/>
              <w:right w:val="single" w:sz="4" w:space="0" w:color="auto"/>
            </w:tcBorders>
            <w:shd w:val="clear" w:color="auto" w:fill="auto"/>
            <w:vAlign w:val="center"/>
            <w:hideMark/>
          </w:tcPr>
          <w:p w:rsidR="0076629D" w:rsidRPr="004826DC" w:rsidRDefault="0076629D" w:rsidP="0076629D">
            <w:pPr>
              <w:rPr>
                <w:rFonts w:ascii="Calibri" w:hAnsi="Calibri"/>
                <w:sz w:val="16"/>
                <w:szCs w:val="16"/>
              </w:rPr>
            </w:pPr>
            <w:r w:rsidRPr="004826DC">
              <w:rPr>
                <w:rFonts w:ascii="Calibri" w:hAnsi="Calibri"/>
                <w:sz w:val="16"/>
                <w:szCs w:val="16"/>
              </w:rPr>
              <w:t>Java/VBA</w:t>
            </w:r>
          </w:p>
        </w:tc>
        <w:tc>
          <w:tcPr>
            <w:tcW w:w="1310" w:type="dxa"/>
            <w:tcBorders>
              <w:top w:val="nil"/>
              <w:left w:val="nil"/>
              <w:bottom w:val="single" w:sz="4" w:space="0" w:color="auto"/>
              <w:right w:val="single" w:sz="4" w:space="0" w:color="auto"/>
            </w:tcBorders>
            <w:shd w:val="clear" w:color="auto" w:fill="auto"/>
            <w:vAlign w:val="center"/>
            <w:hideMark/>
          </w:tcPr>
          <w:p w:rsidR="0076629D" w:rsidRPr="004826DC" w:rsidRDefault="0076629D" w:rsidP="0076629D">
            <w:pPr>
              <w:rPr>
                <w:rFonts w:ascii="Calibri" w:hAnsi="Calibri"/>
                <w:sz w:val="16"/>
                <w:szCs w:val="16"/>
              </w:rPr>
            </w:pPr>
            <w:r w:rsidRPr="004826DC">
              <w:rPr>
                <w:rFonts w:ascii="Calibri" w:hAnsi="Calibri"/>
                <w:sz w:val="16"/>
                <w:szCs w:val="16"/>
              </w:rPr>
              <w:t>Oracle</w:t>
            </w:r>
          </w:p>
        </w:tc>
        <w:tc>
          <w:tcPr>
            <w:tcW w:w="2140" w:type="dxa"/>
            <w:tcBorders>
              <w:top w:val="nil"/>
              <w:left w:val="nil"/>
              <w:bottom w:val="single" w:sz="4" w:space="0" w:color="auto"/>
              <w:right w:val="single" w:sz="8" w:space="0" w:color="auto"/>
            </w:tcBorders>
            <w:shd w:val="clear" w:color="auto" w:fill="auto"/>
            <w:noWrap/>
            <w:vAlign w:val="center"/>
            <w:hideMark/>
          </w:tcPr>
          <w:p w:rsidR="0076629D" w:rsidRPr="004826DC" w:rsidRDefault="0076629D" w:rsidP="0076629D">
            <w:pPr>
              <w:rPr>
                <w:rFonts w:ascii="Calibri" w:hAnsi="Calibri"/>
                <w:sz w:val="16"/>
                <w:szCs w:val="16"/>
              </w:rPr>
            </w:pPr>
            <w:r w:rsidRPr="004826DC">
              <w:rPr>
                <w:rFonts w:ascii="Calibri" w:hAnsi="Calibri"/>
                <w:sz w:val="16"/>
                <w:szCs w:val="16"/>
              </w:rPr>
              <w:t>Adsis/Disao</w:t>
            </w:r>
          </w:p>
        </w:tc>
      </w:tr>
      <w:tr w:rsidR="0076629D" w:rsidRPr="004826DC" w:rsidTr="0076629D">
        <w:trPr>
          <w:trHeight w:val="300"/>
        </w:trPr>
        <w:tc>
          <w:tcPr>
            <w:tcW w:w="441" w:type="dxa"/>
            <w:vMerge/>
            <w:tcBorders>
              <w:top w:val="nil"/>
              <w:left w:val="single" w:sz="8" w:space="0" w:color="auto"/>
              <w:bottom w:val="single" w:sz="8" w:space="0" w:color="000000"/>
              <w:right w:val="nil"/>
            </w:tcBorders>
            <w:vAlign w:val="center"/>
            <w:hideMark/>
          </w:tcPr>
          <w:p w:rsidR="0076629D" w:rsidRPr="004826DC" w:rsidRDefault="0076629D" w:rsidP="0076629D">
            <w:pPr>
              <w:rPr>
                <w:rFonts w:ascii="Calibri" w:hAnsi="Calibri"/>
                <w:b/>
                <w:bCs/>
                <w:sz w:val="16"/>
                <w:szCs w:val="16"/>
              </w:rPr>
            </w:pPr>
          </w:p>
        </w:tc>
        <w:tc>
          <w:tcPr>
            <w:tcW w:w="1946" w:type="dxa"/>
            <w:vMerge/>
            <w:tcBorders>
              <w:top w:val="nil"/>
              <w:left w:val="single" w:sz="8" w:space="0" w:color="auto"/>
              <w:bottom w:val="single" w:sz="4" w:space="0" w:color="000000"/>
              <w:right w:val="single" w:sz="4" w:space="0" w:color="auto"/>
            </w:tcBorders>
            <w:vAlign w:val="center"/>
            <w:hideMark/>
          </w:tcPr>
          <w:p w:rsidR="0076629D" w:rsidRPr="004826DC" w:rsidRDefault="0076629D" w:rsidP="0076629D">
            <w:pPr>
              <w:rPr>
                <w:rFonts w:ascii="Calibri" w:hAnsi="Calibri"/>
                <w:sz w:val="16"/>
                <w:szCs w:val="16"/>
              </w:rPr>
            </w:pPr>
          </w:p>
        </w:tc>
        <w:tc>
          <w:tcPr>
            <w:tcW w:w="1411" w:type="dxa"/>
            <w:tcBorders>
              <w:top w:val="nil"/>
              <w:left w:val="nil"/>
              <w:bottom w:val="single" w:sz="4" w:space="0" w:color="auto"/>
              <w:right w:val="single" w:sz="4" w:space="0" w:color="auto"/>
            </w:tcBorders>
            <w:shd w:val="clear" w:color="auto" w:fill="auto"/>
            <w:vAlign w:val="center"/>
            <w:hideMark/>
          </w:tcPr>
          <w:p w:rsidR="0076629D" w:rsidRPr="004826DC" w:rsidRDefault="0076629D" w:rsidP="0076629D">
            <w:pPr>
              <w:rPr>
                <w:rFonts w:ascii="Calibri" w:hAnsi="Calibri"/>
                <w:sz w:val="16"/>
                <w:szCs w:val="16"/>
              </w:rPr>
            </w:pPr>
            <w:r w:rsidRPr="004826DC">
              <w:rPr>
                <w:rFonts w:ascii="Calibri" w:hAnsi="Calibri"/>
                <w:sz w:val="16"/>
                <w:szCs w:val="16"/>
              </w:rPr>
              <w:t>registro</w:t>
            </w:r>
          </w:p>
        </w:tc>
        <w:tc>
          <w:tcPr>
            <w:tcW w:w="3522" w:type="dxa"/>
            <w:tcBorders>
              <w:top w:val="nil"/>
              <w:left w:val="nil"/>
              <w:bottom w:val="single" w:sz="4" w:space="0" w:color="auto"/>
              <w:right w:val="single" w:sz="4" w:space="0" w:color="auto"/>
            </w:tcBorders>
            <w:shd w:val="clear" w:color="auto" w:fill="auto"/>
            <w:vAlign w:val="center"/>
            <w:hideMark/>
          </w:tcPr>
          <w:p w:rsidR="0076629D" w:rsidRPr="004826DC" w:rsidRDefault="0076629D" w:rsidP="0076629D">
            <w:pPr>
              <w:rPr>
                <w:rFonts w:ascii="Calibri" w:hAnsi="Calibri"/>
                <w:sz w:val="16"/>
                <w:szCs w:val="16"/>
              </w:rPr>
            </w:pPr>
            <w:r w:rsidRPr="004826DC">
              <w:rPr>
                <w:rFonts w:ascii="Calibri" w:hAnsi="Calibri"/>
                <w:sz w:val="16"/>
                <w:szCs w:val="16"/>
              </w:rPr>
              <w:t>Registro das Apreciações e Deliberações</w:t>
            </w:r>
          </w:p>
        </w:tc>
        <w:tc>
          <w:tcPr>
            <w:tcW w:w="963" w:type="dxa"/>
            <w:tcBorders>
              <w:top w:val="nil"/>
              <w:left w:val="nil"/>
              <w:bottom w:val="single" w:sz="4" w:space="0" w:color="auto"/>
              <w:right w:val="single" w:sz="4" w:space="0" w:color="auto"/>
            </w:tcBorders>
            <w:shd w:val="clear" w:color="auto" w:fill="auto"/>
            <w:vAlign w:val="center"/>
            <w:hideMark/>
          </w:tcPr>
          <w:p w:rsidR="0076629D" w:rsidRPr="004826DC" w:rsidRDefault="0076629D" w:rsidP="0076629D">
            <w:pPr>
              <w:rPr>
                <w:rFonts w:ascii="Calibri" w:hAnsi="Calibri"/>
                <w:sz w:val="16"/>
                <w:szCs w:val="16"/>
              </w:rPr>
            </w:pPr>
            <w:r w:rsidRPr="004826DC">
              <w:rPr>
                <w:rFonts w:ascii="Calibri" w:hAnsi="Calibri"/>
                <w:sz w:val="16"/>
                <w:szCs w:val="16"/>
              </w:rPr>
              <w:t>Sesoc</w:t>
            </w:r>
          </w:p>
        </w:tc>
        <w:tc>
          <w:tcPr>
            <w:tcW w:w="1459" w:type="dxa"/>
            <w:tcBorders>
              <w:top w:val="nil"/>
              <w:left w:val="nil"/>
              <w:bottom w:val="single" w:sz="4" w:space="0" w:color="auto"/>
              <w:right w:val="single" w:sz="4" w:space="0" w:color="auto"/>
            </w:tcBorders>
            <w:shd w:val="clear" w:color="auto" w:fill="auto"/>
            <w:vAlign w:val="center"/>
            <w:hideMark/>
          </w:tcPr>
          <w:p w:rsidR="0076629D" w:rsidRPr="004826DC" w:rsidRDefault="0076629D" w:rsidP="0076629D">
            <w:pPr>
              <w:rPr>
                <w:rFonts w:ascii="Calibri" w:hAnsi="Calibri"/>
                <w:sz w:val="16"/>
                <w:szCs w:val="16"/>
              </w:rPr>
            </w:pPr>
            <w:r w:rsidRPr="004826DC">
              <w:rPr>
                <w:rFonts w:ascii="Calibri" w:hAnsi="Calibri"/>
                <w:sz w:val="16"/>
                <w:szCs w:val="16"/>
              </w:rPr>
              <w:t>Delphi</w:t>
            </w:r>
          </w:p>
        </w:tc>
        <w:tc>
          <w:tcPr>
            <w:tcW w:w="1528" w:type="dxa"/>
            <w:tcBorders>
              <w:top w:val="nil"/>
              <w:left w:val="nil"/>
              <w:bottom w:val="single" w:sz="4" w:space="0" w:color="auto"/>
              <w:right w:val="single" w:sz="4" w:space="0" w:color="auto"/>
            </w:tcBorders>
            <w:shd w:val="clear" w:color="auto" w:fill="auto"/>
            <w:vAlign w:val="center"/>
            <w:hideMark/>
          </w:tcPr>
          <w:p w:rsidR="0076629D" w:rsidRPr="004826DC" w:rsidRDefault="0076629D" w:rsidP="0076629D">
            <w:pPr>
              <w:rPr>
                <w:rFonts w:ascii="Calibri" w:hAnsi="Calibri"/>
                <w:sz w:val="16"/>
                <w:szCs w:val="16"/>
              </w:rPr>
            </w:pPr>
            <w:r w:rsidRPr="004826DC">
              <w:rPr>
                <w:rFonts w:ascii="Calibri" w:hAnsi="Calibri"/>
                <w:sz w:val="16"/>
                <w:szCs w:val="16"/>
              </w:rPr>
              <w:t>Java/Delphi</w:t>
            </w:r>
          </w:p>
        </w:tc>
        <w:tc>
          <w:tcPr>
            <w:tcW w:w="1310" w:type="dxa"/>
            <w:tcBorders>
              <w:top w:val="nil"/>
              <w:left w:val="nil"/>
              <w:bottom w:val="single" w:sz="4" w:space="0" w:color="auto"/>
              <w:right w:val="single" w:sz="4" w:space="0" w:color="auto"/>
            </w:tcBorders>
            <w:shd w:val="clear" w:color="auto" w:fill="auto"/>
            <w:vAlign w:val="center"/>
            <w:hideMark/>
          </w:tcPr>
          <w:p w:rsidR="0076629D" w:rsidRPr="004826DC" w:rsidRDefault="0076629D" w:rsidP="0076629D">
            <w:pPr>
              <w:rPr>
                <w:rFonts w:ascii="Calibri" w:hAnsi="Calibri"/>
                <w:sz w:val="16"/>
                <w:szCs w:val="16"/>
              </w:rPr>
            </w:pPr>
            <w:r w:rsidRPr="004826DC">
              <w:rPr>
                <w:rFonts w:ascii="Calibri" w:hAnsi="Calibri"/>
                <w:sz w:val="16"/>
                <w:szCs w:val="16"/>
              </w:rPr>
              <w:t>Oracle</w:t>
            </w:r>
          </w:p>
        </w:tc>
        <w:tc>
          <w:tcPr>
            <w:tcW w:w="2140" w:type="dxa"/>
            <w:tcBorders>
              <w:top w:val="nil"/>
              <w:left w:val="nil"/>
              <w:bottom w:val="single" w:sz="4" w:space="0" w:color="auto"/>
              <w:right w:val="single" w:sz="8" w:space="0" w:color="auto"/>
            </w:tcBorders>
            <w:shd w:val="clear" w:color="auto" w:fill="auto"/>
            <w:noWrap/>
            <w:vAlign w:val="center"/>
            <w:hideMark/>
          </w:tcPr>
          <w:p w:rsidR="0076629D" w:rsidRPr="004826DC" w:rsidRDefault="0076629D" w:rsidP="0076629D">
            <w:pPr>
              <w:rPr>
                <w:rFonts w:ascii="Calibri" w:hAnsi="Calibri"/>
                <w:sz w:val="16"/>
                <w:szCs w:val="16"/>
              </w:rPr>
            </w:pPr>
            <w:r w:rsidRPr="004826DC">
              <w:rPr>
                <w:rFonts w:ascii="Calibri" w:hAnsi="Calibri"/>
                <w:sz w:val="16"/>
                <w:szCs w:val="16"/>
              </w:rPr>
              <w:t>Adsis/Disao</w:t>
            </w:r>
          </w:p>
        </w:tc>
      </w:tr>
      <w:tr w:rsidR="0076629D" w:rsidRPr="004826DC" w:rsidTr="0076629D">
        <w:trPr>
          <w:trHeight w:val="300"/>
        </w:trPr>
        <w:tc>
          <w:tcPr>
            <w:tcW w:w="441" w:type="dxa"/>
            <w:vMerge/>
            <w:tcBorders>
              <w:top w:val="nil"/>
              <w:left w:val="single" w:sz="8" w:space="0" w:color="auto"/>
              <w:bottom w:val="single" w:sz="8" w:space="0" w:color="000000"/>
              <w:right w:val="nil"/>
            </w:tcBorders>
            <w:vAlign w:val="center"/>
            <w:hideMark/>
          </w:tcPr>
          <w:p w:rsidR="0076629D" w:rsidRPr="004826DC" w:rsidRDefault="0076629D" w:rsidP="0076629D">
            <w:pPr>
              <w:rPr>
                <w:rFonts w:ascii="Calibri" w:hAnsi="Calibri"/>
                <w:b/>
                <w:bCs/>
                <w:sz w:val="16"/>
                <w:szCs w:val="16"/>
              </w:rPr>
            </w:pPr>
          </w:p>
        </w:tc>
        <w:tc>
          <w:tcPr>
            <w:tcW w:w="1946" w:type="dxa"/>
            <w:tcBorders>
              <w:top w:val="nil"/>
              <w:left w:val="single" w:sz="8" w:space="0" w:color="auto"/>
              <w:bottom w:val="single" w:sz="4" w:space="0" w:color="auto"/>
              <w:right w:val="single" w:sz="4" w:space="0" w:color="auto"/>
            </w:tcBorders>
            <w:shd w:val="clear" w:color="auto" w:fill="auto"/>
            <w:vAlign w:val="center"/>
            <w:hideMark/>
          </w:tcPr>
          <w:p w:rsidR="0076629D" w:rsidRPr="004826DC" w:rsidRDefault="0076629D" w:rsidP="0076629D">
            <w:pPr>
              <w:jc w:val="center"/>
              <w:rPr>
                <w:rFonts w:ascii="Calibri" w:hAnsi="Calibri"/>
                <w:sz w:val="16"/>
                <w:szCs w:val="16"/>
              </w:rPr>
            </w:pPr>
            <w:r w:rsidRPr="004826DC">
              <w:rPr>
                <w:rFonts w:ascii="Calibri" w:hAnsi="Calibri"/>
                <w:sz w:val="16"/>
                <w:szCs w:val="16"/>
              </w:rPr>
              <w:t>Fiscalizações</w:t>
            </w:r>
          </w:p>
        </w:tc>
        <w:tc>
          <w:tcPr>
            <w:tcW w:w="1411" w:type="dxa"/>
            <w:tcBorders>
              <w:top w:val="nil"/>
              <w:left w:val="nil"/>
              <w:bottom w:val="single" w:sz="4" w:space="0" w:color="auto"/>
              <w:right w:val="single" w:sz="4" w:space="0" w:color="auto"/>
            </w:tcBorders>
            <w:shd w:val="clear" w:color="auto" w:fill="auto"/>
            <w:vAlign w:val="center"/>
            <w:hideMark/>
          </w:tcPr>
          <w:p w:rsidR="0076629D" w:rsidRPr="004826DC" w:rsidRDefault="0076629D" w:rsidP="0076629D">
            <w:pPr>
              <w:rPr>
                <w:rFonts w:ascii="Calibri" w:hAnsi="Calibri"/>
                <w:sz w:val="16"/>
                <w:szCs w:val="16"/>
              </w:rPr>
            </w:pPr>
            <w:r w:rsidRPr="004826DC">
              <w:rPr>
                <w:rFonts w:ascii="Calibri" w:hAnsi="Calibri"/>
                <w:sz w:val="16"/>
                <w:szCs w:val="16"/>
              </w:rPr>
              <w:t>fiscalis</w:t>
            </w:r>
          </w:p>
        </w:tc>
        <w:tc>
          <w:tcPr>
            <w:tcW w:w="3522" w:type="dxa"/>
            <w:tcBorders>
              <w:top w:val="nil"/>
              <w:left w:val="nil"/>
              <w:bottom w:val="single" w:sz="4" w:space="0" w:color="auto"/>
              <w:right w:val="single" w:sz="4" w:space="0" w:color="auto"/>
            </w:tcBorders>
            <w:shd w:val="clear" w:color="auto" w:fill="auto"/>
            <w:vAlign w:val="center"/>
            <w:hideMark/>
          </w:tcPr>
          <w:p w:rsidR="0076629D" w:rsidRPr="004826DC" w:rsidRDefault="0076629D" w:rsidP="0076629D">
            <w:pPr>
              <w:rPr>
                <w:rFonts w:ascii="Calibri" w:hAnsi="Calibri"/>
                <w:sz w:val="16"/>
                <w:szCs w:val="16"/>
              </w:rPr>
            </w:pPr>
            <w:r w:rsidRPr="004826DC">
              <w:rPr>
                <w:rFonts w:ascii="Calibri" w:hAnsi="Calibri"/>
                <w:sz w:val="16"/>
                <w:szCs w:val="16"/>
              </w:rPr>
              <w:t>Sistema Gerenciador de Fiscalizações</w:t>
            </w:r>
          </w:p>
        </w:tc>
        <w:tc>
          <w:tcPr>
            <w:tcW w:w="963" w:type="dxa"/>
            <w:tcBorders>
              <w:top w:val="nil"/>
              <w:left w:val="nil"/>
              <w:bottom w:val="single" w:sz="4" w:space="0" w:color="auto"/>
              <w:right w:val="single" w:sz="4" w:space="0" w:color="auto"/>
            </w:tcBorders>
            <w:shd w:val="clear" w:color="auto" w:fill="auto"/>
            <w:vAlign w:val="center"/>
            <w:hideMark/>
          </w:tcPr>
          <w:p w:rsidR="0076629D" w:rsidRPr="004826DC" w:rsidRDefault="0076629D" w:rsidP="0076629D">
            <w:pPr>
              <w:rPr>
                <w:rFonts w:ascii="Calibri" w:hAnsi="Calibri"/>
                <w:sz w:val="16"/>
                <w:szCs w:val="16"/>
              </w:rPr>
            </w:pPr>
            <w:r w:rsidRPr="004826DC">
              <w:rPr>
                <w:rFonts w:ascii="Calibri" w:hAnsi="Calibri"/>
                <w:sz w:val="16"/>
                <w:szCs w:val="16"/>
              </w:rPr>
              <w:t>Sesec</w:t>
            </w:r>
          </w:p>
        </w:tc>
        <w:tc>
          <w:tcPr>
            <w:tcW w:w="1459" w:type="dxa"/>
            <w:tcBorders>
              <w:top w:val="nil"/>
              <w:left w:val="nil"/>
              <w:bottom w:val="single" w:sz="4" w:space="0" w:color="auto"/>
              <w:right w:val="single" w:sz="4" w:space="0" w:color="auto"/>
            </w:tcBorders>
            <w:shd w:val="clear" w:color="auto" w:fill="auto"/>
            <w:vAlign w:val="center"/>
            <w:hideMark/>
          </w:tcPr>
          <w:p w:rsidR="0076629D" w:rsidRPr="004826DC" w:rsidRDefault="0076629D" w:rsidP="0076629D">
            <w:pPr>
              <w:rPr>
                <w:rFonts w:ascii="Calibri" w:hAnsi="Calibri"/>
                <w:sz w:val="16"/>
                <w:szCs w:val="16"/>
              </w:rPr>
            </w:pPr>
            <w:r w:rsidRPr="004826DC">
              <w:rPr>
                <w:rFonts w:ascii="Calibri" w:hAnsi="Calibri"/>
                <w:sz w:val="16"/>
                <w:szCs w:val="16"/>
              </w:rPr>
              <w:t>Java</w:t>
            </w:r>
          </w:p>
        </w:tc>
        <w:tc>
          <w:tcPr>
            <w:tcW w:w="1528" w:type="dxa"/>
            <w:tcBorders>
              <w:top w:val="nil"/>
              <w:left w:val="nil"/>
              <w:bottom w:val="single" w:sz="4" w:space="0" w:color="auto"/>
              <w:right w:val="single" w:sz="4" w:space="0" w:color="auto"/>
            </w:tcBorders>
            <w:shd w:val="clear" w:color="auto" w:fill="auto"/>
            <w:vAlign w:val="center"/>
            <w:hideMark/>
          </w:tcPr>
          <w:p w:rsidR="0076629D" w:rsidRPr="004826DC" w:rsidRDefault="0076629D" w:rsidP="0076629D">
            <w:pPr>
              <w:rPr>
                <w:rFonts w:ascii="Calibri" w:hAnsi="Calibri"/>
                <w:sz w:val="16"/>
                <w:szCs w:val="16"/>
              </w:rPr>
            </w:pPr>
            <w:r w:rsidRPr="004826DC">
              <w:rPr>
                <w:rFonts w:ascii="Calibri" w:hAnsi="Calibri"/>
                <w:sz w:val="16"/>
                <w:szCs w:val="16"/>
              </w:rPr>
              <w:t>Java</w:t>
            </w:r>
          </w:p>
        </w:tc>
        <w:tc>
          <w:tcPr>
            <w:tcW w:w="1310" w:type="dxa"/>
            <w:tcBorders>
              <w:top w:val="nil"/>
              <w:left w:val="nil"/>
              <w:bottom w:val="single" w:sz="4" w:space="0" w:color="auto"/>
              <w:right w:val="single" w:sz="4" w:space="0" w:color="auto"/>
            </w:tcBorders>
            <w:shd w:val="clear" w:color="auto" w:fill="auto"/>
            <w:vAlign w:val="center"/>
            <w:hideMark/>
          </w:tcPr>
          <w:p w:rsidR="0076629D" w:rsidRPr="004826DC" w:rsidRDefault="0076629D" w:rsidP="0076629D">
            <w:pPr>
              <w:rPr>
                <w:rFonts w:ascii="Calibri" w:hAnsi="Calibri"/>
                <w:sz w:val="16"/>
                <w:szCs w:val="16"/>
              </w:rPr>
            </w:pPr>
            <w:r w:rsidRPr="004826DC">
              <w:rPr>
                <w:rFonts w:ascii="Calibri" w:hAnsi="Calibri"/>
                <w:sz w:val="16"/>
                <w:szCs w:val="16"/>
              </w:rPr>
              <w:t>Oracle</w:t>
            </w:r>
          </w:p>
        </w:tc>
        <w:tc>
          <w:tcPr>
            <w:tcW w:w="2140" w:type="dxa"/>
            <w:tcBorders>
              <w:top w:val="nil"/>
              <w:left w:val="nil"/>
              <w:bottom w:val="single" w:sz="4" w:space="0" w:color="auto"/>
              <w:right w:val="single" w:sz="8" w:space="0" w:color="auto"/>
            </w:tcBorders>
            <w:shd w:val="clear" w:color="auto" w:fill="auto"/>
            <w:noWrap/>
            <w:vAlign w:val="center"/>
            <w:hideMark/>
          </w:tcPr>
          <w:p w:rsidR="0076629D" w:rsidRPr="004826DC" w:rsidRDefault="0076629D" w:rsidP="0076629D">
            <w:pPr>
              <w:rPr>
                <w:rFonts w:ascii="Calibri" w:hAnsi="Calibri"/>
                <w:sz w:val="16"/>
                <w:szCs w:val="16"/>
              </w:rPr>
            </w:pPr>
            <w:r w:rsidRPr="004826DC">
              <w:rPr>
                <w:rFonts w:ascii="Calibri" w:hAnsi="Calibri"/>
                <w:sz w:val="16"/>
                <w:szCs w:val="16"/>
              </w:rPr>
              <w:t>Adplan</w:t>
            </w:r>
          </w:p>
        </w:tc>
      </w:tr>
      <w:tr w:rsidR="0076629D" w:rsidRPr="004826DC" w:rsidTr="0076629D">
        <w:trPr>
          <w:trHeight w:val="300"/>
        </w:trPr>
        <w:tc>
          <w:tcPr>
            <w:tcW w:w="441" w:type="dxa"/>
            <w:vMerge/>
            <w:tcBorders>
              <w:top w:val="nil"/>
              <w:left w:val="single" w:sz="8" w:space="0" w:color="auto"/>
              <w:bottom w:val="single" w:sz="8" w:space="0" w:color="000000"/>
              <w:right w:val="nil"/>
            </w:tcBorders>
            <w:vAlign w:val="center"/>
            <w:hideMark/>
          </w:tcPr>
          <w:p w:rsidR="0076629D" w:rsidRPr="004826DC" w:rsidRDefault="0076629D" w:rsidP="0076629D">
            <w:pPr>
              <w:rPr>
                <w:rFonts w:ascii="Calibri" w:hAnsi="Calibri"/>
                <w:b/>
                <w:bCs/>
                <w:sz w:val="16"/>
                <w:szCs w:val="16"/>
              </w:rPr>
            </w:pPr>
          </w:p>
        </w:tc>
        <w:tc>
          <w:tcPr>
            <w:tcW w:w="1946" w:type="dxa"/>
            <w:tcBorders>
              <w:top w:val="nil"/>
              <w:left w:val="single" w:sz="8" w:space="0" w:color="auto"/>
              <w:bottom w:val="single" w:sz="4" w:space="0" w:color="auto"/>
              <w:right w:val="single" w:sz="4" w:space="0" w:color="auto"/>
            </w:tcBorders>
            <w:shd w:val="clear" w:color="auto" w:fill="auto"/>
            <w:vAlign w:val="center"/>
            <w:hideMark/>
          </w:tcPr>
          <w:p w:rsidR="0076629D" w:rsidRPr="004826DC" w:rsidRDefault="0076629D" w:rsidP="0076629D">
            <w:pPr>
              <w:jc w:val="center"/>
              <w:rPr>
                <w:rFonts w:ascii="Calibri" w:hAnsi="Calibri"/>
                <w:sz w:val="16"/>
                <w:szCs w:val="16"/>
              </w:rPr>
            </w:pPr>
            <w:r w:rsidRPr="004826DC">
              <w:rPr>
                <w:rFonts w:ascii="Calibri" w:hAnsi="Calibri"/>
                <w:sz w:val="16"/>
                <w:szCs w:val="16"/>
              </w:rPr>
              <w:t>Coleta de Contas</w:t>
            </w:r>
          </w:p>
        </w:tc>
        <w:tc>
          <w:tcPr>
            <w:tcW w:w="1411" w:type="dxa"/>
            <w:tcBorders>
              <w:top w:val="nil"/>
              <w:left w:val="nil"/>
              <w:bottom w:val="single" w:sz="4" w:space="0" w:color="auto"/>
              <w:right w:val="single" w:sz="4" w:space="0" w:color="auto"/>
            </w:tcBorders>
            <w:shd w:val="clear" w:color="auto" w:fill="auto"/>
            <w:vAlign w:val="center"/>
            <w:hideMark/>
          </w:tcPr>
          <w:p w:rsidR="0076629D" w:rsidRPr="004826DC" w:rsidRDefault="0076629D" w:rsidP="0076629D">
            <w:pPr>
              <w:rPr>
                <w:rFonts w:ascii="Calibri" w:hAnsi="Calibri"/>
                <w:sz w:val="16"/>
                <w:szCs w:val="16"/>
              </w:rPr>
            </w:pPr>
            <w:r w:rsidRPr="004826DC">
              <w:rPr>
                <w:rFonts w:ascii="Calibri" w:hAnsi="Calibri"/>
                <w:sz w:val="16"/>
                <w:szCs w:val="16"/>
              </w:rPr>
              <w:t>siscontas</w:t>
            </w:r>
          </w:p>
        </w:tc>
        <w:tc>
          <w:tcPr>
            <w:tcW w:w="3522" w:type="dxa"/>
            <w:tcBorders>
              <w:top w:val="nil"/>
              <w:left w:val="nil"/>
              <w:bottom w:val="single" w:sz="4" w:space="0" w:color="auto"/>
              <w:right w:val="single" w:sz="4" w:space="0" w:color="auto"/>
            </w:tcBorders>
            <w:shd w:val="clear" w:color="auto" w:fill="auto"/>
            <w:vAlign w:val="center"/>
            <w:hideMark/>
          </w:tcPr>
          <w:p w:rsidR="0076629D" w:rsidRPr="004826DC" w:rsidRDefault="0076629D" w:rsidP="0076629D">
            <w:pPr>
              <w:rPr>
                <w:rFonts w:ascii="Calibri" w:hAnsi="Calibri"/>
                <w:sz w:val="16"/>
                <w:szCs w:val="16"/>
              </w:rPr>
            </w:pPr>
            <w:r w:rsidRPr="004826DC">
              <w:rPr>
                <w:rFonts w:ascii="Calibri" w:hAnsi="Calibri"/>
                <w:sz w:val="16"/>
                <w:szCs w:val="16"/>
              </w:rPr>
              <w:t>Sistema de Coleta de Contas</w:t>
            </w:r>
          </w:p>
        </w:tc>
        <w:tc>
          <w:tcPr>
            <w:tcW w:w="963" w:type="dxa"/>
            <w:tcBorders>
              <w:top w:val="nil"/>
              <w:left w:val="nil"/>
              <w:bottom w:val="single" w:sz="4" w:space="0" w:color="auto"/>
              <w:right w:val="single" w:sz="4" w:space="0" w:color="auto"/>
            </w:tcBorders>
            <w:shd w:val="clear" w:color="auto" w:fill="auto"/>
            <w:vAlign w:val="center"/>
            <w:hideMark/>
          </w:tcPr>
          <w:p w:rsidR="0076629D" w:rsidRPr="004826DC" w:rsidRDefault="0076629D" w:rsidP="0076629D">
            <w:pPr>
              <w:rPr>
                <w:rFonts w:ascii="Calibri" w:hAnsi="Calibri"/>
                <w:sz w:val="16"/>
                <w:szCs w:val="16"/>
              </w:rPr>
            </w:pPr>
            <w:r w:rsidRPr="004826DC">
              <w:rPr>
                <w:rFonts w:ascii="Calibri" w:hAnsi="Calibri"/>
                <w:sz w:val="16"/>
                <w:szCs w:val="16"/>
              </w:rPr>
              <w:t>Sesic</w:t>
            </w:r>
          </w:p>
        </w:tc>
        <w:tc>
          <w:tcPr>
            <w:tcW w:w="1459" w:type="dxa"/>
            <w:tcBorders>
              <w:top w:val="nil"/>
              <w:left w:val="nil"/>
              <w:bottom w:val="single" w:sz="4" w:space="0" w:color="auto"/>
              <w:right w:val="single" w:sz="4" w:space="0" w:color="auto"/>
            </w:tcBorders>
            <w:shd w:val="clear" w:color="auto" w:fill="auto"/>
            <w:vAlign w:val="center"/>
            <w:hideMark/>
          </w:tcPr>
          <w:p w:rsidR="0076629D" w:rsidRPr="004826DC" w:rsidRDefault="0076629D" w:rsidP="0076629D">
            <w:pPr>
              <w:rPr>
                <w:rFonts w:ascii="Calibri" w:hAnsi="Calibri"/>
                <w:sz w:val="16"/>
                <w:szCs w:val="16"/>
              </w:rPr>
            </w:pPr>
            <w:r w:rsidRPr="004826DC">
              <w:rPr>
                <w:rFonts w:ascii="Calibri" w:hAnsi="Calibri"/>
                <w:sz w:val="16"/>
                <w:szCs w:val="16"/>
              </w:rPr>
              <w:t>Java</w:t>
            </w:r>
          </w:p>
        </w:tc>
        <w:tc>
          <w:tcPr>
            <w:tcW w:w="1528" w:type="dxa"/>
            <w:tcBorders>
              <w:top w:val="nil"/>
              <w:left w:val="nil"/>
              <w:bottom w:val="single" w:sz="4" w:space="0" w:color="auto"/>
              <w:right w:val="single" w:sz="4" w:space="0" w:color="auto"/>
            </w:tcBorders>
            <w:shd w:val="clear" w:color="auto" w:fill="auto"/>
            <w:vAlign w:val="center"/>
            <w:hideMark/>
          </w:tcPr>
          <w:p w:rsidR="0076629D" w:rsidRPr="004826DC" w:rsidRDefault="0076629D" w:rsidP="0076629D">
            <w:pPr>
              <w:rPr>
                <w:rFonts w:ascii="Calibri" w:hAnsi="Calibri"/>
                <w:sz w:val="16"/>
                <w:szCs w:val="16"/>
              </w:rPr>
            </w:pPr>
            <w:r w:rsidRPr="004826DC">
              <w:rPr>
                <w:rFonts w:ascii="Calibri" w:hAnsi="Calibri"/>
                <w:sz w:val="16"/>
                <w:szCs w:val="16"/>
              </w:rPr>
              <w:t>Java</w:t>
            </w:r>
          </w:p>
        </w:tc>
        <w:tc>
          <w:tcPr>
            <w:tcW w:w="1310" w:type="dxa"/>
            <w:tcBorders>
              <w:top w:val="nil"/>
              <w:left w:val="nil"/>
              <w:bottom w:val="single" w:sz="4" w:space="0" w:color="auto"/>
              <w:right w:val="single" w:sz="4" w:space="0" w:color="auto"/>
            </w:tcBorders>
            <w:shd w:val="clear" w:color="auto" w:fill="auto"/>
            <w:vAlign w:val="center"/>
            <w:hideMark/>
          </w:tcPr>
          <w:p w:rsidR="0076629D" w:rsidRPr="004826DC" w:rsidRDefault="0076629D" w:rsidP="0076629D">
            <w:pPr>
              <w:rPr>
                <w:rFonts w:ascii="Calibri" w:hAnsi="Calibri"/>
                <w:sz w:val="16"/>
                <w:szCs w:val="16"/>
              </w:rPr>
            </w:pPr>
            <w:r w:rsidRPr="004826DC">
              <w:rPr>
                <w:rFonts w:ascii="Calibri" w:hAnsi="Calibri"/>
                <w:sz w:val="16"/>
                <w:szCs w:val="16"/>
              </w:rPr>
              <w:t>Oracle</w:t>
            </w:r>
          </w:p>
        </w:tc>
        <w:tc>
          <w:tcPr>
            <w:tcW w:w="2140" w:type="dxa"/>
            <w:tcBorders>
              <w:top w:val="nil"/>
              <w:left w:val="nil"/>
              <w:bottom w:val="single" w:sz="4" w:space="0" w:color="auto"/>
              <w:right w:val="single" w:sz="8" w:space="0" w:color="auto"/>
            </w:tcBorders>
            <w:shd w:val="clear" w:color="auto" w:fill="auto"/>
            <w:noWrap/>
            <w:vAlign w:val="center"/>
            <w:hideMark/>
          </w:tcPr>
          <w:p w:rsidR="0076629D" w:rsidRPr="004826DC" w:rsidRDefault="0076629D" w:rsidP="0076629D">
            <w:pPr>
              <w:rPr>
                <w:rFonts w:ascii="Calibri" w:hAnsi="Calibri"/>
                <w:sz w:val="16"/>
                <w:szCs w:val="16"/>
              </w:rPr>
            </w:pPr>
            <w:r w:rsidRPr="004826DC">
              <w:rPr>
                <w:rFonts w:ascii="Calibri" w:hAnsi="Calibri"/>
                <w:sz w:val="16"/>
                <w:szCs w:val="16"/>
              </w:rPr>
              <w:t>Adplan</w:t>
            </w:r>
          </w:p>
        </w:tc>
      </w:tr>
      <w:tr w:rsidR="0076629D" w:rsidRPr="004826DC" w:rsidTr="0076629D">
        <w:trPr>
          <w:trHeight w:val="450"/>
        </w:trPr>
        <w:tc>
          <w:tcPr>
            <w:tcW w:w="441" w:type="dxa"/>
            <w:vMerge/>
            <w:tcBorders>
              <w:top w:val="nil"/>
              <w:left w:val="single" w:sz="8" w:space="0" w:color="auto"/>
              <w:bottom w:val="single" w:sz="8" w:space="0" w:color="000000"/>
              <w:right w:val="nil"/>
            </w:tcBorders>
            <w:vAlign w:val="center"/>
            <w:hideMark/>
          </w:tcPr>
          <w:p w:rsidR="0076629D" w:rsidRPr="004826DC" w:rsidRDefault="0076629D" w:rsidP="0076629D">
            <w:pPr>
              <w:rPr>
                <w:rFonts w:ascii="Calibri" w:hAnsi="Calibri"/>
                <w:b/>
                <w:bCs/>
                <w:sz w:val="16"/>
                <w:szCs w:val="16"/>
              </w:rPr>
            </w:pPr>
          </w:p>
        </w:tc>
        <w:tc>
          <w:tcPr>
            <w:tcW w:w="1946" w:type="dxa"/>
            <w:vMerge w:val="restart"/>
            <w:tcBorders>
              <w:top w:val="nil"/>
              <w:left w:val="single" w:sz="8" w:space="0" w:color="auto"/>
              <w:bottom w:val="single" w:sz="4" w:space="0" w:color="auto"/>
              <w:right w:val="single" w:sz="4" w:space="0" w:color="auto"/>
            </w:tcBorders>
            <w:shd w:val="clear" w:color="auto" w:fill="auto"/>
            <w:vAlign w:val="center"/>
            <w:hideMark/>
          </w:tcPr>
          <w:p w:rsidR="0076629D" w:rsidRPr="004826DC" w:rsidRDefault="0076629D" w:rsidP="0076629D">
            <w:pPr>
              <w:jc w:val="center"/>
              <w:rPr>
                <w:rFonts w:ascii="Calibri" w:hAnsi="Calibri"/>
                <w:sz w:val="16"/>
                <w:szCs w:val="16"/>
              </w:rPr>
            </w:pPr>
            <w:r w:rsidRPr="004826DC">
              <w:rPr>
                <w:rFonts w:ascii="Calibri" w:hAnsi="Calibri"/>
                <w:sz w:val="16"/>
                <w:szCs w:val="16"/>
              </w:rPr>
              <w:t>Cadastro de Contas Julgadas Irregulares</w:t>
            </w:r>
          </w:p>
        </w:tc>
        <w:tc>
          <w:tcPr>
            <w:tcW w:w="1411" w:type="dxa"/>
            <w:tcBorders>
              <w:top w:val="nil"/>
              <w:left w:val="nil"/>
              <w:bottom w:val="single" w:sz="4" w:space="0" w:color="auto"/>
              <w:right w:val="single" w:sz="4" w:space="0" w:color="auto"/>
            </w:tcBorders>
            <w:shd w:val="clear" w:color="auto" w:fill="auto"/>
            <w:noWrap/>
            <w:vAlign w:val="center"/>
            <w:hideMark/>
          </w:tcPr>
          <w:p w:rsidR="0076629D" w:rsidRPr="004826DC" w:rsidRDefault="0076629D" w:rsidP="0076629D">
            <w:pPr>
              <w:rPr>
                <w:rFonts w:ascii="Calibri" w:hAnsi="Calibri"/>
                <w:sz w:val="16"/>
                <w:szCs w:val="16"/>
              </w:rPr>
            </w:pPr>
            <w:r w:rsidRPr="004826DC">
              <w:rPr>
                <w:rFonts w:ascii="Calibri" w:hAnsi="Calibri"/>
                <w:sz w:val="16"/>
                <w:szCs w:val="16"/>
              </w:rPr>
              <w:t>certidoes</w:t>
            </w:r>
          </w:p>
        </w:tc>
        <w:tc>
          <w:tcPr>
            <w:tcW w:w="3522" w:type="dxa"/>
            <w:tcBorders>
              <w:top w:val="nil"/>
              <w:left w:val="nil"/>
              <w:bottom w:val="single" w:sz="4" w:space="0" w:color="auto"/>
              <w:right w:val="single" w:sz="4" w:space="0" w:color="auto"/>
            </w:tcBorders>
            <w:shd w:val="clear" w:color="auto" w:fill="auto"/>
            <w:vAlign w:val="center"/>
            <w:hideMark/>
          </w:tcPr>
          <w:p w:rsidR="0076629D" w:rsidRPr="004826DC" w:rsidRDefault="0076629D" w:rsidP="0076629D">
            <w:pPr>
              <w:rPr>
                <w:rFonts w:ascii="Calibri" w:hAnsi="Calibri"/>
                <w:sz w:val="16"/>
                <w:szCs w:val="16"/>
              </w:rPr>
            </w:pPr>
            <w:r w:rsidRPr="004826DC">
              <w:rPr>
                <w:rFonts w:ascii="Calibri" w:hAnsi="Calibri"/>
                <w:sz w:val="16"/>
                <w:szCs w:val="16"/>
              </w:rPr>
              <w:t>Sistema de emissão de certidões do Tribunal de Contas da União</w:t>
            </w:r>
          </w:p>
        </w:tc>
        <w:tc>
          <w:tcPr>
            <w:tcW w:w="963" w:type="dxa"/>
            <w:tcBorders>
              <w:top w:val="nil"/>
              <w:left w:val="nil"/>
              <w:bottom w:val="single" w:sz="4" w:space="0" w:color="auto"/>
              <w:right w:val="single" w:sz="4" w:space="0" w:color="auto"/>
            </w:tcBorders>
            <w:shd w:val="clear" w:color="auto" w:fill="auto"/>
            <w:vAlign w:val="center"/>
            <w:hideMark/>
          </w:tcPr>
          <w:p w:rsidR="0076629D" w:rsidRPr="004826DC" w:rsidRDefault="0076629D" w:rsidP="0076629D">
            <w:pPr>
              <w:rPr>
                <w:rFonts w:ascii="Calibri" w:hAnsi="Calibri"/>
                <w:sz w:val="16"/>
                <w:szCs w:val="16"/>
              </w:rPr>
            </w:pPr>
            <w:r w:rsidRPr="004826DC">
              <w:rPr>
                <w:rFonts w:ascii="Calibri" w:hAnsi="Calibri"/>
                <w:sz w:val="16"/>
                <w:szCs w:val="16"/>
              </w:rPr>
              <w:t>Sesic</w:t>
            </w:r>
          </w:p>
        </w:tc>
        <w:tc>
          <w:tcPr>
            <w:tcW w:w="1459" w:type="dxa"/>
            <w:tcBorders>
              <w:top w:val="nil"/>
              <w:left w:val="nil"/>
              <w:bottom w:val="single" w:sz="4" w:space="0" w:color="auto"/>
              <w:right w:val="single" w:sz="4" w:space="0" w:color="auto"/>
            </w:tcBorders>
            <w:shd w:val="clear" w:color="auto" w:fill="auto"/>
            <w:vAlign w:val="center"/>
            <w:hideMark/>
          </w:tcPr>
          <w:p w:rsidR="0076629D" w:rsidRPr="004826DC" w:rsidRDefault="0076629D" w:rsidP="0076629D">
            <w:pPr>
              <w:rPr>
                <w:rFonts w:ascii="Calibri" w:hAnsi="Calibri"/>
                <w:sz w:val="16"/>
                <w:szCs w:val="16"/>
              </w:rPr>
            </w:pPr>
            <w:r w:rsidRPr="004826DC">
              <w:rPr>
                <w:rFonts w:ascii="Calibri" w:hAnsi="Calibri"/>
                <w:sz w:val="16"/>
                <w:szCs w:val="16"/>
              </w:rPr>
              <w:t>Java</w:t>
            </w:r>
          </w:p>
        </w:tc>
        <w:tc>
          <w:tcPr>
            <w:tcW w:w="1528" w:type="dxa"/>
            <w:tcBorders>
              <w:top w:val="nil"/>
              <w:left w:val="nil"/>
              <w:bottom w:val="single" w:sz="4" w:space="0" w:color="auto"/>
              <w:right w:val="single" w:sz="4" w:space="0" w:color="auto"/>
            </w:tcBorders>
            <w:shd w:val="clear" w:color="auto" w:fill="auto"/>
            <w:vAlign w:val="center"/>
            <w:hideMark/>
          </w:tcPr>
          <w:p w:rsidR="0076629D" w:rsidRPr="004826DC" w:rsidRDefault="0076629D" w:rsidP="0076629D">
            <w:pPr>
              <w:rPr>
                <w:rFonts w:ascii="Calibri" w:hAnsi="Calibri"/>
                <w:sz w:val="16"/>
                <w:szCs w:val="16"/>
              </w:rPr>
            </w:pPr>
            <w:r w:rsidRPr="004826DC">
              <w:rPr>
                <w:rFonts w:ascii="Calibri" w:hAnsi="Calibri"/>
                <w:sz w:val="16"/>
                <w:szCs w:val="16"/>
              </w:rPr>
              <w:t>Java</w:t>
            </w:r>
          </w:p>
        </w:tc>
        <w:tc>
          <w:tcPr>
            <w:tcW w:w="1310" w:type="dxa"/>
            <w:tcBorders>
              <w:top w:val="nil"/>
              <w:left w:val="nil"/>
              <w:bottom w:val="single" w:sz="4" w:space="0" w:color="auto"/>
              <w:right w:val="single" w:sz="4" w:space="0" w:color="auto"/>
            </w:tcBorders>
            <w:shd w:val="clear" w:color="auto" w:fill="auto"/>
            <w:vAlign w:val="center"/>
            <w:hideMark/>
          </w:tcPr>
          <w:p w:rsidR="0076629D" w:rsidRPr="004826DC" w:rsidRDefault="0076629D" w:rsidP="0076629D">
            <w:pPr>
              <w:rPr>
                <w:rFonts w:ascii="Calibri" w:hAnsi="Calibri"/>
                <w:sz w:val="16"/>
                <w:szCs w:val="16"/>
              </w:rPr>
            </w:pPr>
            <w:r w:rsidRPr="004826DC">
              <w:rPr>
                <w:rFonts w:ascii="Calibri" w:hAnsi="Calibri"/>
                <w:sz w:val="16"/>
                <w:szCs w:val="16"/>
              </w:rPr>
              <w:t>Oracle</w:t>
            </w:r>
          </w:p>
        </w:tc>
        <w:tc>
          <w:tcPr>
            <w:tcW w:w="2140" w:type="dxa"/>
            <w:tcBorders>
              <w:top w:val="nil"/>
              <w:left w:val="nil"/>
              <w:bottom w:val="single" w:sz="4" w:space="0" w:color="auto"/>
              <w:right w:val="single" w:sz="8" w:space="0" w:color="auto"/>
            </w:tcBorders>
            <w:shd w:val="clear" w:color="auto" w:fill="auto"/>
            <w:noWrap/>
            <w:vAlign w:val="center"/>
            <w:hideMark/>
          </w:tcPr>
          <w:p w:rsidR="0076629D" w:rsidRPr="004826DC" w:rsidRDefault="0076629D" w:rsidP="0076629D">
            <w:pPr>
              <w:rPr>
                <w:rFonts w:ascii="Calibri" w:hAnsi="Calibri"/>
                <w:sz w:val="16"/>
                <w:szCs w:val="16"/>
              </w:rPr>
            </w:pPr>
            <w:r w:rsidRPr="004826DC">
              <w:rPr>
                <w:rFonts w:ascii="Calibri" w:hAnsi="Calibri"/>
                <w:sz w:val="16"/>
                <w:szCs w:val="16"/>
              </w:rPr>
              <w:t>Adsis/Disao</w:t>
            </w:r>
          </w:p>
        </w:tc>
      </w:tr>
      <w:tr w:rsidR="0076629D" w:rsidRPr="004826DC" w:rsidTr="0076629D">
        <w:trPr>
          <w:trHeight w:val="300"/>
        </w:trPr>
        <w:tc>
          <w:tcPr>
            <w:tcW w:w="441" w:type="dxa"/>
            <w:vMerge/>
            <w:tcBorders>
              <w:top w:val="nil"/>
              <w:left w:val="single" w:sz="8" w:space="0" w:color="auto"/>
              <w:bottom w:val="single" w:sz="8" w:space="0" w:color="000000"/>
              <w:right w:val="nil"/>
            </w:tcBorders>
            <w:vAlign w:val="center"/>
            <w:hideMark/>
          </w:tcPr>
          <w:p w:rsidR="0076629D" w:rsidRPr="004826DC" w:rsidRDefault="0076629D" w:rsidP="0076629D">
            <w:pPr>
              <w:rPr>
                <w:rFonts w:ascii="Calibri" w:hAnsi="Calibri"/>
                <w:b/>
                <w:bCs/>
                <w:sz w:val="16"/>
                <w:szCs w:val="16"/>
              </w:rPr>
            </w:pPr>
          </w:p>
        </w:tc>
        <w:tc>
          <w:tcPr>
            <w:tcW w:w="1946" w:type="dxa"/>
            <w:vMerge/>
            <w:tcBorders>
              <w:top w:val="nil"/>
              <w:left w:val="single" w:sz="8" w:space="0" w:color="auto"/>
              <w:bottom w:val="single" w:sz="4" w:space="0" w:color="auto"/>
              <w:right w:val="single" w:sz="4" w:space="0" w:color="auto"/>
            </w:tcBorders>
            <w:vAlign w:val="center"/>
            <w:hideMark/>
          </w:tcPr>
          <w:p w:rsidR="0076629D" w:rsidRPr="004826DC" w:rsidRDefault="0076629D" w:rsidP="0076629D">
            <w:pPr>
              <w:rPr>
                <w:rFonts w:ascii="Calibri" w:hAnsi="Calibri"/>
                <w:sz w:val="16"/>
                <w:szCs w:val="16"/>
              </w:rPr>
            </w:pPr>
          </w:p>
        </w:tc>
        <w:tc>
          <w:tcPr>
            <w:tcW w:w="1411" w:type="dxa"/>
            <w:tcBorders>
              <w:top w:val="nil"/>
              <w:left w:val="nil"/>
              <w:bottom w:val="single" w:sz="4" w:space="0" w:color="auto"/>
              <w:right w:val="single" w:sz="4" w:space="0" w:color="auto"/>
            </w:tcBorders>
            <w:shd w:val="clear" w:color="auto" w:fill="auto"/>
            <w:vAlign w:val="center"/>
            <w:hideMark/>
          </w:tcPr>
          <w:p w:rsidR="0076629D" w:rsidRPr="004826DC" w:rsidRDefault="0076629D" w:rsidP="0076629D">
            <w:pPr>
              <w:rPr>
                <w:rFonts w:ascii="Calibri" w:hAnsi="Calibri"/>
                <w:sz w:val="16"/>
                <w:szCs w:val="16"/>
              </w:rPr>
            </w:pPr>
            <w:r w:rsidRPr="004826DC">
              <w:rPr>
                <w:rFonts w:ascii="Calibri" w:hAnsi="Calibri"/>
                <w:sz w:val="16"/>
                <w:szCs w:val="16"/>
              </w:rPr>
              <w:t>cadirreg</w:t>
            </w:r>
          </w:p>
        </w:tc>
        <w:tc>
          <w:tcPr>
            <w:tcW w:w="3522" w:type="dxa"/>
            <w:tcBorders>
              <w:top w:val="nil"/>
              <w:left w:val="nil"/>
              <w:bottom w:val="single" w:sz="4" w:space="0" w:color="auto"/>
              <w:right w:val="single" w:sz="4" w:space="0" w:color="auto"/>
            </w:tcBorders>
            <w:shd w:val="clear" w:color="auto" w:fill="auto"/>
            <w:vAlign w:val="center"/>
            <w:hideMark/>
          </w:tcPr>
          <w:p w:rsidR="0076629D" w:rsidRPr="004826DC" w:rsidRDefault="0076629D" w:rsidP="0076629D">
            <w:pPr>
              <w:rPr>
                <w:rFonts w:ascii="Calibri" w:hAnsi="Calibri"/>
                <w:sz w:val="16"/>
                <w:szCs w:val="16"/>
              </w:rPr>
            </w:pPr>
            <w:r w:rsidRPr="004826DC">
              <w:rPr>
                <w:rFonts w:ascii="Calibri" w:hAnsi="Calibri"/>
                <w:sz w:val="16"/>
                <w:szCs w:val="16"/>
              </w:rPr>
              <w:t>Cadastro de Contas Julgadas Irregulares</w:t>
            </w:r>
          </w:p>
        </w:tc>
        <w:tc>
          <w:tcPr>
            <w:tcW w:w="963" w:type="dxa"/>
            <w:tcBorders>
              <w:top w:val="nil"/>
              <w:left w:val="nil"/>
              <w:bottom w:val="single" w:sz="4" w:space="0" w:color="auto"/>
              <w:right w:val="single" w:sz="4" w:space="0" w:color="auto"/>
            </w:tcBorders>
            <w:shd w:val="clear" w:color="auto" w:fill="auto"/>
            <w:vAlign w:val="center"/>
            <w:hideMark/>
          </w:tcPr>
          <w:p w:rsidR="0076629D" w:rsidRPr="004826DC" w:rsidRDefault="0076629D" w:rsidP="0076629D">
            <w:pPr>
              <w:rPr>
                <w:rFonts w:ascii="Calibri" w:hAnsi="Calibri"/>
                <w:sz w:val="16"/>
                <w:szCs w:val="16"/>
              </w:rPr>
            </w:pPr>
            <w:r w:rsidRPr="004826DC">
              <w:rPr>
                <w:rFonts w:ascii="Calibri" w:hAnsi="Calibri"/>
                <w:sz w:val="16"/>
                <w:szCs w:val="16"/>
              </w:rPr>
              <w:t>Sesoc</w:t>
            </w:r>
          </w:p>
        </w:tc>
        <w:tc>
          <w:tcPr>
            <w:tcW w:w="1459" w:type="dxa"/>
            <w:tcBorders>
              <w:top w:val="nil"/>
              <w:left w:val="nil"/>
              <w:bottom w:val="single" w:sz="4" w:space="0" w:color="auto"/>
              <w:right w:val="single" w:sz="4" w:space="0" w:color="auto"/>
            </w:tcBorders>
            <w:shd w:val="clear" w:color="auto" w:fill="auto"/>
            <w:vAlign w:val="center"/>
            <w:hideMark/>
          </w:tcPr>
          <w:p w:rsidR="0076629D" w:rsidRPr="004826DC" w:rsidRDefault="0076629D" w:rsidP="0076629D">
            <w:pPr>
              <w:rPr>
                <w:rFonts w:ascii="Calibri" w:hAnsi="Calibri"/>
                <w:sz w:val="16"/>
                <w:szCs w:val="16"/>
              </w:rPr>
            </w:pPr>
            <w:r w:rsidRPr="004826DC">
              <w:rPr>
                <w:rFonts w:ascii="Calibri" w:hAnsi="Calibri"/>
                <w:sz w:val="16"/>
                <w:szCs w:val="16"/>
              </w:rPr>
              <w:t>Java</w:t>
            </w:r>
          </w:p>
        </w:tc>
        <w:tc>
          <w:tcPr>
            <w:tcW w:w="1528" w:type="dxa"/>
            <w:tcBorders>
              <w:top w:val="nil"/>
              <w:left w:val="nil"/>
              <w:bottom w:val="single" w:sz="4" w:space="0" w:color="auto"/>
              <w:right w:val="single" w:sz="4" w:space="0" w:color="auto"/>
            </w:tcBorders>
            <w:shd w:val="clear" w:color="auto" w:fill="auto"/>
            <w:vAlign w:val="center"/>
            <w:hideMark/>
          </w:tcPr>
          <w:p w:rsidR="0076629D" w:rsidRPr="004826DC" w:rsidRDefault="0076629D" w:rsidP="0076629D">
            <w:pPr>
              <w:rPr>
                <w:rFonts w:ascii="Calibri" w:hAnsi="Calibri"/>
                <w:sz w:val="16"/>
                <w:szCs w:val="16"/>
              </w:rPr>
            </w:pPr>
            <w:r w:rsidRPr="004826DC">
              <w:rPr>
                <w:rFonts w:ascii="Calibri" w:hAnsi="Calibri"/>
                <w:sz w:val="16"/>
                <w:szCs w:val="16"/>
              </w:rPr>
              <w:t>Java</w:t>
            </w:r>
          </w:p>
        </w:tc>
        <w:tc>
          <w:tcPr>
            <w:tcW w:w="1310" w:type="dxa"/>
            <w:tcBorders>
              <w:top w:val="nil"/>
              <w:left w:val="nil"/>
              <w:bottom w:val="single" w:sz="4" w:space="0" w:color="auto"/>
              <w:right w:val="single" w:sz="4" w:space="0" w:color="auto"/>
            </w:tcBorders>
            <w:shd w:val="clear" w:color="auto" w:fill="auto"/>
            <w:vAlign w:val="center"/>
            <w:hideMark/>
          </w:tcPr>
          <w:p w:rsidR="0076629D" w:rsidRPr="004826DC" w:rsidRDefault="0076629D" w:rsidP="0076629D">
            <w:pPr>
              <w:rPr>
                <w:rFonts w:ascii="Calibri" w:hAnsi="Calibri"/>
                <w:sz w:val="16"/>
                <w:szCs w:val="16"/>
              </w:rPr>
            </w:pPr>
            <w:r w:rsidRPr="004826DC">
              <w:rPr>
                <w:rFonts w:ascii="Calibri" w:hAnsi="Calibri"/>
                <w:sz w:val="16"/>
                <w:szCs w:val="16"/>
              </w:rPr>
              <w:t>Oracle</w:t>
            </w:r>
          </w:p>
        </w:tc>
        <w:tc>
          <w:tcPr>
            <w:tcW w:w="2140" w:type="dxa"/>
            <w:tcBorders>
              <w:top w:val="nil"/>
              <w:left w:val="nil"/>
              <w:bottom w:val="single" w:sz="4" w:space="0" w:color="auto"/>
              <w:right w:val="single" w:sz="8" w:space="0" w:color="auto"/>
            </w:tcBorders>
            <w:shd w:val="clear" w:color="auto" w:fill="auto"/>
            <w:noWrap/>
            <w:vAlign w:val="center"/>
            <w:hideMark/>
          </w:tcPr>
          <w:p w:rsidR="0076629D" w:rsidRPr="004826DC" w:rsidRDefault="0076629D" w:rsidP="0076629D">
            <w:pPr>
              <w:rPr>
                <w:rFonts w:ascii="Calibri" w:hAnsi="Calibri"/>
                <w:sz w:val="16"/>
                <w:szCs w:val="16"/>
              </w:rPr>
            </w:pPr>
            <w:r w:rsidRPr="004826DC">
              <w:rPr>
                <w:rFonts w:ascii="Calibri" w:hAnsi="Calibri"/>
                <w:sz w:val="16"/>
                <w:szCs w:val="16"/>
              </w:rPr>
              <w:t>Adsis/Disao</w:t>
            </w:r>
          </w:p>
        </w:tc>
      </w:tr>
      <w:tr w:rsidR="0076629D" w:rsidRPr="004826DC" w:rsidTr="0076629D">
        <w:trPr>
          <w:trHeight w:val="300"/>
        </w:trPr>
        <w:tc>
          <w:tcPr>
            <w:tcW w:w="441" w:type="dxa"/>
            <w:vMerge/>
            <w:tcBorders>
              <w:top w:val="nil"/>
              <w:left w:val="single" w:sz="8" w:space="0" w:color="auto"/>
              <w:bottom w:val="single" w:sz="8" w:space="0" w:color="000000"/>
              <w:right w:val="nil"/>
            </w:tcBorders>
            <w:vAlign w:val="center"/>
            <w:hideMark/>
          </w:tcPr>
          <w:p w:rsidR="0076629D" w:rsidRPr="004826DC" w:rsidRDefault="0076629D" w:rsidP="0076629D">
            <w:pPr>
              <w:rPr>
                <w:rFonts w:ascii="Calibri" w:hAnsi="Calibri"/>
                <w:b/>
                <w:bCs/>
                <w:sz w:val="16"/>
                <w:szCs w:val="16"/>
              </w:rPr>
            </w:pPr>
          </w:p>
        </w:tc>
        <w:tc>
          <w:tcPr>
            <w:tcW w:w="1946" w:type="dxa"/>
            <w:vMerge w:val="restart"/>
            <w:tcBorders>
              <w:top w:val="nil"/>
              <w:left w:val="single" w:sz="8" w:space="0" w:color="auto"/>
              <w:bottom w:val="single" w:sz="4" w:space="0" w:color="auto"/>
              <w:right w:val="single" w:sz="4" w:space="0" w:color="auto"/>
            </w:tcBorders>
            <w:shd w:val="clear" w:color="auto" w:fill="auto"/>
            <w:vAlign w:val="center"/>
            <w:hideMark/>
          </w:tcPr>
          <w:p w:rsidR="0076629D" w:rsidRPr="004826DC" w:rsidRDefault="0076629D" w:rsidP="0076629D">
            <w:pPr>
              <w:jc w:val="center"/>
              <w:rPr>
                <w:rFonts w:ascii="Calibri" w:hAnsi="Calibri"/>
                <w:sz w:val="16"/>
                <w:szCs w:val="16"/>
              </w:rPr>
            </w:pPr>
            <w:r w:rsidRPr="004826DC">
              <w:rPr>
                <w:rFonts w:ascii="Calibri" w:hAnsi="Calibri"/>
                <w:sz w:val="16"/>
                <w:szCs w:val="16"/>
              </w:rPr>
              <w:t>Cobrança Executiva</w:t>
            </w:r>
          </w:p>
        </w:tc>
        <w:tc>
          <w:tcPr>
            <w:tcW w:w="1411" w:type="dxa"/>
            <w:tcBorders>
              <w:top w:val="nil"/>
              <w:left w:val="nil"/>
              <w:bottom w:val="single" w:sz="4" w:space="0" w:color="auto"/>
              <w:right w:val="single" w:sz="4" w:space="0" w:color="auto"/>
            </w:tcBorders>
            <w:shd w:val="clear" w:color="auto" w:fill="auto"/>
            <w:vAlign w:val="center"/>
            <w:hideMark/>
          </w:tcPr>
          <w:p w:rsidR="0076629D" w:rsidRPr="004826DC" w:rsidRDefault="0076629D" w:rsidP="0076629D">
            <w:pPr>
              <w:rPr>
                <w:rFonts w:ascii="Calibri" w:hAnsi="Calibri"/>
                <w:sz w:val="16"/>
                <w:szCs w:val="16"/>
              </w:rPr>
            </w:pPr>
            <w:r w:rsidRPr="004826DC">
              <w:rPr>
                <w:rFonts w:ascii="Calibri" w:hAnsi="Calibri"/>
                <w:sz w:val="16"/>
                <w:szCs w:val="16"/>
              </w:rPr>
              <w:t>cbex</w:t>
            </w:r>
          </w:p>
        </w:tc>
        <w:tc>
          <w:tcPr>
            <w:tcW w:w="3522" w:type="dxa"/>
            <w:tcBorders>
              <w:top w:val="nil"/>
              <w:left w:val="nil"/>
              <w:bottom w:val="single" w:sz="4" w:space="0" w:color="auto"/>
              <w:right w:val="single" w:sz="4" w:space="0" w:color="auto"/>
            </w:tcBorders>
            <w:shd w:val="clear" w:color="auto" w:fill="auto"/>
            <w:vAlign w:val="center"/>
            <w:hideMark/>
          </w:tcPr>
          <w:p w:rsidR="0076629D" w:rsidRPr="004826DC" w:rsidRDefault="0076629D" w:rsidP="0076629D">
            <w:pPr>
              <w:rPr>
                <w:rFonts w:ascii="Calibri" w:hAnsi="Calibri"/>
                <w:sz w:val="16"/>
                <w:szCs w:val="16"/>
              </w:rPr>
            </w:pPr>
            <w:r w:rsidRPr="004826DC">
              <w:rPr>
                <w:rFonts w:ascii="Calibri" w:hAnsi="Calibri"/>
                <w:sz w:val="16"/>
                <w:szCs w:val="16"/>
              </w:rPr>
              <w:t>Módulo de Cobrança Executiva</w:t>
            </w:r>
          </w:p>
        </w:tc>
        <w:tc>
          <w:tcPr>
            <w:tcW w:w="963" w:type="dxa"/>
            <w:tcBorders>
              <w:top w:val="nil"/>
              <w:left w:val="nil"/>
              <w:bottom w:val="single" w:sz="4" w:space="0" w:color="auto"/>
              <w:right w:val="single" w:sz="4" w:space="0" w:color="auto"/>
            </w:tcBorders>
            <w:shd w:val="clear" w:color="auto" w:fill="auto"/>
            <w:vAlign w:val="center"/>
            <w:hideMark/>
          </w:tcPr>
          <w:p w:rsidR="0076629D" w:rsidRPr="004826DC" w:rsidRDefault="0076629D" w:rsidP="0076629D">
            <w:pPr>
              <w:rPr>
                <w:rFonts w:ascii="Calibri" w:hAnsi="Calibri"/>
                <w:sz w:val="16"/>
                <w:szCs w:val="16"/>
              </w:rPr>
            </w:pPr>
            <w:r w:rsidRPr="004826DC">
              <w:rPr>
                <w:rFonts w:ascii="Calibri" w:hAnsi="Calibri"/>
                <w:sz w:val="16"/>
                <w:szCs w:val="16"/>
              </w:rPr>
              <w:t>Sesic</w:t>
            </w:r>
          </w:p>
        </w:tc>
        <w:tc>
          <w:tcPr>
            <w:tcW w:w="1459" w:type="dxa"/>
            <w:tcBorders>
              <w:top w:val="nil"/>
              <w:left w:val="nil"/>
              <w:bottom w:val="single" w:sz="4" w:space="0" w:color="auto"/>
              <w:right w:val="single" w:sz="4" w:space="0" w:color="auto"/>
            </w:tcBorders>
            <w:shd w:val="clear" w:color="auto" w:fill="auto"/>
            <w:vAlign w:val="center"/>
            <w:hideMark/>
          </w:tcPr>
          <w:p w:rsidR="0076629D" w:rsidRPr="004826DC" w:rsidRDefault="0076629D" w:rsidP="0076629D">
            <w:pPr>
              <w:rPr>
                <w:rFonts w:ascii="Calibri" w:hAnsi="Calibri"/>
                <w:sz w:val="16"/>
                <w:szCs w:val="16"/>
              </w:rPr>
            </w:pPr>
            <w:r w:rsidRPr="004826DC">
              <w:rPr>
                <w:rFonts w:ascii="Calibri" w:hAnsi="Calibri"/>
                <w:sz w:val="16"/>
                <w:szCs w:val="16"/>
              </w:rPr>
              <w:t>Java</w:t>
            </w:r>
          </w:p>
        </w:tc>
        <w:tc>
          <w:tcPr>
            <w:tcW w:w="1528" w:type="dxa"/>
            <w:tcBorders>
              <w:top w:val="nil"/>
              <w:left w:val="nil"/>
              <w:bottom w:val="single" w:sz="4" w:space="0" w:color="auto"/>
              <w:right w:val="single" w:sz="4" w:space="0" w:color="auto"/>
            </w:tcBorders>
            <w:shd w:val="clear" w:color="auto" w:fill="auto"/>
            <w:vAlign w:val="center"/>
            <w:hideMark/>
          </w:tcPr>
          <w:p w:rsidR="0076629D" w:rsidRPr="004826DC" w:rsidRDefault="0076629D" w:rsidP="0076629D">
            <w:pPr>
              <w:rPr>
                <w:rFonts w:ascii="Calibri" w:hAnsi="Calibri"/>
                <w:sz w:val="16"/>
                <w:szCs w:val="16"/>
              </w:rPr>
            </w:pPr>
            <w:r w:rsidRPr="004826DC">
              <w:rPr>
                <w:rFonts w:ascii="Calibri" w:hAnsi="Calibri"/>
                <w:sz w:val="16"/>
                <w:szCs w:val="16"/>
              </w:rPr>
              <w:t>Java</w:t>
            </w:r>
          </w:p>
        </w:tc>
        <w:tc>
          <w:tcPr>
            <w:tcW w:w="1310" w:type="dxa"/>
            <w:tcBorders>
              <w:top w:val="nil"/>
              <w:left w:val="nil"/>
              <w:bottom w:val="single" w:sz="4" w:space="0" w:color="auto"/>
              <w:right w:val="single" w:sz="4" w:space="0" w:color="auto"/>
            </w:tcBorders>
            <w:shd w:val="clear" w:color="auto" w:fill="auto"/>
            <w:vAlign w:val="center"/>
            <w:hideMark/>
          </w:tcPr>
          <w:p w:rsidR="0076629D" w:rsidRPr="004826DC" w:rsidRDefault="0076629D" w:rsidP="0076629D">
            <w:pPr>
              <w:rPr>
                <w:rFonts w:ascii="Calibri" w:hAnsi="Calibri"/>
                <w:sz w:val="16"/>
                <w:szCs w:val="16"/>
              </w:rPr>
            </w:pPr>
            <w:r w:rsidRPr="004826DC">
              <w:rPr>
                <w:rFonts w:ascii="Calibri" w:hAnsi="Calibri"/>
                <w:sz w:val="16"/>
                <w:szCs w:val="16"/>
              </w:rPr>
              <w:t>Oracle</w:t>
            </w:r>
          </w:p>
        </w:tc>
        <w:tc>
          <w:tcPr>
            <w:tcW w:w="2140" w:type="dxa"/>
            <w:tcBorders>
              <w:top w:val="nil"/>
              <w:left w:val="nil"/>
              <w:bottom w:val="single" w:sz="4" w:space="0" w:color="auto"/>
              <w:right w:val="single" w:sz="8" w:space="0" w:color="auto"/>
            </w:tcBorders>
            <w:shd w:val="clear" w:color="auto" w:fill="auto"/>
            <w:noWrap/>
            <w:vAlign w:val="center"/>
            <w:hideMark/>
          </w:tcPr>
          <w:p w:rsidR="0076629D" w:rsidRPr="004826DC" w:rsidRDefault="0076629D" w:rsidP="0076629D">
            <w:pPr>
              <w:rPr>
                <w:rFonts w:ascii="Calibri" w:hAnsi="Calibri"/>
                <w:sz w:val="16"/>
                <w:szCs w:val="16"/>
              </w:rPr>
            </w:pPr>
            <w:r w:rsidRPr="004826DC">
              <w:rPr>
                <w:rFonts w:ascii="Calibri" w:hAnsi="Calibri"/>
                <w:sz w:val="16"/>
                <w:szCs w:val="16"/>
              </w:rPr>
              <w:t>Adsis/Disao</w:t>
            </w:r>
          </w:p>
        </w:tc>
      </w:tr>
      <w:tr w:rsidR="0076629D" w:rsidRPr="004826DC" w:rsidTr="0076629D">
        <w:trPr>
          <w:trHeight w:val="300"/>
        </w:trPr>
        <w:tc>
          <w:tcPr>
            <w:tcW w:w="441" w:type="dxa"/>
            <w:vMerge/>
            <w:tcBorders>
              <w:top w:val="nil"/>
              <w:left w:val="single" w:sz="8" w:space="0" w:color="auto"/>
              <w:bottom w:val="single" w:sz="8" w:space="0" w:color="000000"/>
              <w:right w:val="nil"/>
            </w:tcBorders>
            <w:vAlign w:val="center"/>
            <w:hideMark/>
          </w:tcPr>
          <w:p w:rsidR="0076629D" w:rsidRPr="004826DC" w:rsidRDefault="0076629D" w:rsidP="0076629D">
            <w:pPr>
              <w:rPr>
                <w:rFonts w:ascii="Calibri" w:hAnsi="Calibri"/>
                <w:b/>
                <w:bCs/>
                <w:sz w:val="16"/>
                <w:szCs w:val="16"/>
              </w:rPr>
            </w:pPr>
          </w:p>
        </w:tc>
        <w:tc>
          <w:tcPr>
            <w:tcW w:w="1946" w:type="dxa"/>
            <w:vMerge/>
            <w:tcBorders>
              <w:top w:val="nil"/>
              <w:left w:val="single" w:sz="8" w:space="0" w:color="auto"/>
              <w:bottom w:val="single" w:sz="4" w:space="0" w:color="auto"/>
              <w:right w:val="single" w:sz="4" w:space="0" w:color="auto"/>
            </w:tcBorders>
            <w:vAlign w:val="center"/>
            <w:hideMark/>
          </w:tcPr>
          <w:p w:rsidR="0076629D" w:rsidRPr="004826DC" w:rsidRDefault="0076629D" w:rsidP="0076629D">
            <w:pPr>
              <w:rPr>
                <w:rFonts w:ascii="Calibri" w:hAnsi="Calibri"/>
                <w:sz w:val="16"/>
                <w:szCs w:val="16"/>
              </w:rPr>
            </w:pPr>
          </w:p>
        </w:tc>
        <w:tc>
          <w:tcPr>
            <w:tcW w:w="1411" w:type="dxa"/>
            <w:tcBorders>
              <w:top w:val="nil"/>
              <w:left w:val="nil"/>
              <w:bottom w:val="single" w:sz="4" w:space="0" w:color="auto"/>
              <w:right w:val="single" w:sz="4" w:space="0" w:color="auto"/>
            </w:tcBorders>
            <w:shd w:val="clear" w:color="auto" w:fill="auto"/>
            <w:vAlign w:val="center"/>
            <w:hideMark/>
          </w:tcPr>
          <w:p w:rsidR="0076629D" w:rsidRPr="004826DC" w:rsidRDefault="0076629D" w:rsidP="0076629D">
            <w:pPr>
              <w:rPr>
                <w:rFonts w:ascii="Calibri" w:hAnsi="Calibri"/>
                <w:sz w:val="16"/>
                <w:szCs w:val="16"/>
              </w:rPr>
            </w:pPr>
            <w:r w:rsidRPr="004826DC">
              <w:rPr>
                <w:rFonts w:ascii="Calibri" w:hAnsi="Calibri"/>
                <w:sz w:val="16"/>
                <w:szCs w:val="16"/>
              </w:rPr>
              <w:t>debito</w:t>
            </w:r>
          </w:p>
        </w:tc>
        <w:tc>
          <w:tcPr>
            <w:tcW w:w="3522" w:type="dxa"/>
            <w:tcBorders>
              <w:top w:val="nil"/>
              <w:left w:val="nil"/>
              <w:bottom w:val="single" w:sz="4" w:space="0" w:color="auto"/>
              <w:right w:val="single" w:sz="4" w:space="0" w:color="auto"/>
            </w:tcBorders>
            <w:shd w:val="clear" w:color="auto" w:fill="auto"/>
            <w:vAlign w:val="center"/>
            <w:hideMark/>
          </w:tcPr>
          <w:p w:rsidR="0076629D" w:rsidRPr="004826DC" w:rsidRDefault="0076629D" w:rsidP="0076629D">
            <w:pPr>
              <w:rPr>
                <w:rFonts w:ascii="Calibri" w:hAnsi="Calibri"/>
                <w:sz w:val="16"/>
                <w:szCs w:val="16"/>
              </w:rPr>
            </w:pPr>
            <w:r w:rsidRPr="004826DC">
              <w:rPr>
                <w:rFonts w:ascii="Calibri" w:hAnsi="Calibri"/>
                <w:sz w:val="16"/>
                <w:szCs w:val="16"/>
              </w:rPr>
              <w:t>Sistema de Atualização de Débitos</w:t>
            </w:r>
          </w:p>
        </w:tc>
        <w:tc>
          <w:tcPr>
            <w:tcW w:w="963" w:type="dxa"/>
            <w:tcBorders>
              <w:top w:val="nil"/>
              <w:left w:val="nil"/>
              <w:bottom w:val="single" w:sz="4" w:space="0" w:color="auto"/>
              <w:right w:val="single" w:sz="4" w:space="0" w:color="auto"/>
            </w:tcBorders>
            <w:shd w:val="clear" w:color="auto" w:fill="auto"/>
            <w:vAlign w:val="center"/>
            <w:hideMark/>
          </w:tcPr>
          <w:p w:rsidR="0076629D" w:rsidRPr="004826DC" w:rsidRDefault="0076629D" w:rsidP="0076629D">
            <w:pPr>
              <w:rPr>
                <w:rFonts w:ascii="Calibri" w:hAnsi="Calibri"/>
                <w:sz w:val="16"/>
                <w:szCs w:val="16"/>
              </w:rPr>
            </w:pPr>
            <w:r w:rsidRPr="004826DC">
              <w:rPr>
                <w:rFonts w:ascii="Calibri" w:hAnsi="Calibri"/>
                <w:sz w:val="16"/>
                <w:szCs w:val="16"/>
              </w:rPr>
              <w:t>Sesoc</w:t>
            </w:r>
          </w:p>
        </w:tc>
        <w:tc>
          <w:tcPr>
            <w:tcW w:w="1459" w:type="dxa"/>
            <w:tcBorders>
              <w:top w:val="nil"/>
              <w:left w:val="nil"/>
              <w:bottom w:val="single" w:sz="4" w:space="0" w:color="auto"/>
              <w:right w:val="single" w:sz="4" w:space="0" w:color="auto"/>
            </w:tcBorders>
            <w:shd w:val="clear" w:color="auto" w:fill="auto"/>
            <w:vAlign w:val="center"/>
            <w:hideMark/>
          </w:tcPr>
          <w:p w:rsidR="0076629D" w:rsidRPr="004826DC" w:rsidRDefault="0076629D" w:rsidP="0076629D">
            <w:pPr>
              <w:rPr>
                <w:rFonts w:ascii="Calibri" w:hAnsi="Calibri"/>
                <w:sz w:val="16"/>
                <w:szCs w:val="16"/>
              </w:rPr>
            </w:pPr>
            <w:r w:rsidRPr="004826DC">
              <w:rPr>
                <w:rFonts w:ascii="Calibri" w:hAnsi="Calibri"/>
                <w:sz w:val="16"/>
                <w:szCs w:val="16"/>
              </w:rPr>
              <w:t>Java</w:t>
            </w:r>
          </w:p>
        </w:tc>
        <w:tc>
          <w:tcPr>
            <w:tcW w:w="1528" w:type="dxa"/>
            <w:tcBorders>
              <w:top w:val="nil"/>
              <w:left w:val="nil"/>
              <w:bottom w:val="single" w:sz="4" w:space="0" w:color="auto"/>
              <w:right w:val="single" w:sz="4" w:space="0" w:color="auto"/>
            </w:tcBorders>
            <w:shd w:val="clear" w:color="auto" w:fill="auto"/>
            <w:vAlign w:val="center"/>
            <w:hideMark/>
          </w:tcPr>
          <w:p w:rsidR="0076629D" w:rsidRPr="004826DC" w:rsidRDefault="0076629D" w:rsidP="0076629D">
            <w:pPr>
              <w:rPr>
                <w:rFonts w:ascii="Calibri" w:hAnsi="Calibri"/>
                <w:sz w:val="16"/>
                <w:szCs w:val="16"/>
              </w:rPr>
            </w:pPr>
            <w:r w:rsidRPr="004826DC">
              <w:rPr>
                <w:rFonts w:ascii="Calibri" w:hAnsi="Calibri"/>
                <w:sz w:val="16"/>
                <w:szCs w:val="16"/>
              </w:rPr>
              <w:t>Java/Delphi</w:t>
            </w:r>
          </w:p>
        </w:tc>
        <w:tc>
          <w:tcPr>
            <w:tcW w:w="1310" w:type="dxa"/>
            <w:tcBorders>
              <w:top w:val="nil"/>
              <w:left w:val="nil"/>
              <w:bottom w:val="single" w:sz="4" w:space="0" w:color="auto"/>
              <w:right w:val="single" w:sz="4" w:space="0" w:color="auto"/>
            </w:tcBorders>
            <w:shd w:val="clear" w:color="auto" w:fill="auto"/>
            <w:vAlign w:val="center"/>
            <w:hideMark/>
          </w:tcPr>
          <w:p w:rsidR="0076629D" w:rsidRPr="004826DC" w:rsidRDefault="0076629D" w:rsidP="0076629D">
            <w:pPr>
              <w:rPr>
                <w:rFonts w:ascii="Calibri" w:hAnsi="Calibri"/>
                <w:sz w:val="16"/>
                <w:szCs w:val="16"/>
              </w:rPr>
            </w:pPr>
            <w:r w:rsidRPr="004826DC">
              <w:rPr>
                <w:rFonts w:ascii="Calibri" w:hAnsi="Calibri"/>
                <w:sz w:val="16"/>
                <w:szCs w:val="16"/>
              </w:rPr>
              <w:t>Oracle</w:t>
            </w:r>
          </w:p>
        </w:tc>
        <w:tc>
          <w:tcPr>
            <w:tcW w:w="2140" w:type="dxa"/>
            <w:tcBorders>
              <w:top w:val="nil"/>
              <w:left w:val="nil"/>
              <w:bottom w:val="single" w:sz="4" w:space="0" w:color="auto"/>
              <w:right w:val="single" w:sz="8" w:space="0" w:color="auto"/>
            </w:tcBorders>
            <w:shd w:val="clear" w:color="auto" w:fill="auto"/>
            <w:noWrap/>
            <w:vAlign w:val="center"/>
            <w:hideMark/>
          </w:tcPr>
          <w:p w:rsidR="0076629D" w:rsidRPr="004826DC" w:rsidRDefault="0076629D" w:rsidP="0076629D">
            <w:pPr>
              <w:rPr>
                <w:rFonts w:ascii="Calibri" w:hAnsi="Calibri"/>
                <w:sz w:val="16"/>
                <w:szCs w:val="16"/>
              </w:rPr>
            </w:pPr>
            <w:r w:rsidRPr="004826DC">
              <w:rPr>
                <w:rFonts w:ascii="Calibri" w:hAnsi="Calibri"/>
                <w:sz w:val="16"/>
                <w:szCs w:val="16"/>
              </w:rPr>
              <w:t>Adsis/Disao</w:t>
            </w:r>
          </w:p>
        </w:tc>
      </w:tr>
      <w:tr w:rsidR="0076629D" w:rsidRPr="004826DC" w:rsidTr="0076629D">
        <w:trPr>
          <w:trHeight w:val="300"/>
        </w:trPr>
        <w:tc>
          <w:tcPr>
            <w:tcW w:w="441" w:type="dxa"/>
            <w:vMerge/>
            <w:tcBorders>
              <w:top w:val="nil"/>
              <w:left w:val="single" w:sz="8" w:space="0" w:color="auto"/>
              <w:bottom w:val="single" w:sz="8" w:space="0" w:color="000000"/>
              <w:right w:val="nil"/>
            </w:tcBorders>
            <w:vAlign w:val="center"/>
            <w:hideMark/>
          </w:tcPr>
          <w:p w:rsidR="0076629D" w:rsidRPr="004826DC" w:rsidRDefault="0076629D" w:rsidP="0076629D">
            <w:pPr>
              <w:rPr>
                <w:rFonts w:ascii="Calibri" w:hAnsi="Calibri"/>
                <w:b/>
                <w:bCs/>
                <w:sz w:val="16"/>
                <w:szCs w:val="16"/>
              </w:rPr>
            </w:pPr>
          </w:p>
        </w:tc>
        <w:tc>
          <w:tcPr>
            <w:tcW w:w="1946" w:type="dxa"/>
            <w:tcBorders>
              <w:top w:val="nil"/>
              <w:left w:val="single" w:sz="8" w:space="0" w:color="auto"/>
              <w:bottom w:val="single" w:sz="4" w:space="0" w:color="auto"/>
              <w:right w:val="single" w:sz="4" w:space="0" w:color="auto"/>
            </w:tcBorders>
            <w:shd w:val="clear" w:color="auto" w:fill="auto"/>
            <w:vAlign w:val="center"/>
            <w:hideMark/>
          </w:tcPr>
          <w:p w:rsidR="0076629D" w:rsidRPr="004826DC" w:rsidRDefault="0076629D" w:rsidP="0076629D">
            <w:pPr>
              <w:jc w:val="center"/>
              <w:rPr>
                <w:rFonts w:ascii="Calibri" w:hAnsi="Calibri"/>
                <w:sz w:val="16"/>
                <w:szCs w:val="16"/>
              </w:rPr>
            </w:pPr>
            <w:r w:rsidRPr="004826DC">
              <w:rPr>
                <w:rFonts w:ascii="Calibri" w:hAnsi="Calibri"/>
                <w:sz w:val="16"/>
                <w:szCs w:val="16"/>
              </w:rPr>
              <w:t>Sorteio</w:t>
            </w:r>
          </w:p>
        </w:tc>
        <w:tc>
          <w:tcPr>
            <w:tcW w:w="1411" w:type="dxa"/>
            <w:tcBorders>
              <w:top w:val="nil"/>
              <w:left w:val="nil"/>
              <w:bottom w:val="single" w:sz="4" w:space="0" w:color="auto"/>
              <w:right w:val="single" w:sz="4" w:space="0" w:color="auto"/>
            </w:tcBorders>
            <w:shd w:val="clear" w:color="auto" w:fill="auto"/>
            <w:vAlign w:val="center"/>
            <w:hideMark/>
          </w:tcPr>
          <w:p w:rsidR="0076629D" w:rsidRPr="004826DC" w:rsidRDefault="0076629D" w:rsidP="0076629D">
            <w:pPr>
              <w:rPr>
                <w:rFonts w:ascii="Calibri" w:hAnsi="Calibri"/>
                <w:sz w:val="16"/>
                <w:szCs w:val="16"/>
              </w:rPr>
            </w:pPr>
            <w:r w:rsidRPr="004826DC">
              <w:rPr>
                <w:rFonts w:ascii="Calibri" w:hAnsi="Calibri"/>
                <w:sz w:val="16"/>
                <w:szCs w:val="16"/>
              </w:rPr>
              <w:t>sorteio</w:t>
            </w:r>
          </w:p>
        </w:tc>
        <w:tc>
          <w:tcPr>
            <w:tcW w:w="3522" w:type="dxa"/>
            <w:tcBorders>
              <w:top w:val="nil"/>
              <w:left w:val="nil"/>
              <w:bottom w:val="single" w:sz="4" w:space="0" w:color="auto"/>
              <w:right w:val="single" w:sz="4" w:space="0" w:color="auto"/>
            </w:tcBorders>
            <w:shd w:val="clear" w:color="auto" w:fill="auto"/>
            <w:vAlign w:val="center"/>
            <w:hideMark/>
          </w:tcPr>
          <w:p w:rsidR="0076629D" w:rsidRPr="004826DC" w:rsidRDefault="0076629D" w:rsidP="0076629D">
            <w:pPr>
              <w:rPr>
                <w:rFonts w:ascii="Calibri" w:hAnsi="Calibri"/>
                <w:sz w:val="16"/>
                <w:szCs w:val="16"/>
              </w:rPr>
            </w:pPr>
            <w:r w:rsidRPr="004826DC">
              <w:rPr>
                <w:rFonts w:ascii="Calibri" w:hAnsi="Calibri"/>
                <w:sz w:val="16"/>
                <w:szCs w:val="16"/>
              </w:rPr>
              <w:t>Sistema de Sorteio de Processos</w:t>
            </w:r>
          </w:p>
        </w:tc>
        <w:tc>
          <w:tcPr>
            <w:tcW w:w="963" w:type="dxa"/>
            <w:tcBorders>
              <w:top w:val="nil"/>
              <w:left w:val="nil"/>
              <w:bottom w:val="single" w:sz="4" w:space="0" w:color="auto"/>
              <w:right w:val="single" w:sz="4" w:space="0" w:color="auto"/>
            </w:tcBorders>
            <w:shd w:val="clear" w:color="auto" w:fill="auto"/>
            <w:vAlign w:val="center"/>
            <w:hideMark/>
          </w:tcPr>
          <w:p w:rsidR="0076629D" w:rsidRPr="004826DC" w:rsidRDefault="0076629D" w:rsidP="0076629D">
            <w:pPr>
              <w:rPr>
                <w:rFonts w:ascii="Calibri" w:hAnsi="Calibri"/>
                <w:sz w:val="16"/>
                <w:szCs w:val="16"/>
              </w:rPr>
            </w:pPr>
            <w:r w:rsidRPr="004826DC">
              <w:rPr>
                <w:rFonts w:ascii="Calibri" w:hAnsi="Calibri"/>
                <w:sz w:val="16"/>
                <w:szCs w:val="16"/>
              </w:rPr>
              <w:t>Sesec</w:t>
            </w:r>
          </w:p>
        </w:tc>
        <w:tc>
          <w:tcPr>
            <w:tcW w:w="1459" w:type="dxa"/>
            <w:tcBorders>
              <w:top w:val="nil"/>
              <w:left w:val="nil"/>
              <w:bottom w:val="single" w:sz="4" w:space="0" w:color="auto"/>
              <w:right w:val="single" w:sz="4" w:space="0" w:color="auto"/>
            </w:tcBorders>
            <w:shd w:val="clear" w:color="auto" w:fill="auto"/>
            <w:vAlign w:val="center"/>
            <w:hideMark/>
          </w:tcPr>
          <w:p w:rsidR="0076629D" w:rsidRPr="004826DC" w:rsidRDefault="0076629D" w:rsidP="0076629D">
            <w:pPr>
              <w:rPr>
                <w:rFonts w:ascii="Calibri" w:hAnsi="Calibri"/>
                <w:sz w:val="16"/>
                <w:szCs w:val="16"/>
              </w:rPr>
            </w:pPr>
            <w:r w:rsidRPr="004826DC">
              <w:rPr>
                <w:rFonts w:ascii="Calibri" w:hAnsi="Calibri"/>
                <w:sz w:val="16"/>
                <w:szCs w:val="16"/>
              </w:rPr>
              <w:t>Java</w:t>
            </w:r>
          </w:p>
        </w:tc>
        <w:tc>
          <w:tcPr>
            <w:tcW w:w="1528" w:type="dxa"/>
            <w:tcBorders>
              <w:top w:val="nil"/>
              <w:left w:val="nil"/>
              <w:bottom w:val="single" w:sz="4" w:space="0" w:color="auto"/>
              <w:right w:val="single" w:sz="4" w:space="0" w:color="auto"/>
            </w:tcBorders>
            <w:shd w:val="clear" w:color="auto" w:fill="auto"/>
            <w:vAlign w:val="center"/>
            <w:hideMark/>
          </w:tcPr>
          <w:p w:rsidR="0076629D" w:rsidRPr="004826DC" w:rsidRDefault="0076629D" w:rsidP="0076629D">
            <w:pPr>
              <w:rPr>
                <w:rFonts w:ascii="Calibri" w:hAnsi="Calibri"/>
                <w:sz w:val="16"/>
                <w:szCs w:val="16"/>
              </w:rPr>
            </w:pPr>
            <w:r w:rsidRPr="004826DC">
              <w:rPr>
                <w:rFonts w:ascii="Calibri" w:hAnsi="Calibri"/>
                <w:sz w:val="16"/>
                <w:szCs w:val="16"/>
              </w:rPr>
              <w:t>Delphi</w:t>
            </w:r>
          </w:p>
        </w:tc>
        <w:tc>
          <w:tcPr>
            <w:tcW w:w="1310" w:type="dxa"/>
            <w:tcBorders>
              <w:top w:val="nil"/>
              <w:left w:val="nil"/>
              <w:bottom w:val="single" w:sz="4" w:space="0" w:color="auto"/>
              <w:right w:val="single" w:sz="4" w:space="0" w:color="auto"/>
            </w:tcBorders>
            <w:shd w:val="clear" w:color="auto" w:fill="auto"/>
            <w:vAlign w:val="center"/>
            <w:hideMark/>
          </w:tcPr>
          <w:p w:rsidR="0076629D" w:rsidRPr="004826DC" w:rsidRDefault="0076629D" w:rsidP="0076629D">
            <w:pPr>
              <w:rPr>
                <w:rFonts w:ascii="Calibri" w:hAnsi="Calibri"/>
                <w:sz w:val="16"/>
                <w:szCs w:val="16"/>
              </w:rPr>
            </w:pPr>
            <w:r w:rsidRPr="004826DC">
              <w:rPr>
                <w:rFonts w:ascii="Calibri" w:hAnsi="Calibri"/>
                <w:sz w:val="16"/>
                <w:szCs w:val="16"/>
              </w:rPr>
              <w:t>Oracle</w:t>
            </w:r>
          </w:p>
        </w:tc>
        <w:tc>
          <w:tcPr>
            <w:tcW w:w="2140" w:type="dxa"/>
            <w:tcBorders>
              <w:top w:val="nil"/>
              <w:left w:val="nil"/>
              <w:bottom w:val="single" w:sz="4" w:space="0" w:color="auto"/>
              <w:right w:val="single" w:sz="8" w:space="0" w:color="auto"/>
            </w:tcBorders>
            <w:shd w:val="clear" w:color="auto" w:fill="auto"/>
            <w:noWrap/>
            <w:vAlign w:val="center"/>
            <w:hideMark/>
          </w:tcPr>
          <w:p w:rsidR="0076629D" w:rsidRPr="004826DC" w:rsidRDefault="0076629D" w:rsidP="0076629D">
            <w:pPr>
              <w:rPr>
                <w:rFonts w:ascii="Calibri" w:hAnsi="Calibri"/>
                <w:sz w:val="16"/>
                <w:szCs w:val="16"/>
              </w:rPr>
            </w:pPr>
            <w:r w:rsidRPr="004826DC">
              <w:rPr>
                <w:rFonts w:ascii="Calibri" w:hAnsi="Calibri"/>
                <w:sz w:val="16"/>
                <w:szCs w:val="16"/>
              </w:rPr>
              <w:t>Seses</w:t>
            </w:r>
          </w:p>
        </w:tc>
      </w:tr>
      <w:tr w:rsidR="0076629D" w:rsidRPr="004826DC" w:rsidTr="0076629D">
        <w:trPr>
          <w:trHeight w:val="300"/>
        </w:trPr>
        <w:tc>
          <w:tcPr>
            <w:tcW w:w="441" w:type="dxa"/>
            <w:vMerge/>
            <w:tcBorders>
              <w:top w:val="nil"/>
              <w:left w:val="single" w:sz="8" w:space="0" w:color="auto"/>
              <w:bottom w:val="single" w:sz="8" w:space="0" w:color="000000"/>
              <w:right w:val="nil"/>
            </w:tcBorders>
            <w:vAlign w:val="center"/>
            <w:hideMark/>
          </w:tcPr>
          <w:p w:rsidR="0076629D" w:rsidRPr="004826DC" w:rsidRDefault="0076629D" w:rsidP="0076629D">
            <w:pPr>
              <w:rPr>
                <w:rFonts w:ascii="Calibri" w:hAnsi="Calibri"/>
                <w:b/>
                <w:bCs/>
                <w:sz w:val="16"/>
                <w:szCs w:val="16"/>
              </w:rPr>
            </w:pPr>
          </w:p>
        </w:tc>
        <w:tc>
          <w:tcPr>
            <w:tcW w:w="1946" w:type="dxa"/>
            <w:tcBorders>
              <w:top w:val="nil"/>
              <w:left w:val="single" w:sz="8" w:space="0" w:color="auto"/>
              <w:bottom w:val="single" w:sz="4" w:space="0" w:color="auto"/>
              <w:right w:val="single" w:sz="4" w:space="0" w:color="auto"/>
            </w:tcBorders>
            <w:shd w:val="clear" w:color="auto" w:fill="auto"/>
            <w:vAlign w:val="center"/>
            <w:hideMark/>
          </w:tcPr>
          <w:p w:rsidR="0076629D" w:rsidRPr="004826DC" w:rsidRDefault="0076629D" w:rsidP="0076629D">
            <w:pPr>
              <w:jc w:val="center"/>
              <w:rPr>
                <w:rFonts w:ascii="Calibri" w:hAnsi="Calibri"/>
                <w:sz w:val="16"/>
                <w:szCs w:val="16"/>
              </w:rPr>
            </w:pPr>
            <w:r w:rsidRPr="004826DC">
              <w:rPr>
                <w:rFonts w:ascii="Calibri" w:hAnsi="Calibri"/>
                <w:sz w:val="16"/>
                <w:szCs w:val="16"/>
              </w:rPr>
              <w:t>Clientela</w:t>
            </w:r>
          </w:p>
        </w:tc>
        <w:tc>
          <w:tcPr>
            <w:tcW w:w="1411" w:type="dxa"/>
            <w:tcBorders>
              <w:top w:val="nil"/>
              <w:left w:val="nil"/>
              <w:bottom w:val="single" w:sz="4" w:space="0" w:color="auto"/>
              <w:right w:val="single" w:sz="4" w:space="0" w:color="auto"/>
            </w:tcBorders>
            <w:shd w:val="clear" w:color="auto" w:fill="auto"/>
            <w:vAlign w:val="center"/>
            <w:hideMark/>
          </w:tcPr>
          <w:p w:rsidR="0076629D" w:rsidRPr="004826DC" w:rsidRDefault="0076629D" w:rsidP="0076629D">
            <w:pPr>
              <w:rPr>
                <w:rFonts w:ascii="Calibri" w:hAnsi="Calibri"/>
                <w:sz w:val="16"/>
                <w:szCs w:val="16"/>
              </w:rPr>
            </w:pPr>
            <w:r w:rsidRPr="004826DC">
              <w:rPr>
                <w:rFonts w:ascii="Calibri" w:hAnsi="Calibri"/>
                <w:sz w:val="16"/>
                <w:szCs w:val="16"/>
              </w:rPr>
              <w:t>clientela</w:t>
            </w:r>
          </w:p>
        </w:tc>
        <w:tc>
          <w:tcPr>
            <w:tcW w:w="3522" w:type="dxa"/>
            <w:tcBorders>
              <w:top w:val="nil"/>
              <w:left w:val="nil"/>
              <w:bottom w:val="single" w:sz="4" w:space="0" w:color="auto"/>
              <w:right w:val="single" w:sz="4" w:space="0" w:color="auto"/>
            </w:tcBorders>
            <w:shd w:val="clear" w:color="auto" w:fill="auto"/>
            <w:vAlign w:val="center"/>
            <w:hideMark/>
          </w:tcPr>
          <w:p w:rsidR="0076629D" w:rsidRPr="004826DC" w:rsidRDefault="0076629D" w:rsidP="0076629D">
            <w:pPr>
              <w:rPr>
                <w:rFonts w:ascii="Calibri" w:hAnsi="Calibri"/>
                <w:sz w:val="16"/>
                <w:szCs w:val="16"/>
              </w:rPr>
            </w:pPr>
            <w:r w:rsidRPr="004826DC">
              <w:rPr>
                <w:rFonts w:ascii="Calibri" w:hAnsi="Calibri"/>
                <w:sz w:val="16"/>
                <w:szCs w:val="16"/>
              </w:rPr>
              <w:t>Sistema de gestão da clientela do TCU</w:t>
            </w:r>
          </w:p>
        </w:tc>
        <w:tc>
          <w:tcPr>
            <w:tcW w:w="963" w:type="dxa"/>
            <w:tcBorders>
              <w:top w:val="nil"/>
              <w:left w:val="nil"/>
              <w:bottom w:val="single" w:sz="4" w:space="0" w:color="auto"/>
              <w:right w:val="single" w:sz="4" w:space="0" w:color="auto"/>
            </w:tcBorders>
            <w:shd w:val="clear" w:color="auto" w:fill="auto"/>
            <w:vAlign w:val="center"/>
            <w:hideMark/>
          </w:tcPr>
          <w:p w:rsidR="0076629D" w:rsidRPr="004826DC" w:rsidRDefault="0076629D" w:rsidP="0076629D">
            <w:pPr>
              <w:rPr>
                <w:rFonts w:ascii="Calibri" w:hAnsi="Calibri"/>
                <w:sz w:val="16"/>
                <w:szCs w:val="16"/>
              </w:rPr>
            </w:pPr>
            <w:r w:rsidRPr="004826DC">
              <w:rPr>
                <w:rFonts w:ascii="Calibri" w:hAnsi="Calibri"/>
                <w:sz w:val="16"/>
                <w:szCs w:val="16"/>
              </w:rPr>
              <w:t>Sesec</w:t>
            </w:r>
          </w:p>
        </w:tc>
        <w:tc>
          <w:tcPr>
            <w:tcW w:w="1459" w:type="dxa"/>
            <w:tcBorders>
              <w:top w:val="nil"/>
              <w:left w:val="nil"/>
              <w:bottom w:val="single" w:sz="4" w:space="0" w:color="auto"/>
              <w:right w:val="single" w:sz="4" w:space="0" w:color="auto"/>
            </w:tcBorders>
            <w:shd w:val="clear" w:color="auto" w:fill="auto"/>
            <w:vAlign w:val="center"/>
            <w:hideMark/>
          </w:tcPr>
          <w:p w:rsidR="0076629D" w:rsidRPr="004826DC" w:rsidRDefault="0076629D" w:rsidP="0076629D">
            <w:pPr>
              <w:rPr>
                <w:rFonts w:ascii="Calibri" w:hAnsi="Calibri"/>
                <w:sz w:val="16"/>
                <w:szCs w:val="16"/>
              </w:rPr>
            </w:pPr>
            <w:r w:rsidRPr="004826DC">
              <w:rPr>
                <w:rFonts w:ascii="Calibri" w:hAnsi="Calibri"/>
                <w:sz w:val="16"/>
                <w:szCs w:val="16"/>
              </w:rPr>
              <w:t>Delphi</w:t>
            </w:r>
          </w:p>
        </w:tc>
        <w:tc>
          <w:tcPr>
            <w:tcW w:w="1528" w:type="dxa"/>
            <w:tcBorders>
              <w:top w:val="nil"/>
              <w:left w:val="nil"/>
              <w:bottom w:val="single" w:sz="4" w:space="0" w:color="auto"/>
              <w:right w:val="single" w:sz="4" w:space="0" w:color="auto"/>
            </w:tcBorders>
            <w:shd w:val="clear" w:color="auto" w:fill="auto"/>
            <w:vAlign w:val="center"/>
            <w:hideMark/>
          </w:tcPr>
          <w:p w:rsidR="0076629D" w:rsidRPr="004826DC" w:rsidRDefault="0076629D" w:rsidP="0076629D">
            <w:pPr>
              <w:rPr>
                <w:rFonts w:ascii="Calibri" w:hAnsi="Calibri"/>
                <w:sz w:val="16"/>
                <w:szCs w:val="16"/>
              </w:rPr>
            </w:pPr>
            <w:r w:rsidRPr="004826DC">
              <w:rPr>
                <w:rFonts w:ascii="Calibri" w:hAnsi="Calibri"/>
                <w:sz w:val="16"/>
                <w:szCs w:val="16"/>
              </w:rPr>
              <w:t>Java/Delphi</w:t>
            </w:r>
          </w:p>
        </w:tc>
        <w:tc>
          <w:tcPr>
            <w:tcW w:w="1310" w:type="dxa"/>
            <w:tcBorders>
              <w:top w:val="nil"/>
              <w:left w:val="nil"/>
              <w:bottom w:val="single" w:sz="4" w:space="0" w:color="auto"/>
              <w:right w:val="single" w:sz="4" w:space="0" w:color="auto"/>
            </w:tcBorders>
            <w:shd w:val="clear" w:color="auto" w:fill="auto"/>
            <w:vAlign w:val="center"/>
            <w:hideMark/>
          </w:tcPr>
          <w:p w:rsidR="0076629D" w:rsidRPr="004826DC" w:rsidRDefault="0076629D" w:rsidP="0076629D">
            <w:pPr>
              <w:rPr>
                <w:rFonts w:ascii="Calibri" w:hAnsi="Calibri"/>
                <w:sz w:val="16"/>
                <w:szCs w:val="16"/>
              </w:rPr>
            </w:pPr>
            <w:r w:rsidRPr="004826DC">
              <w:rPr>
                <w:rFonts w:ascii="Calibri" w:hAnsi="Calibri"/>
                <w:sz w:val="16"/>
                <w:szCs w:val="16"/>
              </w:rPr>
              <w:t>Oracle</w:t>
            </w:r>
          </w:p>
        </w:tc>
        <w:tc>
          <w:tcPr>
            <w:tcW w:w="2140" w:type="dxa"/>
            <w:tcBorders>
              <w:top w:val="nil"/>
              <w:left w:val="nil"/>
              <w:bottom w:val="single" w:sz="4" w:space="0" w:color="auto"/>
              <w:right w:val="single" w:sz="8" w:space="0" w:color="auto"/>
            </w:tcBorders>
            <w:shd w:val="clear" w:color="auto" w:fill="auto"/>
            <w:noWrap/>
            <w:vAlign w:val="center"/>
            <w:hideMark/>
          </w:tcPr>
          <w:p w:rsidR="0076629D" w:rsidRPr="004826DC" w:rsidRDefault="0076629D" w:rsidP="0076629D">
            <w:pPr>
              <w:rPr>
                <w:rFonts w:ascii="Calibri" w:hAnsi="Calibri"/>
                <w:sz w:val="16"/>
                <w:szCs w:val="16"/>
              </w:rPr>
            </w:pPr>
            <w:r w:rsidRPr="004826DC">
              <w:rPr>
                <w:rFonts w:ascii="Calibri" w:hAnsi="Calibri"/>
                <w:sz w:val="16"/>
                <w:szCs w:val="16"/>
              </w:rPr>
              <w:t>Adsis/Disao</w:t>
            </w:r>
          </w:p>
        </w:tc>
      </w:tr>
      <w:tr w:rsidR="0076629D" w:rsidRPr="004826DC" w:rsidTr="0076629D">
        <w:trPr>
          <w:trHeight w:val="450"/>
        </w:trPr>
        <w:tc>
          <w:tcPr>
            <w:tcW w:w="441" w:type="dxa"/>
            <w:vMerge/>
            <w:tcBorders>
              <w:top w:val="nil"/>
              <w:left w:val="single" w:sz="8" w:space="0" w:color="auto"/>
              <w:bottom w:val="single" w:sz="8" w:space="0" w:color="000000"/>
              <w:right w:val="nil"/>
            </w:tcBorders>
            <w:vAlign w:val="center"/>
            <w:hideMark/>
          </w:tcPr>
          <w:p w:rsidR="0076629D" w:rsidRPr="004826DC" w:rsidRDefault="0076629D" w:rsidP="0076629D">
            <w:pPr>
              <w:rPr>
                <w:rFonts w:ascii="Calibri" w:hAnsi="Calibri"/>
                <w:b/>
                <w:bCs/>
                <w:sz w:val="16"/>
                <w:szCs w:val="16"/>
              </w:rPr>
            </w:pPr>
          </w:p>
        </w:tc>
        <w:tc>
          <w:tcPr>
            <w:tcW w:w="1946" w:type="dxa"/>
            <w:tcBorders>
              <w:top w:val="nil"/>
              <w:left w:val="single" w:sz="8" w:space="0" w:color="auto"/>
              <w:bottom w:val="single" w:sz="4" w:space="0" w:color="auto"/>
              <w:right w:val="single" w:sz="4" w:space="0" w:color="auto"/>
            </w:tcBorders>
            <w:shd w:val="clear" w:color="auto" w:fill="auto"/>
            <w:vAlign w:val="center"/>
            <w:hideMark/>
          </w:tcPr>
          <w:p w:rsidR="0076629D" w:rsidRPr="004826DC" w:rsidRDefault="0076629D" w:rsidP="0076629D">
            <w:pPr>
              <w:jc w:val="center"/>
              <w:rPr>
                <w:rFonts w:ascii="Calibri" w:hAnsi="Calibri"/>
                <w:sz w:val="16"/>
                <w:szCs w:val="16"/>
              </w:rPr>
            </w:pPr>
            <w:r w:rsidRPr="004826DC">
              <w:rPr>
                <w:rFonts w:ascii="Calibri" w:hAnsi="Calibri"/>
                <w:sz w:val="16"/>
                <w:szCs w:val="16"/>
              </w:rPr>
              <w:t>Benefício Controle</w:t>
            </w:r>
          </w:p>
        </w:tc>
        <w:tc>
          <w:tcPr>
            <w:tcW w:w="1411" w:type="dxa"/>
            <w:tcBorders>
              <w:top w:val="nil"/>
              <w:left w:val="nil"/>
              <w:bottom w:val="single" w:sz="4" w:space="0" w:color="auto"/>
              <w:right w:val="single" w:sz="4" w:space="0" w:color="auto"/>
            </w:tcBorders>
            <w:shd w:val="clear" w:color="auto" w:fill="auto"/>
            <w:vAlign w:val="center"/>
            <w:hideMark/>
          </w:tcPr>
          <w:p w:rsidR="0076629D" w:rsidRPr="004826DC" w:rsidRDefault="0076629D" w:rsidP="0076629D">
            <w:pPr>
              <w:rPr>
                <w:rFonts w:ascii="Calibri" w:hAnsi="Calibri"/>
                <w:sz w:val="16"/>
                <w:szCs w:val="16"/>
              </w:rPr>
            </w:pPr>
            <w:r w:rsidRPr="004826DC">
              <w:rPr>
                <w:rFonts w:ascii="Calibri" w:hAnsi="Calibri"/>
                <w:sz w:val="16"/>
                <w:szCs w:val="16"/>
              </w:rPr>
              <w:t>beneficiocontrole</w:t>
            </w:r>
          </w:p>
        </w:tc>
        <w:tc>
          <w:tcPr>
            <w:tcW w:w="3522" w:type="dxa"/>
            <w:tcBorders>
              <w:top w:val="nil"/>
              <w:left w:val="nil"/>
              <w:bottom w:val="single" w:sz="4" w:space="0" w:color="auto"/>
              <w:right w:val="single" w:sz="4" w:space="0" w:color="auto"/>
            </w:tcBorders>
            <w:shd w:val="clear" w:color="auto" w:fill="auto"/>
            <w:vAlign w:val="center"/>
            <w:hideMark/>
          </w:tcPr>
          <w:p w:rsidR="0076629D" w:rsidRPr="004826DC" w:rsidRDefault="0076629D" w:rsidP="0076629D">
            <w:pPr>
              <w:rPr>
                <w:rFonts w:ascii="Calibri" w:hAnsi="Calibri"/>
                <w:sz w:val="16"/>
                <w:szCs w:val="16"/>
              </w:rPr>
            </w:pPr>
            <w:r w:rsidRPr="004826DC">
              <w:rPr>
                <w:rFonts w:ascii="Calibri" w:hAnsi="Calibri"/>
                <w:sz w:val="16"/>
                <w:szCs w:val="16"/>
              </w:rPr>
              <w:t>Sistema Cadastrador de Benefícios do Controle Externo</w:t>
            </w:r>
          </w:p>
        </w:tc>
        <w:tc>
          <w:tcPr>
            <w:tcW w:w="963" w:type="dxa"/>
            <w:tcBorders>
              <w:top w:val="nil"/>
              <w:left w:val="nil"/>
              <w:bottom w:val="single" w:sz="4" w:space="0" w:color="auto"/>
              <w:right w:val="single" w:sz="4" w:space="0" w:color="auto"/>
            </w:tcBorders>
            <w:shd w:val="clear" w:color="auto" w:fill="auto"/>
            <w:vAlign w:val="center"/>
            <w:hideMark/>
          </w:tcPr>
          <w:p w:rsidR="0076629D" w:rsidRPr="004826DC" w:rsidRDefault="0076629D" w:rsidP="0076629D">
            <w:pPr>
              <w:rPr>
                <w:rFonts w:ascii="Calibri" w:hAnsi="Calibri"/>
                <w:sz w:val="16"/>
                <w:szCs w:val="16"/>
              </w:rPr>
            </w:pPr>
            <w:r w:rsidRPr="004826DC">
              <w:rPr>
                <w:rFonts w:ascii="Calibri" w:hAnsi="Calibri"/>
                <w:sz w:val="16"/>
                <w:szCs w:val="16"/>
              </w:rPr>
              <w:t>Sesec</w:t>
            </w:r>
          </w:p>
        </w:tc>
        <w:tc>
          <w:tcPr>
            <w:tcW w:w="1459" w:type="dxa"/>
            <w:tcBorders>
              <w:top w:val="nil"/>
              <w:left w:val="nil"/>
              <w:bottom w:val="single" w:sz="4" w:space="0" w:color="auto"/>
              <w:right w:val="single" w:sz="4" w:space="0" w:color="auto"/>
            </w:tcBorders>
            <w:shd w:val="clear" w:color="auto" w:fill="auto"/>
            <w:vAlign w:val="center"/>
            <w:hideMark/>
          </w:tcPr>
          <w:p w:rsidR="0076629D" w:rsidRPr="004826DC" w:rsidRDefault="0076629D" w:rsidP="0076629D">
            <w:pPr>
              <w:rPr>
                <w:rFonts w:ascii="Calibri" w:hAnsi="Calibri"/>
                <w:sz w:val="16"/>
                <w:szCs w:val="16"/>
              </w:rPr>
            </w:pPr>
            <w:r w:rsidRPr="004826DC">
              <w:rPr>
                <w:rFonts w:ascii="Calibri" w:hAnsi="Calibri"/>
                <w:sz w:val="16"/>
                <w:szCs w:val="16"/>
              </w:rPr>
              <w:t>Java</w:t>
            </w:r>
          </w:p>
        </w:tc>
        <w:tc>
          <w:tcPr>
            <w:tcW w:w="1528" w:type="dxa"/>
            <w:tcBorders>
              <w:top w:val="nil"/>
              <w:left w:val="nil"/>
              <w:bottom w:val="single" w:sz="4" w:space="0" w:color="auto"/>
              <w:right w:val="single" w:sz="4" w:space="0" w:color="auto"/>
            </w:tcBorders>
            <w:shd w:val="clear" w:color="auto" w:fill="auto"/>
            <w:vAlign w:val="center"/>
            <w:hideMark/>
          </w:tcPr>
          <w:p w:rsidR="0076629D" w:rsidRPr="004826DC" w:rsidRDefault="0076629D" w:rsidP="0076629D">
            <w:pPr>
              <w:rPr>
                <w:rFonts w:ascii="Calibri" w:hAnsi="Calibri"/>
                <w:sz w:val="16"/>
                <w:szCs w:val="16"/>
              </w:rPr>
            </w:pPr>
            <w:r w:rsidRPr="004826DC">
              <w:rPr>
                <w:rFonts w:ascii="Calibri" w:hAnsi="Calibri"/>
                <w:sz w:val="16"/>
                <w:szCs w:val="16"/>
              </w:rPr>
              <w:t>Java</w:t>
            </w:r>
          </w:p>
        </w:tc>
        <w:tc>
          <w:tcPr>
            <w:tcW w:w="1310" w:type="dxa"/>
            <w:tcBorders>
              <w:top w:val="nil"/>
              <w:left w:val="nil"/>
              <w:bottom w:val="single" w:sz="4" w:space="0" w:color="auto"/>
              <w:right w:val="single" w:sz="4" w:space="0" w:color="auto"/>
            </w:tcBorders>
            <w:shd w:val="clear" w:color="auto" w:fill="auto"/>
            <w:vAlign w:val="center"/>
            <w:hideMark/>
          </w:tcPr>
          <w:p w:rsidR="0076629D" w:rsidRPr="004826DC" w:rsidRDefault="0076629D" w:rsidP="0076629D">
            <w:pPr>
              <w:rPr>
                <w:rFonts w:ascii="Calibri" w:hAnsi="Calibri"/>
                <w:sz w:val="16"/>
                <w:szCs w:val="16"/>
              </w:rPr>
            </w:pPr>
            <w:r w:rsidRPr="004826DC">
              <w:rPr>
                <w:rFonts w:ascii="Calibri" w:hAnsi="Calibri"/>
                <w:sz w:val="16"/>
                <w:szCs w:val="16"/>
              </w:rPr>
              <w:t>Oracle</w:t>
            </w:r>
          </w:p>
        </w:tc>
        <w:tc>
          <w:tcPr>
            <w:tcW w:w="2140" w:type="dxa"/>
            <w:tcBorders>
              <w:top w:val="nil"/>
              <w:left w:val="nil"/>
              <w:bottom w:val="single" w:sz="4" w:space="0" w:color="auto"/>
              <w:right w:val="single" w:sz="8" w:space="0" w:color="auto"/>
            </w:tcBorders>
            <w:shd w:val="clear" w:color="auto" w:fill="auto"/>
            <w:noWrap/>
            <w:vAlign w:val="center"/>
            <w:hideMark/>
          </w:tcPr>
          <w:p w:rsidR="0076629D" w:rsidRPr="004826DC" w:rsidRDefault="0076629D" w:rsidP="0076629D">
            <w:pPr>
              <w:rPr>
                <w:rFonts w:ascii="Calibri" w:hAnsi="Calibri"/>
                <w:sz w:val="16"/>
                <w:szCs w:val="16"/>
              </w:rPr>
            </w:pPr>
            <w:r w:rsidRPr="004826DC">
              <w:rPr>
                <w:rFonts w:ascii="Calibri" w:hAnsi="Calibri"/>
                <w:sz w:val="16"/>
                <w:szCs w:val="16"/>
              </w:rPr>
              <w:t>Adsis/Disao</w:t>
            </w:r>
          </w:p>
        </w:tc>
      </w:tr>
      <w:tr w:rsidR="0076629D" w:rsidRPr="004826DC" w:rsidTr="0076629D">
        <w:trPr>
          <w:trHeight w:val="300"/>
        </w:trPr>
        <w:tc>
          <w:tcPr>
            <w:tcW w:w="441" w:type="dxa"/>
            <w:vMerge/>
            <w:tcBorders>
              <w:top w:val="nil"/>
              <w:left w:val="single" w:sz="8" w:space="0" w:color="auto"/>
              <w:bottom w:val="single" w:sz="8" w:space="0" w:color="000000"/>
              <w:right w:val="nil"/>
            </w:tcBorders>
            <w:vAlign w:val="center"/>
            <w:hideMark/>
          </w:tcPr>
          <w:p w:rsidR="0076629D" w:rsidRPr="004826DC" w:rsidRDefault="0076629D" w:rsidP="0076629D">
            <w:pPr>
              <w:rPr>
                <w:rFonts w:ascii="Calibri" w:hAnsi="Calibri"/>
                <w:b/>
                <w:bCs/>
                <w:sz w:val="16"/>
                <w:szCs w:val="16"/>
              </w:rPr>
            </w:pPr>
          </w:p>
        </w:tc>
        <w:tc>
          <w:tcPr>
            <w:tcW w:w="1946" w:type="dxa"/>
            <w:tcBorders>
              <w:top w:val="nil"/>
              <w:left w:val="single" w:sz="8" w:space="0" w:color="auto"/>
              <w:bottom w:val="single" w:sz="4" w:space="0" w:color="auto"/>
              <w:right w:val="single" w:sz="4" w:space="0" w:color="auto"/>
            </w:tcBorders>
            <w:shd w:val="clear" w:color="auto" w:fill="auto"/>
            <w:vAlign w:val="center"/>
            <w:hideMark/>
          </w:tcPr>
          <w:p w:rsidR="0076629D" w:rsidRPr="004826DC" w:rsidRDefault="0076629D" w:rsidP="0076629D">
            <w:pPr>
              <w:jc w:val="center"/>
              <w:rPr>
                <w:rFonts w:ascii="Calibri" w:hAnsi="Calibri"/>
                <w:sz w:val="16"/>
                <w:szCs w:val="16"/>
              </w:rPr>
            </w:pPr>
            <w:r w:rsidRPr="004826DC">
              <w:rPr>
                <w:rFonts w:ascii="Calibri" w:hAnsi="Calibri"/>
                <w:sz w:val="16"/>
                <w:szCs w:val="16"/>
              </w:rPr>
              <w:t>Adp</w:t>
            </w:r>
          </w:p>
        </w:tc>
        <w:tc>
          <w:tcPr>
            <w:tcW w:w="1411" w:type="dxa"/>
            <w:tcBorders>
              <w:top w:val="nil"/>
              <w:left w:val="nil"/>
              <w:bottom w:val="single" w:sz="4" w:space="0" w:color="auto"/>
              <w:right w:val="single" w:sz="4" w:space="0" w:color="auto"/>
            </w:tcBorders>
            <w:shd w:val="clear" w:color="auto" w:fill="auto"/>
            <w:vAlign w:val="center"/>
            <w:hideMark/>
          </w:tcPr>
          <w:p w:rsidR="0076629D" w:rsidRPr="004826DC" w:rsidRDefault="0076629D" w:rsidP="0076629D">
            <w:pPr>
              <w:rPr>
                <w:rFonts w:ascii="Calibri" w:hAnsi="Calibri"/>
                <w:sz w:val="16"/>
                <w:szCs w:val="16"/>
              </w:rPr>
            </w:pPr>
            <w:r w:rsidRPr="004826DC">
              <w:rPr>
                <w:rFonts w:ascii="Calibri" w:hAnsi="Calibri"/>
                <w:sz w:val="16"/>
                <w:szCs w:val="16"/>
              </w:rPr>
              <w:t>adp</w:t>
            </w:r>
          </w:p>
        </w:tc>
        <w:tc>
          <w:tcPr>
            <w:tcW w:w="3522" w:type="dxa"/>
            <w:tcBorders>
              <w:top w:val="nil"/>
              <w:left w:val="nil"/>
              <w:bottom w:val="single" w:sz="4" w:space="0" w:color="auto"/>
              <w:right w:val="single" w:sz="4" w:space="0" w:color="auto"/>
            </w:tcBorders>
            <w:shd w:val="clear" w:color="000000" w:fill="FFFF00"/>
            <w:vAlign w:val="center"/>
            <w:hideMark/>
          </w:tcPr>
          <w:p w:rsidR="0076629D" w:rsidRPr="004826DC" w:rsidRDefault="0076629D" w:rsidP="0076629D">
            <w:pPr>
              <w:rPr>
                <w:rFonts w:ascii="Calibri" w:hAnsi="Calibri"/>
                <w:sz w:val="16"/>
                <w:szCs w:val="16"/>
              </w:rPr>
            </w:pPr>
          </w:p>
        </w:tc>
        <w:tc>
          <w:tcPr>
            <w:tcW w:w="963" w:type="dxa"/>
            <w:tcBorders>
              <w:top w:val="nil"/>
              <w:left w:val="nil"/>
              <w:bottom w:val="single" w:sz="4" w:space="0" w:color="auto"/>
              <w:right w:val="single" w:sz="4" w:space="0" w:color="auto"/>
            </w:tcBorders>
            <w:shd w:val="clear" w:color="auto" w:fill="auto"/>
            <w:vAlign w:val="center"/>
            <w:hideMark/>
          </w:tcPr>
          <w:p w:rsidR="0076629D" w:rsidRPr="004826DC" w:rsidRDefault="0076629D" w:rsidP="0076629D">
            <w:pPr>
              <w:rPr>
                <w:rFonts w:ascii="Calibri" w:hAnsi="Calibri"/>
                <w:sz w:val="16"/>
                <w:szCs w:val="16"/>
              </w:rPr>
            </w:pPr>
          </w:p>
        </w:tc>
        <w:tc>
          <w:tcPr>
            <w:tcW w:w="1459" w:type="dxa"/>
            <w:tcBorders>
              <w:top w:val="nil"/>
              <w:left w:val="nil"/>
              <w:bottom w:val="single" w:sz="4" w:space="0" w:color="auto"/>
              <w:right w:val="single" w:sz="4" w:space="0" w:color="auto"/>
            </w:tcBorders>
            <w:shd w:val="clear" w:color="auto" w:fill="auto"/>
            <w:vAlign w:val="center"/>
            <w:hideMark/>
          </w:tcPr>
          <w:p w:rsidR="0076629D" w:rsidRPr="004826DC" w:rsidRDefault="0076629D" w:rsidP="0076629D">
            <w:pPr>
              <w:rPr>
                <w:rFonts w:ascii="Calibri" w:hAnsi="Calibri"/>
                <w:sz w:val="16"/>
                <w:szCs w:val="16"/>
              </w:rPr>
            </w:pPr>
            <w:r w:rsidRPr="004826DC">
              <w:rPr>
                <w:rFonts w:ascii="Calibri" w:hAnsi="Calibri"/>
                <w:sz w:val="16"/>
                <w:szCs w:val="16"/>
              </w:rPr>
              <w:t>Java</w:t>
            </w:r>
          </w:p>
        </w:tc>
        <w:tc>
          <w:tcPr>
            <w:tcW w:w="1528" w:type="dxa"/>
            <w:tcBorders>
              <w:top w:val="nil"/>
              <w:left w:val="nil"/>
              <w:bottom w:val="single" w:sz="4" w:space="0" w:color="auto"/>
              <w:right w:val="single" w:sz="4" w:space="0" w:color="auto"/>
            </w:tcBorders>
            <w:shd w:val="clear" w:color="auto" w:fill="auto"/>
            <w:vAlign w:val="center"/>
            <w:hideMark/>
          </w:tcPr>
          <w:p w:rsidR="0076629D" w:rsidRPr="004826DC" w:rsidRDefault="0076629D" w:rsidP="0076629D">
            <w:pPr>
              <w:rPr>
                <w:rFonts w:ascii="Calibri" w:hAnsi="Calibri"/>
                <w:sz w:val="16"/>
                <w:szCs w:val="16"/>
              </w:rPr>
            </w:pPr>
            <w:r w:rsidRPr="004826DC">
              <w:rPr>
                <w:rFonts w:ascii="Calibri" w:hAnsi="Calibri"/>
                <w:sz w:val="16"/>
                <w:szCs w:val="16"/>
              </w:rPr>
              <w:t>Java</w:t>
            </w:r>
          </w:p>
        </w:tc>
        <w:tc>
          <w:tcPr>
            <w:tcW w:w="1310" w:type="dxa"/>
            <w:tcBorders>
              <w:top w:val="nil"/>
              <w:left w:val="nil"/>
              <w:bottom w:val="single" w:sz="4" w:space="0" w:color="auto"/>
              <w:right w:val="single" w:sz="4" w:space="0" w:color="auto"/>
            </w:tcBorders>
            <w:shd w:val="clear" w:color="000000" w:fill="FFFF00"/>
            <w:vAlign w:val="center"/>
            <w:hideMark/>
          </w:tcPr>
          <w:p w:rsidR="0076629D" w:rsidRPr="004826DC" w:rsidRDefault="0076629D" w:rsidP="0076629D">
            <w:pPr>
              <w:rPr>
                <w:rFonts w:ascii="Calibri" w:hAnsi="Calibri"/>
                <w:sz w:val="16"/>
                <w:szCs w:val="16"/>
              </w:rPr>
            </w:pPr>
            <w:r w:rsidRPr="004826DC">
              <w:rPr>
                <w:rFonts w:ascii="Calibri" w:hAnsi="Calibri"/>
                <w:sz w:val="16"/>
                <w:szCs w:val="16"/>
              </w:rPr>
              <w:t>Oracle</w:t>
            </w:r>
          </w:p>
        </w:tc>
        <w:tc>
          <w:tcPr>
            <w:tcW w:w="2140" w:type="dxa"/>
            <w:tcBorders>
              <w:top w:val="nil"/>
              <w:left w:val="nil"/>
              <w:bottom w:val="single" w:sz="4" w:space="0" w:color="auto"/>
              <w:right w:val="single" w:sz="8" w:space="0" w:color="auto"/>
            </w:tcBorders>
            <w:shd w:val="clear" w:color="auto" w:fill="auto"/>
            <w:noWrap/>
            <w:vAlign w:val="center"/>
            <w:hideMark/>
          </w:tcPr>
          <w:p w:rsidR="0076629D" w:rsidRPr="004826DC" w:rsidRDefault="0076629D" w:rsidP="0076629D">
            <w:pPr>
              <w:rPr>
                <w:rFonts w:ascii="Calibri" w:hAnsi="Calibri"/>
                <w:sz w:val="16"/>
                <w:szCs w:val="16"/>
              </w:rPr>
            </w:pPr>
          </w:p>
        </w:tc>
      </w:tr>
      <w:tr w:rsidR="0076629D" w:rsidRPr="004826DC" w:rsidTr="0076629D">
        <w:trPr>
          <w:trHeight w:val="300"/>
        </w:trPr>
        <w:tc>
          <w:tcPr>
            <w:tcW w:w="441" w:type="dxa"/>
            <w:vMerge/>
            <w:tcBorders>
              <w:top w:val="nil"/>
              <w:left w:val="single" w:sz="8" w:space="0" w:color="auto"/>
              <w:bottom w:val="single" w:sz="8" w:space="0" w:color="000000"/>
              <w:right w:val="nil"/>
            </w:tcBorders>
            <w:vAlign w:val="center"/>
            <w:hideMark/>
          </w:tcPr>
          <w:p w:rsidR="0076629D" w:rsidRPr="004826DC" w:rsidRDefault="0076629D" w:rsidP="0076629D">
            <w:pPr>
              <w:rPr>
                <w:rFonts w:ascii="Calibri" w:hAnsi="Calibri"/>
                <w:b/>
                <w:bCs/>
                <w:sz w:val="16"/>
                <w:szCs w:val="16"/>
              </w:rPr>
            </w:pPr>
          </w:p>
        </w:tc>
        <w:tc>
          <w:tcPr>
            <w:tcW w:w="1946" w:type="dxa"/>
            <w:tcBorders>
              <w:top w:val="nil"/>
              <w:left w:val="single" w:sz="8" w:space="0" w:color="auto"/>
              <w:bottom w:val="single" w:sz="4" w:space="0" w:color="auto"/>
              <w:right w:val="single" w:sz="4" w:space="0" w:color="auto"/>
            </w:tcBorders>
            <w:shd w:val="clear" w:color="auto" w:fill="auto"/>
            <w:vAlign w:val="center"/>
            <w:hideMark/>
          </w:tcPr>
          <w:p w:rsidR="0076629D" w:rsidRPr="004826DC" w:rsidRDefault="0076629D" w:rsidP="0076629D">
            <w:pPr>
              <w:jc w:val="center"/>
              <w:rPr>
                <w:rFonts w:ascii="Calibri" w:hAnsi="Calibri"/>
                <w:sz w:val="16"/>
                <w:szCs w:val="16"/>
              </w:rPr>
            </w:pPr>
            <w:r w:rsidRPr="004826DC">
              <w:rPr>
                <w:rFonts w:ascii="Calibri" w:hAnsi="Calibri"/>
                <w:sz w:val="16"/>
                <w:szCs w:val="16"/>
              </w:rPr>
              <w:t>cadicon</w:t>
            </w:r>
          </w:p>
        </w:tc>
        <w:tc>
          <w:tcPr>
            <w:tcW w:w="1411" w:type="dxa"/>
            <w:tcBorders>
              <w:top w:val="nil"/>
              <w:left w:val="nil"/>
              <w:bottom w:val="single" w:sz="4" w:space="0" w:color="auto"/>
              <w:right w:val="single" w:sz="4" w:space="0" w:color="auto"/>
            </w:tcBorders>
            <w:shd w:val="clear" w:color="auto" w:fill="auto"/>
            <w:noWrap/>
            <w:vAlign w:val="center"/>
            <w:hideMark/>
          </w:tcPr>
          <w:p w:rsidR="0076629D" w:rsidRPr="004826DC" w:rsidRDefault="0076629D" w:rsidP="0076629D">
            <w:pPr>
              <w:rPr>
                <w:rFonts w:ascii="Calibri" w:hAnsi="Calibri"/>
                <w:sz w:val="16"/>
                <w:szCs w:val="16"/>
              </w:rPr>
            </w:pPr>
            <w:r w:rsidRPr="004826DC">
              <w:rPr>
                <w:rFonts w:ascii="Calibri" w:hAnsi="Calibri"/>
                <w:sz w:val="16"/>
                <w:szCs w:val="16"/>
              </w:rPr>
              <w:t>cadicon</w:t>
            </w:r>
          </w:p>
        </w:tc>
        <w:tc>
          <w:tcPr>
            <w:tcW w:w="3522" w:type="dxa"/>
            <w:tcBorders>
              <w:top w:val="nil"/>
              <w:left w:val="nil"/>
              <w:bottom w:val="single" w:sz="4" w:space="0" w:color="auto"/>
              <w:right w:val="single" w:sz="4" w:space="0" w:color="auto"/>
            </w:tcBorders>
            <w:shd w:val="clear" w:color="000000" w:fill="FFFF00"/>
            <w:vAlign w:val="center"/>
            <w:hideMark/>
          </w:tcPr>
          <w:p w:rsidR="0076629D" w:rsidRPr="004826DC" w:rsidRDefault="0076629D" w:rsidP="0076629D">
            <w:pPr>
              <w:rPr>
                <w:rFonts w:ascii="Calibri" w:hAnsi="Calibri"/>
                <w:sz w:val="16"/>
                <w:szCs w:val="16"/>
              </w:rPr>
            </w:pPr>
          </w:p>
        </w:tc>
        <w:tc>
          <w:tcPr>
            <w:tcW w:w="963" w:type="dxa"/>
            <w:tcBorders>
              <w:top w:val="nil"/>
              <w:left w:val="nil"/>
              <w:bottom w:val="single" w:sz="4" w:space="0" w:color="auto"/>
              <w:right w:val="single" w:sz="4" w:space="0" w:color="auto"/>
            </w:tcBorders>
            <w:shd w:val="clear" w:color="auto" w:fill="auto"/>
            <w:noWrap/>
            <w:vAlign w:val="center"/>
            <w:hideMark/>
          </w:tcPr>
          <w:p w:rsidR="0076629D" w:rsidRPr="004826DC" w:rsidRDefault="0076629D" w:rsidP="0076629D">
            <w:pPr>
              <w:rPr>
                <w:rFonts w:ascii="Calibri" w:hAnsi="Calibri"/>
                <w:sz w:val="16"/>
                <w:szCs w:val="16"/>
              </w:rPr>
            </w:pPr>
            <w:r w:rsidRPr="004826DC">
              <w:rPr>
                <w:rFonts w:ascii="Calibri" w:hAnsi="Calibri"/>
                <w:sz w:val="16"/>
                <w:szCs w:val="16"/>
              </w:rPr>
              <w:t>Segec</w:t>
            </w:r>
          </w:p>
        </w:tc>
        <w:tc>
          <w:tcPr>
            <w:tcW w:w="1459" w:type="dxa"/>
            <w:tcBorders>
              <w:top w:val="nil"/>
              <w:left w:val="nil"/>
              <w:bottom w:val="single" w:sz="4" w:space="0" w:color="auto"/>
              <w:right w:val="single" w:sz="4" w:space="0" w:color="auto"/>
            </w:tcBorders>
            <w:shd w:val="clear" w:color="auto" w:fill="auto"/>
            <w:noWrap/>
            <w:vAlign w:val="center"/>
            <w:hideMark/>
          </w:tcPr>
          <w:p w:rsidR="0076629D" w:rsidRPr="004826DC" w:rsidRDefault="0076629D" w:rsidP="0076629D">
            <w:pPr>
              <w:rPr>
                <w:rFonts w:ascii="Calibri" w:hAnsi="Calibri"/>
                <w:sz w:val="16"/>
                <w:szCs w:val="16"/>
              </w:rPr>
            </w:pPr>
            <w:r w:rsidRPr="004826DC">
              <w:rPr>
                <w:rFonts w:ascii="Calibri" w:hAnsi="Calibri"/>
                <w:sz w:val="16"/>
                <w:szCs w:val="16"/>
              </w:rPr>
              <w:t>Java</w:t>
            </w:r>
          </w:p>
        </w:tc>
        <w:tc>
          <w:tcPr>
            <w:tcW w:w="1528" w:type="dxa"/>
            <w:tcBorders>
              <w:top w:val="nil"/>
              <w:left w:val="nil"/>
              <w:bottom w:val="single" w:sz="4" w:space="0" w:color="auto"/>
              <w:right w:val="single" w:sz="4" w:space="0" w:color="auto"/>
            </w:tcBorders>
            <w:shd w:val="clear" w:color="auto" w:fill="auto"/>
            <w:noWrap/>
            <w:vAlign w:val="center"/>
            <w:hideMark/>
          </w:tcPr>
          <w:p w:rsidR="0076629D" w:rsidRPr="004826DC" w:rsidRDefault="0076629D" w:rsidP="0076629D">
            <w:pPr>
              <w:rPr>
                <w:rFonts w:ascii="Calibri" w:hAnsi="Calibri"/>
                <w:sz w:val="16"/>
                <w:szCs w:val="16"/>
              </w:rPr>
            </w:pPr>
            <w:r w:rsidRPr="004826DC">
              <w:rPr>
                <w:rFonts w:ascii="Calibri" w:hAnsi="Calibri"/>
                <w:sz w:val="16"/>
                <w:szCs w:val="16"/>
              </w:rPr>
              <w:t>Java</w:t>
            </w:r>
          </w:p>
        </w:tc>
        <w:tc>
          <w:tcPr>
            <w:tcW w:w="1310" w:type="dxa"/>
            <w:tcBorders>
              <w:top w:val="nil"/>
              <w:left w:val="nil"/>
              <w:bottom w:val="single" w:sz="4" w:space="0" w:color="auto"/>
              <w:right w:val="single" w:sz="4" w:space="0" w:color="auto"/>
            </w:tcBorders>
            <w:shd w:val="clear" w:color="000000" w:fill="FFFF00"/>
            <w:noWrap/>
            <w:vAlign w:val="center"/>
            <w:hideMark/>
          </w:tcPr>
          <w:p w:rsidR="0076629D" w:rsidRPr="004826DC" w:rsidRDefault="0076629D" w:rsidP="0076629D">
            <w:pPr>
              <w:rPr>
                <w:rFonts w:ascii="Calibri" w:hAnsi="Calibri"/>
                <w:sz w:val="16"/>
                <w:szCs w:val="16"/>
              </w:rPr>
            </w:pPr>
            <w:r w:rsidRPr="004826DC">
              <w:rPr>
                <w:rFonts w:ascii="Calibri" w:hAnsi="Calibri"/>
                <w:sz w:val="16"/>
                <w:szCs w:val="16"/>
              </w:rPr>
              <w:t>Oracle</w:t>
            </w:r>
          </w:p>
        </w:tc>
        <w:tc>
          <w:tcPr>
            <w:tcW w:w="2140" w:type="dxa"/>
            <w:tcBorders>
              <w:top w:val="nil"/>
              <w:left w:val="nil"/>
              <w:bottom w:val="single" w:sz="4" w:space="0" w:color="auto"/>
              <w:right w:val="single" w:sz="8" w:space="0" w:color="auto"/>
            </w:tcBorders>
            <w:shd w:val="clear" w:color="auto" w:fill="auto"/>
            <w:noWrap/>
            <w:vAlign w:val="center"/>
            <w:hideMark/>
          </w:tcPr>
          <w:p w:rsidR="0076629D" w:rsidRPr="004826DC" w:rsidRDefault="0076629D" w:rsidP="0076629D">
            <w:pPr>
              <w:rPr>
                <w:rFonts w:ascii="Calibri" w:hAnsi="Calibri"/>
                <w:sz w:val="16"/>
                <w:szCs w:val="16"/>
              </w:rPr>
            </w:pPr>
          </w:p>
        </w:tc>
      </w:tr>
      <w:tr w:rsidR="0076629D" w:rsidRPr="004826DC" w:rsidTr="0076629D">
        <w:trPr>
          <w:trHeight w:val="465"/>
        </w:trPr>
        <w:tc>
          <w:tcPr>
            <w:tcW w:w="441" w:type="dxa"/>
            <w:vMerge/>
            <w:tcBorders>
              <w:top w:val="nil"/>
              <w:left w:val="single" w:sz="8" w:space="0" w:color="auto"/>
              <w:bottom w:val="single" w:sz="8" w:space="0" w:color="000000"/>
              <w:right w:val="nil"/>
            </w:tcBorders>
            <w:vAlign w:val="center"/>
            <w:hideMark/>
          </w:tcPr>
          <w:p w:rsidR="0076629D" w:rsidRPr="004826DC" w:rsidRDefault="0076629D" w:rsidP="0076629D">
            <w:pPr>
              <w:rPr>
                <w:rFonts w:ascii="Calibri" w:hAnsi="Calibri"/>
                <w:b/>
                <w:bCs/>
                <w:sz w:val="16"/>
                <w:szCs w:val="16"/>
              </w:rPr>
            </w:pPr>
          </w:p>
        </w:tc>
        <w:tc>
          <w:tcPr>
            <w:tcW w:w="1946" w:type="dxa"/>
            <w:tcBorders>
              <w:top w:val="nil"/>
              <w:left w:val="single" w:sz="8" w:space="0" w:color="auto"/>
              <w:bottom w:val="single" w:sz="8" w:space="0" w:color="auto"/>
              <w:right w:val="single" w:sz="4" w:space="0" w:color="auto"/>
            </w:tcBorders>
            <w:shd w:val="clear" w:color="auto" w:fill="auto"/>
            <w:vAlign w:val="center"/>
            <w:hideMark/>
          </w:tcPr>
          <w:p w:rsidR="0076629D" w:rsidRPr="004826DC" w:rsidRDefault="0076629D" w:rsidP="0076629D">
            <w:pPr>
              <w:jc w:val="center"/>
              <w:rPr>
                <w:rFonts w:ascii="Calibri" w:hAnsi="Calibri"/>
                <w:sz w:val="16"/>
                <w:szCs w:val="16"/>
              </w:rPr>
            </w:pPr>
            <w:r w:rsidRPr="004826DC">
              <w:rPr>
                <w:rFonts w:ascii="Calibri" w:hAnsi="Calibri"/>
                <w:sz w:val="16"/>
                <w:szCs w:val="16"/>
              </w:rPr>
              <w:t>Sinergia</w:t>
            </w:r>
          </w:p>
        </w:tc>
        <w:tc>
          <w:tcPr>
            <w:tcW w:w="1411" w:type="dxa"/>
            <w:tcBorders>
              <w:top w:val="nil"/>
              <w:left w:val="nil"/>
              <w:bottom w:val="single" w:sz="8" w:space="0" w:color="auto"/>
              <w:right w:val="single" w:sz="4" w:space="0" w:color="auto"/>
            </w:tcBorders>
            <w:shd w:val="clear" w:color="auto" w:fill="auto"/>
            <w:noWrap/>
            <w:vAlign w:val="center"/>
            <w:hideMark/>
          </w:tcPr>
          <w:p w:rsidR="0076629D" w:rsidRPr="004826DC" w:rsidRDefault="0076629D" w:rsidP="0076629D">
            <w:pPr>
              <w:rPr>
                <w:rFonts w:ascii="Calibri" w:hAnsi="Calibri"/>
                <w:sz w:val="16"/>
                <w:szCs w:val="16"/>
              </w:rPr>
            </w:pPr>
            <w:r w:rsidRPr="004826DC">
              <w:rPr>
                <w:rFonts w:ascii="Calibri" w:hAnsi="Calibri"/>
                <w:sz w:val="16"/>
                <w:szCs w:val="16"/>
              </w:rPr>
              <w:t>sinergia</w:t>
            </w:r>
          </w:p>
        </w:tc>
        <w:tc>
          <w:tcPr>
            <w:tcW w:w="3522" w:type="dxa"/>
            <w:tcBorders>
              <w:top w:val="nil"/>
              <w:left w:val="nil"/>
              <w:bottom w:val="single" w:sz="8" w:space="0" w:color="auto"/>
              <w:right w:val="single" w:sz="4" w:space="0" w:color="auto"/>
            </w:tcBorders>
            <w:shd w:val="clear" w:color="000000" w:fill="FFFF00"/>
            <w:vAlign w:val="center"/>
            <w:hideMark/>
          </w:tcPr>
          <w:p w:rsidR="0076629D" w:rsidRPr="004826DC" w:rsidRDefault="0076629D" w:rsidP="0076629D">
            <w:pPr>
              <w:rPr>
                <w:rFonts w:ascii="Calibri" w:hAnsi="Calibri"/>
                <w:sz w:val="16"/>
                <w:szCs w:val="16"/>
              </w:rPr>
            </w:pPr>
            <w:r w:rsidRPr="004826DC">
              <w:rPr>
                <w:rFonts w:ascii="Calibri" w:hAnsi="Calibri"/>
                <w:sz w:val="16"/>
                <w:szCs w:val="16"/>
              </w:rPr>
              <w:t>Informações Gerenciais</w:t>
            </w:r>
          </w:p>
        </w:tc>
        <w:tc>
          <w:tcPr>
            <w:tcW w:w="963" w:type="dxa"/>
            <w:tcBorders>
              <w:top w:val="nil"/>
              <w:left w:val="nil"/>
              <w:bottom w:val="single" w:sz="8" w:space="0" w:color="auto"/>
              <w:right w:val="single" w:sz="4" w:space="0" w:color="auto"/>
            </w:tcBorders>
            <w:shd w:val="clear" w:color="auto" w:fill="auto"/>
            <w:noWrap/>
            <w:vAlign w:val="center"/>
            <w:hideMark/>
          </w:tcPr>
          <w:p w:rsidR="0076629D" w:rsidRPr="004826DC" w:rsidRDefault="0076629D" w:rsidP="0076629D">
            <w:pPr>
              <w:rPr>
                <w:rFonts w:ascii="Calibri" w:hAnsi="Calibri"/>
                <w:sz w:val="16"/>
                <w:szCs w:val="16"/>
              </w:rPr>
            </w:pPr>
            <w:r w:rsidRPr="004826DC">
              <w:rPr>
                <w:rFonts w:ascii="Calibri" w:hAnsi="Calibri"/>
                <w:sz w:val="16"/>
                <w:szCs w:val="16"/>
              </w:rPr>
              <w:t>Sedin</w:t>
            </w:r>
          </w:p>
        </w:tc>
        <w:tc>
          <w:tcPr>
            <w:tcW w:w="1459" w:type="dxa"/>
            <w:tcBorders>
              <w:top w:val="nil"/>
              <w:left w:val="nil"/>
              <w:bottom w:val="single" w:sz="8" w:space="0" w:color="auto"/>
              <w:right w:val="single" w:sz="4" w:space="0" w:color="auto"/>
            </w:tcBorders>
            <w:shd w:val="clear" w:color="000000" w:fill="FFFF00"/>
            <w:vAlign w:val="center"/>
            <w:hideMark/>
          </w:tcPr>
          <w:p w:rsidR="0076629D" w:rsidRPr="004826DC" w:rsidRDefault="0076629D" w:rsidP="0076629D">
            <w:pPr>
              <w:rPr>
                <w:rFonts w:ascii="Calibri" w:hAnsi="Calibri"/>
                <w:sz w:val="16"/>
                <w:szCs w:val="16"/>
                <w:lang w:val="en-US"/>
              </w:rPr>
            </w:pPr>
            <w:r w:rsidRPr="004826DC">
              <w:rPr>
                <w:rFonts w:ascii="Calibri" w:hAnsi="Calibri"/>
                <w:sz w:val="16"/>
                <w:szCs w:val="16"/>
                <w:lang w:val="en-US"/>
              </w:rPr>
              <w:t>BO/Power Center/PL SQL</w:t>
            </w:r>
          </w:p>
        </w:tc>
        <w:tc>
          <w:tcPr>
            <w:tcW w:w="1528" w:type="dxa"/>
            <w:tcBorders>
              <w:top w:val="nil"/>
              <w:left w:val="nil"/>
              <w:bottom w:val="single" w:sz="8" w:space="0" w:color="auto"/>
              <w:right w:val="single" w:sz="4" w:space="0" w:color="auto"/>
            </w:tcBorders>
            <w:shd w:val="clear" w:color="000000" w:fill="FFFF00"/>
            <w:noWrap/>
            <w:vAlign w:val="center"/>
            <w:hideMark/>
          </w:tcPr>
          <w:p w:rsidR="0076629D" w:rsidRPr="004826DC" w:rsidRDefault="0076629D" w:rsidP="0076629D">
            <w:pPr>
              <w:rPr>
                <w:rFonts w:ascii="Calibri" w:hAnsi="Calibri"/>
                <w:sz w:val="16"/>
                <w:szCs w:val="16"/>
              </w:rPr>
            </w:pPr>
            <w:r w:rsidRPr="004826DC">
              <w:rPr>
                <w:rFonts w:ascii="Calibri" w:hAnsi="Calibri"/>
                <w:sz w:val="16"/>
                <w:szCs w:val="16"/>
              </w:rPr>
              <w:t>BO</w:t>
            </w:r>
          </w:p>
        </w:tc>
        <w:tc>
          <w:tcPr>
            <w:tcW w:w="1310" w:type="dxa"/>
            <w:tcBorders>
              <w:top w:val="nil"/>
              <w:left w:val="nil"/>
              <w:bottom w:val="single" w:sz="8" w:space="0" w:color="auto"/>
              <w:right w:val="single" w:sz="4" w:space="0" w:color="auto"/>
            </w:tcBorders>
            <w:shd w:val="clear" w:color="000000" w:fill="FFFF00"/>
            <w:noWrap/>
            <w:vAlign w:val="center"/>
            <w:hideMark/>
          </w:tcPr>
          <w:p w:rsidR="0076629D" w:rsidRPr="004826DC" w:rsidRDefault="0076629D" w:rsidP="0076629D">
            <w:pPr>
              <w:rPr>
                <w:rFonts w:ascii="Calibri" w:hAnsi="Calibri"/>
                <w:sz w:val="16"/>
                <w:szCs w:val="16"/>
              </w:rPr>
            </w:pPr>
            <w:r w:rsidRPr="004826DC">
              <w:rPr>
                <w:rFonts w:ascii="Calibri" w:hAnsi="Calibri"/>
                <w:sz w:val="16"/>
                <w:szCs w:val="16"/>
              </w:rPr>
              <w:t>Oracle</w:t>
            </w:r>
          </w:p>
        </w:tc>
        <w:tc>
          <w:tcPr>
            <w:tcW w:w="2140" w:type="dxa"/>
            <w:tcBorders>
              <w:top w:val="nil"/>
              <w:left w:val="nil"/>
              <w:bottom w:val="single" w:sz="8" w:space="0" w:color="auto"/>
              <w:right w:val="single" w:sz="8" w:space="0" w:color="auto"/>
            </w:tcBorders>
            <w:shd w:val="clear" w:color="auto" w:fill="auto"/>
            <w:noWrap/>
            <w:vAlign w:val="center"/>
            <w:hideMark/>
          </w:tcPr>
          <w:p w:rsidR="0076629D" w:rsidRPr="004826DC" w:rsidRDefault="0076629D" w:rsidP="0076629D">
            <w:pPr>
              <w:rPr>
                <w:rFonts w:ascii="Calibri" w:hAnsi="Calibri"/>
                <w:sz w:val="16"/>
                <w:szCs w:val="16"/>
              </w:rPr>
            </w:pPr>
          </w:p>
        </w:tc>
      </w:tr>
      <w:tr w:rsidR="0076629D" w:rsidRPr="004826DC" w:rsidTr="0076629D">
        <w:trPr>
          <w:trHeight w:val="315"/>
        </w:trPr>
        <w:tc>
          <w:tcPr>
            <w:tcW w:w="441" w:type="dxa"/>
            <w:vMerge w:val="restart"/>
            <w:tcBorders>
              <w:top w:val="nil"/>
              <w:left w:val="single" w:sz="8" w:space="0" w:color="auto"/>
              <w:bottom w:val="single" w:sz="8" w:space="0" w:color="000000"/>
              <w:right w:val="nil"/>
            </w:tcBorders>
            <w:shd w:val="clear" w:color="auto" w:fill="auto"/>
            <w:noWrap/>
            <w:textDirection w:val="btLr"/>
            <w:vAlign w:val="center"/>
            <w:hideMark/>
          </w:tcPr>
          <w:p w:rsidR="0076629D" w:rsidRPr="004826DC" w:rsidRDefault="0076629D" w:rsidP="0076629D">
            <w:pPr>
              <w:jc w:val="center"/>
              <w:rPr>
                <w:rFonts w:ascii="Calibri" w:hAnsi="Calibri"/>
                <w:b/>
                <w:bCs/>
                <w:sz w:val="16"/>
                <w:szCs w:val="16"/>
              </w:rPr>
            </w:pPr>
            <w:r w:rsidRPr="004826DC">
              <w:rPr>
                <w:rFonts w:ascii="Calibri" w:hAnsi="Calibri"/>
                <w:b/>
                <w:bCs/>
                <w:sz w:val="16"/>
                <w:szCs w:val="16"/>
              </w:rPr>
              <w:t>Infra Básica</w:t>
            </w:r>
          </w:p>
        </w:tc>
        <w:tc>
          <w:tcPr>
            <w:tcW w:w="1946" w:type="dxa"/>
            <w:tcBorders>
              <w:top w:val="nil"/>
              <w:left w:val="single" w:sz="8" w:space="0" w:color="auto"/>
              <w:bottom w:val="single" w:sz="4" w:space="0" w:color="auto"/>
              <w:right w:val="single" w:sz="4" w:space="0" w:color="auto"/>
            </w:tcBorders>
            <w:shd w:val="clear" w:color="auto" w:fill="auto"/>
            <w:vAlign w:val="center"/>
            <w:hideMark/>
          </w:tcPr>
          <w:p w:rsidR="0076629D" w:rsidRPr="004826DC" w:rsidRDefault="0076629D" w:rsidP="0076629D">
            <w:pPr>
              <w:jc w:val="center"/>
              <w:rPr>
                <w:rFonts w:ascii="Calibri" w:hAnsi="Calibri"/>
                <w:sz w:val="16"/>
                <w:szCs w:val="16"/>
              </w:rPr>
            </w:pPr>
            <w:r w:rsidRPr="004826DC">
              <w:rPr>
                <w:rFonts w:ascii="Calibri" w:hAnsi="Calibri"/>
                <w:sz w:val="16"/>
                <w:szCs w:val="16"/>
              </w:rPr>
              <w:t>Siga (Controle de Acesso)</w:t>
            </w:r>
          </w:p>
        </w:tc>
        <w:tc>
          <w:tcPr>
            <w:tcW w:w="1411" w:type="dxa"/>
            <w:tcBorders>
              <w:top w:val="nil"/>
              <w:left w:val="nil"/>
              <w:bottom w:val="single" w:sz="4" w:space="0" w:color="auto"/>
              <w:right w:val="single" w:sz="4" w:space="0" w:color="auto"/>
            </w:tcBorders>
            <w:shd w:val="clear" w:color="auto" w:fill="auto"/>
            <w:noWrap/>
            <w:vAlign w:val="center"/>
            <w:hideMark/>
          </w:tcPr>
          <w:p w:rsidR="0076629D" w:rsidRPr="004826DC" w:rsidRDefault="0076629D" w:rsidP="0076629D">
            <w:pPr>
              <w:rPr>
                <w:rFonts w:ascii="Calibri" w:hAnsi="Calibri"/>
                <w:sz w:val="16"/>
                <w:szCs w:val="16"/>
              </w:rPr>
            </w:pPr>
            <w:r w:rsidRPr="004826DC">
              <w:rPr>
                <w:rFonts w:ascii="Calibri" w:hAnsi="Calibri"/>
                <w:sz w:val="16"/>
                <w:szCs w:val="16"/>
              </w:rPr>
              <w:t>tcu</w:t>
            </w:r>
          </w:p>
        </w:tc>
        <w:tc>
          <w:tcPr>
            <w:tcW w:w="3522" w:type="dxa"/>
            <w:tcBorders>
              <w:top w:val="nil"/>
              <w:left w:val="nil"/>
              <w:bottom w:val="single" w:sz="4" w:space="0" w:color="auto"/>
              <w:right w:val="single" w:sz="4" w:space="0" w:color="auto"/>
            </w:tcBorders>
            <w:shd w:val="clear" w:color="auto" w:fill="auto"/>
            <w:vAlign w:val="center"/>
            <w:hideMark/>
          </w:tcPr>
          <w:p w:rsidR="0076629D" w:rsidRPr="004826DC" w:rsidRDefault="0076629D" w:rsidP="0076629D">
            <w:pPr>
              <w:rPr>
                <w:rFonts w:ascii="Calibri" w:hAnsi="Calibri"/>
                <w:sz w:val="16"/>
                <w:szCs w:val="16"/>
              </w:rPr>
            </w:pPr>
            <w:r w:rsidRPr="004826DC">
              <w:rPr>
                <w:rFonts w:ascii="Calibri" w:hAnsi="Calibri"/>
                <w:sz w:val="16"/>
                <w:szCs w:val="16"/>
              </w:rPr>
              <w:t>Sistema Integrado de Gerenciamento de Acesso</w:t>
            </w:r>
          </w:p>
        </w:tc>
        <w:tc>
          <w:tcPr>
            <w:tcW w:w="963" w:type="dxa"/>
            <w:tcBorders>
              <w:top w:val="nil"/>
              <w:left w:val="nil"/>
              <w:bottom w:val="single" w:sz="4" w:space="0" w:color="auto"/>
              <w:right w:val="single" w:sz="4" w:space="0" w:color="auto"/>
            </w:tcBorders>
            <w:shd w:val="clear" w:color="auto" w:fill="auto"/>
            <w:vAlign w:val="center"/>
            <w:hideMark/>
          </w:tcPr>
          <w:p w:rsidR="0076629D" w:rsidRPr="004826DC" w:rsidRDefault="0076629D" w:rsidP="0076629D">
            <w:pPr>
              <w:rPr>
                <w:rFonts w:ascii="Calibri" w:hAnsi="Calibri"/>
                <w:sz w:val="16"/>
                <w:szCs w:val="16"/>
              </w:rPr>
            </w:pPr>
            <w:r w:rsidRPr="004826DC">
              <w:rPr>
                <w:rFonts w:ascii="Calibri" w:hAnsi="Calibri"/>
                <w:sz w:val="16"/>
                <w:szCs w:val="16"/>
              </w:rPr>
              <w:t>Segec</w:t>
            </w:r>
          </w:p>
        </w:tc>
        <w:tc>
          <w:tcPr>
            <w:tcW w:w="1459" w:type="dxa"/>
            <w:tcBorders>
              <w:top w:val="nil"/>
              <w:left w:val="nil"/>
              <w:bottom w:val="single" w:sz="4" w:space="0" w:color="auto"/>
              <w:right w:val="single" w:sz="4" w:space="0" w:color="auto"/>
            </w:tcBorders>
            <w:shd w:val="clear" w:color="auto" w:fill="auto"/>
            <w:vAlign w:val="center"/>
            <w:hideMark/>
          </w:tcPr>
          <w:p w:rsidR="0076629D" w:rsidRPr="004826DC" w:rsidRDefault="0076629D" w:rsidP="0076629D">
            <w:pPr>
              <w:rPr>
                <w:rFonts w:ascii="Calibri" w:hAnsi="Calibri"/>
                <w:sz w:val="16"/>
                <w:szCs w:val="16"/>
              </w:rPr>
            </w:pPr>
            <w:r w:rsidRPr="004826DC">
              <w:rPr>
                <w:rFonts w:ascii="Calibri" w:hAnsi="Calibri"/>
                <w:sz w:val="16"/>
                <w:szCs w:val="16"/>
              </w:rPr>
              <w:t>Java</w:t>
            </w:r>
          </w:p>
        </w:tc>
        <w:tc>
          <w:tcPr>
            <w:tcW w:w="1528" w:type="dxa"/>
            <w:tcBorders>
              <w:top w:val="nil"/>
              <w:left w:val="nil"/>
              <w:bottom w:val="single" w:sz="4" w:space="0" w:color="auto"/>
              <w:right w:val="single" w:sz="4" w:space="0" w:color="auto"/>
            </w:tcBorders>
            <w:shd w:val="clear" w:color="auto" w:fill="auto"/>
            <w:noWrap/>
            <w:vAlign w:val="center"/>
            <w:hideMark/>
          </w:tcPr>
          <w:p w:rsidR="0076629D" w:rsidRPr="004826DC" w:rsidRDefault="0076629D" w:rsidP="0076629D">
            <w:pPr>
              <w:rPr>
                <w:rFonts w:ascii="Calibri" w:hAnsi="Calibri"/>
                <w:sz w:val="16"/>
                <w:szCs w:val="16"/>
              </w:rPr>
            </w:pPr>
            <w:r w:rsidRPr="004826DC">
              <w:rPr>
                <w:rFonts w:ascii="Calibri" w:hAnsi="Calibri"/>
                <w:sz w:val="16"/>
                <w:szCs w:val="16"/>
              </w:rPr>
              <w:t>Java/delphi</w:t>
            </w:r>
          </w:p>
        </w:tc>
        <w:tc>
          <w:tcPr>
            <w:tcW w:w="1310" w:type="dxa"/>
            <w:tcBorders>
              <w:top w:val="nil"/>
              <w:left w:val="nil"/>
              <w:bottom w:val="single" w:sz="4" w:space="0" w:color="auto"/>
              <w:right w:val="single" w:sz="4" w:space="0" w:color="auto"/>
            </w:tcBorders>
            <w:shd w:val="clear" w:color="auto" w:fill="auto"/>
            <w:vAlign w:val="center"/>
            <w:hideMark/>
          </w:tcPr>
          <w:p w:rsidR="0076629D" w:rsidRPr="004826DC" w:rsidRDefault="0076629D" w:rsidP="0076629D">
            <w:pPr>
              <w:rPr>
                <w:rFonts w:ascii="Calibri" w:hAnsi="Calibri"/>
                <w:sz w:val="16"/>
                <w:szCs w:val="16"/>
              </w:rPr>
            </w:pPr>
            <w:r w:rsidRPr="004826DC">
              <w:rPr>
                <w:rFonts w:ascii="Calibri" w:hAnsi="Calibri"/>
                <w:sz w:val="16"/>
                <w:szCs w:val="16"/>
              </w:rPr>
              <w:t>Oracle</w:t>
            </w:r>
          </w:p>
        </w:tc>
        <w:tc>
          <w:tcPr>
            <w:tcW w:w="2140" w:type="dxa"/>
            <w:tcBorders>
              <w:top w:val="nil"/>
              <w:left w:val="nil"/>
              <w:bottom w:val="single" w:sz="4" w:space="0" w:color="auto"/>
              <w:right w:val="single" w:sz="8" w:space="0" w:color="auto"/>
            </w:tcBorders>
            <w:shd w:val="clear" w:color="auto" w:fill="auto"/>
            <w:noWrap/>
            <w:vAlign w:val="center"/>
            <w:hideMark/>
          </w:tcPr>
          <w:p w:rsidR="0076629D" w:rsidRPr="004826DC" w:rsidRDefault="0076629D" w:rsidP="0076629D">
            <w:pPr>
              <w:rPr>
                <w:rFonts w:ascii="Calibri" w:hAnsi="Calibri"/>
                <w:sz w:val="16"/>
                <w:szCs w:val="16"/>
              </w:rPr>
            </w:pPr>
            <w:r w:rsidRPr="004826DC">
              <w:rPr>
                <w:rFonts w:ascii="Calibri" w:hAnsi="Calibri"/>
                <w:sz w:val="16"/>
                <w:szCs w:val="16"/>
              </w:rPr>
              <w:t>Setic/Direp</w:t>
            </w:r>
          </w:p>
        </w:tc>
      </w:tr>
      <w:tr w:rsidR="0076629D" w:rsidRPr="004826DC" w:rsidTr="0076629D">
        <w:trPr>
          <w:trHeight w:val="450"/>
        </w:trPr>
        <w:tc>
          <w:tcPr>
            <w:tcW w:w="441" w:type="dxa"/>
            <w:vMerge/>
            <w:tcBorders>
              <w:top w:val="nil"/>
              <w:left w:val="single" w:sz="8" w:space="0" w:color="auto"/>
              <w:bottom w:val="single" w:sz="8" w:space="0" w:color="000000"/>
              <w:right w:val="nil"/>
            </w:tcBorders>
            <w:vAlign w:val="center"/>
            <w:hideMark/>
          </w:tcPr>
          <w:p w:rsidR="0076629D" w:rsidRPr="004826DC" w:rsidRDefault="0076629D" w:rsidP="0076629D">
            <w:pPr>
              <w:rPr>
                <w:rFonts w:ascii="Calibri" w:hAnsi="Calibri"/>
                <w:b/>
                <w:bCs/>
                <w:sz w:val="16"/>
                <w:szCs w:val="16"/>
              </w:rPr>
            </w:pPr>
          </w:p>
        </w:tc>
        <w:tc>
          <w:tcPr>
            <w:tcW w:w="1946" w:type="dxa"/>
            <w:tcBorders>
              <w:top w:val="nil"/>
              <w:left w:val="single" w:sz="8" w:space="0" w:color="auto"/>
              <w:bottom w:val="single" w:sz="4" w:space="0" w:color="auto"/>
              <w:right w:val="single" w:sz="4" w:space="0" w:color="auto"/>
            </w:tcBorders>
            <w:shd w:val="clear" w:color="auto" w:fill="auto"/>
            <w:vAlign w:val="center"/>
            <w:hideMark/>
          </w:tcPr>
          <w:p w:rsidR="0076629D" w:rsidRPr="004826DC" w:rsidRDefault="0076629D" w:rsidP="0076629D">
            <w:pPr>
              <w:jc w:val="center"/>
              <w:rPr>
                <w:rFonts w:ascii="Calibri" w:hAnsi="Calibri"/>
                <w:sz w:val="16"/>
                <w:szCs w:val="16"/>
              </w:rPr>
            </w:pPr>
            <w:r w:rsidRPr="004826DC">
              <w:rPr>
                <w:rFonts w:ascii="Calibri" w:hAnsi="Calibri"/>
                <w:sz w:val="16"/>
                <w:szCs w:val="16"/>
              </w:rPr>
              <w:t>Qualidade</w:t>
            </w:r>
          </w:p>
        </w:tc>
        <w:tc>
          <w:tcPr>
            <w:tcW w:w="1411" w:type="dxa"/>
            <w:tcBorders>
              <w:top w:val="nil"/>
              <w:left w:val="nil"/>
              <w:bottom w:val="single" w:sz="4" w:space="0" w:color="auto"/>
              <w:right w:val="single" w:sz="4" w:space="0" w:color="auto"/>
            </w:tcBorders>
            <w:shd w:val="clear" w:color="auto" w:fill="auto"/>
            <w:noWrap/>
            <w:vAlign w:val="center"/>
            <w:hideMark/>
          </w:tcPr>
          <w:p w:rsidR="0076629D" w:rsidRPr="004826DC" w:rsidRDefault="0076629D" w:rsidP="0076629D">
            <w:pPr>
              <w:rPr>
                <w:rFonts w:ascii="Calibri" w:hAnsi="Calibri"/>
                <w:sz w:val="16"/>
                <w:szCs w:val="16"/>
              </w:rPr>
            </w:pPr>
            <w:r w:rsidRPr="004826DC">
              <w:rPr>
                <w:rFonts w:ascii="Calibri" w:hAnsi="Calibri"/>
                <w:sz w:val="16"/>
                <w:szCs w:val="16"/>
              </w:rPr>
              <w:t>sequas</w:t>
            </w:r>
          </w:p>
        </w:tc>
        <w:tc>
          <w:tcPr>
            <w:tcW w:w="3522" w:type="dxa"/>
            <w:tcBorders>
              <w:top w:val="nil"/>
              <w:left w:val="nil"/>
              <w:bottom w:val="single" w:sz="4" w:space="0" w:color="auto"/>
              <w:right w:val="single" w:sz="4" w:space="0" w:color="auto"/>
            </w:tcBorders>
            <w:shd w:val="clear" w:color="auto" w:fill="auto"/>
            <w:vAlign w:val="center"/>
            <w:hideMark/>
          </w:tcPr>
          <w:p w:rsidR="0076629D" w:rsidRPr="004826DC" w:rsidRDefault="0076629D" w:rsidP="0076629D">
            <w:pPr>
              <w:rPr>
                <w:rFonts w:ascii="Calibri" w:hAnsi="Calibri"/>
                <w:sz w:val="16"/>
                <w:szCs w:val="16"/>
              </w:rPr>
            </w:pPr>
            <w:r w:rsidRPr="004826DC">
              <w:rPr>
                <w:rFonts w:ascii="Calibri" w:hAnsi="Calibri"/>
                <w:sz w:val="16"/>
                <w:szCs w:val="16"/>
              </w:rPr>
              <w:t>Sistema para controle de qualidade das aplicações</w:t>
            </w:r>
          </w:p>
        </w:tc>
        <w:tc>
          <w:tcPr>
            <w:tcW w:w="963" w:type="dxa"/>
            <w:tcBorders>
              <w:top w:val="nil"/>
              <w:left w:val="nil"/>
              <w:bottom w:val="single" w:sz="4" w:space="0" w:color="auto"/>
              <w:right w:val="single" w:sz="4" w:space="0" w:color="auto"/>
            </w:tcBorders>
            <w:shd w:val="clear" w:color="auto" w:fill="auto"/>
            <w:vAlign w:val="center"/>
            <w:hideMark/>
          </w:tcPr>
          <w:p w:rsidR="0076629D" w:rsidRPr="004826DC" w:rsidRDefault="0076629D" w:rsidP="0076629D">
            <w:pPr>
              <w:rPr>
                <w:rFonts w:ascii="Calibri" w:hAnsi="Calibri"/>
                <w:sz w:val="16"/>
                <w:szCs w:val="16"/>
              </w:rPr>
            </w:pPr>
            <w:r w:rsidRPr="004826DC">
              <w:rPr>
                <w:rFonts w:ascii="Calibri" w:hAnsi="Calibri"/>
                <w:sz w:val="16"/>
                <w:szCs w:val="16"/>
              </w:rPr>
              <w:t>Sequas</w:t>
            </w:r>
          </w:p>
        </w:tc>
        <w:tc>
          <w:tcPr>
            <w:tcW w:w="1459" w:type="dxa"/>
            <w:tcBorders>
              <w:top w:val="nil"/>
              <w:left w:val="nil"/>
              <w:bottom w:val="single" w:sz="4" w:space="0" w:color="auto"/>
              <w:right w:val="single" w:sz="4" w:space="0" w:color="auto"/>
            </w:tcBorders>
            <w:shd w:val="clear" w:color="auto" w:fill="auto"/>
            <w:vAlign w:val="center"/>
            <w:hideMark/>
          </w:tcPr>
          <w:p w:rsidR="0076629D" w:rsidRPr="004826DC" w:rsidRDefault="0076629D" w:rsidP="0076629D">
            <w:pPr>
              <w:rPr>
                <w:rFonts w:ascii="Calibri" w:hAnsi="Calibri"/>
                <w:sz w:val="16"/>
                <w:szCs w:val="16"/>
              </w:rPr>
            </w:pPr>
            <w:r w:rsidRPr="004826DC">
              <w:rPr>
                <w:rFonts w:ascii="Calibri" w:hAnsi="Calibri"/>
                <w:sz w:val="16"/>
                <w:szCs w:val="16"/>
              </w:rPr>
              <w:t>Java</w:t>
            </w:r>
          </w:p>
        </w:tc>
        <w:tc>
          <w:tcPr>
            <w:tcW w:w="1528" w:type="dxa"/>
            <w:tcBorders>
              <w:top w:val="nil"/>
              <w:left w:val="nil"/>
              <w:bottom w:val="single" w:sz="4" w:space="0" w:color="auto"/>
              <w:right w:val="single" w:sz="4" w:space="0" w:color="auto"/>
            </w:tcBorders>
            <w:shd w:val="clear" w:color="auto" w:fill="auto"/>
            <w:noWrap/>
            <w:vAlign w:val="center"/>
            <w:hideMark/>
          </w:tcPr>
          <w:p w:rsidR="0076629D" w:rsidRPr="004826DC" w:rsidRDefault="0076629D" w:rsidP="0076629D">
            <w:pPr>
              <w:rPr>
                <w:rFonts w:ascii="Calibri" w:hAnsi="Calibri"/>
                <w:sz w:val="16"/>
                <w:szCs w:val="16"/>
              </w:rPr>
            </w:pPr>
            <w:r w:rsidRPr="004826DC">
              <w:rPr>
                <w:rFonts w:ascii="Calibri" w:hAnsi="Calibri"/>
                <w:sz w:val="16"/>
                <w:szCs w:val="16"/>
              </w:rPr>
              <w:t>Java</w:t>
            </w:r>
          </w:p>
        </w:tc>
        <w:tc>
          <w:tcPr>
            <w:tcW w:w="1310" w:type="dxa"/>
            <w:tcBorders>
              <w:top w:val="nil"/>
              <w:left w:val="nil"/>
              <w:bottom w:val="single" w:sz="4" w:space="0" w:color="auto"/>
              <w:right w:val="single" w:sz="4" w:space="0" w:color="auto"/>
            </w:tcBorders>
            <w:shd w:val="clear" w:color="auto" w:fill="auto"/>
            <w:vAlign w:val="center"/>
            <w:hideMark/>
          </w:tcPr>
          <w:p w:rsidR="0076629D" w:rsidRPr="004826DC" w:rsidRDefault="0076629D" w:rsidP="0076629D">
            <w:pPr>
              <w:rPr>
                <w:rFonts w:ascii="Calibri" w:hAnsi="Calibri"/>
                <w:sz w:val="16"/>
                <w:szCs w:val="16"/>
              </w:rPr>
            </w:pPr>
            <w:r w:rsidRPr="004826DC">
              <w:rPr>
                <w:rFonts w:ascii="Calibri" w:hAnsi="Calibri"/>
                <w:sz w:val="16"/>
                <w:szCs w:val="16"/>
              </w:rPr>
              <w:t>Oracle</w:t>
            </w:r>
          </w:p>
        </w:tc>
        <w:tc>
          <w:tcPr>
            <w:tcW w:w="2140" w:type="dxa"/>
            <w:tcBorders>
              <w:top w:val="nil"/>
              <w:left w:val="nil"/>
              <w:bottom w:val="single" w:sz="4" w:space="0" w:color="auto"/>
              <w:right w:val="single" w:sz="8" w:space="0" w:color="auto"/>
            </w:tcBorders>
            <w:shd w:val="clear" w:color="auto" w:fill="auto"/>
            <w:noWrap/>
            <w:vAlign w:val="center"/>
            <w:hideMark/>
          </w:tcPr>
          <w:p w:rsidR="0076629D" w:rsidRPr="004826DC" w:rsidRDefault="0076629D" w:rsidP="0076629D">
            <w:pPr>
              <w:rPr>
                <w:rFonts w:ascii="Calibri" w:hAnsi="Calibri"/>
                <w:sz w:val="16"/>
                <w:szCs w:val="16"/>
              </w:rPr>
            </w:pPr>
            <w:r w:rsidRPr="004826DC">
              <w:rPr>
                <w:rFonts w:ascii="Calibri" w:hAnsi="Calibri"/>
                <w:sz w:val="16"/>
                <w:szCs w:val="16"/>
              </w:rPr>
              <w:t>STI</w:t>
            </w:r>
          </w:p>
        </w:tc>
      </w:tr>
      <w:tr w:rsidR="0076629D" w:rsidRPr="004826DC" w:rsidTr="0076629D">
        <w:trPr>
          <w:trHeight w:val="300"/>
        </w:trPr>
        <w:tc>
          <w:tcPr>
            <w:tcW w:w="441" w:type="dxa"/>
            <w:vMerge/>
            <w:tcBorders>
              <w:top w:val="nil"/>
              <w:left w:val="single" w:sz="8" w:space="0" w:color="auto"/>
              <w:bottom w:val="single" w:sz="8" w:space="0" w:color="000000"/>
              <w:right w:val="nil"/>
            </w:tcBorders>
            <w:vAlign w:val="center"/>
            <w:hideMark/>
          </w:tcPr>
          <w:p w:rsidR="0076629D" w:rsidRPr="004826DC" w:rsidRDefault="0076629D" w:rsidP="0076629D">
            <w:pPr>
              <w:rPr>
                <w:rFonts w:ascii="Calibri" w:hAnsi="Calibri"/>
                <w:b/>
                <w:bCs/>
                <w:sz w:val="16"/>
                <w:szCs w:val="16"/>
              </w:rPr>
            </w:pPr>
          </w:p>
        </w:tc>
        <w:tc>
          <w:tcPr>
            <w:tcW w:w="1946" w:type="dxa"/>
            <w:vMerge w:val="restart"/>
            <w:tcBorders>
              <w:top w:val="nil"/>
              <w:left w:val="single" w:sz="8" w:space="0" w:color="auto"/>
              <w:bottom w:val="single" w:sz="4" w:space="0" w:color="auto"/>
              <w:right w:val="single" w:sz="4" w:space="0" w:color="auto"/>
            </w:tcBorders>
            <w:shd w:val="clear" w:color="auto" w:fill="auto"/>
            <w:vAlign w:val="center"/>
            <w:hideMark/>
          </w:tcPr>
          <w:p w:rsidR="0076629D" w:rsidRPr="004826DC" w:rsidRDefault="0076629D" w:rsidP="0076629D">
            <w:pPr>
              <w:jc w:val="center"/>
              <w:rPr>
                <w:rFonts w:ascii="Calibri" w:hAnsi="Calibri"/>
                <w:sz w:val="16"/>
                <w:szCs w:val="16"/>
              </w:rPr>
            </w:pPr>
            <w:r w:rsidRPr="004826DC">
              <w:rPr>
                <w:rFonts w:ascii="Calibri" w:hAnsi="Calibri"/>
                <w:sz w:val="16"/>
                <w:szCs w:val="16"/>
              </w:rPr>
              <w:t>Informações Básicas</w:t>
            </w:r>
          </w:p>
        </w:tc>
        <w:tc>
          <w:tcPr>
            <w:tcW w:w="1411" w:type="dxa"/>
            <w:tcBorders>
              <w:top w:val="nil"/>
              <w:left w:val="nil"/>
              <w:bottom w:val="single" w:sz="4" w:space="0" w:color="auto"/>
              <w:right w:val="single" w:sz="4" w:space="0" w:color="auto"/>
            </w:tcBorders>
            <w:shd w:val="clear" w:color="auto" w:fill="auto"/>
            <w:noWrap/>
            <w:vAlign w:val="center"/>
            <w:hideMark/>
          </w:tcPr>
          <w:p w:rsidR="0076629D" w:rsidRPr="004826DC" w:rsidRDefault="0076629D" w:rsidP="0076629D">
            <w:pPr>
              <w:rPr>
                <w:rFonts w:ascii="Calibri" w:hAnsi="Calibri"/>
                <w:sz w:val="16"/>
                <w:szCs w:val="16"/>
              </w:rPr>
            </w:pPr>
            <w:r w:rsidRPr="004826DC">
              <w:rPr>
                <w:rFonts w:ascii="Calibri" w:hAnsi="Calibri"/>
                <w:sz w:val="16"/>
                <w:szCs w:val="16"/>
              </w:rPr>
              <w:t>sisunidade</w:t>
            </w:r>
          </w:p>
        </w:tc>
        <w:tc>
          <w:tcPr>
            <w:tcW w:w="3522" w:type="dxa"/>
            <w:tcBorders>
              <w:top w:val="nil"/>
              <w:left w:val="nil"/>
              <w:bottom w:val="single" w:sz="4" w:space="0" w:color="auto"/>
              <w:right w:val="single" w:sz="4" w:space="0" w:color="auto"/>
            </w:tcBorders>
            <w:shd w:val="clear" w:color="auto" w:fill="auto"/>
            <w:vAlign w:val="center"/>
            <w:hideMark/>
          </w:tcPr>
          <w:p w:rsidR="0076629D" w:rsidRPr="004826DC" w:rsidRDefault="0076629D" w:rsidP="0076629D">
            <w:pPr>
              <w:rPr>
                <w:rFonts w:ascii="Calibri" w:hAnsi="Calibri"/>
                <w:sz w:val="16"/>
                <w:szCs w:val="16"/>
              </w:rPr>
            </w:pPr>
            <w:r w:rsidRPr="004826DC">
              <w:rPr>
                <w:rFonts w:ascii="Calibri" w:hAnsi="Calibri"/>
                <w:sz w:val="16"/>
                <w:szCs w:val="16"/>
              </w:rPr>
              <w:t>Sistema de Controle de Unidades do TCU</w:t>
            </w:r>
          </w:p>
        </w:tc>
        <w:tc>
          <w:tcPr>
            <w:tcW w:w="963" w:type="dxa"/>
            <w:tcBorders>
              <w:top w:val="nil"/>
              <w:left w:val="nil"/>
              <w:bottom w:val="single" w:sz="4" w:space="0" w:color="auto"/>
              <w:right w:val="single" w:sz="4" w:space="0" w:color="auto"/>
            </w:tcBorders>
            <w:shd w:val="clear" w:color="auto" w:fill="auto"/>
            <w:noWrap/>
            <w:vAlign w:val="center"/>
            <w:hideMark/>
          </w:tcPr>
          <w:p w:rsidR="0076629D" w:rsidRPr="004826DC" w:rsidRDefault="0076629D" w:rsidP="0076629D">
            <w:pPr>
              <w:rPr>
                <w:rFonts w:ascii="Calibri" w:hAnsi="Calibri"/>
                <w:sz w:val="16"/>
                <w:szCs w:val="16"/>
              </w:rPr>
            </w:pPr>
            <w:r w:rsidRPr="004826DC">
              <w:rPr>
                <w:rFonts w:ascii="Calibri" w:hAnsi="Calibri"/>
                <w:sz w:val="16"/>
                <w:szCs w:val="16"/>
              </w:rPr>
              <w:t>Sesic</w:t>
            </w:r>
          </w:p>
        </w:tc>
        <w:tc>
          <w:tcPr>
            <w:tcW w:w="1459" w:type="dxa"/>
            <w:tcBorders>
              <w:top w:val="nil"/>
              <w:left w:val="nil"/>
              <w:bottom w:val="single" w:sz="4" w:space="0" w:color="auto"/>
              <w:right w:val="single" w:sz="4" w:space="0" w:color="auto"/>
            </w:tcBorders>
            <w:shd w:val="clear" w:color="auto" w:fill="auto"/>
            <w:noWrap/>
            <w:vAlign w:val="center"/>
            <w:hideMark/>
          </w:tcPr>
          <w:p w:rsidR="0076629D" w:rsidRPr="004826DC" w:rsidRDefault="0076629D" w:rsidP="0076629D">
            <w:pPr>
              <w:rPr>
                <w:rFonts w:ascii="Calibri" w:hAnsi="Calibri"/>
                <w:sz w:val="16"/>
                <w:szCs w:val="16"/>
              </w:rPr>
            </w:pPr>
            <w:r w:rsidRPr="004826DC">
              <w:rPr>
                <w:rFonts w:ascii="Calibri" w:hAnsi="Calibri"/>
                <w:sz w:val="16"/>
                <w:szCs w:val="16"/>
              </w:rPr>
              <w:t>Delphi?</w:t>
            </w:r>
          </w:p>
        </w:tc>
        <w:tc>
          <w:tcPr>
            <w:tcW w:w="1528" w:type="dxa"/>
            <w:tcBorders>
              <w:top w:val="nil"/>
              <w:left w:val="nil"/>
              <w:bottom w:val="single" w:sz="4" w:space="0" w:color="auto"/>
              <w:right w:val="single" w:sz="4" w:space="0" w:color="auto"/>
            </w:tcBorders>
            <w:shd w:val="clear" w:color="auto" w:fill="auto"/>
            <w:noWrap/>
            <w:vAlign w:val="center"/>
            <w:hideMark/>
          </w:tcPr>
          <w:p w:rsidR="0076629D" w:rsidRPr="004826DC" w:rsidRDefault="0076629D" w:rsidP="0076629D">
            <w:pPr>
              <w:rPr>
                <w:rFonts w:ascii="Calibri" w:hAnsi="Calibri"/>
                <w:sz w:val="16"/>
                <w:szCs w:val="16"/>
              </w:rPr>
            </w:pPr>
            <w:r w:rsidRPr="004826DC">
              <w:rPr>
                <w:rFonts w:ascii="Calibri" w:hAnsi="Calibri"/>
                <w:sz w:val="16"/>
                <w:szCs w:val="16"/>
              </w:rPr>
              <w:t>Java/Delphi</w:t>
            </w:r>
          </w:p>
        </w:tc>
        <w:tc>
          <w:tcPr>
            <w:tcW w:w="1310" w:type="dxa"/>
            <w:tcBorders>
              <w:top w:val="nil"/>
              <w:left w:val="nil"/>
              <w:bottom w:val="single" w:sz="4" w:space="0" w:color="auto"/>
              <w:right w:val="single" w:sz="4" w:space="0" w:color="auto"/>
            </w:tcBorders>
            <w:shd w:val="clear" w:color="auto" w:fill="auto"/>
            <w:noWrap/>
            <w:vAlign w:val="center"/>
            <w:hideMark/>
          </w:tcPr>
          <w:p w:rsidR="0076629D" w:rsidRPr="004826DC" w:rsidRDefault="0076629D" w:rsidP="0076629D">
            <w:pPr>
              <w:rPr>
                <w:rFonts w:ascii="Calibri" w:hAnsi="Calibri"/>
                <w:sz w:val="16"/>
                <w:szCs w:val="16"/>
              </w:rPr>
            </w:pPr>
            <w:r w:rsidRPr="004826DC">
              <w:rPr>
                <w:rFonts w:ascii="Calibri" w:hAnsi="Calibri"/>
                <w:sz w:val="16"/>
                <w:szCs w:val="16"/>
              </w:rPr>
              <w:t>Oracle</w:t>
            </w:r>
          </w:p>
        </w:tc>
        <w:tc>
          <w:tcPr>
            <w:tcW w:w="2140" w:type="dxa"/>
            <w:tcBorders>
              <w:top w:val="nil"/>
              <w:left w:val="nil"/>
              <w:bottom w:val="single" w:sz="4" w:space="0" w:color="auto"/>
              <w:right w:val="single" w:sz="8" w:space="0" w:color="auto"/>
            </w:tcBorders>
            <w:shd w:val="clear" w:color="auto" w:fill="auto"/>
            <w:noWrap/>
            <w:vAlign w:val="center"/>
            <w:hideMark/>
          </w:tcPr>
          <w:p w:rsidR="0076629D" w:rsidRPr="004826DC" w:rsidRDefault="0076629D" w:rsidP="0076629D">
            <w:pPr>
              <w:rPr>
                <w:rFonts w:ascii="Calibri" w:hAnsi="Calibri"/>
                <w:sz w:val="16"/>
                <w:szCs w:val="16"/>
              </w:rPr>
            </w:pPr>
            <w:r w:rsidRPr="004826DC">
              <w:rPr>
                <w:rFonts w:ascii="Calibri" w:hAnsi="Calibri"/>
                <w:sz w:val="16"/>
                <w:szCs w:val="16"/>
              </w:rPr>
              <w:t>Seplan</w:t>
            </w:r>
          </w:p>
        </w:tc>
      </w:tr>
      <w:tr w:rsidR="0076629D" w:rsidRPr="004826DC" w:rsidTr="0076629D">
        <w:trPr>
          <w:trHeight w:val="450"/>
        </w:trPr>
        <w:tc>
          <w:tcPr>
            <w:tcW w:w="441" w:type="dxa"/>
            <w:vMerge/>
            <w:tcBorders>
              <w:top w:val="nil"/>
              <w:left w:val="single" w:sz="8" w:space="0" w:color="auto"/>
              <w:bottom w:val="single" w:sz="8" w:space="0" w:color="000000"/>
              <w:right w:val="nil"/>
            </w:tcBorders>
            <w:vAlign w:val="center"/>
            <w:hideMark/>
          </w:tcPr>
          <w:p w:rsidR="0076629D" w:rsidRPr="004826DC" w:rsidRDefault="0076629D" w:rsidP="0076629D">
            <w:pPr>
              <w:rPr>
                <w:rFonts w:ascii="Calibri" w:hAnsi="Calibri"/>
                <w:b/>
                <w:bCs/>
                <w:sz w:val="16"/>
                <w:szCs w:val="16"/>
              </w:rPr>
            </w:pPr>
          </w:p>
        </w:tc>
        <w:tc>
          <w:tcPr>
            <w:tcW w:w="1946" w:type="dxa"/>
            <w:vMerge/>
            <w:tcBorders>
              <w:top w:val="nil"/>
              <w:left w:val="single" w:sz="8" w:space="0" w:color="auto"/>
              <w:bottom w:val="single" w:sz="4" w:space="0" w:color="auto"/>
              <w:right w:val="single" w:sz="4" w:space="0" w:color="auto"/>
            </w:tcBorders>
            <w:vAlign w:val="center"/>
            <w:hideMark/>
          </w:tcPr>
          <w:p w:rsidR="0076629D" w:rsidRPr="004826DC" w:rsidRDefault="0076629D" w:rsidP="0076629D">
            <w:pPr>
              <w:rPr>
                <w:rFonts w:ascii="Calibri" w:hAnsi="Calibri"/>
                <w:sz w:val="16"/>
                <w:szCs w:val="16"/>
              </w:rPr>
            </w:pPr>
          </w:p>
        </w:tc>
        <w:tc>
          <w:tcPr>
            <w:tcW w:w="1411" w:type="dxa"/>
            <w:tcBorders>
              <w:top w:val="nil"/>
              <w:left w:val="nil"/>
              <w:bottom w:val="single" w:sz="4" w:space="0" w:color="auto"/>
              <w:right w:val="single" w:sz="4" w:space="0" w:color="auto"/>
            </w:tcBorders>
            <w:shd w:val="clear" w:color="auto" w:fill="auto"/>
            <w:noWrap/>
            <w:vAlign w:val="center"/>
            <w:hideMark/>
          </w:tcPr>
          <w:p w:rsidR="0076629D" w:rsidRPr="004826DC" w:rsidRDefault="0076629D" w:rsidP="0076629D">
            <w:pPr>
              <w:rPr>
                <w:rFonts w:ascii="Calibri" w:hAnsi="Calibri"/>
                <w:sz w:val="16"/>
                <w:szCs w:val="16"/>
              </w:rPr>
            </w:pPr>
            <w:r w:rsidRPr="004826DC">
              <w:rPr>
                <w:rFonts w:ascii="Calibri" w:hAnsi="Calibri"/>
                <w:sz w:val="16"/>
                <w:szCs w:val="16"/>
              </w:rPr>
              <w:t>** sem contexto **</w:t>
            </w:r>
          </w:p>
        </w:tc>
        <w:tc>
          <w:tcPr>
            <w:tcW w:w="3522" w:type="dxa"/>
            <w:tcBorders>
              <w:top w:val="nil"/>
              <w:left w:val="nil"/>
              <w:bottom w:val="single" w:sz="4" w:space="0" w:color="auto"/>
              <w:right w:val="single" w:sz="4" w:space="0" w:color="auto"/>
            </w:tcBorders>
            <w:shd w:val="clear" w:color="auto" w:fill="auto"/>
            <w:vAlign w:val="center"/>
            <w:hideMark/>
          </w:tcPr>
          <w:p w:rsidR="0076629D" w:rsidRPr="004826DC" w:rsidRDefault="0076629D" w:rsidP="0076629D">
            <w:pPr>
              <w:rPr>
                <w:rFonts w:ascii="Calibri" w:hAnsi="Calibri"/>
                <w:sz w:val="16"/>
                <w:szCs w:val="16"/>
              </w:rPr>
            </w:pPr>
            <w:r w:rsidRPr="004826DC">
              <w:rPr>
                <w:rFonts w:ascii="Calibri" w:hAnsi="Calibri"/>
                <w:sz w:val="16"/>
                <w:szCs w:val="16"/>
              </w:rPr>
              <w:t>Dados básicos: UF, Municípios, caledário, outras entidades de referência</w:t>
            </w:r>
          </w:p>
        </w:tc>
        <w:tc>
          <w:tcPr>
            <w:tcW w:w="963" w:type="dxa"/>
            <w:tcBorders>
              <w:top w:val="nil"/>
              <w:left w:val="nil"/>
              <w:bottom w:val="single" w:sz="4" w:space="0" w:color="auto"/>
              <w:right w:val="single" w:sz="4" w:space="0" w:color="auto"/>
            </w:tcBorders>
            <w:shd w:val="clear" w:color="auto" w:fill="auto"/>
            <w:noWrap/>
            <w:vAlign w:val="center"/>
            <w:hideMark/>
          </w:tcPr>
          <w:p w:rsidR="0076629D" w:rsidRPr="004826DC" w:rsidRDefault="0076629D" w:rsidP="0076629D">
            <w:pPr>
              <w:rPr>
                <w:rFonts w:ascii="Calibri" w:hAnsi="Calibri"/>
                <w:sz w:val="16"/>
                <w:szCs w:val="16"/>
              </w:rPr>
            </w:pPr>
            <w:r w:rsidRPr="004826DC">
              <w:rPr>
                <w:rFonts w:ascii="Calibri" w:hAnsi="Calibri"/>
                <w:sz w:val="16"/>
                <w:szCs w:val="16"/>
              </w:rPr>
              <w:t> </w:t>
            </w:r>
          </w:p>
        </w:tc>
        <w:tc>
          <w:tcPr>
            <w:tcW w:w="1459" w:type="dxa"/>
            <w:tcBorders>
              <w:top w:val="nil"/>
              <w:left w:val="nil"/>
              <w:bottom w:val="single" w:sz="4" w:space="0" w:color="auto"/>
              <w:right w:val="single" w:sz="4" w:space="0" w:color="auto"/>
            </w:tcBorders>
            <w:shd w:val="clear" w:color="auto" w:fill="auto"/>
            <w:noWrap/>
            <w:vAlign w:val="center"/>
            <w:hideMark/>
          </w:tcPr>
          <w:p w:rsidR="0076629D" w:rsidRPr="004826DC" w:rsidRDefault="0076629D" w:rsidP="0076629D">
            <w:pPr>
              <w:rPr>
                <w:rFonts w:ascii="Calibri" w:hAnsi="Calibri"/>
                <w:sz w:val="16"/>
                <w:szCs w:val="16"/>
              </w:rPr>
            </w:pPr>
            <w:r w:rsidRPr="004826DC">
              <w:rPr>
                <w:rFonts w:ascii="Calibri" w:hAnsi="Calibri"/>
                <w:sz w:val="16"/>
                <w:szCs w:val="16"/>
              </w:rPr>
              <w:t>Delphi?</w:t>
            </w:r>
          </w:p>
        </w:tc>
        <w:tc>
          <w:tcPr>
            <w:tcW w:w="1528" w:type="dxa"/>
            <w:tcBorders>
              <w:top w:val="nil"/>
              <w:left w:val="nil"/>
              <w:bottom w:val="single" w:sz="4" w:space="0" w:color="auto"/>
              <w:right w:val="single" w:sz="4" w:space="0" w:color="auto"/>
            </w:tcBorders>
            <w:shd w:val="clear" w:color="auto" w:fill="auto"/>
            <w:noWrap/>
            <w:vAlign w:val="center"/>
            <w:hideMark/>
          </w:tcPr>
          <w:p w:rsidR="0076629D" w:rsidRPr="004826DC" w:rsidRDefault="0076629D" w:rsidP="0076629D">
            <w:pPr>
              <w:rPr>
                <w:rFonts w:ascii="Calibri" w:hAnsi="Calibri"/>
                <w:sz w:val="16"/>
                <w:szCs w:val="16"/>
              </w:rPr>
            </w:pPr>
            <w:r w:rsidRPr="004826DC">
              <w:rPr>
                <w:rFonts w:ascii="Calibri" w:hAnsi="Calibri"/>
                <w:sz w:val="16"/>
                <w:szCs w:val="16"/>
              </w:rPr>
              <w:t>Delphi?</w:t>
            </w:r>
          </w:p>
        </w:tc>
        <w:tc>
          <w:tcPr>
            <w:tcW w:w="1310" w:type="dxa"/>
            <w:tcBorders>
              <w:top w:val="nil"/>
              <w:left w:val="nil"/>
              <w:bottom w:val="single" w:sz="4" w:space="0" w:color="auto"/>
              <w:right w:val="single" w:sz="4" w:space="0" w:color="auto"/>
            </w:tcBorders>
            <w:shd w:val="clear" w:color="auto" w:fill="auto"/>
            <w:noWrap/>
            <w:vAlign w:val="center"/>
            <w:hideMark/>
          </w:tcPr>
          <w:p w:rsidR="0076629D" w:rsidRPr="004826DC" w:rsidRDefault="0076629D" w:rsidP="0076629D">
            <w:pPr>
              <w:rPr>
                <w:rFonts w:ascii="Calibri" w:hAnsi="Calibri"/>
                <w:sz w:val="16"/>
                <w:szCs w:val="16"/>
              </w:rPr>
            </w:pPr>
            <w:r w:rsidRPr="004826DC">
              <w:rPr>
                <w:rFonts w:ascii="Calibri" w:hAnsi="Calibri"/>
                <w:sz w:val="16"/>
                <w:szCs w:val="16"/>
              </w:rPr>
              <w:t>Oracle</w:t>
            </w:r>
          </w:p>
        </w:tc>
        <w:tc>
          <w:tcPr>
            <w:tcW w:w="2140" w:type="dxa"/>
            <w:tcBorders>
              <w:top w:val="nil"/>
              <w:left w:val="nil"/>
              <w:bottom w:val="single" w:sz="4" w:space="0" w:color="auto"/>
              <w:right w:val="single" w:sz="8" w:space="0" w:color="auto"/>
            </w:tcBorders>
            <w:shd w:val="clear" w:color="auto" w:fill="auto"/>
            <w:noWrap/>
            <w:vAlign w:val="center"/>
            <w:hideMark/>
          </w:tcPr>
          <w:p w:rsidR="0076629D" w:rsidRPr="004826DC" w:rsidRDefault="0076629D" w:rsidP="0076629D">
            <w:pPr>
              <w:rPr>
                <w:rFonts w:ascii="Calibri" w:hAnsi="Calibri"/>
                <w:sz w:val="16"/>
                <w:szCs w:val="16"/>
              </w:rPr>
            </w:pPr>
            <w:r w:rsidRPr="004826DC">
              <w:rPr>
                <w:rFonts w:ascii="Calibri" w:hAnsi="Calibri"/>
                <w:sz w:val="16"/>
                <w:szCs w:val="16"/>
              </w:rPr>
              <w:t>Seplan?</w:t>
            </w:r>
          </w:p>
        </w:tc>
      </w:tr>
      <w:tr w:rsidR="0076629D" w:rsidRPr="004826DC" w:rsidTr="0076629D">
        <w:trPr>
          <w:trHeight w:val="465"/>
        </w:trPr>
        <w:tc>
          <w:tcPr>
            <w:tcW w:w="441" w:type="dxa"/>
            <w:vMerge/>
            <w:tcBorders>
              <w:top w:val="nil"/>
              <w:left w:val="single" w:sz="8" w:space="0" w:color="auto"/>
              <w:bottom w:val="single" w:sz="8" w:space="0" w:color="000000"/>
              <w:right w:val="nil"/>
            </w:tcBorders>
            <w:vAlign w:val="center"/>
            <w:hideMark/>
          </w:tcPr>
          <w:p w:rsidR="0076629D" w:rsidRPr="004826DC" w:rsidRDefault="0076629D" w:rsidP="0076629D">
            <w:pPr>
              <w:rPr>
                <w:rFonts w:ascii="Calibri" w:hAnsi="Calibri"/>
                <w:b/>
                <w:bCs/>
                <w:sz w:val="16"/>
                <w:szCs w:val="16"/>
              </w:rPr>
            </w:pPr>
          </w:p>
        </w:tc>
        <w:tc>
          <w:tcPr>
            <w:tcW w:w="1946" w:type="dxa"/>
            <w:tcBorders>
              <w:top w:val="nil"/>
              <w:left w:val="single" w:sz="8" w:space="0" w:color="auto"/>
              <w:bottom w:val="single" w:sz="8" w:space="0" w:color="auto"/>
              <w:right w:val="single" w:sz="4" w:space="0" w:color="auto"/>
            </w:tcBorders>
            <w:shd w:val="clear" w:color="auto" w:fill="auto"/>
            <w:vAlign w:val="center"/>
            <w:hideMark/>
          </w:tcPr>
          <w:p w:rsidR="0076629D" w:rsidRPr="004826DC" w:rsidRDefault="0076629D" w:rsidP="0076629D">
            <w:pPr>
              <w:jc w:val="center"/>
              <w:rPr>
                <w:rFonts w:ascii="Calibri" w:hAnsi="Calibri"/>
                <w:sz w:val="16"/>
                <w:szCs w:val="16"/>
              </w:rPr>
            </w:pPr>
            <w:r w:rsidRPr="004826DC">
              <w:rPr>
                <w:rFonts w:ascii="Calibri" w:hAnsi="Calibri"/>
                <w:sz w:val="16"/>
                <w:szCs w:val="16"/>
              </w:rPr>
              <w:t>Sinc</w:t>
            </w:r>
          </w:p>
        </w:tc>
        <w:tc>
          <w:tcPr>
            <w:tcW w:w="1411" w:type="dxa"/>
            <w:tcBorders>
              <w:top w:val="nil"/>
              <w:left w:val="nil"/>
              <w:bottom w:val="single" w:sz="8" w:space="0" w:color="auto"/>
              <w:right w:val="single" w:sz="4" w:space="0" w:color="auto"/>
            </w:tcBorders>
            <w:shd w:val="clear" w:color="auto" w:fill="auto"/>
            <w:noWrap/>
            <w:vAlign w:val="center"/>
            <w:hideMark/>
          </w:tcPr>
          <w:p w:rsidR="0076629D" w:rsidRPr="004826DC" w:rsidRDefault="0076629D" w:rsidP="0076629D">
            <w:pPr>
              <w:rPr>
                <w:rFonts w:ascii="Calibri" w:hAnsi="Calibri"/>
                <w:sz w:val="16"/>
                <w:szCs w:val="16"/>
              </w:rPr>
            </w:pPr>
            <w:r w:rsidRPr="004826DC">
              <w:rPr>
                <w:rFonts w:ascii="Calibri" w:hAnsi="Calibri"/>
                <w:sz w:val="16"/>
                <w:szCs w:val="16"/>
              </w:rPr>
              <w:t>Sinc</w:t>
            </w:r>
          </w:p>
        </w:tc>
        <w:tc>
          <w:tcPr>
            <w:tcW w:w="3522" w:type="dxa"/>
            <w:tcBorders>
              <w:top w:val="nil"/>
              <w:left w:val="nil"/>
              <w:bottom w:val="single" w:sz="8" w:space="0" w:color="auto"/>
              <w:right w:val="single" w:sz="4" w:space="0" w:color="auto"/>
            </w:tcBorders>
            <w:shd w:val="clear" w:color="auto" w:fill="auto"/>
            <w:vAlign w:val="center"/>
            <w:hideMark/>
          </w:tcPr>
          <w:p w:rsidR="0076629D" w:rsidRPr="004826DC" w:rsidRDefault="0076629D" w:rsidP="0076629D">
            <w:pPr>
              <w:rPr>
                <w:rFonts w:ascii="Calibri" w:hAnsi="Calibri"/>
                <w:sz w:val="16"/>
                <w:szCs w:val="16"/>
              </w:rPr>
            </w:pPr>
            <w:r w:rsidRPr="004826DC">
              <w:rPr>
                <w:rFonts w:ascii="Calibri" w:hAnsi="Calibri"/>
                <w:sz w:val="16"/>
                <w:szCs w:val="16"/>
              </w:rPr>
              <w:t>Sincronização de Bases de Dados</w:t>
            </w:r>
          </w:p>
        </w:tc>
        <w:tc>
          <w:tcPr>
            <w:tcW w:w="963" w:type="dxa"/>
            <w:tcBorders>
              <w:top w:val="nil"/>
              <w:left w:val="nil"/>
              <w:bottom w:val="single" w:sz="8" w:space="0" w:color="auto"/>
              <w:right w:val="single" w:sz="4" w:space="0" w:color="auto"/>
            </w:tcBorders>
            <w:shd w:val="clear" w:color="auto" w:fill="auto"/>
            <w:noWrap/>
            <w:vAlign w:val="center"/>
            <w:hideMark/>
          </w:tcPr>
          <w:p w:rsidR="0076629D" w:rsidRPr="004826DC" w:rsidRDefault="0076629D" w:rsidP="0076629D">
            <w:pPr>
              <w:rPr>
                <w:rFonts w:ascii="Calibri" w:hAnsi="Calibri"/>
                <w:sz w:val="16"/>
                <w:szCs w:val="16"/>
              </w:rPr>
            </w:pPr>
            <w:r w:rsidRPr="004826DC">
              <w:rPr>
                <w:rFonts w:ascii="Calibri" w:hAnsi="Calibri"/>
                <w:sz w:val="16"/>
                <w:szCs w:val="16"/>
              </w:rPr>
              <w:t>Seint</w:t>
            </w:r>
          </w:p>
        </w:tc>
        <w:tc>
          <w:tcPr>
            <w:tcW w:w="1459" w:type="dxa"/>
            <w:tcBorders>
              <w:top w:val="nil"/>
              <w:left w:val="nil"/>
              <w:bottom w:val="single" w:sz="8" w:space="0" w:color="auto"/>
              <w:right w:val="single" w:sz="4" w:space="0" w:color="auto"/>
            </w:tcBorders>
            <w:shd w:val="clear" w:color="000000" w:fill="FFFF00"/>
            <w:noWrap/>
            <w:vAlign w:val="center"/>
            <w:hideMark/>
          </w:tcPr>
          <w:p w:rsidR="0076629D" w:rsidRPr="004826DC" w:rsidRDefault="0076629D" w:rsidP="0076629D">
            <w:pPr>
              <w:rPr>
                <w:rFonts w:ascii="Calibri" w:hAnsi="Calibri"/>
                <w:sz w:val="16"/>
                <w:szCs w:val="16"/>
              </w:rPr>
            </w:pPr>
            <w:r w:rsidRPr="004826DC">
              <w:rPr>
                <w:rFonts w:ascii="Calibri" w:hAnsi="Calibri"/>
                <w:sz w:val="16"/>
                <w:szCs w:val="16"/>
              </w:rPr>
              <w:t>Power Center</w:t>
            </w:r>
          </w:p>
        </w:tc>
        <w:tc>
          <w:tcPr>
            <w:tcW w:w="1528" w:type="dxa"/>
            <w:tcBorders>
              <w:top w:val="nil"/>
              <w:left w:val="nil"/>
              <w:bottom w:val="single" w:sz="8" w:space="0" w:color="auto"/>
              <w:right w:val="single" w:sz="4" w:space="0" w:color="auto"/>
            </w:tcBorders>
            <w:shd w:val="clear" w:color="000000" w:fill="FFFF00"/>
            <w:vAlign w:val="center"/>
            <w:hideMark/>
          </w:tcPr>
          <w:p w:rsidR="0076629D" w:rsidRPr="004826DC" w:rsidRDefault="0076629D" w:rsidP="0076629D">
            <w:pPr>
              <w:rPr>
                <w:rFonts w:ascii="Calibri" w:hAnsi="Calibri"/>
                <w:sz w:val="16"/>
                <w:szCs w:val="16"/>
                <w:lang w:val="en-US"/>
              </w:rPr>
            </w:pPr>
            <w:r w:rsidRPr="004826DC">
              <w:rPr>
                <w:rFonts w:ascii="Calibri" w:hAnsi="Calibri"/>
                <w:sz w:val="16"/>
                <w:szCs w:val="16"/>
                <w:lang w:val="en-US"/>
              </w:rPr>
              <w:t>Power Center, PL SQL, Java</w:t>
            </w:r>
          </w:p>
        </w:tc>
        <w:tc>
          <w:tcPr>
            <w:tcW w:w="1310" w:type="dxa"/>
            <w:tcBorders>
              <w:top w:val="nil"/>
              <w:left w:val="nil"/>
              <w:bottom w:val="single" w:sz="8" w:space="0" w:color="auto"/>
              <w:right w:val="single" w:sz="4" w:space="0" w:color="auto"/>
            </w:tcBorders>
            <w:shd w:val="clear" w:color="000000" w:fill="FFFF00"/>
            <w:noWrap/>
            <w:vAlign w:val="center"/>
            <w:hideMark/>
          </w:tcPr>
          <w:p w:rsidR="0076629D" w:rsidRPr="004826DC" w:rsidRDefault="0076629D" w:rsidP="0076629D">
            <w:pPr>
              <w:rPr>
                <w:rFonts w:ascii="Calibri" w:hAnsi="Calibri"/>
                <w:sz w:val="16"/>
                <w:szCs w:val="16"/>
              </w:rPr>
            </w:pPr>
            <w:r w:rsidRPr="004826DC">
              <w:rPr>
                <w:rFonts w:ascii="Calibri" w:hAnsi="Calibri"/>
                <w:sz w:val="16"/>
                <w:szCs w:val="16"/>
              </w:rPr>
              <w:t>Oracle</w:t>
            </w:r>
          </w:p>
        </w:tc>
        <w:tc>
          <w:tcPr>
            <w:tcW w:w="2140" w:type="dxa"/>
            <w:tcBorders>
              <w:top w:val="nil"/>
              <w:left w:val="nil"/>
              <w:bottom w:val="single" w:sz="8" w:space="0" w:color="auto"/>
              <w:right w:val="single" w:sz="8" w:space="0" w:color="auto"/>
            </w:tcBorders>
            <w:shd w:val="clear" w:color="auto" w:fill="auto"/>
            <w:noWrap/>
            <w:vAlign w:val="center"/>
            <w:hideMark/>
          </w:tcPr>
          <w:p w:rsidR="0076629D" w:rsidRPr="004826DC" w:rsidRDefault="0076629D" w:rsidP="0076629D">
            <w:pPr>
              <w:rPr>
                <w:rFonts w:ascii="Calibri" w:hAnsi="Calibri"/>
                <w:sz w:val="16"/>
                <w:szCs w:val="16"/>
              </w:rPr>
            </w:pPr>
            <w:r w:rsidRPr="004826DC">
              <w:rPr>
                <w:rFonts w:ascii="Calibri" w:hAnsi="Calibri"/>
                <w:sz w:val="16"/>
                <w:szCs w:val="16"/>
              </w:rPr>
              <w:t>Setic/Direp</w:t>
            </w:r>
          </w:p>
        </w:tc>
      </w:tr>
      <w:tr w:rsidR="0076629D" w:rsidRPr="004826DC" w:rsidTr="0076629D">
        <w:trPr>
          <w:trHeight w:val="300"/>
        </w:trPr>
        <w:tc>
          <w:tcPr>
            <w:tcW w:w="441" w:type="dxa"/>
            <w:vMerge w:val="restart"/>
            <w:tcBorders>
              <w:top w:val="nil"/>
              <w:left w:val="single" w:sz="8" w:space="0" w:color="auto"/>
              <w:bottom w:val="single" w:sz="8" w:space="0" w:color="000000"/>
              <w:right w:val="nil"/>
            </w:tcBorders>
            <w:shd w:val="clear" w:color="auto" w:fill="auto"/>
            <w:noWrap/>
            <w:textDirection w:val="btLr"/>
            <w:vAlign w:val="center"/>
            <w:hideMark/>
          </w:tcPr>
          <w:p w:rsidR="0076629D" w:rsidRPr="004826DC" w:rsidRDefault="0076629D" w:rsidP="0076629D">
            <w:pPr>
              <w:jc w:val="center"/>
              <w:rPr>
                <w:rFonts w:ascii="Calibri" w:hAnsi="Calibri"/>
                <w:b/>
                <w:bCs/>
                <w:sz w:val="16"/>
                <w:szCs w:val="16"/>
              </w:rPr>
            </w:pPr>
            <w:r w:rsidRPr="004826DC">
              <w:rPr>
                <w:rFonts w:ascii="Calibri" w:hAnsi="Calibri"/>
                <w:b/>
                <w:bCs/>
                <w:sz w:val="16"/>
                <w:szCs w:val="16"/>
              </w:rPr>
              <w:t>OUTROS</w:t>
            </w:r>
          </w:p>
        </w:tc>
        <w:tc>
          <w:tcPr>
            <w:tcW w:w="1946" w:type="dxa"/>
            <w:tcBorders>
              <w:top w:val="nil"/>
              <w:left w:val="single" w:sz="8" w:space="0" w:color="auto"/>
              <w:bottom w:val="single" w:sz="4" w:space="0" w:color="auto"/>
              <w:right w:val="single" w:sz="4" w:space="0" w:color="auto"/>
            </w:tcBorders>
            <w:shd w:val="clear" w:color="auto" w:fill="auto"/>
            <w:vAlign w:val="center"/>
            <w:hideMark/>
          </w:tcPr>
          <w:p w:rsidR="0076629D" w:rsidRPr="004826DC" w:rsidRDefault="0076629D" w:rsidP="0076629D">
            <w:pPr>
              <w:jc w:val="center"/>
              <w:rPr>
                <w:rFonts w:ascii="Calibri" w:hAnsi="Calibri"/>
                <w:sz w:val="16"/>
                <w:szCs w:val="16"/>
              </w:rPr>
            </w:pPr>
            <w:r w:rsidRPr="004826DC">
              <w:rPr>
                <w:rFonts w:ascii="Calibri" w:hAnsi="Calibri"/>
                <w:sz w:val="16"/>
                <w:szCs w:val="16"/>
              </w:rPr>
              <w:t>Juris</w:t>
            </w:r>
          </w:p>
        </w:tc>
        <w:tc>
          <w:tcPr>
            <w:tcW w:w="1411" w:type="dxa"/>
            <w:tcBorders>
              <w:top w:val="nil"/>
              <w:left w:val="nil"/>
              <w:bottom w:val="single" w:sz="4" w:space="0" w:color="auto"/>
              <w:right w:val="single" w:sz="4" w:space="0" w:color="auto"/>
            </w:tcBorders>
            <w:shd w:val="clear" w:color="auto" w:fill="auto"/>
            <w:noWrap/>
            <w:vAlign w:val="center"/>
            <w:hideMark/>
          </w:tcPr>
          <w:p w:rsidR="0076629D" w:rsidRPr="004826DC" w:rsidRDefault="0076629D" w:rsidP="0076629D">
            <w:pPr>
              <w:rPr>
                <w:rFonts w:ascii="Calibri" w:hAnsi="Calibri"/>
                <w:sz w:val="16"/>
                <w:szCs w:val="16"/>
              </w:rPr>
            </w:pPr>
            <w:r w:rsidRPr="004826DC">
              <w:rPr>
                <w:rFonts w:ascii="Calibri" w:hAnsi="Calibri"/>
                <w:sz w:val="16"/>
                <w:szCs w:val="16"/>
              </w:rPr>
              <w:t>Juris</w:t>
            </w:r>
          </w:p>
        </w:tc>
        <w:tc>
          <w:tcPr>
            <w:tcW w:w="3522" w:type="dxa"/>
            <w:tcBorders>
              <w:top w:val="nil"/>
              <w:left w:val="nil"/>
              <w:bottom w:val="single" w:sz="4" w:space="0" w:color="auto"/>
              <w:right w:val="single" w:sz="4" w:space="0" w:color="auto"/>
            </w:tcBorders>
            <w:shd w:val="clear" w:color="auto" w:fill="auto"/>
            <w:vAlign w:val="center"/>
            <w:hideMark/>
          </w:tcPr>
          <w:p w:rsidR="0076629D" w:rsidRPr="004826DC" w:rsidRDefault="0076629D" w:rsidP="0076629D">
            <w:pPr>
              <w:rPr>
                <w:rFonts w:ascii="Calibri" w:hAnsi="Calibri"/>
                <w:sz w:val="16"/>
                <w:szCs w:val="16"/>
              </w:rPr>
            </w:pPr>
            <w:r w:rsidRPr="004826DC">
              <w:rPr>
                <w:rFonts w:ascii="Calibri" w:hAnsi="Calibri"/>
                <w:sz w:val="16"/>
                <w:szCs w:val="16"/>
              </w:rPr>
              <w:t> </w:t>
            </w:r>
          </w:p>
        </w:tc>
        <w:tc>
          <w:tcPr>
            <w:tcW w:w="963" w:type="dxa"/>
            <w:tcBorders>
              <w:top w:val="nil"/>
              <w:left w:val="nil"/>
              <w:bottom w:val="single" w:sz="4" w:space="0" w:color="auto"/>
              <w:right w:val="single" w:sz="4" w:space="0" w:color="auto"/>
            </w:tcBorders>
            <w:shd w:val="clear" w:color="auto" w:fill="auto"/>
            <w:vAlign w:val="center"/>
            <w:hideMark/>
          </w:tcPr>
          <w:p w:rsidR="0076629D" w:rsidRPr="004826DC" w:rsidRDefault="0076629D" w:rsidP="0076629D">
            <w:pPr>
              <w:rPr>
                <w:rFonts w:ascii="Calibri" w:hAnsi="Calibri"/>
                <w:sz w:val="16"/>
                <w:szCs w:val="16"/>
              </w:rPr>
            </w:pPr>
            <w:r w:rsidRPr="004826DC">
              <w:rPr>
                <w:rFonts w:ascii="Calibri" w:hAnsi="Calibri"/>
                <w:sz w:val="16"/>
                <w:szCs w:val="16"/>
              </w:rPr>
              <w:t>Segec</w:t>
            </w:r>
          </w:p>
        </w:tc>
        <w:tc>
          <w:tcPr>
            <w:tcW w:w="1459" w:type="dxa"/>
            <w:tcBorders>
              <w:top w:val="nil"/>
              <w:left w:val="nil"/>
              <w:bottom w:val="single" w:sz="4" w:space="0" w:color="auto"/>
              <w:right w:val="single" w:sz="4" w:space="0" w:color="auto"/>
            </w:tcBorders>
            <w:shd w:val="clear" w:color="auto" w:fill="auto"/>
            <w:vAlign w:val="center"/>
            <w:hideMark/>
          </w:tcPr>
          <w:p w:rsidR="0076629D" w:rsidRPr="004826DC" w:rsidRDefault="0076629D" w:rsidP="0076629D">
            <w:pPr>
              <w:rPr>
                <w:rFonts w:ascii="Calibri" w:hAnsi="Calibri"/>
                <w:sz w:val="16"/>
                <w:szCs w:val="16"/>
              </w:rPr>
            </w:pPr>
            <w:r w:rsidRPr="004826DC">
              <w:rPr>
                <w:rFonts w:ascii="Calibri" w:hAnsi="Calibri"/>
                <w:sz w:val="16"/>
                <w:szCs w:val="16"/>
              </w:rPr>
              <w:t>Java</w:t>
            </w:r>
          </w:p>
        </w:tc>
        <w:tc>
          <w:tcPr>
            <w:tcW w:w="1528" w:type="dxa"/>
            <w:tcBorders>
              <w:top w:val="nil"/>
              <w:left w:val="nil"/>
              <w:bottom w:val="single" w:sz="4" w:space="0" w:color="auto"/>
              <w:right w:val="single" w:sz="4" w:space="0" w:color="auto"/>
            </w:tcBorders>
            <w:shd w:val="clear" w:color="auto" w:fill="auto"/>
            <w:vAlign w:val="center"/>
            <w:hideMark/>
          </w:tcPr>
          <w:p w:rsidR="0076629D" w:rsidRPr="004826DC" w:rsidRDefault="0076629D" w:rsidP="0076629D">
            <w:pPr>
              <w:rPr>
                <w:rFonts w:ascii="Calibri" w:hAnsi="Calibri"/>
                <w:sz w:val="16"/>
                <w:szCs w:val="16"/>
              </w:rPr>
            </w:pPr>
            <w:r w:rsidRPr="004826DC">
              <w:rPr>
                <w:rFonts w:ascii="Calibri" w:hAnsi="Calibri"/>
                <w:sz w:val="16"/>
                <w:szCs w:val="16"/>
              </w:rPr>
              <w:t>Java/Delphi</w:t>
            </w:r>
          </w:p>
        </w:tc>
        <w:tc>
          <w:tcPr>
            <w:tcW w:w="1310" w:type="dxa"/>
            <w:tcBorders>
              <w:top w:val="nil"/>
              <w:left w:val="nil"/>
              <w:bottom w:val="single" w:sz="4" w:space="0" w:color="auto"/>
              <w:right w:val="single" w:sz="4" w:space="0" w:color="auto"/>
            </w:tcBorders>
            <w:shd w:val="clear" w:color="auto" w:fill="auto"/>
            <w:vAlign w:val="center"/>
            <w:hideMark/>
          </w:tcPr>
          <w:p w:rsidR="0076629D" w:rsidRPr="004826DC" w:rsidRDefault="0076629D" w:rsidP="0076629D">
            <w:pPr>
              <w:rPr>
                <w:rFonts w:ascii="Calibri" w:hAnsi="Calibri"/>
                <w:sz w:val="16"/>
                <w:szCs w:val="16"/>
              </w:rPr>
            </w:pPr>
            <w:r w:rsidRPr="004826DC">
              <w:rPr>
                <w:rFonts w:ascii="Calibri" w:hAnsi="Calibri"/>
                <w:sz w:val="16"/>
                <w:szCs w:val="16"/>
              </w:rPr>
              <w:t>Oracle</w:t>
            </w:r>
          </w:p>
        </w:tc>
        <w:tc>
          <w:tcPr>
            <w:tcW w:w="2140" w:type="dxa"/>
            <w:tcBorders>
              <w:top w:val="nil"/>
              <w:left w:val="nil"/>
              <w:bottom w:val="single" w:sz="4" w:space="0" w:color="auto"/>
              <w:right w:val="single" w:sz="8" w:space="0" w:color="auto"/>
            </w:tcBorders>
            <w:shd w:val="clear" w:color="auto" w:fill="auto"/>
            <w:noWrap/>
            <w:vAlign w:val="center"/>
            <w:hideMark/>
          </w:tcPr>
          <w:p w:rsidR="0076629D" w:rsidRPr="004826DC" w:rsidRDefault="0076629D" w:rsidP="0076629D">
            <w:pPr>
              <w:rPr>
                <w:rFonts w:ascii="Calibri" w:hAnsi="Calibri"/>
                <w:sz w:val="16"/>
                <w:szCs w:val="16"/>
              </w:rPr>
            </w:pPr>
            <w:r w:rsidRPr="004826DC">
              <w:rPr>
                <w:rFonts w:ascii="Calibri" w:hAnsi="Calibri"/>
                <w:sz w:val="16"/>
                <w:szCs w:val="16"/>
              </w:rPr>
              <w:t>Dijur</w:t>
            </w:r>
          </w:p>
        </w:tc>
      </w:tr>
      <w:tr w:rsidR="0076629D" w:rsidRPr="004826DC" w:rsidTr="0076629D">
        <w:trPr>
          <w:trHeight w:val="300"/>
        </w:trPr>
        <w:tc>
          <w:tcPr>
            <w:tcW w:w="441" w:type="dxa"/>
            <w:vMerge/>
            <w:tcBorders>
              <w:top w:val="nil"/>
              <w:left w:val="single" w:sz="8" w:space="0" w:color="auto"/>
              <w:bottom w:val="single" w:sz="8" w:space="0" w:color="000000"/>
              <w:right w:val="nil"/>
            </w:tcBorders>
            <w:vAlign w:val="center"/>
            <w:hideMark/>
          </w:tcPr>
          <w:p w:rsidR="0076629D" w:rsidRPr="004826DC" w:rsidRDefault="0076629D" w:rsidP="0076629D">
            <w:pPr>
              <w:rPr>
                <w:rFonts w:ascii="Calibri" w:hAnsi="Calibri"/>
                <w:b/>
                <w:bCs/>
                <w:sz w:val="16"/>
                <w:szCs w:val="16"/>
              </w:rPr>
            </w:pPr>
          </w:p>
        </w:tc>
        <w:tc>
          <w:tcPr>
            <w:tcW w:w="1946" w:type="dxa"/>
            <w:vMerge w:val="restart"/>
            <w:tcBorders>
              <w:top w:val="nil"/>
              <w:left w:val="single" w:sz="8" w:space="0" w:color="auto"/>
              <w:right w:val="single" w:sz="4" w:space="0" w:color="auto"/>
            </w:tcBorders>
            <w:shd w:val="clear" w:color="auto" w:fill="auto"/>
            <w:vAlign w:val="center"/>
            <w:hideMark/>
          </w:tcPr>
          <w:p w:rsidR="0076629D" w:rsidRPr="004826DC" w:rsidRDefault="0076629D" w:rsidP="0076629D">
            <w:pPr>
              <w:jc w:val="center"/>
              <w:rPr>
                <w:rFonts w:ascii="Calibri" w:hAnsi="Calibri"/>
                <w:sz w:val="16"/>
                <w:szCs w:val="16"/>
              </w:rPr>
            </w:pPr>
            <w:r w:rsidRPr="004826DC">
              <w:rPr>
                <w:rFonts w:ascii="Calibri" w:hAnsi="Calibri"/>
                <w:sz w:val="16"/>
                <w:szCs w:val="16"/>
              </w:rPr>
              <w:t>Portal TCU</w:t>
            </w:r>
          </w:p>
        </w:tc>
        <w:tc>
          <w:tcPr>
            <w:tcW w:w="1411" w:type="dxa"/>
            <w:tcBorders>
              <w:top w:val="nil"/>
              <w:left w:val="nil"/>
              <w:bottom w:val="single" w:sz="4" w:space="0" w:color="auto"/>
              <w:right w:val="single" w:sz="4" w:space="0" w:color="auto"/>
            </w:tcBorders>
            <w:shd w:val="clear" w:color="auto" w:fill="auto"/>
            <w:noWrap/>
            <w:vAlign w:val="center"/>
            <w:hideMark/>
          </w:tcPr>
          <w:p w:rsidR="0076629D" w:rsidRPr="004826DC" w:rsidRDefault="0076629D" w:rsidP="0076629D">
            <w:pPr>
              <w:rPr>
                <w:rFonts w:ascii="Calibri" w:hAnsi="Calibri"/>
                <w:sz w:val="16"/>
                <w:szCs w:val="16"/>
              </w:rPr>
            </w:pPr>
            <w:r w:rsidRPr="004826DC">
              <w:rPr>
                <w:rFonts w:ascii="Calibri" w:hAnsi="Calibri"/>
                <w:sz w:val="16"/>
                <w:szCs w:val="16"/>
              </w:rPr>
              <w:t>Portal</w:t>
            </w:r>
          </w:p>
        </w:tc>
        <w:tc>
          <w:tcPr>
            <w:tcW w:w="3522" w:type="dxa"/>
            <w:tcBorders>
              <w:top w:val="nil"/>
              <w:left w:val="nil"/>
              <w:bottom w:val="single" w:sz="4" w:space="0" w:color="auto"/>
              <w:right w:val="single" w:sz="4" w:space="0" w:color="auto"/>
            </w:tcBorders>
            <w:shd w:val="clear" w:color="auto" w:fill="auto"/>
            <w:vAlign w:val="center"/>
            <w:hideMark/>
          </w:tcPr>
          <w:p w:rsidR="0076629D" w:rsidRPr="004826DC" w:rsidRDefault="0076629D" w:rsidP="0076629D">
            <w:pPr>
              <w:rPr>
                <w:rFonts w:ascii="Calibri" w:hAnsi="Calibri"/>
                <w:sz w:val="16"/>
                <w:szCs w:val="16"/>
              </w:rPr>
            </w:pPr>
            <w:r w:rsidRPr="004826DC">
              <w:rPr>
                <w:rFonts w:ascii="Calibri" w:hAnsi="Calibri"/>
                <w:sz w:val="16"/>
                <w:szCs w:val="16"/>
              </w:rPr>
              <w:t> </w:t>
            </w:r>
          </w:p>
        </w:tc>
        <w:tc>
          <w:tcPr>
            <w:tcW w:w="963" w:type="dxa"/>
            <w:tcBorders>
              <w:top w:val="nil"/>
              <w:left w:val="nil"/>
              <w:bottom w:val="single" w:sz="4" w:space="0" w:color="auto"/>
              <w:right w:val="single" w:sz="4" w:space="0" w:color="auto"/>
            </w:tcBorders>
            <w:shd w:val="clear" w:color="auto" w:fill="auto"/>
            <w:noWrap/>
            <w:vAlign w:val="center"/>
            <w:hideMark/>
          </w:tcPr>
          <w:p w:rsidR="0076629D" w:rsidRPr="004826DC" w:rsidRDefault="0076629D" w:rsidP="0076629D">
            <w:pPr>
              <w:rPr>
                <w:rFonts w:ascii="Calibri" w:hAnsi="Calibri"/>
                <w:sz w:val="16"/>
                <w:szCs w:val="16"/>
              </w:rPr>
            </w:pPr>
            <w:r w:rsidRPr="004826DC">
              <w:rPr>
                <w:rFonts w:ascii="Calibri" w:hAnsi="Calibri"/>
                <w:sz w:val="16"/>
                <w:szCs w:val="16"/>
              </w:rPr>
              <w:t>Segec</w:t>
            </w:r>
          </w:p>
        </w:tc>
        <w:tc>
          <w:tcPr>
            <w:tcW w:w="1459" w:type="dxa"/>
            <w:tcBorders>
              <w:top w:val="nil"/>
              <w:left w:val="nil"/>
              <w:bottom w:val="single" w:sz="4" w:space="0" w:color="auto"/>
              <w:right w:val="single" w:sz="4" w:space="0" w:color="auto"/>
            </w:tcBorders>
            <w:shd w:val="clear" w:color="auto" w:fill="auto"/>
            <w:noWrap/>
            <w:vAlign w:val="center"/>
            <w:hideMark/>
          </w:tcPr>
          <w:p w:rsidR="0076629D" w:rsidRPr="004826DC" w:rsidRDefault="0076629D" w:rsidP="0076629D">
            <w:pPr>
              <w:rPr>
                <w:rFonts w:ascii="Calibri" w:hAnsi="Calibri"/>
                <w:sz w:val="16"/>
                <w:szCs w:val="16"/>
              </w:rPr>
            </w:pPr>
            <w:r w:rsidRPr="004826DC">
              <w:rPr>
                <w:rFonts w:ascii="Calibri" w:hAnsi="Calibri"/>
                <w:sz w:val="16"/>
                <w:szCs w:val="16"/>
              </w:rPr>
              <w:t>Java</w:t>
            </w:r>
          </w:p>
        </w:tc>
        <w:tc>
          <w:tcPr>
            <w:tcW w:w="1528" w:type="dxa"/>
            <w:tcBorders>
              <w:top w:val="nil"/>
              <w:left w:val="nil"/>
              <w:bottom w:val="single" w:sz="4" w:space="0" w:color="auto"/>
              <w:right w:val="single" w:sz="4" w:space="0" w:color="auto"/>
            </w:tcBorders>
            <w:shd w:val="clear" w:color="auto" w:fill="auto"/>
            <w:noWrap/>
            <w:vAlign w:val="center"/>
            <w:hideMark/>
          </w:tcPr>
          <w:p w:rsidR="0076629D" w:rsidRPr="004826DC" w:rsidRDefault="0076629D" w:rsidP="0076629D">
            <w:pPr>
              <w:rPr>
                <w:rFonts w:ascii="Calibri" w:hAnsi="Calibri"/>
                <w:sz w:val="16"/>
                <w:szCs w:val="16"/>
              </w:rPr>
            </w:pPr>
            <w:r w:rsidRPr="004826DC">
              <w:rPr>
                <w:rFonts w:ascii="Calibri" w:hAnsi="Calibri"/>
                <w:sz w:val="16"/>
                <w:szCs w:val="16"/>
              </w:rPr>
              <w:t>Java</w:t>
            </w:r>
          </w:p>
        </w:tc>
        <w:tc>
          <w:tcPr>
            <w:tcW w:w="1310" w:type="dxa"/>
            <w:tcBorders>
              <w:top w:val="nil"/>
              <w:left w:val="nil"/>
              <w:bottom w:val="single" w:sz="4" w:space="0" w:color="auto"/>
              <w:right w:val="single" w:sz="4" w:space="0" w:color="auto"/>
            </w:tcBorders>
            <w:shd w:val="clear" w:color="auto" w:fill="auto"/>
            <w:noWrap/>
            <w:vAlign w:val="center"/>
            <w:hideMark/>
          </w:tcPr>
          <w:p w:rsidR="0076629D" w:rsidRPr="004826DC" w:rsidRDefault="0076629D" w:rsidP="0076629D">
            <w:pPr>
              <w:rPr>
                <w:rFonts w:ascii="Calibri" w:hAnsi="Calibri"/>
                <w:sz w:val="16"/>
                <w:szCs w:val="16"/>
              </w:rPr>
            </w:pPr>
            <w:r w:rsidRPr="004826DC">
              <w:rPr>
                <w:rFonts w:ascii="Calibri" w:hAnsi="Calibri"/>
                <w:sz w:val="16"/>
                <w:szCs w:val="16"/>
              </w:rPr>
              <w:t>Oracle</w:t>
            </w:r>
          </w:p>
        </w:tc>
        <w:tc>
          <w:tcPr>
            <w:tcW w:w="2140" w:type="dxa"/>
            <w:tcBorders>
              <w:top w:val="nil"/>
              <w:left w:val="nil"/>
              <w:bottom w:val="single" w:sz="4" w:space="0" w:color="auto"/>
              <w:right w:val="single" w:sz="8" w:space="0" w:color="auto"/>
            </w:tcBorders>
            <w:shd w:val="clear" w:color="auto" w:fill="auto"/>
            <w:noWrap/>
            <w:vAlign w:val="center"/>
            <w:hideMark/>
          </w:tcPr>
          <w:p w:rsidR="0076629D" w:rsidRPr="004826DC" w:rsidRDefault="0076629D" w:rsidP="0076629D">
            <w:pPr>
              <w:rPr>
                <w:rFonts w:ascii="Calibri" w:hAnsi="Calibri"/>
                <w:sz w:val="16"/>
                <w:szCs w:val="16"/>
              </w:rPr>
            </w:pPr>
            <w:r w:rsidRPr="004826DC">
              <w:rPr>
                <w:rFonts w:ascii="Calibri" w:hAnsi="Calibri"/>
                <w:sz w:val="16"/>
                <w:szCs w:val="16"/>
              </w:rPr>
              <w:t>STI</w:t>
            </w:r>
          </w:p>
        </w:tc>
      </w:tr>
      <w:tr w:rsidR="0076629D" w:rsidRPr="004826DC" w:rsidTr="0076629D">
        <w:trPr>
          <w:trHeight w:val="300"/>
        </w:trPr>
        <w:tc>
          <w:tcPr>
            <w:tcW w:w="441" w:type="dxa"/>
            <w:vMerge/>
            <w:tcBorders>
              <w:top w:val="nil"/>
              <w:left w:val="single" w:sz="8" w:space="0" w:color="auto"/>
              <w:bottom w:val="single" w:sz="8" w:space="0" w:color="000000"/>
              <w:right w:val="nil"/>
            </w:tcBorders>
            <w:vAlign w:val="center"/>
            <w:hideMark/>
          </w:tcPr>
          <w:p w:rsidR="0076629D" w:rsidRPr="004826DC" w:rsidRDefault="0076629D" w:rsidP="0076629D">
            <w:pPr>
              <w:rPr>
                <w:rFonts w:ascii="Calibri" w:hAnsi="Calibri"/>
                <w:b/>
                <w:bCs/>
                <w:sz w:val="16"/>
                <w:szCs w:val="16"/>
              </w:rPr>
            </w:pPr>
          </w:p>
        </w:tc>
        <w:tc>
          <w:tcPr>
            <w:tcW w:w="1946" w:type="dxa"/>
            <w:vMerge/>
            <w:tcBorders>
              <w:left w:val="single" w:sz="8" w:space="0" w:color="auto"/>
              <w:right w:val="single" w:sz="4" w:space="0" w:color="auto"/>
            </w:tcBorders>
            <w:vAlign w:val="center"/>
            <w:hideMark/>
          </w:tcPr>
          <w:p w:rsidR="0076629D" w:rsidRPr="004826DC" w:rsidRDefault="0076629D" w:rsidP="0076629D">
            <w:pPr>
              <w:rPr>
                <w:rFonts w:ascii="Calibri" w:hAnsi="Calibri"/>
                <w:sz w:val="16"/>
                <w:szCs w:val="16"/>
              </w:rPr>
            </w:pPr>
          </w:p>
        </w:tc>
        <w:tc>
          <w:tcPr>
            <w:tcW w:w="1411" w:type="dxa"/>
            <w:tcBorders>
              <w:top w:val="nil"/>
              <w:left w:val="nil"/>
              <w:bottom w:val="single" w:sz="4" w:space="0" w:color="auto"/>
              <w:right w:val="single" w:sz="4" w:space="0" w:color="auto"/>
            </w:tcBorders>
            <w:shd w:val="clear" w:color="auto" w:fill="auto"/>
            <w:vAlign w:val="center"/>
            <w:hideMark/>
          </w:tcPr>
          <w:p w:rsidR="0076629D" w:rsidRPr="004826DC" w:rsidRDefault="0076629D" w:rsidP="0076629D">
            <w:pPr>
              <w:rPr>
                <w:rFonts w:ascii="Calibri" w:hAnsi="Calibri"/>
                <w:sz w:val="16"/>
                <w:szCs w:val="16"/>
              </w:rPr>
            </w:pPr>
            <w:r w:rsidRPr="004826DC">
              <w:rPr>
                <w:rFonts w:ascii="Calibri" w:hAnsi="Calibri"/>
                <w:sz w:val="16"/>
                <w:szCs w:val="16"/>
              </w:rPr>
              <w:t>lexml</w:t>
            </w:r>
          </w:p>
        </w:tc>
        <w:tc>
          <w:tcPr>
            <w:tcW w:w="3522" w:type="dxa"/>
            <w:tcBorders>
              <w:top w:val="nil"/>
              <w:left w:val="nil"/>
              <w:bottom w:val="single" w:sz="4" w:space="0" w:color="auto"/>
              <w:right w:val="single" w:sz="4" w:space="0" w:color="auto"/>
            </w:tcBorders>
            <w:shd w:val="clear" w:color="auto" w:fill="auto"/>
            <w:vAlign w:val="center"/>
            <w:hideMark/>
          </w:tcPr>
          <w:p w:rsidR="0076629D" w:rsidRPr="004826DC" w:rsidRDefault="0076629D" w:rsidP="0076629D">
            <w:pPr>
              <w:rPr>
                <w:rFonts w:ascii="Calibri" w:hAnsi="Calibri"/>
                <w:sz w:val="16"/>
                <w:szCs w:val="16"/>
              </w:rPr>
            </w:pPr>
            <w:r w:rsidRPr="004826DC">
              <w:rPr>
                <w:rFonts w:ascii="Calibri" w:hAnsi="Calibri"/>
                <w:sz w:val="16"/>
                <w:szCs w:val="16"/>
              </w:rPr>
              <w:t> </w:t>
            </w:r>
          </w:p>
        </w:tc>
        <w:tc>
          <w:tcPr>
            <w:tcW w:w="963" w:type="dxa"/>
            <w:tcBorders>
              <w:top w:val="nil"/>
              <w:left w:val="nil"/>
              <w:bottom w:val="single" w:sz="4" w:space="0" w:color="auto"/>
              <w:right w:val="single" w:sz="4" w:space="0" w:color="auto"/>
            </w:tcBorders>
            <w:shd w:val="clear" w:color="auto" w:fill="auto"/>
            <w:noWrap/>
            <w:vAlign w:val="center"/>
            <w:hideMark/>
          </w:tcPr>
          <w:p w:rsidR="0076629D" w:rsidRPr="004826DC" w:rsidRDefault="0076629D" w:rsidP="0076629D">
            <w:pPr>
              <w:rPr>
                <w:rFonts w:ascii="Calibri" w:hAnsi="Calibri"/>
                <w:sz w:val="16"/>
                <w:szCs w:val="16"/>
              </w:rPr>
            </w:pPr>
            <w:r w:rsidRPr="004826DC">
              <w:rPr>
                <w:rFonts w:ascii="Calibri" w:hAnsi="Calibri"/>
                <w:sz w:val="16"/>
                <w:szCs w:val="16"/>
              </w:rPr>
              <w:t>Segec</w:t>
            </w:r>
          </w:p>
        </w:tc>
        <w:tc>
          <w:tcPr>
            <w:tcW w:w="1459" w:type="dxa"/>
            <w:tcBorders>
              <w:top w:val="nil"/>
              <w:left w:val="nil"/>
              <w:bottom w:val="single" w:sz="4" w:space="0" w:color="auto"/>
              <w:right w:val="single" w:sz="4" w:space="0" w:color="auto"/>
            </w:tcBorders>
            <w:shd w:val="clear" w:color="auto" w:fill="auto"/>
            <w:noWrap/>
            <w:vAlign w:val="center"/>
            <w:hideMark/>
          </w:tcPr>
          <w:p w:rsidR="0076629D" w:rsidRPr="004826DC" w:rsidRDefault="0076629D" w:rsidP="0076629D">
            <w:pPr>
              <w:rPr>
                <w:rFonts w:ascii="Calibri" w:hAnsi="Calibri"/>
                <w:sz w:val="16"/>
                <w:szCs w:val="16"/>
              </w:rPr>
            </w:pPr>
            <w:r w:rsidRPr="004826DC">
              <w:rPr>
                <w:rFonts w:ascii="Calibri" w:hAnsi="Calibri"/>
                <w:sz w:val="16"/>
                <w:szCs w:val="16"/>
              </w:rPr>
              <w:t>Java</w:t>
            </w:r>
          </w:p>
        </w:tc>
        <w:tc>
          <w:tcPr>
            <w:tcW w:w="1528" w:type="dxa"/>
            <w:tcBorders>
              <w:top w:val="nil"/>
              <w:left w:val="nil"/>
              <w:bottom w:val="single" w:sz="4" w:space="0" w:color="auto"/>
              <w:right w:val="single" w:sz="4" w:space="0" w:color="auto"/>
            </w:tcBorders>
            <w:shd w:val="clear" w:color="auto" w:fill="auto"/>
            <w:noWrap/>
            <w:vAlign w:val="center"/>
            <w:hideMark/>
          </w:tcPr>
          <w:p w:rsidR="0076629D" w:rsidRPr="004826DC" w:rsidRDefault="0076629D" w:rsidP="0076629D">
            <w:pPr>
              <w:rPr>
                <w:rFonts w:ascii="Calibri" w:hAnsi="Calibri"/>
                <w:sz w:val="16"/>
                <w:szCs w:val="16"/>
              </w:rPr>
            </w:pPr>
            <w:r w:rsidRPr="004826DC">
              <w:rPr>
                <w:rFonts w:ascii="Calibri" w:hAnsi="Calibri"/>
                <w:sz w:val="16"/>
                <w:szCs w:val="16"/>
              </w:rPr>
              <w:t>Java</w:t>
            </w:r>
          </w:p>
        </w:tc>
        <w:tc>
          <w:tcPr>
            <w:tcW w:w="1310" w:type="dxa"/>
            <w:tcBorders>
              <w:top w:val="nil"/>
              <w:left w:val="nil"/>
              <w:bottom w:val="single" w:sz="4" w:space="0" w:color="auto"/>
              <w:right w:val="single" w:sz="4" w:space="0" w:color="auto"/>
            </w:tcBorders>
            <w:shd w:val="clear" w:color="auto" w:fill="auto"/>
            <w:noWrap/>
            <w:vAlign w:val="center"/>
            <w:hideMark/>
          </w:tcPr>
          <w:p w:rsidR="0076629D" w:rsidRPr="004826DC" w:rsidRDefault="0076629D" w:rsidP="0076629D">
            <w:pPr>
              <w:rPr>
                <w:rFonts w:ascii="Calibri" w:hAnsi="Calibri"/>
                <w:sz w:val="16"/>
                <w:szCs w:val="16"/>
              </w:rPr>
            </w:pPr>
            <w:r w:rsidRPr="004826DC">
              <w:rPr>
                <w:rFonts w:ascii="Calibri" w:hAnsi="Calibri"/>
                <w:sz w:val="16"/>
                <w:szCs w:val="16"/>
              </w:rPr>
              <w:t>Oracle</w:t>
            </w:r>
          </w:p>
        </w:tc>
        <w:tc>
          <w:tcPr>
            <w:tcW w:w="2140" w:type="dxa"/>
            <w:tcBorders>
              <w:top w:val="nil"/>
              <w:left w:val="nil"/>
              <w:bottom w:val="single" w:sz="4" w:space="0" w:color="auto"/>
              <w:right w:val="single" w:sz="8" w:space="0" w:color="auto"/>
            </w:tcBorders>
            <w:shd w:val="clear" w:color="auto" w:fill="auto"/>
            <w:noWrap/>
            <w:vAlign w:val="center"/>
            <w:hideMark/>
          </w:tcPr>
          <w:p w:rsidR="0076629D" w:rsidRPr="004826DC" w:rsidRDefault="0076629D" w:rsidP="0076629D">
            <w:pPr>
              <w:rPr>
                <w:rFonts w:ascii="Calibri" w:hAnsi="Calibri"/>
                <w:sz w:val="16"/>
                <w:szCs w:val="16"/>
              </w:rPr>
            </w:pPr>
            <w:r w:rsidRPr="004826DC">
              <w:rPr>
                <w:rFonts w:ascii="Calibri" w:hAnsi="Calibri"/>
                <w:sz w:val="16"/>
                <w:szCs w:val="16"/>
              </w:rPr>
              <w:t>Segec</w:t>
            </w:r>
          </w:p>
        </w:tc>
      </w:tr>
      <w:tr w:rsidR="0076629D" w:rsidRPr="004826DC" w:rsidTr="0076629D">
        <w:trPr>
          <w:trHeight w:val="300"/>
        </w:trPr>
        <w:tc>
          <w:tcPr>
            <w:tcW w:w="441" w:type="dxa"/>
            <w:vMerge/>
            <w:tcBorders>
              <w:top w:val="nil"/>
              <w:left w:val="single" w:sz="8" w:space="0" w:color="auto"/>
              <w:bottom w:val="single" w:sz="8" w:space="0" w:color="000000"/>
              <w:right w:val="nil"/>
            </w:tcBorders>
            <w:vAlign w:val="center"/>
            <w:hideMark/>
          </w:tcPr>
          <w:p w:rsidR="0076629D" w:rsidRPr="004826DC" w:rsidRDefault="0076629D" w:rsidP="0076629D">
            <w:pPr>
              <w:rPr>
                <w:rFonts w:ascii="Calibri" w:hAnsi="Calibri"/>
                <w:b/>
                <w:bCs/>
                <w:sz w:val="16"/>
                <w:szCs w:val="16"/>
              </w:rPr>
            </w:pPr>
          </w:p>
        </w:tc>
        <w:tc>
          <w:tcPr>
            <w:tcW w:w="1946" w:type="dxa"/>
            <w:vMerge/>
            <w:tcBorders>
              <w:left w:val="single" w:sz="8" w:space="0" w:color="auto"/>
              <w:right w:val="single" w:sz="4" w:space="0" w:color="auto"/>
            </w:tcBorders>
            <w:vAlign w:val="center"/>
            <w:hideMark/>
          </w:tcPr>
          <w:p w:rsidR="0076629D" w:rsidRPr="004826DC" w:rsidRDefault="0076629D" w:rsidP="0076629D">
            <w:pPr>
              <w:rPr>
                <w:rFonts w:ascii="Calibri" w:hAnsi="Calibri"/>
                <w:sz w:val="16"/>
                <w:szCs w:val="16"/>
              </w:rPr>
            </w:pPr>
          </w:p>
        </w:tc>
        <w:tc>
          <w:tcPr>
            <w:tcW w:w="1411" w:type="dxa"/>
            <w:tcBorders>
              <w:top w:val="nil"/>
              <w:left w:val="nil"/>
              <w:bottom w:val="single" w:sz="4" w:space="0" w:color="auto"/>
              <w:right w:val="single" w:sz="4" w:space="0" w:color="auto"/>
            </w:tcBorders>
            <w:shd w:val="clear" w:color="auto" w:fill="auto"/>
            <w:noWrap/>
            <w:vAlign w:val="center"/>
            <w:hideMark/>
          </w:tcPr>
          <w:p w:rsidR="0076629D" w:rsidRPr="004826DC" w:rsidRDefault="0076629D" w:rsidP="0076629D">
            <w:pPr>
              <w:rPr>
                <w:rFonts w:ascii="Calibri" w:hAnsi="Calibri"/>
                <w:sz w:val="16"/>
                <w:szCs w:val="16"/>
              </w:rPr>
            </w:pPr>
            <w:r w:rsidRPr="004826DC">
              <w:rPr>
                <w:rFonts w:ascii="Calibri" w:hAnsi="Calibri"/>
                <w:sz w:val="16"/>
                <w:szCs w:val="16"/>
              </w:rPr>
              <w:t>login integrado</w:t>
            </w:r>
          </w:p>
        </w:tc>
        <w:tc>
          <w:tcPr>
            <w:tcW w:w="3522" w:type="dxa"/>
            <w:tcBorders>
              <w:top w:val="nil"/>
              <w:left w:val="nil"/>
              <w:bottom w:val="single" w:sz="4" w:space="0" w:color="auto"/>
              <w:right w:val="single" w:sz="4" w:space="0" w:color="auto"/>
            </w:tcBorders>
            <w:shd w:val="clear" w:color="auto" w:fill="auto"/>
            <w:vAlign w:val="center"/>
            <w:hideMark/>
          </w:tcPr>
          <w:p w:rsidR="0076629D" w:rsidRPr="004826DC" w:rsidRDefault="0076629D" w:rsidP="0076629D">
            <w:pPr>
              <w:rPr>
                <w:rFonts w:ascii="Calibri" w:hAnsi="Calibri"/>
                <w:sz w:val="16"/>
                <w:szCs w:val="16"/>
              </w:rPr>
            </w:pPr>
            <w:r w:rsidRPr="004826DC">
              <w:rPr>
                <w:rFonts w:ascii="Calibri" w:hAnsi="Calibri"/>
                <w:sz w:val="16"/>
                <w:szCs w:val="16"/>
              </w:rPr>
              <w:t> </w:t>
            </w:r>
          </w:p>
        </w:tc>
        <w:tc>
          <w:tcPr>
            <w:tcW w:w="963" w:type="dxa"/>
            <w:tcBorders>
              <w:top w:val="nil"/>
              <w:left w:val="nil"/>
              <w:bottom w:val="single" w:sz="4" w:space="0" w:color="auto"/>
              <w:right w:val="single" w:sz="4" w:space="0" w:color="auto"/>
            </w:tcBorders>
            <w:shd w:val="clear" w:color="auto" w:fill="auto"/>
            <w:noWrap/>
            <w:vAlign w:val="center"/>
            <w:hideMark/>
          </w:tcPr>
          <w:p w:rsidR="0076629D" w:rsidRPr="004826DC" w:rsidRDefault="0076629D" w:rsidP="0076629D">
            <w:pPr>
              <w:rPr>
                <w:rFonts w:ascii="Calibri" w:hAnsi="Calibri"/>
                <w:sz w:val="16"/>
                <w:szCs w:val="16"/>
              </w:rPr>
            </w:pPr>
            <w:r w:rsidRPr="004826DC">
              <w:rPr>
                <w:rFonts w:ascii="Calibri" w:hAnsi="Calibri"/>
                <w:sz w:val="16"/>
                <w:szCs w:val="16"/>
              </w:rPr>
              <w:t>Segec</w:t>
            </w:r>
          </w:p>
        </w:tc>
        <w:tc>
          <w:tcPr>
            <w:tcW w:w="1459" w:type="dxa"/>
            <w:tcBorders>
              <w:top w:val="nil"/>
              <w:left w:val="nil"/>
              <w:bottom w:val="single" w:sz="4" w:space="0" w:color="auto"/>
              <w:right w:val="single" w:sz="4" w:space="0" w:color="auto"/>
            </w:tcBorders>
            <w:shd w:val="clear" w:color="auto" w:fill="auto"/>
            <w:noWrap/>
            <w:vAlign w:val="center"/>
            <w:hideMark/>
          </w:tcPr>
          <w:p w:rsidR="0076629D" w:rsidRPr="004826DC" w:rsidRDefault="0076629D" w:rsidP="0076629D">
            <w:pPr>
              <w:rPr>
                <w:rFonts w:ascii="Calibri" w:hAnsi="Calibri"/>
                <w:sz w:val="16"/>
                <w:szCs w:val="16"/>
              </w:rPr>
            </w:pPr>
            <w:r w:rsidRPr="004826DC">
              <w:rPr>
                <w:rFonts w:ascii="Calibri" w:hAnsi="Calibri"/>
                <w:sz w:val="16"/>
                <w:szCs w:val="16"/>
              </w:rPr>
              <w:t>Java</w:t>
            </w:r>
          </w:p>
        </w:tc>
        <w:tc>
          <w:tcPr>
            <w:tcW w:w="1528" w:type="dxa"/>
            <w:tcBorders>
              <w:top w:val="nil"/>
              <w:left w:val="nil"/>
              <w:bottom w:val="single" w:sz="4" w:space="0" w:color="auto"/>
              <w:right w:val="single" w:sz="4" w:space="0" w:color="auto"/>
            </w:tcBorders>
            <w:shd w:val="clear" w:color="auto" w:fill="auto"/>
            <w:noWrap/>
            <w:vAlign w:val="center"/>
            <w:hideMark/>
          </w:tcPr>
          <w:p w:rsidR="0076629D" w:rsidRPr="004826DC" w:rsidRDefault="0076629D" w:rsidP="0076629D">
            <w:pPr>
              <w:rPr>
                <w:rFonts w:ascii="Calibri" w:hAnsi="Calibri"/>
                <w:sz w:val="16"/>
                <w:szCs w:val="16"/>
              </w:rPr>
            </w:pPr>
            <w:r w:rsidRPr="004826DC">
              <w:rPr>
                <w:rFonts w:ascii="Calibri" w:hAnsi="Calibri"/>
                <w:sz w:val="16"/>
                <w:szCs w:val="16"/>
              </w:rPr>
              <w:t>Java</w:t>
            </w:r>
          </w:p>
        </w:tc>
        <w:tc>
          <w:tcPr>
            <w:tcW w:w="1310" w:type="dxa"/>
            <w:tcBorders>
              <w:top w:val="nil"/>
              <w:left w:val="nil"/>
              <w:bottom w:val="single" w:sz="4" w:space="0" w:color="auto"/>
              <w:right w:val="single" w:sz="4" w:space="0" w:color="auto"/>
            </w:tcBorders>
            <w:shd w:val="clear" w:color="auto" w:fill="auto"/>
            <w:noWrap/>
            <w:vAlign w:val="center"/>
            <w:hideMark/>
          </w:tcPr>
          <w:p w:rsidR="0076629D" w:rsidRPr="004826DC" w:rsidRDefault="0076629D" w:rsidP="0076629D">
            <w:pPr>
              <w:rPr>
                <w:rFonts w:ascii="Calibri" w:hAnsi="Calibri"/>
                <w:sz w:val="16"/>
                <w:szCs w:val="16"/>
              </w:rPr>
            </w:pPr>
            <w:r w:rsidRPr="004826DC">
              <w:rPr>
                <w:rFonts w:ascii="Calibri" w:hAnsi="Calibri"/>
                <w:sz w:val="16"/>
                <w:szCs w:val="16"/>
              </w:rPr>
              <w:t>Oracle</w:t>
            </w:r>
          </w:p>
        </w:tc>
        <w:tc>
          <w:tcPr>
            <w:tcW w:w="2140" w:type="dxa"/>
            <w:tcBorders>
              <w:top w:val="nil"/>
              <w:left w:val="nil"/>
              <w:bottom w:val="single" w:sz="4" w:space="0" w:color="auto"/>
              <w:right w:val="single" w:sz="8" w:space="0" w:color="auto"/>
            </w:tcBorders>
            <w:shd w:val="clear" w:color="auto" w:fill="auto"/>
            <w:noWrap/>
            <w:vAlign w:val="center"/>
            <w:hideMark/>
          </w:tcPr>
          <w:p w:rsidR="0076629D" w:rsidRPr="004826DC" w:rsidRDefault="0076629D" w:rsidP="0076629D">
            <w:pPr>
              <w:rPr>
                <w:rFonts w:ascii="Calibri" w:hAnsi="Calibri"/>
                <w:sz w:val="16"/>
                <w:szCs w:val="16"/>
              </w:rPr>
            </w:pPr>
            <w:r w:rsidRPr="004826DC">
              <w:rPr>
                <w:rFonts w:ascii="Calibri" w:hAnsi="Calibri"/>
                <w:sz w:val="16"/>
                <w:szCs w:val="16"/>
              </w:rPr>
              <w:t>Setic/Direp</w:t>
            </w:r>
          </w:p>
        </w:tc>
      </w:tr>
      <w:tr w:rsidR="0076629D" w:rsidRPr="004826DC" w:rsidTr="0076629D">
        <w:trPr>
          <w:trHeight w:val="101"/>
        </w:trPr>
        <w:tc>
          <w:tcPr>
            <w:tcW w:w="441" w:type="dxa"/>
            <w:vMerge/>
            <w:tcBorders>
              <w:top w:val="nil"/>
              <w:left w:val="single" w:sz="8" w:space="0" w:color="auto"/>
              <w:bottom w:val="single" w:sz="8" w:space="0" w:color="000000"/>
              <w:right w:val="nil"/>
            </w:tcBorders>
            <w:vAlign w:val="center"/>
            <w:hideMark/>
          </w:tcPr>
          <w:p w:rsidR="0076629D" w:rsidRPr="004826DC" w:rsidRDefault="0076629D" w:rsidP="0076629D">
            <w:pPr>
              <w:rPr>
                <w:rFonts w:ascii="Calibri" w:hAnsi="Calibri"/>
                <w:b/>
                <w:bCs/>
                <w:sz w:val="16"/>
                <w:szCs w:val="16"/>
              </w:rPr>
            </w:pPr>
          </w:p>
        </w:tc>
        <w:tc>
          <w:tcPr>
            <w:tcW w:w="1946" w:type="dxa"/>
            <w:vMerge/>
            <w:tcBorders>
              <w:left w:val="single" w:sz="8" w:space="0" w:color="auto"/>
              <w:bottom w:val="single" w:sz="8" w:space="0" w:color="000000"/>
              <w:right w:val="single" w:sz="4" w:space="0" w:color="auto"/>
            </w:tcBorders>
            <w:vAlign w:val="center"/>
            <w:hideMark/>
          </w:tcPr>
          <w:p w:rsidR="0076629D" w:rsidRPr="004826DC" w:rsidRDefault="0076629D" w:rsidP="0076629D">
            <w:pPr>
              <w:rPr>
                <w:rFonts w:ascii="Calibri" w:hAnsi="Calibri"/>
                <w:sz w:val="16"/>
                <w:szCs w:val="16"/>
              </w:rPr>
            </w:pPr>
          </w:p>
        </w:tc>
        <w:tc>
          <w:tcPr>
            <w:tcW w:w="1411" w:type="dxa"/>
            <w:tcBorders>
              <w:top w:val="single" w:sz="4" w:space="0" w:color="auto"/>
              <w:left w:val="nil"/>
              <w:bottom w:val="single" w:sz="4" w:space="0" w:color="auto"/>
              <w:right w:val="single" w:sz="4" w:space="0" w:color="auto"/>
            </w:tcBorders>
            <w:shd w:val="clear" w:color="auto" w:fill="auto"/>
            <w:noWrap/>
            <w:vAlign w:val="center"/>
            <w:hideMark/>
          </w:tcPr>
          <w:p w:rsidR="0076629D" w:rsidRPr="004826DC" w:rsidRDefault="0076629D" w:rsidP="0076629D">
            <w:pPr>
              <w:rPr>
                <w:rFonts w:ascii="Calibri" w:hAnsi="Calibri"/>
                <w:sz w:val="16"/>
                <w:szCs w:val="16"/>
              </w:rPr>
            </w:pPr>
            <w:r w:rsidRPr="004826DC">
              <w:rPr>
                <w:rFonts w:ascii="Calibri" w:hAnsi="Calibri"/>
                <w:sz w:val="16"/>
                <w:szCs w:val="16"/>
              </w:rPr>
              <w:t>login inteligente</w:t>
            </w:r>
          </w:p>
        </w:tc>
        <w:tc>
          <w:tcPr>
            <w:tcW w:w="3522" w:type="dxa"/>
            <w:tcBorders>
              <w:top w:val="single" w:sz="4" w:space="0" w:color="auto"/>
              <w:left w:val="nil"/>
              <w:bottom w:val="single" w:sz="4" w:space="0" w:color="auto"/>
              <w:right w:val="single" w:sz="4" w:space="0" w:color="auto"/>
            </w:tcBorders>
            <w:shd w:val="clear" w:color="auto" w:fill="auto"/>
            <w:vAlign w:val="center"/>
            <w:hideMark/>
          </w:tcPr>
          <w:p w:rsidR="0076629D" w:rsidRPr="004826DC" w:rsidRDefault="0076629D" w:rsidP="0076629D">
            <w:pPr>
              <w:rPr>
                <w:rFonts w:ascii="Calibri" w:hAnsi="Calibri"/>
                <w:sz w:val="16"/>
                <w:szCs w:val="16"/>
              </w:rPr>
            </w:pPr>
            <w:r w:rsidRPr="004826DC">
              <w:rPr>
                <w:rFonts w:ascii="Calibri" w:hAnsi="Calibri"/>
                <w:sz w:val="16"/>
                <w:szCs w:val="16"/>
              </w:rPr>
              <w:t> </w:t>
            </w:r>
          </w:p>
        </w:tc>
        <w:tc>
          <w:tcPr>
            <w:tcW w:w="963" w:type="dxa"/>
            <w:tcBorders>
              <w:top w:val="single" w:sz="4" w:space="0" w:color="auto"/>
              <w:left w:val="nil"/>
              <w:bottom w:val="single" w:sz="4" w:space="0" w:color="auto"/>
              <w:right w:val="single" w:sz="4" w:space="0" w:color="auto"/>
            </w:tcBorders>
            <w:shd w:val="clear" w:color="auto" w:fill="auto"/>
            <w:noWrap/>
            <w:vAlign w:val="center"/>
            <w:hideMark/>
          </w:tcPr>
          <w:p w:rsidR="0076629D" w:rsidRPr="004826DC" w:rsidRDefault="0076629D" w:rsidP="0076629D">
            <w:pPr>
              <w:rPr>
                <w:rFonts w:ascii="Calibri" w:hAnsi="Calibri"/>
                <w:sz w:val="16"/>
                <w:szCs w:val="16"/>
              </w:rPr>
            </w:pPr>
            <w:r w:rsidRPr="004826DC">
              <w:rPr>
                <w:rFonts w:ascii="Calibri" w:hAnsi="Calibri"/>
                <w:sz w:val="16"/>
                <w:szCs w:val="16"/>
              </w:rPr>
              <w:t>Segec</w:t>
            </w:r>
          </w:p>
        </w:tc>
        <w:tc>
          <w:tcPr>
            <w:tcW w:w="1459" w:type="dxa"/>
            <w:tcBorders>
              <w:top w:val="single" w:sz="4" w:space="0" w:color="auto"/>
              <w:left w:val="nil"/>
              <w:bottom w:val="single" w:sz="4" w:space="0" w:color="auto"/>
              <w:right w:val="single" w:sz="4" w:space="0" w:color="auto"/>
            </w:tcBorders>
            <w:shd w:val="clear" w:color="auto" w:fill="auto"/>
            <w:noWrap/>
            <w:vAlign w:val="center"/>
            <w:hideMark/>
          </w:tcPr>
          <w:p w:rsidR="0076629D" w:rsidRPr="004826DC" w:rsidRDefault="0076629D" w:rsidP="0076629D">
            <w:pPr>
              <w:rPr>
                <w:rFonts w:ascii="Calibri" w:hAnsi="Calibri"/>
                <w:sz w:val="16"/>
                <w:szCs w:val="16"/>
              </w:rPr>
            </w:pPr>
            <w:r w:rsidRPr="004826DC">
              <w:rPr>
                <w:rFonts w:ascii="Calibri" w:hAnsi="Calibri"/>
                <w:sz w:val="16"/>
                <w:szCs w:val="16"/>
              </w:rPr>
              <w:t>Java</w:t>
            </w:r>
          </w:p>
        </w:tc>
        <w:tc>
          <w:tcPr>
            <w:tcW w:w="1528" w:type="dxa"/>
            <w:tcBorders>
              <w:top w:val="single" w:sz="4" w:space="0" w:color="auto"/>
              <w:left w:val="nil"/>
              <w:bottom w:val="single" w:sz="4" w:space="0" w:color="auto"/>
              <w:right w:val="single" w:sz="4" w:space="0" w:color="auto"/>
            </w:tcBorders>
            <w:shd w:val="clear" w:color="auto" w:fill="auto"/>
            <w:noWrap/>
            <w:vAlign w:val="center"/>
            <w:hideMark/>
          </w:tcPr>
          <w:p w:rsidR="0076629D" w:rsidRPr="004826DC" w:rsidRDefault="0076629D" w:rsidP="0076629D">
            <w:pPr>
              <w:rPr>
                <w:rFonts w:ascii="Calibri" w:hAnsi="Calibri"/>
                <w:sz w:val="16"/>
                <w:szCs w:val="16"/>
              </w:rPr>
            </w:pPr>
            <w:r w:rsidRPr="004826DC">
              <w:rPr>
                <w:rFonts w:ascii="Calibri" w:hAnsi="Calibri"/>
                <w:sz w:val="16"/>
                <w:szCs w:val="16"/>
              </w:rPr>
              <w:t>Java/ASP/Oracle Portal</w:t>
            </w:r>
          </w:p>
        </w:tc>
        <w:tc>
          <w:tcPr>
            <w:tcW w:w="1310" w:type="dxa"/>
            <w:tcBorders>
              <w:top w:val="single" w:sz="4" w:space="0" w:color="auto"/>
              <w:left w:val="nil"/>
              <w:bottom w:val="single" w:sz="4" w:space="0" w:color="auto"/>
              <w:right w:val="single" w:sz="4" w:space="0" w:color="auto"/>
            </w:tcBorders>
            <w:shd w:val="clear" w:color="auto" w:fill="auto"/>
            <w:noWrap/>
            <w:vAlign w:val="center"/>
            <w:hideMark/>
          </w:tcPr>
          <w:p w:rsidR="0076629D" w:rsidRPr="004826DC" w:rsidRDefault="0076629D" w:rsidP="0076629D">
            <w:pPr>
              <w:rPr>
                <w:rFonts w:ascii="Calibri" w:hAnsi="Calibri"/>
                <w:sz w:val="16"/>
                <w:szCs w:val="16"/>
              </w:rPr>
            </w:pPr>
            <w:r w:rsidRPr="004826DC">
              <w:rPr>
                <w:rFonts w:ascii="Calibri" w:hAnsi="Calibri"/>
                <w:sz w:val="16"/>
                <w:szCs w:val="16"/>
              </w:rPr>
              <w:t>Oracle</w:t>
            </w:r>
          </w:p>
        </w:tc>
        <w:tc>
          <w:tcPr>
            <w:tcW w:w="2140" w:type="dxa"/>
            <w:tcBorders>
              <w:top w:val="single" w:sz="4" w:space="0" w:color="auto"/>
              <w:left w:val="nil"/>
              <w:bottom w:val="single" w:sz="4" w:space="0" w:color="auto"/>
              <w:right w:val="single" w:sz="4" w:space="0" w:color="auto"/>
            </w:tcBorders>
            <w:shd w:val="clear" w:color="auto" w:fill="auto"/>
            <w:noWrap/>
            <w:vAlign w:val="center"/>
            <w:hideMark/>
          </w:tcPr>
          <w:p w:rsidR="0076629D" w:rsidRPr="004826DC" w:rsidRDefault="0076629D" w:rsidP="0076629D">
            <w:pPr>
              <w:rPr>
                <w:rFonts w:ascii="Calibri" w:hAnsi="Calibri"/>
                <w:sz w:val="16"/>
                <w:szCs w:val="16"/>
              </w:rPr>
            </w:pPr>
            <w:r w:rsidRPr="004826DC">
              <w:rPr>
                <w:rFonts w:ascii="Calibri" w:hAnsi="Calibri"/>
                <w:sz w:val="16"/>
                <w:szCs w:val="16"/>
              </w:rPr>
              <w:t>Setic/Direp</w:t>
            </w:r>
          </w:p>
        </w:tc>
      </w:tr>
    </w:tbl>
    <w:p w:rsidR="0076629D" w:rsidRPr="004826DC" w:rsidRDefault="0076629D" w:rsidP="0076629D">
      <w:pPr>
        <w:rPr>
          <w:rFonts w:ascii="Calibri" w:hAnsi="Calibri"/>
          <w:b/>
          <w:sz w:val="24"/>
          <w:szCs w:val="24"/>
        </w:rPr>
      </w:pPr>
    </w:p>
    <w:p w:rsidR="0076629D" w:rsidRPr="004826DC" w:rsidRDefault="0076629D" w:rsidP="0076629D">
      <w:pPr>
        <w:rPr>
          <w:rFonts w:ascii="Calibri" w:hAnsi="Calibri"/>
          <w:sz w:val="24"/>
          <w:szCs w:val="24"/>
        </w:rPr>
      </w:pPr>
      <w:r w:rsidRPr="004826DC">
        <w:rPr>
          <w:rFonts w:ascii="Calibri" w:hAnsi="Calibri"/>
          <w:sz w:val="24"/>
          <w:szCs w:val="24"/>
        </w:rPr>
        <w:t>*A organização das soluções neste anexo não caracteriza definição de fronteiras para fins de aplicação da métrica de pontos de função</w:t>
      </w:r>
      <w:r w:rsidRPr="004826DC">
        <w:rPr>
          <w:rFonts w:ascii="Calibri" w:hAnsi="Calibri"/>
          <w:sz w:val="24"/>
          <w:szCs w:val="24"/>
        </w:rPr>
        <w:br w:type="page"/>
      </w:r>
    </w:p>
    <w:p w:rsidR="0076629D" w:rsidRPr="004826DC" w:rsidRDefault="0076629D" w:rsidP="0076629D">
      <w:pPr>
        <w:rPr>
          <w:rFonts w:ascii="Calibri" w:hAnsi="Calibri"/>
          <w:b/>
          <w:sz w:val="24"/>
          <w:szCs w:val="24"/>
        </w:rPr>
      </w:pPr>
      <w:r w:rsidRPr="004826DC">
        <w:rPr>
          <w:rFonts w:ascii="Calibri" w:hAnsi="Calibri"/>
          <w:b/>
          <w:sz w:val="24"/>
          <w:szCs w:val="24"/>
        </w:rPr>
        <w:lastRenderedPageBreak/>
        <w:t>Produtos e Ferramentas de Software Utilizadas</w:t>
      </w:r>
    </w:p>
    <w:tbl>
      <w:tblPr>
        <w:tblW w:w="12300" w:type="dxa"/>
        <w:tblInd w:w="55" w:type="dxa"/>
        <w:tblCellMar>
          <w:left w:w="70" w:type="dxa"/>
          <w:right w:w="70" w:type="dxa"/>
        </w:tblCellMar>
        <w:tblLook w:val="04A0" w:firstRow="1" w:lastRow="0" w:firstColumn="1" w:lastColumn="0" w:noHBand="0" w:noVBand="1"/>
      </w:tblPr>
      <w:tblGrid>
        <w:gridCol w:w="2800"/>
        <w:gridCol w:w="2980"/>
        <w:gridCol w:w="1420"/>
        <w:gridCol w:w="5100"/>
      </w:tblGrid>
      <w:tr w:rsidR="0076629D" w:rsidRPr="004826DC" w:rsidTr="0076629D">
        <w:trPr>
          <w:trHeight w:val="315"/>
        </w:trPr>
        <w:tc>
          <w:tcPr>
            <w:tcW w:w="2800" w:type="dxa"/>
            <w:tcBorders>
              <w:top w:val="single" w:sz="8" w:space="0" w:color="auto"/>
              <w:left w:val="single" w:sz="8" w:space="0" w:color="auto"/>
              <w:bottom w:val="single" w:sz="8" w:space="0" w:color="auto"/>
              <w:right w:val="single" w:sz="4" w:space="0" w:color="auto"/>
            </w:tcBorders>
            <w:shd w:val="clear" w:color="auto" w:fill="auto"/>
            <w:noWrap/>
            <w:vAlign w:val="center"/>
            <w:hideMark/>
          </w:tcPr>
          <w:p w:rsidR="0076629D" w:rsidRPr="004826DC" w:rsidRDefault="0076629D" w:rsidP="0076629D">
            <w:pPr>
              <w:rPr>
                <w:rFonts w:ascii="Calibri" w:hAnsi="Calibri"/>
                <w:b/>
                <w:bCs/>
                <w:sz w:val="16"/>
                <w:szCs w:val="16"/>
              </w:rPr>
            </w:pPr>
            <w:r w:rsidRPr="004826DC">
              <w:rPr>
                <w:rFonts w:ascii="Calibri" w:hAnsi="Calibri"/>
                <w:b/>
                <w:bCs/>
                <w:sz w:val="16"/>
                <w:szCs w:val="16"/>
              </w:rPr>
              <w:t>Tipo de Ambiente ou Ferramenta</w:t>
            </w:r>
          </w:p>
        </w:tc>
        <w:tc>
          <w:tcPr>
            <w:tcW w:w="2980" w:type="dxa"/>
            <w:tcBorders>
              <w:top w:val="single" w:sz="8" w:space="0" w:color="auto"/>
              <w:left w:val="nil"/>
              <w:bottom w:val="single" w:sz="8" w:space="0" w:color="auto"/>
              <w:right w:val="single" w:sz="4" w:space="0" w:color="auto"/>
            </w:tcBorders>
            <w:shd w:val="clear" w:color="auto" w:fill="auto"/>
            <w:vAlign w:val="center"/>
            <w:hideMark/>
          </w:tcPr>
          <w:p w:rsidR="0076629D" w:rsidRPr="004826DC" w:rsidRDefault="0076629D" w:rsidP="0076629D">
            <w:pPr>
              <w:jc w:val="center"/>
              <w:rPr>
                <w:rFonts w:ascii="Calibri" w:hAnsi="Calibri"/>
                <w:b/>
                <w:bCs/>
                <w:sz w:val="16"/>
                <w:szCs w:val="16"/>
              </w:rPr>
            </w:pPr>
            <w:r w:rsidRPr="004826DC">
              <w:rPr>
                <w:rFonts w:ascii="Calibri" w:hAnsi="Calibri"/>
                <w:b/>
                <w:bCs/>
                <w:sz w:val="16"/>
                <w:szCs w:val="16"/>
              </w:rPr>
              <w:t>Produto</w:t>
            </w:r>
          </w:p>
        </w:tc>
        <w:tc>
          <w:tcPr>
            <w:tcW w:w="1420" w:type="dxa"/>
            <w:tcBorders>
              <w:top w:val="single" w:sz="8" w:space="0" w:color="auto"/>
              <w:left w:val="nil"/>
              <w:bottom w:val="single" w:sz="8" w:space="0" w:color="auto"/>
              <w:right w:val="single" w:sz="4" w:space="0" w:color="auto"/>
            </w:tcBorders>
            <w:shd w:val="clear" w:color="auto" w:fill="auto"/>
            <w:vAlign w:val="center"/>
            <w:hideMark/>
          </w:tcPr>
          <w:p w:rsidR="0076629D" w:rsidRPr="004826DC" w:rsidRDefault="0076629D" w:rsidP="0076629D">
            <w:pPr>
              <w:jc w:val="center"/>
              <w:rPr>
                <w:rFonts w:ascii="Calibri" w:hAnsi="Calibri"/>
                <w:b/>
                <w:bCs/>
                <w:sz w:val="16"/>
                <w:szCs w:val="16"/>
              </w:rPr>
            </w:pPr>
            <w:r w:rsidRPr="004826DC">
              <w:rPr>
                <w:rFonts w:ascii="Calibri" w:hAnsi="Calibri"/>
                <w:b/>
                <w:bCs/>
                <w:sz w:val="16"/>
                <w:szCs w:val="16"/>
              </w:rPr>
              <w:t>Versão</w:t>
            </w:r>
          </w:p>
        </w:tc>
        <w:tc>
          <w:tcPr>
            <w:tcW w:w="5100" w:type="dxa"/>
            <w:tcBorders>
              <w:top w:val="single" w:sz="8" w:space="0" w:color="auto"/>
              <w:left w:val="nil"/>
              <w:bottom w:val="single" w:sz="8" w:space="0" w:color="auto"/>
              <w:right w:val="single" w:sz="8" w:space="0" w:color="auto"/>
            </w:tcBorders>
            <w:shd w:val="clear" w:color="auto" w:fill="auto"/>
            <w:vAlign w:val="center"/>
            <w:hideMark/>
          </w:tcPr>
          <w:p w:rsidR="0076629D" w:rsidRPr="004826DC" w:rsidRDefault="0076629D" w:rsidP="0076629D">
            <w:pPr>
              <w:jc w:val="center"/>
              <w:rPr>
                <w:rFonts w:ascii="Calibri" w:hAnsi="Calibri"/>
                <w:b/>
                <w:bCs/>
                <w:sz w:val="16"/>
                <w:szCs w:val="16"/>
              </w:rPr>
            </w:pPr>
            <w:r w:rsidRPr="004826DC">
              <w:rPr>
                <w:rFonts w:ascii="Calibri" w:hAnsi="Calibri"/>
                <w:b/>
                <w:bCs/>
                <w:sz w:val="16"/>
                <w:szCs w:val="16"/>
              </w:rPr>
              <w:t>Observações</w:t>
            </w:r>
          </w:p>
        </w:tc>
      </w:tr>
      <w:tr w:rsidR="0076629D" w:rsidRPr="004826DC" w:rsidTr="0076629D">
        <w:trPr>
          <w:trHeight w:val="300"/>
        </w:trPr>
        <w:tc>
          <w:tcPr>
            <w:tcW w:w="2800" w:type="dxa"/>
            <w:vMerge w:val="restart"/>
            <w:tcBorders>
              <w:top w:val="nil"/>
              <w:left w:val="single" w:sz="8" w:space="0" w:color="auto"/>
              <w:bottom w:val="single" w:sz="4" w:space="0" w:color="auto"/>
              <w:right w:val="single" w:sz="4" w:space="0" w:color="auto"/>
            </w:tcBorders>
            <w:shd w:val="clear" w:color="auto" w:fill="auto"/>
            <w:vAlign w:val="center"/>
            <w:hideMark/>
          </w:tcPr>
          <w:p w:rsidR="0076629D" w:rsidRPr="004826DC" w:rsidRDefault="0076629D" w:rsidP="0076629D">
            <w:pPr>
              <w:jc w:val="center"/>
              <w:rPr>
                <w:rFonts w:ascii="Calibri" w:hAnsi="Calibri"/>
                <w:b/>
                <w:bCs/>
                <w:sz w:val="16"/>
                <w:szCs w:val="16"/>
              </w:rPr>
            </w:pPr>
            <w:r w:rsidRPr="004826DC">
              <w:rPr>
                <w:rFonts w:ascii="Calibri" w:hAnsi="Calibri"/>
                <w:b/>
                <w:bCs/>
                <w:sz w:val="16"/>
                <w:szCs w:val="16"/>
              </w:rPr>
              <w:t>Sistemas Operacionais Back End</w:t>
            </w:r>
          </w:p>
        </w:tc>
        <w:tc>
          <w:tcPr>
            <w:tcW w:w="2980" w:type="dxa"/>
            <w:tcBorders>
              <w:top w:val="nil"/>
              <w:left w:val="nil"/>
              <w:bottom w:val="single" w:sz="4" w:space="0" w:color="auto"/>
              <w:right w:val="single" w:sz="4" w:space="0" w:color="auto"/>
            </w:tcBorders>
            <w:shd w:val="clear" w:color="auto" w:fill="auto"/>
            <w:vAlign w:val="center"/>
            <w:hideMark/>
          </w:tcPr>
          <w:p w:rsidR="0076629D" w:rsidRPr="004826DC" w:rsidRDefault="0076629D" w:rsidP="0076629D">
            <w:pPr>
              <w:rPr>
                <w:rFonts w:ascii="Calibri" w:hAnsi="Calibri"/>
                <w:sz w:val="16"/>
                <w:szCs w:val="16"/>
              </w:rPr>
            </w:pPr>
            <w:r w:rsidRPr="004826DC">
              <w:rPr>
                <w:rFonts w:ascii="Calibri" w:hAnsi="Calibri"/>
                <w:sz w:val="16"/>
                <w:szCs w:val="16"/>
              </w:rPr>
              <w:t>Red Hat Enterpise Linux</w:t>
            </w:r>
          </w:p>
        </w:tc>
        <w:tc>
          <w:tcPr>
            <w:tcW w:w="1420" w:type="dxa"/>
            <w:tcBorders>
              <w:top w:val="nil"/>
              <w:left w:val="nil"/>
              <w:bottom w:val="single" w:sz="4" w:space="0" w:color="auto"/>
              <w:right w:val="single" w:sz="4" w:space="0" w:color="auto"/>
            </w:tcBorders>
            <w:shd w:val="clear" w:color="auto" w:fill="auto"/>
            <w:vAlign w:val="center"/>
            <w:hideMark/>
          </w:tcPr>
          <w:p w:rsidR="0076629D" w:rsidRPr="004826DC" w:rsidRDefault="0076629D" w:rsidP="0076629D">
            <w:pPr>
              <w:jc w:val="center"/>
              <w:rPr>
                <w:rFonts w:ascii="Calibri" w:hAnsi="Calibri"/>
                <w:sz w:val="16"/>
                <w:szCs w:val="16"/>
              </w:rPr>
            </w:pPr>
            <w:r w:rsidRPr="004826DC">
              <w:rPr>
                <w:rFonts w:ascii="Calibri" w:hAnsi="Calibri"/>
                <w:sz w:val="16"/>
                <w:szCs w:val="16"/>
              </w:rPr>
              <w:t>5.5  e  5.6</w:t>
            </w:r>
          </w:p>
        </w:tc>
        <w:tc>
          <w:tcPr>
            <w:tcW w:w="5100" w:type="dxa"/>
            <w:tcBorders>
              <w:top w:val="nil"/>
              <w:left w:val="nil"/>
              <w:bottom w:val="single" w:sz="4" w:space="0" w:color="auto"/>
              <w:right w:val="single" w:sz="8" w:space="0" w:color="auto"/>
            </w:tcBorders>
            <w:shd w:val="clear" w:color="auto" w:fill="auto"/>
            <w:vAlign w:val="center"/>
            <w:hideMark/>
          </w:tcPr>
          <w:p w:rsidR="0076629D" w:rsidRPr="004826DC" w:rsidRDefault="0076629D" w:rsidP="0076629D">
            <w:pPr>
              <w:rPr>
                <w:rFonts w:ascii="Calibri" w:hAnsi="Calibri"/>
                <w:sz w:val="16"/>
                <w:szCs w:val="16"/>
              </w:rPr>
            </w:pPr>
            <w:r w:rsidRPr="004826DC">
              <w:rPr>
                <w:rFonts w:ascii="Calibri" w:hAnsi="Calibri"/>
                <w:sz w:val="16"/>
                <w:szCs w:val="16"/>
              </w:rPr>
              <w:t>Servidores de aplicação de produção e banco de dados</w:t>
            </w:r>
          </w:p>
        </w:tc>
      </w:tr>
      <w:tr w:rsidR="0076629D" w:rsidRPr="004826DC" w:rsidTr="0076629D">
        <w:trPr>
          <w:trHeight w:val="300"/>
        </w:trPr>
        <w:tc>
          <w:tcPr>
            <w:tcW w:w="2800" w:type="dxa"/>
            <w:vMerge/>
            <w:tcBorders>
              <w:top w:val="nil"/>
              <w:left w:val="single" w:sz="8" w:space="0" w:color="auto"/>
              <w:bottom w:val="single" w:sz="4" w:space="0" w:color="auto"/>
              <w:right w:val="single" w:sz="4" w:space="0" w:color="auto"/>
            </w:tcBorders>
            <w:vAlign w:val="center"/>
            <w:hideMark/>
          </w:tcPr>
          <w:p w:rsidR="0076629D" w:rsidRPr="004826DC" w:rsidRDefault="0076629D" w:rsidP="0076629D">
            <w:pPr>
              <w:rPr>
                <w:rFonts w:ascii="Calibri" w:hAnsi="Calibri"/>
                <w:b/>
                <w:bCs/>
                <w:sz w:val="16"/>
                <w:szCs w:val="16"/>
              </w:rPr>
            </w:pPr>
          </w:p>
        </w:tc>
        <w:tc>
          <w:tcPr>
            <w:tcW w:w="2980" w:type="dxa"/>
            <w:tcBorders>
              <w:top w:val="nil"/>
              <w:left w:val="nil"/>
              <w:bottom w:val="single" w:sz="4" w:space="0" w:color="auto"/>
              <w:right w:val="single" w:sz="4" w:space="0" w:color="auto"/>
            </w:tcBorders>
            <w:shd w:val="clear" w:color="auto" w:fill="auto"/>
            <w:vAlign w:val="center"/>
            <w:hideMark/>
          </w:tcPr>
          <w:p w:rsidR="0076629D" w:rsidRPr="004826DC" w:rsidRDefault="0076629D" w:rsidP="0076629D">
            <w:pPr>
              <w:rPr>
                <w:rFonts w:ascii="Calibri" w:hAnsi="Calibri"/>
                <w:sz w:val="16"/>
                <w:szCs w:val="16"/>
              </w:rPr>
            </w:pPr>
            <w:r w:rsidRPr="004826DC">
              <w:rPr>
                <w:rFonts w:ascii="Calibri" w:hAnsi="Calibri"/>
                <w:sz w:val="16"/>
                <w:szCs w:val="16"/>
              </w:rPr>
              <w:t>CentOS</w:t>
            </w:r>
          </w:p>
        </w:tc>
        <w:tc>
          <w:tcPr>
            <w:tcW w:w="1420" w:type="dxa"/>
            <w:tcBorders>
              <w:top w:val="nil"/>
              <w:left w:val="nil"/>
              <w:bottom w:val="single" w:sz="4" w:space="0" w:color="auto"/>
              <w:right w:val="single" w:sz="4" w:space="0" w:color="auto"/>
            </w:tcBorders>
            <w:shd w:val="clear" w:color="auto" w:fill="auto"/>
            <w:vAlign w:val="center"/>
            <w:hideMark/>
          </w:tcPr>
          <w:p w:rsidR="0076629D" w:rsidRPr="004826DC" w:rsidRDefault="0076629D" w:rsidP="0076629D">
            <w:pPr>
              <w:jc w:val="center"/>
              <w:rPr>
                <w:rFonts w:ascii="Calibri" w:hAnsi="Calibri"/>
                <w:sz w:val="16"/>
                <w:szCs w:val="16"/>
              </w:rPr>
            </w:pPr>
            <w:r w:rsidRPr="004826DC">
              <w:rPr>
                <w:rFonts w:ascii="Calibri" w:hAnsi="Calibri"/>
                <w:sz w:val="16"/>
                <w:szCs w:val="16"/>
              </w:rPr>
              <w:t>5</w:t>
            </w:r>
          </w:p>
        </w:tc>
        <w:tc>
          <w:tcPr>
            <w:tcW w:w="5100" w:type="dxa"/>
            <w:tcBorders>
              <w:top w:val="nil"/>
              <w:left w:val="nil"/>
              <w:bottom w:val="single" w:sz="4" w:space="0" w:color="auto"/>
              <w:right w:val="single" w:sz="8" w:space="0" w:color="auto"/>
            </w:tcBorders>
            <w:shd w:val="clear" w:color="auto" w:fill="auto"/>
            <w:vAlign w:val="center"/>
            <w:hideMark/>
          </w:tcPr>
          <w:p w:rsidR="0076629D" w:rsidRPr="004826DC" w:rsidRDefault="0076629D" w:rsidP="0076629D">
            <w:pPr>
              <w:rPr>
                <w:rFonts w:ascii="Calibri" w:hAnsi="Calibri"/>
                <w:sz w:val="16"/>
                <w:szCs w:val="16"/>
              </w:rPr>
            </w:pPr>
            <w:r w:rsidRPr="004826DC">
              <w:rPr>
                <w:rFonts w:ascii="Calibri" w:hAnsi="Calibri"/>
                <w:sz w:val="16"/>
                <w:szCs w:val="16"/>
              </w:rPr>
              <w:t>Servidores de aplicação e web</w:t>
            </w:r>
          </w:p>
        </w:tc>
      </w:tr>
      <w:tr w:rsidR="0076629D" w:rsidRPr="004826DC" w:rsidTr="0076629D">
        <w:trPr>
          <w:trHeight w:val="300"/>
        </w:trPr>
        <w:tc>
          <w:tcPr>
            <w:tcW w:w="2800" w:type="dxa"/>
            <w:vMerge/>
            <w:tcBorders>
              <w:top w:val="nil"/>
              <w:left w:val="single" w:sz="8" w:space="0" w:color="auto"/>
              <w:bottom w:val="single" w:sz="4" w:space="0" w:color="auto"/>
              <w:right w:val="single" w:sz="4" w:space="0" w:color="auto"/>
            </w:tcBorders>
            <w:vAlign w:val="center"/>
            <w:hideMark/>
          </w:tcPr>
          <w:p w:rsidR="0076629D" w:rsidRPr="004826DC" w:rsidRDefault="0076629D" w:rsidP="0076629D">
            <w:pPr>
              <w:rPr>
                <w:rFonts w:ascii="Calibri" w:hAnsi="Calibri"/>
                <w:b/>
                <w:bCs/>
                <w:sz w:val="16"/>
                <w:szCs w:val="16"/>
              </w:rPr>
            </w:pPr>
          </w:p>
        </w:tc>
        <w:tc>
          <w:tcPr>
            <w:tcW w:w="2980" w:type="dxa"/>
            <w:tcBorders>
              <w:top w:val="nil"/>
              <w:left w:val="nil"/>
              <w:bottom w:val="single" w:sz="4" w:space="0" w:color="auto"/>
              <w:right w:val="single" w:sz="4" w:space="0" w:color="auto"/>
            </w:tcBorders>
            <w:shd w:val="clear" w:color="auto" w:fill="auto"/>
            <w:vAlign w:val="center"/>
            <w:hideMark/>
          </w:tcPr>
          <w:p w:rsidR="0076629D" w:rsidRPr="004826DC" w:rsidRDefault="0076629D" w:rsidP="0076629D">
            <w:pPr>
              <w:rPr>
                <w:rFonts w:ascii="Calibri" w:hAnsi="Calibri"/>
                <w:sz w:val="16"/>
                <w:szCs w:val="16"/>
              </w:rPr>
            </w:pPr>
            <w:r w:rsidRPr="004826DC">
              <w:rPr>
                <w:rFonts w:ascii="Calibri" w:hAnsi="Calibri"/>
                <w:sz w:val="16"/>
                <w:szCs w:val="16"/>
              </w:rPr>
              <w:t>Windows Server</w:t>
            </w:r>
          </w:p>
        </w:tc>
        <w:tc>
          <w:tcPr>
            <w:tcW w:w="1420" w:type="dxa"/>
            <w:tcBorders>
              <w:top w:val="nil"/>
              <w:left w:val="nil"/>
              <w:bottom w:val="single" w:sz="4" w:space="0" w:color="auto"/>
              <w:right w:val="single" w:sz="4" w:space="0" w:color="auto"/>
            </w:tcBorders>
            <w:shd w:val="clear" w:color="auto" w:fill="auto"/>
            <w:vAlign w:val="center"/>
            <w:hideMark/>
          </w:tcPr>
          <w:p w:rsidR="0076629D" w:rsidRPr="004826DC" w:rsidRDefault="0076629D" w:rsidP="0076629D">
            <w:pPr>
              <w:jc w:val="center"/>
              <w:rPr>
                <w:rFonts w:ascii="Calibri" w:hAnsi="Calibri"/>
                <w:sz w:val="16"/>
                <w:szCs w:val="16"/>
              </w:rPr>
            </w:pPr>
            <w:r w:rsidRPr="004826DC">
              <w:rPr>
                <w:rFonts w:ascii="Calibri" w:hAnsi="Calibri"/>
                <w:sz w:val="16"/>
                <w:szCs w:val="16"/>
              </w:rPr>
              <w:t>2000</w:t>
            </w:r>
          </w:p>
        </w:tc>
        <w:tc>
          <w:tcPr>
            <w:tcW w:w="5100" w:type="dxa"/>
            <w:tcBorders>
              <w:top w:val="nil"/>
              <w:left w:val="nil"/>
              <w:bottom w:val="single" w:sz="4" w:space="0" w:color="auto"/>
              <w:right w:val="single" w:sz="8" w:space="0" w:color="auto"/>
            </w:tcBorders>
            <w:shd w:val="clear" w:color="auto" w:fill="auto"/>
            <w:vAlign w:val="center"/>
            <w:hideMark/>
          </w:tcPr>
          <w:p w:rsidR="0076629D" w:rsidRPr="004826DC" w:rsidRDefault="0076629D" w:rsidP="0076629D">
            <w:pPr>
              <w:rPr>
                <w:rFonts w:ascii="Calibri" w:hAnsi="Calibri"/>
                <w:sz w:val="16"/>
                <w:szCs w:val="16"/>
              </w:rPr>
            </w:pPr>
            <w:r w:rsidRPr="004826DC">
              <w:rPr>
                <w:rFonts w:ascii="Calibri" w:hAnsi="Calibri"/>
                <w:sz w:val="16"/>
                <w:szCs w:val="16"/>
              </w:rPr>
              <w:t>Service Desk, banco de dados</w:t>
            </w:r>
          </w:p>
        </w:tc>
      </w:tr>
      <w:tr w:rsidR="0076629D" w:rsidRPr="004826DC" w:rsidTr="0076629D">
        <w:trPr>
          <w:trHeight w:val="300"/>
        </w:trPr>
        <w:tc>
          <w:tcPr>
            <w:tcW w:w="2800" w:type="dxa"/>
            <w:vMerge/>
            <w:tcBorders>
              <w:top w:val="nil"/>
              <w:left w:val="single" w:sz="8" w:space="0" w:color="auto"/>
              <w:bottom w:val="single" w:sz="4" w:space="0" w:color="auto"/>
              <w:right w:val="single" w:sz="4" w:space="0" w:color="auto"/>
            </w:tcBorders>
            <w:vAlign w:val="center"/>
            <w:hideMark/>
          </w:tcPr>
          <w:p w:rsidR="0076629D" w:rsidRPr="004826DC" w:rsidRDefault="0076629D" w:rsidP="0076629D">
            <w:pPr>
              <w:rPr>
                <w:rFonts w:ascii="Calibri" w:hAnsi="Calibri"/>
                <w:b/>
                <w:bCs/>
                <w:sz w:val="16"/>
                <w:szCs w:val="16"/>
              </w:rPr>
            </w:pPr>
          </w:p>
        </w:tc>
        <w:tc>
          <w:tcPr>
            <w:tcW w:w="2980" w:type="dxa"/>
            <w:tcBorders>
              <w:top w:val="nil"/>
              <w:left w:val="nil"/>
              <w:bottom w:val="single" w:sz="4" w:space="0" w:color="auto"/>
              <w:right w:val="single" w:sz="4" w:space="0" w:color="auto"/>
            </w:tcBorders>
            <w:shd w:val="clear" w:color="auto" w:fill="auto"/>
            <w:vAlign w:val="center"/>
            <w:hideMark/>
          </w:tcPr>
          <w:p w:rsidR="0076629D" w:rsidRPr="004826DC" w:rsidRDefault="0076629D" w:rsidP="0076629D">
            <w:pPr>
              <w:rPr>
                <w:rFonts w:ascii="Calibri" w:hAnsi="Calibri"/>
                <w:sz w:val="16"/>
                <w:szCs w:val="16"/>
              </w:rPr>
            </w:pPr>
            <w:r w:rsidRPr="004826DC">
              <w:rPr>
                <w:rFonts w:ascii="Calibri" w:hAnsi="Calibri"/>
                <w:sz w:val="16"/>
                <w:szCs w:val="16"/>
              </w:rPr>
              <w:t>Windows Server</w:t>
            </w:r>
          </w:p>
        </w:tc>
        <w:tc>
          <w:tcPr>
            <w:tcW w:w="1420" w:type="dxa"/>
            <w:tcBorders>
              <w:top w:val="nil"/>
              <w:left w:val="nil"/>
              <w:bottom w:val="single" w:sz="4" w:space="0" w:color="auto"/>
              <w:right w:val="single" w:sz="4" w:space="0" w:color="auto"/>
            </w:tcBorders>
            <w:shd w:val="clear" w:color="auto" w:fill="auto"/>
            <w:vAlign w:val="center"/>
            <w:hideMark/>
          </w:tcPr>
          <w:p w:rsidR="0076629D" w:rsidRPr="004826DC" w:rsidRDefault="0076629D" w:rsidP="0076629D">
            <w:pPr>
              <w:jc w:val="center"/>
              <w:rPr>
                <w:rFonts w:ascii="Calibri" w:hAnsi="Calibri"/>
                <w:sz w:val="16"/>
                <w:szCs w:val="16"/>
              </w:rPr>
            </w:pPr>
            <w:r w:rsidRPr="004826DC">
              <w:rPr>
                <w:rFonts w:ascii="Calibri" w:hAnsi="Calibri"/>
                <w:sz w:val="16"/>
                <w:szCs w:val="16"/>
              </w:rPr>
              <w:t>2003 R2</w:t>
            </w:r>
          </w:p>
        </w:tc>
        <w:tc>
          <w:tcPr>
            <w:tcW w:w="5100" w:type="dxa"/>
            <w:tcBorders>
              <w:top w:val="nil"/>
              <w:left w:val="nil"/>
              <w:bottom w:val="single" w:sz="4" w:space="0" w:color="auto"/>
              <w:right w:val="single" w:sz="8" w:space="0" w:color="auto"/>
            </w:tcBorders>
            <w:shd w:val="clear" w:color="auto" w:fill="auto"/>
            <w:vAlign w:val="center"/>
            <w:hideMark/>
          </w:tcPr>
          <w:p w:rsidR="0076629D" w:rsidRPr="004826DC" w:rsidRDefault="0076629D" w:rsidP="0076629D">
            <w:pPr>
              <w:rPr>
                <w:rFonts w:ascii="Calibri" w:hAnsi="Calibri"/>
                <w:sz w:val="16"/>
                <w:szCs w:val="16"/>
              </w:rPr>
            </w:pPr>
            <w:r w:rsidRPr="004826DC">
              <w:rPr>
                <w:rFonts w:ascii="Calibri" w:hAnsi="Calibri"/>
                <w:sz w:val="16"/>
                <w:szCs w:val="16"/>
              </w:rPr>
              <w:t>Servidores de aplicação legados,  Intranet, GED</w:t>
            </w:r>
          </w:p>
        </w:tc>
      </w:tr>
      <w:tr w:rsidR="0076629D" w:rsidRPr="004826DC" w:rsidTr="0076629D">
        <w:trPr>
          <w:trHeight w:val="300"/>
        </w:trPr>
        <w:tc>
          <w:tcPr>
            <w:tcW w:w="2800" w:type="dxa"/>
            <w:vMerge/>
            <w:tcBorders>
              <w:top w:val="nil"/>
              <w:left w:val="single" w:sz="8" w:space="0" w:color="auto"/>
              <w:bottom w:val="single" w:sz="4" w:space="0" w:color="auto"/>
              <w:right w:val="single" w:sz="4" w:space="0" w:color="auto"/>
            </w:tcBorders>
            <w:vAlign w:val="center"/>
            <w:hideMark/>
          </w:tcPr>
          <w:p w:rsidR="0076629D" w:rsidRPr="004826DC" w:rsidRDefault="0076629D" w:rsidP="0076629D">
            <w:pPr>
              <w:rPr>
                <w:rFonts w:ascii="Calibri" w:hAnsi="Calibri"/>
                <w:b/>
                <w:bCs/>
                <w:sz w:val="16"/>
                <w:szCs w:val="16"/>
              </w:rPr>
            </w:pPr>
          </w:p>
        </w:tc>
        <w:tc>
          <w:tcPr>
            <w:tcW w:w="2980" w:type="dxa"/>
            <w:tcBorders>
              <w:top w:val="nil"/>
              <w:left w:val="nil"/>
              <w:bottom w:val="single" w:sz="4" w:space="0" w:color="auto"/>
              <w:right w:val="single" w:sz="4" w:space="0" w:color="auto"/>
            </w:tcBorders>
            <w:shd w:val="clear" w:color="auto" w:fill="auto"/>
            <w:vAlign w:val="center"/>
            <w:hideMark/>
          </w:tcPr>
          <w:p w:rsidR="0076629D" w:rsidRPr="004826DC" w:rsidRDefault="0076629D" w:rsidP="0076629D">
            <w:pPr>
              <w:rPr>
                <w:rFonts w:ascii="Calibri" w:hAnsi="Calibri"/>
                <w:sz w:val="16"/>
                <w:szCs w:val="16"/>
              </w:rPr>
            </w:pPr>
            <w:r w:rsidRPr="004826DC">
              <w:rPr>
                <w:rFonts w:ascii="Calibri" w:hAnsi="Calibri"/>
                <w:sz w:val="16"/>
                <w:szCs w:val="16"/>
              </w:rPr>
              <w:t>Windows Server</w:t>
            </w:r>
          </w:p>
        </w:tc>
        <w:tc>
          <w:tcPr>
            <w:tcW w:w="1420" w:type="dxa"/>
            <w:tcBorders>
              <w:top w:val="nil"/>
              <w:left w:val="nil"/>
              <w:bottom w:val="single" w:sz="4" w:space="0" w:color="auto"/>
              <w:right w:val="single" w:sz="4" w:space="0" w:color="auto"/>
            </w:tcBorders>
            <w:shd w:val="clear" w:color="auto" w:fill="auto"/>
            <w:vAlign w:val="center"/>
            <w:hideMark/>
          </w:tcPr>
          <w:p w:rsidR="0076629D" w:rsidRPr="004826DC" w:rsidRDefault="0076629D" w:rsidP="0076629D">
            <w:pPr>
              <w:jc w:val="center"/>
              <w:rPr>
                <w:rFonts w:ascii="Calibri" w:hAnsi="Calibri"/>
                <w:sz w:val="16"/>
                <w:szCs w:val="16"/>
              </w:rPr>
            </w:pPr>
            <w:r w:rsidRPr="004826DC">
              <w:rPr>
                <w:rFonts w:ascii="Calibri" w:hAnsi="Calibri"/>
                <w:sz w:val="16"/>
                <w:szCs w:val="16"/>
              </w:rPr>
              <w:t>2008</w:t>
            </w:r>
          </w:p>
        </w:tc>
        <w:tc>
          <w:tcPr>
            <w:tcW w:w="5100" w:type="dxa"/>
            <w:tcBorders>
              <w:top w:val="nil"/>
              <w:left w:val="nil"/>
              <w:bottom w:val="single" w:sz="4" w:space="0" w:color="auto"/>
              <w:right w:val="single" w:sz="8" w:space="0" w:color="auto"/>
            </w:tcBorders>
            <w:shd w:val="clear" w:color="auto" w:fill="auto"/>
            <w:vAlign w:val="center"/>
            <w:hideMark/>
          </w:tcPr>
          <w:p w:rsidR="0076629D" w:rsidRPr="004826DC" w:rsidRDefault="0076629D" w:rsidP="0076629D">
            <w:pPr>
              <w:rPr>
                <w:rFonts w:ascii="Calibri" w:hAnsi="Calibri"/>
                <w:sz w:val="16"/>
                <w:szCs w:val="16"/>
              </w:rPr>
            </w:pPr>
            <w:r w:rsidRPr="004826DC">
              <w:rPr>
                <w:rFonts w:ascii="Calibri" w:hAnsi="Calibri"/>
                <w:sz w:val="16"/>
                <w:szCs w:val="16"/>
              </w:rPr>
              <w:t>Service Desk, serviços de rede e banco de dados</w:t>
            </w:r>
          </w:p>
        </w:tc>
      </w:tr>
      <w:tr w:rsidR="0076629D" w:rsidRPr="004826DC" w:rsidTr="0076629D">
        <w:trPr>
          <w:trHeight w:val="300"/>
        </w:trPr>
        <w:tc>
          <w:tcPr>
            <w:tcW w:w="2800" w:type="dxa"/>
            <w:vMerge w:val="restart"/>
            <w:tcBorders>
              <w:top w:val="nil"/>
              <w:left w:val="single" w:sz="8" w:space="0" w:color="auto"/>
              <w:bottom w:val="single" w:sz="4" w:space="0" w:color="auto"/>
              <w:right w:val="single" w:sz="4" w:space="0" w:color="auto"/>
            </w:tcBorders>
            <w:shd w:val="clear" w:color="auto" w:fill="auto"/>
            <w:vAlign w:val="center"/>
            <w:hideMark/>
          </w:tcPr>
          <w:p w:rsidR="0076629D" w:rsidRPr="004826DC" w:rsidRDefault="0076629D" w:rsidP="0076629D">
            <w:pPr>
              <w:jc w:val="center"/>
              <w:rPr>
                <w:rFonts w:ascii="Calibri" w:hAnsi="Calibri"/>
                <w:b/>
                <w:bCs/>
                <w:sz w:val="16"/>
                <w:szCs w:val="16"/>
              </w:rPr>
            </w:pPr>
            <w:r w:rsidRPr="004826DC">
              <w:rPr>
                <w:rFonts w:ascii="Calibri" w:hAnsi="Calibri"/>
                <w:b/>
                <w:bCs/>
                <w:sz w:val="16"/>
                <w:szCs w:val="16"/>
              </w:rPr>
              <w:t>Ambiente Cliente</w:t>
            </w:r>
          </w:p>
        </w:tc>
        <w:tc>
          <w:tcPr>
            <w:tcW w:w="2980" w:type="dxa"/>
            <w:tcBorders>
              <w:top w:val="nil"/>
              <w:left w:val="nil"/>
              <w:bottom w:val="single" w:sz="4" w:space="0" w:color="auto"/>
              <w:right w:val="single" w:sz="4" w:space="0" w:color="auto"/>
            </w:tcBorders>
            <w:shd w:val="clear" w:color="auto" w:fill="auto"/>
            <w:vAlign w:val="center"/>
            <w:hideMark/>
          </w:tcPr>
          <w:p w:rsidR="0076629D" w:rsidRPr="004826DC" w:rsidRDefault="0076629D" w:rsidP="0076629D">
            <w:pPr>
              <w:rPr>
                <w:rFonts w:ascii="Calibri" w:hAnsi="Calibri"/>
                <w:sz w:val="16"/>
                <w:szCs w:val="16"/>
              </w:rPr>
            </w:pPr>
            <w:r w:rsidRPr="004826DC">
              <w:rPr>
                <w:rFonts w:ascii="Calibri" w:hAnsi="Calibri"/>
                <w:sz w:val="16"/>
                <w:szCs w:val="16"/>
              </w:rPr>
              <w:t>Windows</w:t>
            </w:r>
          </w:p>
        </w:tc>
        <w:tc>
          <w:tcPr>
            <w:tcW w:w="1420" w:type="dxa"/>
            <w:tcBorders>
              <w:top w:val="nil"/>
              <w:left w:val="nil"/>
              <w:bottom w:val="single" w:sz="4" w:space="0" w:color="auto"/>
              <w:right w:val="single" w:sz="4" w:space="0" w:color="auto"/>
            </w:tcBorders>
            <w:shd w:val="clear" w:color="auto" w:fill="auto"/>
            <w:vAlign w:val="center"/>
            <w:hideMark/>
          </w:tcPr>
          <w:p w:rsidR="0076629D" w:rsidRPr="004826DC" w:rsidRDefault="0076629D" w:rsidP="0076629D">
            <w:pPr>
              <w:jc w:val="center"/>
              <w:rPr>
                <w:rFonts w:ascii="Calibri" w:hAnsi="Calibri"/>
                <w:sz w:val="16"/>
                <w:szCs w:val="16"/>
              </w:rPr>
            </w:pPr>
            <w:r w:rsidRPr="004826DC">
              <w:rPr>
                <w:rFonts w:ascii="Calibri" w:hAnsi="Calibri"/>
                <w:sz w:val="16"/>
                <w:szCs w:val="16"/>
              </w:rPr>
              <w:t>XP e 7</w:t>
            </w:r>
          </w:p>
        </w:tc>
        <w:tc>
          <w:tcPr>
            <w:tcW w:w="5100" w:type="dxa"/>
            <w:tcBorders>
              <w:top w:val="nil"/>
              <w:left w:val="nil"/>
              <w:bottom w:val="single" w:sz="4" w:space="0" w:color="auto"/>
              <w:right w:val="single" w:sz="8" w:space="0" w:color="auto"/>
            </w:tcBorders>
            <w:shd w:val="clear" w:color="auto" w:fill="auto"/>
            <w:vAlign w:val="center"/>
            <w:hideMark/>
          </w:tcPr>
          <w:p w:rsidR="0076629D" w:rsidRPr="004826DC" w:rsidRDefault="0076629D" w:rsidP="0076629D">
            <w:pPr>
              <w:jc w:val="center"/>
              <w:rPr>
                <w:rFonts w:ascii="Calibri" w:hAnsi="Calibri"/>
                <w:sz w:val="16"/>
                <w:szCs w:val="16"/>
              </w:rPr>
            </w:pPr>
            <w:r w:rsidRPr="004826DC">
              <w:rPr>
                <w:rFonts w:ascii="Calibri" w:hAnsi="Calibri"/>
                <w:sz w:val="16"/>
                <w:szCs w:val="16"/>
              </w:rPr>
              <w:t> </w:t>
            </w:r>
          </w:p>
        </w:tc>
      </w:tr>
      <w:tr w:rsidR="0076629D" w:rsidRPr="004826DC" w:rsidTr="0076629D">
        <w:trPr>
          <w:trHeight w:val="300"/>
        </w:trPr>
        <w:tc>
          <w:tcPr>
            <w:tcW w:w="2800" w:type="dxa"/>
            <w:vMerge/>
            <w:tcBorders>
              <w:top w:val="nil"/>
              <w:left w:val="single" w:sz="8" w:space="0" w:color="auto"/>
              <w:bottom w:val="single" w:sz="4" w:space="0" w:color="auto"/>
              <w:right w:val="single" w:sz="4" w:space="0" w:color="auto"/>
            </w:tcBorders>
            <w:vAlign w:val="center"/>
            <w:hideMark/>
          </w:tcPr>
          <w:p w:rsidR="0076629D" w:rsidRPr="004826DC" w:rsidRDefault="0076629D" w:rsidP="0076629D">
            <w:pPr>
              <w:rPr>
                <w:rFonts w:ascii="Calibri" w:hAnsi="Calibri"/>
                <w:b/>
                <w:bCs/>
                <w:sz w:val="16"/>
                <w:szCs w:val="16"/>
              </w:rPr>
            </w:pPr>
          </w:p>
        </w:tc>
        <w:tc>
          <w:tcPr>
            <w:tcW w:w="2980" w:type="dxa"/>
            <w:tcBorders>
              <w:top w:val="nil"/>
              <w:left w:val="nil"/>
              <w:bottom w:val="single" w:sz="4" w:space="0" w:color="auto"/>
              <w:right w:val="single" w:sz="4" w:space="0" w:color="auto"/>
            </w:tcBorders>
            <w:shd w:val="clear" w:color="auto" w:fill="auto"/>
            <w:vAlign w:val="center"/>
            <w:hideMark/>
          </w:tcPr>
          <w:p w:rsidR="0076629D" w:rsidRPr="004826DC" w:rsidRDefault="0076629D" w:rsidP="0076629D">
            <w:pPr>
              <w:rPr>
                <w:rFonts w:ascii="Calibri" w:hAnsi="Calibri"/>
                <w:sz w:val="16"/>
                <w:szCs w:val="16"/>
              </w:rPr>
            </w:pPr>
            <w:r w:rsidRPr="004826DC">
              <w:rPr>
                <w:rFonts w:ascii="Calibri" w:hAnsi="Calibri"/>
                <w:sz w:val="16"/>
                <w:szCs w:val="16"/>
              </w:rPr>
              <w:t>Internet explorer</w:t>
            </w:r>
          </w:p>
        </w:tc>
        <w:tc>
          <w:tcPr>
            <w:tcW w:w="1420" w:type="dxa"/>
            <w:tcBorders>
              <w:top w:val="nil"/>
              <w:left w:val="nil"/>
              <w:bottom w:val="single" w:sz="4" w:space="0" w:color="auto"/>
              <w:right w:val="single" w:sz="4" w:space="0" w:color="auto"/>
            </w:tcBorders>
            <w:shd w:val="clear" w:color="auto" w:fill="auto"/>
            <w:vAlign w:val="center"/>
            <w:hideMark/>
          </w:tcPr>
          <w:p w:rsidR="0076629D" w:rsidRPr="004826DC" w:rsidRDefault="0076629D" w:rsidP="0076629D">
            <w:pPr>
              <w:jc w:val="center"/>
              <w:rPr>
                <w:rFonts w:ascii="Calibri" w:hAnsi="Calibri"/>
                <w:sz w:val="16"/>
                <w:szCs w:val="16"/>
              </w:rPr>
            </w:pPr>
            <w:r w:rsidRPr="004826DC">
              <w:rPr>
                <w:rFonts w:ascii="Calibri" w:hAnsi="Calibri"/>
                <w:sz w:val="16"/>
                <w:szCs w:val="16"/>
              </w:rPr>
              <w:t>7, 8 e 9</w:t>
            </w:r>
          </w:p>
        </w:tc>
        <w:tc>
          <w:tcPr>
            <w:tcW w:w="5100" w:type="dxa"/>
            <w:tcBorders>
              <w:top w:val="nil"/>
              <w:left w:val="nil"/>
              <w:bottom w:val="single" w:sz="4" w:space="0" w:color="auto"/>
              <w:right w:val="single" w:sz="8" w:space="0" w:color="auto"/>
            </w:tcBorders>
            <w:shd w:val="clear" w:color="auto" w:fill="auto"/>
            <w:vAlign w:val="center"/>
            <w:hideMark/>
          </w:tcPr>
          <w:p w:rsidR="0076629D" w:rsidRPr="004826DC" w:rsidRDefault="0076629D" w:rsidP="0076629D">
            <w:pPr>
              <w:jc w:val="center"/>
              <w:rPr>
                <w:rFonts w:ascii="Calibri" w:hAnsi="Calibri"/>
                <w:sz w:val="16"/>
                <w:szCs w:val="16"/>
              </w:rPr>
            </w:pPr>
            <w:r w:rsidRPr="004826DC">
              <w:rPr>
                <w:rFonts w:ascii="Calibri" w:hAnsi="Calibri"/>
                <w:sz w:val="16"/>
                <w:szCs w:val="16"/>
              </w:rPr>
              <w:t> </w:t>
            </w:r>
          </w:p>
        </w:tc>
      </w:tr>
      <w:tr w:rsidR="0076629D" w:rsidRPr="004826DC" w:rsidTr="0076629D">
        <w:trPr>
          <w:trHeight w:val="300"/>
        </w:trPr>
        <w:tc>
          <w:tcPr>
            <w:tcW w:w="2800" w:type="dxa"/>
            <w:vMerge w:val="restart"/>
            <w:tcBorders>
              <w:top w:val="nil"/>
              <w:left w:val="single" w:sz="8" w:space="0" w:color="auto"/>
              <w:bottom w:val="single" w:sz="4" w:space="0" w:color="auto"/>
              <w:right w:val="single" w:sz="4" w:space="0" w:color="auto"/>
            </w:tcBorders>
            <w:shd w:val="clear" w:color="auto" w:fill="auto"/>
            <w:noWrap/>
            <w:vAlign w:val="center"/>
            <w:hideMark/>
          </w:tcPr>
          <w:p w:rsidR="0076629D" w:rsidRPr="004826DC" w:rsidRDefault="0076629D" w:rsidP="0076629D">
            <w:pPr>
              <w:jc w:val="center"/>
              <w:rPr>
                <w:rFonts w:ascii="Calibri" w:hAnsi="Calibri"/>
                <w:b/>
                <w:bCs/>
                <w:sz w:val="16"/>
                <w:szCs w:val="16"/>
              </w:rPr>
            </w:pPr>
            <w:r w:rsidRPr="004826DC">
              <w:rPr>
                <w:rFonts w:ascii="Calibri" w:hAnsi="Calibri"/>
                <w:b/>
                <w:bCs/>
                <w:sz w:val="16"/>
                <w:szCs w:val="16"/>
              </w:rPr>
              <w:t>SGBD</w:t>
            </w:r>
          </w:p>
        </w:tc>
        <w:tc>
          <w:tcPr>
            <w:tcW w:w="2980" w:type="dxa"/>
            <w:tcBorders>
              <w:top w:val="nil"/>
              <w:left w:val="nil"/>
              <w:bottom w:val="single" w:sz="4" w:space="0" w:color="auto"/>
              <w:right w:val="single" w:sz="4" w:space="0" w:color="auto"/>
            </w:tcBorders>
            <w:shd w:val="clear" w:color="auto" w:fill="auto"/>
            <w:vAlign w:val="center"/>
            <w:hideMark/>
          </w:tcPr>
          <w:p w:rsidR="0076629D" w:rsidRPr="004826DC" w:rsidRDefault="0076629D" w:rsidP="0076629D">
            <w:pPr>
              <w:rPr>
                <w:rFonts w:ascii="Calibri" w:hAnsi="Calibri"/>
                <w:sz w:val="16"/>
                <w:szCs w:val="16"/>
              </w:rPr>
            </w:pPr>
            <w:r w:rsidRPr="004826DC">
              <w:rPr>
                <w:rFonts w:ascii="Calibri" w:hAnsi="Calibri"/>
                <w:sz w:val="16"/>
                <w:szCs w:val="16"/>
              </w:rPr>
              <w:t>Oracle</w:t>
            </w:r>
          </w:p>
        </w:tc>
        <w:tc>
          <w:tcPr>
            <w:tcW w:w="1420" w:type="dxa"/>
            <w:tcBorders>
              <w:top w:val="nil"/>
              <w:left w:val="nil"/>
              <w:bottom w:val="single" w:sz="4" w:space="0" w:color="auto"/>
              <w:right w:val="single" w:sz="4" w:space="0" w:color="auto"/>
            </w:tcBorders>
            <w:shd w:val="clear" w:color="auto" w:fill="auto"/>
            <w:vAlign w:val="center"/>
            <w:hideMark/>
          </w:tcPr>
          <w:p w:rsidR="0076629D" w:rsidRPr="004826DC" w:rsidRDefault="0076629D" w:rsidP="0076629D">
            <w:pPr>
              <w:jc w:val="center"/>
              <w:rPr>
                <w:rFonts w:ascii="Calibri" w:hAnsi="Calibri"/>
                <w:sz w:val="16"/>
                <w:szCs w:val="16"/>
              </w:rPr>
            </w:pPr>
            <w:r w:rsidRPr="004826DC">
              <w:rPr>
                <w:rFonts w:ascii="Calibri" w:hAnsi="Calibri"/>
                <w:sz w:val="16"/>
                <w:szCs w:val="16"/>
              </w:rPr>
              <w:t>11g R2</w:t>
            </w:r>
          </w:p>
        </w:tc>
        <w:tc>
          <w:tcPr>
            <w:tcW w:w="5100" w:type="dxa"/>
            <w:tcBorders>
              <w:top w:val="nil"/>
              <w:left w:val="nil"/>
              <w:bottom w:val="single" w:sz="4" w:space="0" w:color="auto"/>
              <w:right w:val="single" w:sz="8" w:space="0" w:color="auto"/>
            </w:tcBorders>
            <w:shd w:val="clear" w:color="auto" w:fill="auto"/>
            <w:vAlign w:val="center"/>
            <w:hideMark/>
          </w:tcPr>
          <w:p w:rsidR="0076629D" w:rsidRPr="004826DC" w:rsidRDefault="0076629D" w:rsidP="0076629D">
            <w:pPr>
              <w:rPr>
                <w:rFonts w:ascii="Calibri" w:hAnsi="Calibri"/>
                <w:sz w:val="16"/>
                <w:szCs w:val="16"/>
              </w:rPr>
            </w:pPr>
            <w:r w:rsidRPr="004826DC">
              <w:rPr>
                <w:rFonts w:ascii="Calibri" w:hAnsi="Calibri"/>
                <w:sz w:val="16"/>
                <w:szCs w:val="16"/>
              </w:rPr>
              <w:t>Bases corporativas e data warehouse</w:t>
            </w:r>
          </w:p>
        </w:tc>
      </w:tr>
      <w:tr w:rsidR="0076629D" w:rsidRPr="004826DC" w:rsidTr="0076629D">
        <w:trPr>
          <w:trHeight w:val="300"/>
        </w:trPr>
        <w:tc>
          <w:tcPr>
            <w:tcW w:w="2800" w:type="dxa"/>
            <w:vMerge/>
            <w:tcBorders>
              <w:top w:val="nil"/>
              <w:left w:val="single" w:sz="8" w:space="0" w:color="auto"/>
              <w:bottom w:val="single" w:sz="4" w:space="0" w:color="auto"/>
              <w:right w:val="single" w:sz="4" w:space="0" w:color="auto"/>
            </w:tcBorders>
            <w:vAlign w:val="center"/>
            <w:hideMark/>
          </w:tcPr>
          <w:p w:rsidR="0076629D" w:rsidRPr="004826DC" w:rsidRDefault="0076629D" w:rsidP="0076629D">
            <w:pPr>
              <w:rPr>
                <w:rFonts w:ascii="Calibri" w:hAnsi="Calibri"/>
                <w:b/>
                <w:bCs/>
                <w:sz w:val="16"/>
                <w:szCs w:val="16"/>
              </w:rPr>
            </w:pPr>
          </w:p>
        </w:tc>
        <w:tc>
          <w:tcPr>
            <w:tcW w:w="2980" w:type="dxa"/>
            <w:tcBorders>
              <w:top w:val="nil"/>
              <w:left w:val="nil"/>
              <w:bottom w:val="single" w:sz="4" w:space="0" w:color="auto"/>
              <w:right w:val="single" w:sz="4" w:space="0" w:color="auto"/>
            </w:tcBorders>
            <w:shd w:val="clear" w:color="auto" w:fill="auto"/>
            <w:vAlign w:val="center"/>
            <w:hideMark/>
          </w:tcPr>
          <w:p w:rsidR="0076629D" w:rsidRPr="004826DC" w:rsidRDefault="0076629D" w:rsidP="0076629D">
            <w:pPr>
              <w:rPr>
                <w:rFonts w:ascii="Calibri" w:hAnsi="Calibri"/>
                <w:sz w:val="16"/>
                <w:szCs w:val="16"/>
              </w:rPr>
            </w:pPr>
            <w:r w:rsidRPr="004826DC">
              <w:rPr>
                <w:rFonts w:ascii="Calibri" w:hAnsi="Calibri"/>
                <w:sz w:val="16"/>
                <w:szCs w:val="16"/>
              </w:rPr>
              <w:t>SQL Server</w:t>
            </w:r>
          </w:p>
        </w:tc>
        <w:tc>
          <w:tcPr>
            <w:tcW w:w="1420" w:type="dxa"/>
            <w:tcBorders>
              <w:top w:val="nil"/>
              <w:left w:val="nil"/>
              <w:bottom w:val="single" w:sz="4" w:space="0" w:color="auto"/>
              <w:right w:val="single" w:sz="4" w:space="0" w:color="auto"/>
            </w:tcBorders>
            <w:shd w:val="clear" w:color="auto" w:fill="auto"/>
            <w:vAlign w:val="center"/>
            <w:hideMark/>
          </w:tcPr>
          <w:p w:rsidR="0076629D" w:rsidRPr="004826DC" w:rsidRDefault="0076629D" w:rsidP="0076629D">
            <w:pPr>
              <w:jc w:val="center"/>
              <w:rPr>
                <w:rFonts w:ascii="Calibri" w:hAnsi="Calibri"/>
                <w:sz w:val="16"/>
                <w:szCs w:val="16"/>
              </w:rPr>
            </w:pPr>
            <w:r w:rsidRPr="004826DC">
              <w:rPr>
                <w:rFonts w:ascii="Calibri" w:hAnsi="Calibri"/>
                <w:sz w:val="16"/>
                <w:szCs w:val="16"/>
              </w:rPr>
              <w:t>2000 e 2008</w:t>
            </w:r>
          </w:p>
        </w:tc>
        <w:tc>
          <w:tcPr>
            <w:tcW w:w="5100" w:type="dxa"/>
            <w:tcBorders>
              <w:top w:val="nil"/>
              <w:left w:val="nil"/>
              <w:bottom w:val="single" w:sz="4" w:space="0" w:color="auto"/>
              <w:right w:val="single" w:sz="8" w:space="0" w:color="auto"/>
            </w:tcBorders>
            <w:shd w:val="clear" w:color="auto" w:fill="auto"/>
            <w:vAlign w:val="center"/>
            <w:hideMark/>
          </w:tcPr>
          <w:p w:rsidR="0076629D" w:rsidRPr="004826DC" w:rsidRDefault="0076629D" w:rsidP="0076629D">
            <w:pPr>
              <w:rPr>
                <w:rFonts w:ascii="Calibri" w:hAnsi="Calibri"/>
                <w:sz w:val="16"/>
                <w:szCs w:val="16"/>
              </w:rPr>
            </w:pPr>
            <w:r w:rsidRPr="004826DC">
              <w:rPr>
                <w:rFonts w:ascii="Calibri" w:hAnsi="Calibri"/>
                <w:sz w:val="16"/>
                <w:szCs w:val="16"/>
              </w:rPr>
              <w:t>Base Service Desk</w:t>
            </w:r>
          </w:p>
        </w:tc>
      </w:tr>
      <w:tr w:rsidR="0076629D" w:rsidRPr="004826DC" w:rsidTr="0076629D">
        <w:trPr>
          <w:trHeight w:val="300"/>
        </w:trPr>
        <w:tc>
          <w:tcPr>
            <w:tcW w:w="2800" w:type="dxa"/>
            <w:vMerge w:val="restart"/>
            <w:tcBorders>
              <w:top w:val="nil"/>
              <w:left w:val="single" w:sz="8" w:space="0" w:color="auto"/>
              <w:bottom w:val="single" w:sz="4" w:space="0" w:color="auto"/>
              <w:right w:val="single" w:sz="4" w:space="0" w:color="auto"/>
            </w:tcBorders>
            <w:shd w:val="clear" w:color="auto" w:fill="auto"/>
            <w:noWrap/>
            <w:vAlign w:val="center"/>
            <w:hideMark/>
          </w:tcPr>
          <w:p w:rsidR="0076629D" w:rsidRPr="004826DC" w:rsidRDefault="0076629D" w:rsidP="0076629D">
            <w:pPr>
              <w:jc w:val="center"/>
              <w:rPr>
                <w:rFonts w:ascii="Calibri" w:hAnsi="Calibri"/>
                <w:b/>
                <w:bCs/>
                <w:sz w:val="16"/>
                <w:szCs w:val="16"/>
              </w:rPr>
            </w:pPr>
            <w:r w:rsidRPr="004826DC">
              <w:rPr>
                <w:rFonts w:ascii="Calibri" w:hAnsi="Calibri"/>
                <w:b/>
                <w:bCs/>
                <w:sz w:val="16"/>
                <w:szCs w:val="16"/>
              </w:rPr>
              <w:t>WEB e Application Servers</w:t>
            </w:r>
          </w:p>
        </w:tc>
        <w:tc>
          <w:tcPr>
            <w:tcW w:w="2980" w:type="dxa"/>
            <w:tcBorders>
              <w:top w:val="nil"/>
              <w:left w:val="nil"/>
              <w:bottom w:val="single" w:sz="4" w:space="0" w:color="auto"/>
              <w:right w:val="single" w:sz="4" w:space="0" w:color="auto"/>
            </w:tcBorders>
            <w:shd w:val="clear" w:color="auto" w:fill="auto"/>
            <w:vAlign w:val="center"/>
            <w:hideMark/>
          </w:tcPr>
          <w:p w:rsidR="0076629D" w:rsidRPr="004826DC" w:rsidRDefault="0076629D" w:rsidP="0076629D">
            <w:pPr>
              <w:rPr>
                <w:rFonts w:ascii="Calibri" w:hAnsi="Calibri"/>
                <w:sz w:val="16"/>
                <w:szCs w:val="16"/>
              </w:rPr>
            </w:pPr>
            <w:r w:rsidRPr="004826DC">
              <w:rPr>
                <w:rFonts w:ascii="Calibri" w:hAnsi="Calibri"/>
                <w:sz w:val="16"/>
                <w:szCs w:val="16"/>
              </w:rPr>
              <w:t>JBoss Enterprise</w:t>
            </w:r>
          </w:p>
        </w:tc>
        <w:tc>
          <w:tcPr>
            <w:tcW w:w="1420" w:type="dxa"/>
            <w:tcBorders>
              <w:top w:val="nil"/>
              <w:left w:val="nil"/>
              <w:bottom w:val="single" w:sz="4" w:space="0" w:color="auto"/>
              <w:right w:val="single" w:sz="4" w:space="0" w:color="auto"/>
            </w:tcBorders>
            <w:shd w:val="clear" w:color="auto" w:fill="auto"/>
            <w:vAlign w:val="center"/>
            <w:hideMark/>
          </w:tcPr>
          <w:p w:rsidR="0076629D" w:rsidRPr="004826DC" w:rsidRDefault="0076629D" w:rsidP="0076629D">
            <w:pPr>
              <w:jc w:val="center"/>
              <w:rPr>
                <w:rFonts w:ascii="Calibri" w:hAnsi="Calibri"/>
                <w:sz w:val="16"/>
                <w:szCs w:val="16"/>
              </w:rPr>
            </w:pPr>
            <w:r w:rsidRPr="004826DC">
              <w:rPr>
                <w:rFonts w:ascii="Calibri" w:hAnsi="Calibri"/>
                <w:sz w:val="16"/>
                <w:szCs w:val="16"/>
              </w:rPr>
              <w:t>4.3</w:t>
            </w:r>
          </w:p>
        </w:tc>
        <w:tc>
          <w:tcPr>
            <w:tcW w:w="5100" w:type="dxa"/>
            <w:tcBorders>
              <w:top w:val="nil"/>
              <w:left w:val="nil"/>
              <w:bottom w:val="single" w:sz="4" w:space="0" w:color="auto"/>
              <w:right w:val="single" w:sz="8" w:space="0" w:color="auto"/>
            </w:tcBorders>
            <w:shd w:val="clear" w:color="auto" w:fill="auto"/>
            <w:vAlign w:val="center"/>
            <w:hideMark/>
          </w:tcPr>
          <w:p w:rsidR="0076629D" w:rsidRPr="004826DC" w:rsidRDefault="0076629D" w:rsidP="0076629D">
            <w:pPr>
              <w:rPr>
                <w:rFonts w:ascii="Calibri" w:hAnsi="Calibri"/>
                <w:sz w:val="16"/>
                <w:szCs w:val="16"/>
              </w:rPr>
            </w:pPr>
            <w:r w:rsidRPr="004826DC">
              <w:rPr>
                <w:rFonts w:ascii="Calibri" w:hAnsi="Calibri"/>
                <w:sz w:val="16"/>
                <w:szCs w:val="16"/>
              </w:rPr>
              <w:t>Servidores de aplicação de produção</w:t>
            </w:r>
          </w:p>
        </w:tc>
      </w:tr>
      <w:tr w:rsidR="0076629D" w:rsidRPr="004826DC" w:rsidTr="0076629D">
        <w:trPr>
          <w:trHeight w:val="300"/>
        </w:trPr>
        <w:tc>
          <w:tcPr>
            <w:tcW w:w="2800" w:type="dxa"/>
            <w:vMerge/>
            <w:tcBorders>
              <w:top w:val="nil"/>
              <w:left w:val="single" w:sz="8" w:space="0" w:color="auto"/>
              <w:bottom w:val="single" w:sz="4" w:space="0" w:color="auto"/>
              <w:right w:val="single" w:sz="4" w:space="0" w:color="auto"/>
            </w:tcBorders>
            <w:vAlign w:val="center"/>
            <w:hideMark/>
          </w:tcPr>
          <w:p w:rsidR="0076629D" w:rsidRPr="004826DC" w:rsidRDefault="0076629D" w:rsidP="0076629D">
            <w:pPr>
              <w:rPr>
                <w:rFonts w:ascii="Calibri" w:hAnsi="Calibri"/>
                <w:b/>
                <w:bCs/>
                <w:sz w:val="16"/>
                <w:szCs w:val="16"/>
              </w:rPr>
            </w:pPr>
          </w:p>
        </w:tc>
        <w:tc>
          <w:tcPr>
            <w:tcW w:w="2980" w:type="dxa"/>
            <w:tcBorders>
              <w:top w:val="nil"/>
              <w:left w:val="nil"/>
              <w:bottom w:val="single" w:sz="4" w:space="0" w:color="auto"/>
              <w:right w:val="single" w:sz="4" w:space="0" w:color="auto"/>
            </w:tcBorders>
            <w:shd w:val="clear" w:color="auto" w:fill="auto"/>
            <w:vAlign w:val="center"/>
            <w:hideMark/>
          </w:tcPr>
          <w:p w:rsidR="0076629D" w:rsidRPr="004826DC" w:rsidRDefault="0076629D" w:rsidP="0076629D">
            <w:pPr>
              <w:rPr>
                <w:rFonts w:ascii="Calibri" w:hAnsi="Calibri"/>
                <w:sz w:val="16"/>
                <w:szCs w:val="16"/>
              </w:rPr>
            </w:pPr>
            <w:r w:rsidRPr="004826DC">
              <w:rPr>
                <w:rFonts w:ascii="Calibri" w:hAnsi="Calibri"/>
                <w:sz w:val="16"/>
                <w:szCs w:val="16"/>
              </w:rPr>
              <w:t>Oracle AS</w:t>
            </w:r>
          </w:p>
        </w:tc>
        <w:tc>
          <w:tcPr>
            <w:tcW w:w="1420" w:type="dxa"/>
            <w:tcBorders>
              <w:top w:val="nil"/>
              <w:left w:val="nil"/>
              <w:bottom w:val="single" w:sz="4" w:space="0" w:color="auto"/>
              <w:right w:val="single" w:sz="4" w:space="0" w:color="auto"/>
            </w:tcBorders>
            <w:shd w:val="clear" w:color="auto" w:fill="auto"/>
            <w:vAlign w:val="center"/>
            <w:hideMark/>
          </w:tcPr>
          <w:p w:rsidR="0076629D" w:rsidRPr="004826DC" w:rsidRDefault="0076629D" w:rsidP="0076629D">
            <w:pPr>
              <w:jc w:val="center"/>
              <w:rPr>
                <w:rFonts w:ascii="Calibri" w:hAnsi="Calibri"/>
                <w:sz w:val="16"/>
                <w:szCs w:val="16"/>
              </w:rPr>
            </w:pPr>
            <w:r w:rsidRPr="004826DC">
              <w:rPr>
                <w:rFonts w:ascii="Calibri" w:hAnsi="Calibri"/>
                <w:sz w:val="16"/>
                <w:szCs w:val="16"/>
              </w:rPr>
              <w:t>10g</w:t>
            </w:r>
          </w:p>
        </w:tc>
        <w:tc>
          <w:tcPr>
            <w:tcW w:w="5100" w:type="dxa"/>
            <w:tcBorders>
              <w:top w:val="nil"/>
              <w:left w:val="nil"/>
              <w:bottom w:val="single" w:sz="4" w:space="0" w:color="auto"/>
              <w:right w:val="single" w:sz="8" w:space="0" w:color="auto"/>
            </w:tcBorders>
            <w:shd w:val="clear" w:color="auto" w:fill="auto"/>
            <w:vAlign w:val="center"/>
            <w:hideMark/>
          </w:tcPr>
          <w:p w:rsidR="0076629D" w:rsidRPr="004826DC" w:rsidRDefault="0076629D" w:rsidP="0076629D">
            <w:pPr>
              <w:rPr>
                <w:rFonts w:ascii="Calibri" w:hAnsi="Calibri"/>
                <w:sz w:val="16"/>
                <w:szCs w:val="16"/>
              </w:rPr>
            </w:pPr>
            <w:r w:rsidRPr="004826DC">
              <w:rPr>
                <w:rFonts w:ascii="Calibri" w:hAnsi="Calibri"/>
                <w:sz w:val="16"/>
                <w:szCs w:val="16"/>
              </w:rPr>
              <w:t>Em processo de migração para Jboss</w:t>
            </w:r>
          </w:p>
        </w:tc>
      </w:tr>
      <w:tr w:rsidR="0076629D" w:rsidRPr="004826DC" w:rsidTr="0076629D">
        <w:trPr>
          <w:trHeight w:val="300"/>
        </w:trPr>
        <w:tc>
          <w:tcPr>
            <w:tcW w:w="2800" w:type="dxa"/>
            <w:vMerge/>
            <w:tcBorders>
              <w:top w:val="nil"/>
              <w:left w:val="single" w:sz="8" w:space="0" w:color="auto"/>
              <w:bottom w:val="single" w:sz="4" w:space="0" w:color="auto"/>
              <w:right w:val="single" w:sz="4" w:space="0" w:color="auto"/>
            </w:tcBorders>
            <w:vAlign w:val="center"/>
            <w:hideMark/>
          </w:tcPr>
          <w:p w:rsidR="0076629D" w:rsidRPr="004826DC" w:rsidRDefault="0076629D" w:rsidP="0076629D">
            <w:pPr>
              <w:rPr>
                <w:rFonts w:ascii="Calibri" w:hAnsi="Calibri"/>
                <w:b/>
                <w:bCs/>
                <w:sz w:val="16"/>
                <w:szCs w:val="16"/>
              </w:rPr>
            </w:pPr>
          </w:p>
        </w:tc>
        <w:tc>
          <w:tcPr>
            <w:tcW w:w="2980" w:type="dxa"/>
            <w:tcBorders>
              <w:top w:val="nil"/>
              <w:left w:val="nil"/>
              <w:bottom w:val="single" w:sz="4" w:space="0" w:color="auto"/>
              <w:right w:val="single" w:sz="4" w:space="0" w:color="auto"/>
            </w:tcBorders>
            <w:shd w:val="clear" w:color="auto" w:fill="auto"/>
            <w:vAlign w:val="center"/>
            <w:hideMark/>
          </w:tcPr>
          <w:p w:rsidR="0076629D" w:rsidRPr="004826DC" w:rsidRDefault="0076629D" w:rsidP="0076629D">
            <w:pPr>
              <w:rPr>
                <w:rFonts w:ascii="Calibri" w:hAnsi="Calibri"/>
                <w:sz w:val="16"/>
                <w:szCs w:val="16"/>
              </w:rPr>
            </w:pPr>
            <w:r w:rsidRPr="004826DC">
              <w:rPr>
                <w:rFonts w:ascii="Calibri" w:hAnsi="Calibri"/>
                <w:sz w:val="16"/>
                <w:szCs w:val="16"/>
              </w:rPr>
              <w:t>Apache</w:t>
            </w:r>
          </w:p>
        </w:tc>
        <w:tc>
          <w:tcPr>
            <w:tcW w:w="1420" w:type="dxa"/>
            <w:tcBorders>
              <w:top w:val="nil"/>
              <w:left w:val="nil"/>
              <w:bottom w:val="single" w:sz="4" w:space="0" w:color="auto"/>
              <w:right w:val="single" w:sz="4" w:space="0" w:color="auto"/>
            </w:tcBorders>
            <w:shd w:val="clear" w:color="auto" w:fill="auto"/>
            <w:vAlign w:val="center"/>
            <w:hideMark/>
          </w:tcPr>
          <w:p w:rsidR="0076629D" w:rsidRPr="004826DC" w:rsidRDefault="0076629D" w:rsidP="0076629D">
            <w:pPr>
              <w:jc w:val="center"/>
              <w:rPr>
                <w:rFonts w:ascii="Calibri" w:hAnsi="Calibri"/>
                <w:sz w:val="16"/>
                <w:szCs w:val="16"/>
              </w:rPr>
            </w:pPr>
            <w:r w:rsidRPr="004826DC">
              <w:rPr>
                <w:rFonts w:ascii="Calibri" w:hAnsi="Calibri"/>
                <w:sz w:val="16"/>
                <w:szCs w:val="16"/>
              </w:rPr>
              <w:t>2</w:t>
            </w:r>
          </w:p>
        </w:tc>
        <w:tc>
          <w:tcPr>
            <w:tcW w:w="5100" w:type="dxa"/>
            <w:tcBorders>
              <w:top w:val="nil"/>
              <w:left w:val="nil"/>
              <w:bottom w:val="single" w:sz="4" w:space="0" w:color="auto"/>
              <w:right w:val="single" w:sz="8" w:space="0" w:color="auto"/>
            </w:tcBorders>
            <w:shd w:val="clear" w:color="auto" w:fill="auto"/>
            <w:vAlign w:val="center"/>
            <w:hideMark/>
          </w:tcPr>
          <w:p w:rsidR="0076629D" w:rsidRPr="004826DC" w:rsidRDefault="0076629D" w:rsidP="0076629D">
            <w:pPr>
              <w:rPr>
                <w:rFonts w:ascii="Calibri" w:hAnsi="Calibri"/>
                <w:sz w:val="16"/>
                <w:szCs w:val="16"/>
              </w:rPr>
            </w:pPr>
            <w:r w:rsidRPr="004826DC">
              <w:rPr>
                <w:rFonts w:ascii="Calibri" w:hAnsi="Calibri"/>
                <w:sz w:val="16"/>
                <w:szCs w:val="16"/>
              </w:rPr>
              <w:t>Proxy reverso, HTTPS e balanceamento de carga</w:t>
            </w:r>
          </w:p>
        </w:tc>
      </w:tr>
      <w:tr w:rsidR="0076629D" w:rsidRPr="004826DC" w:rsidTr="0076629D">
        <w:trPr>
          <w:trHeight w:val="300"/>
        </w:trPr>
        <w:tc>
          <w:tcPr>
            <w:tcW w:w="2800" w:type="dxa"/>
            <w:vMerge/>
            <w:tcBorders>
              <w:top w:val="nil"/>
              <w:left w:val="single" w:sz="8" w:space="0" w:color="auto"/>
              <w:bottom w:val="single" w:sz="4" w:space="0" w:color="auto"/>
              <w:right w:val="single" w:sz="4" w:space="0" w:color="auto"/>
            </w:tcBorders>
            <w:vAlign w:val="center"/>
            <w:hideMark/>
          </w:tcPr>
          <w:p w:rsidR="0076629D" w:rsidRPr="004826DC" w:rsidRDefault="0076629D" w:rsidP="0076629D">
            <w:pPr>
              <w:rPr>
                <w:rFonts w:ascii="Calibri" w:hAnsi="Calibri"/>
                <w:b/>
                <w:bCs/>
                <w:sz w:val="16"/>
                <w:szCs w:val="16"/>
              </w:rPr>
            </w:pPr>
          </w:p>
        </w:tc>
        <w:tc>
          <w:tcPr>
            <w:tcW w:w="2980" w:type="dxa"/>
            <w:tcBorders>
              <w:top w:val="nil"/>
              <w:left w:val="nil"/>
              <w:bottom w:val="single" w:sz="4" w:space="0" w:color="auto"/>
              <w:right w:val="single" w:sz="4" w:space="0" w:color="auto"/>
            </w:tcBorders>
            <w:shd w:val="clear" w:color="auto" w:fill="auto"/>
            <w:vAlign w:val="center"/>
            <w:hideMark/>
          </w:tcPr>
          <w:p w:rsidR="0076629D" w:rsidRPr="004826DC" w:rsidRDefault="0076629D" w:rsidP="0076629D">
            <w:pPr>
              <w:rPr>
                <w:rFonts w:ascii="Calibri" w:hAnsi="Calibri"/>
                <w:sz w:val="16"/>
                <w:szCs w:val="16"/>
              </w:rPr>
            </w:pPr>
            <w:r w:rsidRPr="004826DC">
              <w:rPr>
                <w:rFonts w:ascii="Calibri" w:hAnsi="Calibri"/>
                <w:sz w:val="16"/>
                <w:szCs w:val="16"/>
              </w:rPr>
              <w:t>IIS</w:t>
            </w:r>
          </w:p>
        </w:tc>
        <w:tc>
          <w:tcPr>
            <w:tcW w:w="1420" w:type="dxa"/>
            <w:tcBorders>
              <w:top w:val="nil"/>
              <w:left w:val="nil"/>
              <w:bottom w:val="single" w:sz="4" w:space="0" w:color="auto"/>
              <w:right w:val="single" w:sz="4" w:space="0" w:color="auto"/>
            </w:tcBorders>
            <w:shd w:val="clear" w:color="auto" w:fill="auto"/>
            <w:vAlign w:val="center"/>
            <w:hideMark/>
          </w:tcPr>
          <w:p w:rsidR="0076629D" w:rsidRPr="004826DC" w:rsidRDefault="0076629D" w:rsidP="0076629D">
            <w:pPr>
              <w:jc w:val="center"/>
              <w:rPr>
                <w:rFonts w:ascii="Calibri" w:hAnsi="Calibri"/>
                <w:sz w:val="16"/>
                <w:szCs w:val="16"/>
              </w:rPr>
            </w:pPr>
            <w:r w:rsidRPr="004826DC">
              <w:rPr>
                <w:rFonts w:ascii="Calibri" w:hAnsi="Calibri"/>
                <w:sz w:val="16"/>
                <w:szCs w:val="16"/>
              </w:rPr>
              <w:t>6</w:t>
            </w:r>
          </w:p>
        </w:tc>
        <w:tc>
          <w:tcPr>
            <w:tcW w:w="5100" w:type="dxa"/>
            <w:tcBorders>
              <w:top w:val="nil"/>
              <w:left w:val="nil"/>
              <w:bottom w:val="single" w:sz="4" w:space="0" w:color="auto"/>
              <w:right w:val="single" w:sz="8" w:space="0" w:color="auto"/>
            </w:tcBorders>
            <w:shd w:val="clear" w:color="auto" w:fill="auto"/>
            <w:vAlign w:val="center"/>
            <w:hideMark/>
          </w:tcPr>
          <w:p w:rsidR="0076629D" w:rsidRPr="004826DC" w:rsidRDefault="0076629D" w:rsidP="0076629D">
            <w:pPr>
              <w:rPr>
                <w:rFonts w:ascii="Calibri" w:hAnsi="Calibri"/>
                <w:sz w:val="16"/>
                <w:szCs w:val="16"/>
              </w:rPr>
            </w:pPr>
            <w:r w:rsidRPr="004826DC">
              <w:rPr>
                <w:rFonts w:ascii="Calibri" w:hAnsi="Calibri"/>
                <w:sz w:val="16"/>
                <w:szCs w:val="16"/>
              </w:rPr>
              <w:t>Intranet e alguns serviços</w:t>
            </w:r>
          </w:p>
        </w:tc>
      </w:tr>
      <w:tr w:rsidR="0076629D" w:rsidRPr="004826DC" w:rsidTr="0076629D">
        <w:trPr>
          <w:trHeight w:val="300"/>
        </w:trPr>
        <w:tc>
          <w:tcPr>
            <w:tcW w:w="2800" w:type="dxa"/>
            <w:vMerge w:val="restart"/>
            <w:tcBorders>
              <w:top w:val="nil"/>
              <w:left w:val="single" w:sz="8" w:space="0" w:color="auto"/>
              <w:bottom w:val="single" w:sz="4" w:space="0" w:color="000000"/>
              <w:right w:val="single" w:sz="4" w:space="0" w:color="auto"/>
            </w:tcBorders>
            <w:shd w:val="clear" w:color="auto" w:fill="auto"/>
            <w:noWrap/>
            <w:vAlign w:val="center"/>
            <w:hideMark/>
          </w:tcPr>
          <w:p w:rsidR="0076629D" w:rsidRPr="004826DC" w:rsidRDefault="0076629D" w:rsidP="0076629D">
            <w:pPr>
              <w:jc w:val="center"/>
              <w:rPr>
                <w:rFonts w:ascii="Calibri" w:hAnsi="Calibri"/>
                <w:b/>
                <w:bCs/>
                <w:sz w:val="16"/>
                <w:szCs w:val="16"/>
              </w:rPr>
            </w:pPr>
            <w:r w:rsidRPr="004826DC">
              <w:rPr>
                <w:rFonts w:ascii="Calibri" w:hAnsi="Calibri"/>
                <w:b/>
                <w:bCs/>
                <w:sz w:val="16"/>
                <w:szCs w:val="16"/>
              </w:rPr>
              <w:t>Monitoramento de Aplicações</w:t>
            </w:r>
          </w:p>
        </w:tc>
        <w:tc>
          <w:tcPr>
            <w:tcW w:w="2980" w:type="dxa"/>
            <w:tcBorders>
              <w:top w:val="nil"/>
              <w:left w:val="nil"/>
              <w:bottom w:val="single" w:sz="4" w:space="0" w:color="auto"/>
              <w:right w:val="single" w:sz="4" w:space="0" w:color="auto"/>
            </w:tcBorders>
            <w:shd w:val="clear" w:color="auto" w:fill="auto"/>
            <w:vAlign w:val="center"/>
            <w:hideMark/>
          </w:tcPr>
          <w:p w:rsidR="0076629D" w:rsidRPr="004826DC" w:rsidRDefault="0076629D" w:rsidP="0076629D">
            <w:pPr>
              <w:rPr>
                <w:rFonts w:ascii="Calibri" w:hAnsi="Calibri"/>
                <w:sz w:val="16"/>
                <w:szCs w:val="16"/>
                <w:lang w:val="en-US"/>
              </w:rPr>
            </w:pPr>
            <w:r w:rsidRPr="004826DC">
              <w:rPr>
                <w:rFonts w:ascii="Calibri" w:hAnsi="Calibri"/>
                <w:sz w:val="16"/>
                <w:szCs w:val="16"/>
                <w:lang w:val="en-US"/>
              </w:rPr>
              <w:t xml:space="preserve">CA Wily Introscope for Java </w:t>
            </w:r>
          </w:p>
        </w:tc>
        <w:tc>
          <w:tcPr>
            <w:tcW w:w="1420" w:type="dxa"/>
            <w:tcBorders>
              <w:top w:val="nil"/>
              <w:left w:val="nil"/>
              <w:bottom w:val="single" w:sz="4" w:space="0" w:color="auto"/>
              <w:right w:val="single" w:sz="4" w:space="0" w:color="auto"/>
            </w:tcBorders>
            <w:shd w:val="clear" w:color="auto" w:fill="auto"/>
            <w:vAlign w:val="center"/>
            <w:hideMark/>
          </w:tcPr>
          <w:p w:rsidR="0076629D" w:rsidRPr="004826DC" w:rsidRDefault="0076629D" w:rsidP="0076629D">
            <w:pPr>
              <w:jc w:val="center"/>
              <w:rPr>
                <w:rFonts w:ascii="Calibri" w:hAnsi="Calibri"/>
                <w:sz w:val="16"/>
                <w:szCs w:val="16"/>
              </w:rPr>
            </w:pPr>
            <w:r w:rsidRPr="004826DC">
              <w:rPr>
                <w:rFonts w:ascii="Calibri" w:hAnsi="Calibri"/>
                <w:sz w:val="16"/>
                <w:szCs w:val="16"/>
              </w:rPr>
              <w:t>9</w:t>
            </w:r>
          </w:p>
        </w:tc>
        <w:tc>
          <w:tcPr>
            <w:tcW w:w="5100" w:type="dxa"/>
            <w:tcBorders>
              <w:top w:val="nil"/>
              <w:left w:val="nil"/>
              <w:bottom w:val="single" w:sz="4" w:space="0" w:color="auto"/>
              <w:right w:val="single" w:sz="8" w:space="0" w:color="auto"/>
            </w:tcBorders>
            <w:shd w:val="clear" w:color="auto" w:fill="auto"/>
            <w:vAlign w:val="center"/>
            <w:hideMark/>
          </w:tcPr>
          <w:p w:rsidR="0076629D" w:rsidRPr="004826DC" w:rsidRDefault="0076629D" w:rsidP="0076629D">
            <w:pPr>
              <w:rPr>
                <w:rFonts w:ascii="Calibri" w:hAnsi="Calibri"/>
                <w:sz w:val="16"/>
                <w:szCs w:val="16"/>
              </w:rPr>
            </w:pPr>
            <w:r w:rsidRPr="004826DC">
              <w:rPr>
                <w:rFonts w:ascii="Calibri" w:hAnsi="Calibri"/>
                <w:sz w:val="16"/>
                <w:szCs w:val="16"/>
              </w:rPr>
              <w:t>Monitorarento de aplicações Java</w:t>
            </w:r>
          </w:p>
        </w:tc>
      </w:tr>
      <w:tr w:rsidR="0076629D" w:rsidRPr="004826DC" w:rsidTr="0076629D">
        <w:trPr>
          <w:trHeight w:val="300"/>
        </w:trPr>
        <w:tc>
          <w:tcPr>
            <w:tcW w:w="2800" w:type="dxa"/>
            <w:vMerge/>
            <w:tcBorders>
              <w:top w:val="nil"/>
              <w:left w:val="single" w:sz="8" w:space="0" w:color="auto"/>
              <w:bottom w:val="single" w:sz="4" w:space="0" w:color="000000"/>
              <w:right w:val="single" w:sz="4" w:space="0" w:color="auto"/>
            </w:tcBorders>
            <w:vAlign w:val="center"/>
            <w:hideMark/>
          </w:tcPr>
          <w:p w:rsidR="0076629D" w:rsidRPr="004826DC" w:rsidRDefault="0076629D" w:rsidP="0076629D">
            <w:pPr>
              <w:rPr>
                <w:rFonts w:ascii="Calibri" w:hAnsi="Calibri"/>
                <w:b/>
                <w:bCs/>
                <w:sz w:val="16"/>
                <w:szCs w:val="16"/>
              </w:rPr>
            </w:pPr>
          </w:p>
        </w:tc>
        <w:tc>
          <w:tcPr>
            <w:tcW w:w="2980" w:type="dxa"/>
            <w:tcBorders>
              <w:top w:val="nil"/>
              <w:left w:val="nil"/>
              <w:bottom w:val="single" w:sz="4" w:space="0" w:color="auto"/>
              <w:right w:val="single" w:sz="4" w:space="0" w:color="auto"/>
            </w:tcBorders>
            <w:shd w:val="clear" w:color="auto" w:fill="auto"/>
            <w:vAlign w:val="center"/>
            <w:hideMark/>
          </w:tcPr>
          <w:p w:rsidR="0076629D" w:rsidRPr="004826DC" w:rsidRDefault="0076629D" w:rsidP="0076629D">
            <w:pPr>
              <w:rPr>
                <w:rFonts w:ascii="Calibri" w:hAnsi="Calibri"/>
                <w:sz w:val="16"/>
                <w:szCs w:val="16"/>
              </w:rPr>
            </w:pPr>
            <w:r w:rsidRPr="004826DC">
              <w:rPr>
                <w:rFonts w:ascii="Calibri" w:hAnsi="Calibri"/>
                <w:sz w:val="16"/>
                <w:szCs w:val="16"/>
              </w:rPr>
              <w:t>CA Wily CEM</w:t>
            </w:r>
          </w:p>
        </w:tc>
        <w:tc>
          <w:tcPr>
            <w:tcW w:w="1420" w:type="dxa"/>
            <w:tcBorders>
              <w:top w:val="nil"/>
              <w:left w:val="nil"/>
              <w:bottom w:val="single" w:sz="4" w:space="0" w:color="auto"/>
              <w:right w:val="single" w:sz="4" w:space="0" w:color="auto"/>
            </w:tcBorders>
            <w:shd w:val="clear" w:color="auto" w:fill="auto"/>
            <w:vAlign w:val="center"/>
            <w:hideMark/>
          </w:tcPr>
          <w:p w:rsidR="0076629D" w:rsidRPr="004826DC" w:rsidRDefault="0076629D" w:rsidP="0076629D">
            <w:pPr>
              <w:jc w:val="center"/>
              <w:rPr>
                <w:rFonts w:ascii="Calibri" w:hAnsi="Calibri"/>
                <w:sz w:val="16"/>
                <w:szCs w:val="16"/>
              </w:rPr>
            </w:pPr>
            <w:r w:rsidRPr="004826DC">
              <w:rPr>
                <w:rFonts w:ascii="Calibri" w:hAnsi="Calibri"/>
                <w:sz w:val="16"/>
                <w:szCs w:val="16"/>
              </w:rPr>
              <w:t>9</w:t>
            </w:r>
          </w:p>
        </w:tc>
        <w:tc>
          <w:tcPr>
            <w:tcW w:w="5100" w:type="dxa"/>
            <w:tcBorders>
              <w:top w:val="nil"/>
              <w:left w:val="nil"/>
              <w:bottom w:val="single" w:sz="4" w:space="0" w:color="auto"/>
              <w:right w:val="single" w:sz="8" w:space="0" w:color="auto"/>
            </w:tcBorders>
            <w:shd w:val="clear" w:color="auto" w:fill="auto"/>
            <w:vAlign w:val="center"/>
            <w:hideMark/>
          </w:tcPr>
          <w:p w:rsidR="0076629D" w:rsidRPr="004826DC" w:rsidRDefault="0076629D" w:rsidP="0076629D">
            <w:pPr>
              <w:rPr>
                <w:rFonts w:ascii="Calibri" w:hAnsi="Calibri"/>
                <w:sz w:val="16"/>
                <w:szCs w:val="16"/>
              </w:rPr>
            </w:pPr>
            <w:r w:rsidRPr="004826DC">
              <w:rPr>
                <w:rFonts w:ascii="Calibri" w:hAnsi="Calibri"/>
                <w:sz w:val="16"/>
                <w:szCs w:val="16"/>
              </w:rPr>
              <w:t>Experiência de usuário em aplicações Java</w:t>
            </w:r>
          </w:p>
        </w:tc>
      </w:tr>
      <w:tr w:rsidR="0076629D" w:rsidRPr="004826DC" w:rsidTr="0076629D">
        <w:trPr>
          <w:trHeight w:val="300"/>
        </w:trPr>
        <w:tc>
          <w:tcPr>
            <w:tcW w:w="2800" w:type="dxa"/>
            <w:vMerge/>
            <w:tcBorders>
              <w:top w:val="nil"/>
              <w:left w:val="single" w:sz="8" w:space="0" w:color="auto"/>
              <w:bottom w:val="single" w:sz="4" w:space="0" w:color="000000"/>
              <w:right w:val="single" w:sz="4" w:space="0" w:color="auto"/>
            </w:tcBorders>
            <w:vAlign w:val="center"/>
            <w:hideMark/>
          </w:tcPr>
          <w:p w:rsidR="0076629D" w:rsidRPr="004826DC" w:rsidRDefault="0076629D" w:rsidP="0076629D">
            <w:pPr>
              <w:rPr>
                <w:rFonts w:ascii="Calibri" w:hAnsi="Calibri"/>
                <w:b/>
                <w:bCs/>
                <w:sz w:val="16"/>
                <w:szCs w:val="16"/>
              </w:rPr>
            </w:pPr>
          </w:p>
        </w:tc>
        <w:tc>
          <w:tcPr>
            <w:tcW w:w="2980" w:type="dxa"/>
            <w:tcBorders>
              <w:top w:val="nil"/>
              <w:left w:val="nil"/>
              <w:bottom w:val="single" w:sz="4" w:space="0" w:color="auto"/>
              <w:right w:val="single" w:sz="4" w:space="0" w:color="auto"/>
            </w:tcBorders>
            <w:shd w:val="clear" w:color="auto" w:fill="auto"/>
            <w:vAlign w:val="center"/>
            <w:hideMark/>
          </w:tcPr>
          <w:p w:rsidR="0076629D" w:rsidRPr="004826DC" w:rsidRDefault="0076629D" w:rsidP="0076629D">
            <w:pPr>
              <w:rPr>
                <w:rFonts w:ascii="Calibri" w:hAnsi="Calibri"/>
                <w:sz w:val="16"/>
                <w:szCs w:val="16"/>
              </w:rPr>
            </w:pPr>
            <w:r w:rsidRPr="004826DC">
              <w:rPr>
                <w:rFonts w:ascii="Calibri" w:hAnsi="Calibri"/>
                <w:sz w:val="16"/>
                <w:szCs w:val="16"/>
              </w:rPr>
              <w:t>Zabbix</w:t>
            </w:r>
          </w:p>
        </w:tc>
        <w:tc>
          <w:tcPr>
            <w:tcW w:w="1420" w:type="dxa"/>
            <w:tcBorders>
              <w:top w:val="nil"/>
              <w:left w:val="nil"/>
              <w:bottom w:val="single" w:sz="4" w:space="0" w:color="auto"/>
              <w:right w:val="single" w:sz="4" w:space="0" w:color="auto"/>
            </w:tcBorders>
            <w:shd w:val="clear" w:color="auto" w:fill="auto"/>
            <w:vAlign w:val="center"/>
            <w:hideMark/>
          </w:tcPr>
          <w:p w:rsidR="0076629D" w:rsidRPr="004826DC" w:rsidRDefault="0076629D" w:rsidP="0076629D">
            <w:pPr>
              <w:jc w:val="center"/>
              <w:rPr>
                <w:rFonts w:ascii="Calibri" w:hAnsi="Calibri"/>
                <w:sz w:val="16"/>
                <w:szCs w:val="16"/>
              </w:rPr>
            </w:pPr>
            <w:r w:rsidRPr="004826DC">
              <w:rPr>
                <w:rFonts w:ascii="Calibri" w:hAnsi="Calibri"/>
                <w:sz w:val="16"/>
                <w:szCs w:val="16"/>
              </w:rPr>
              <w:t>1.8.3</w:t>
            </w:r>
          </w:p>
        </w:tc>
        <w:tc>
          <w:tcPr>
            <w:tcW w:w="5100" w:type="dxa"/>
            <w:tcBorders>
              <w:top w:val="nil"/>
              <w:left w:val="nil"/>
              <w:bottom w:val="single" w:sz="4" w:space="0" w:color="auto"/>
              <w:right w:val="single" w:sz="8" w:space="0" w:color="auto"/>
            </w:tcBorders>
            <w:shd w:val="clear" w:color="auto" w:fill="auto"/>
            <w:vAlign w:val="center"/>
            <w:hideMark/>
          </w:tcPr>
          <w:p w:rsidR="0076629D" w:rsidRPr="004826DC" w:rsidRDefault="0076629D" w:rsidP="0076629D">
            <w:pPr>
              <w:rPr>
                <w:rFonts w:ascii="Calibri" w:hAnsi="Calibri"/>
                <w:sz w:val="16"/>
                <w:szCs w:val="16"/>
              </w:rPr>
            </w:pPr>
            <w:r w:rsidRPr="004826DC">
              <w:rPr>
                <w:rFonts w:ascii="Calibri" w:hAnsi="Calibri"/>
                <w:sz w:val="16"/>
                <w:szCs w:val="16"/>
              </w:rPr>
              <w:t>Monitoramento de serviços</w:t>
            </w:r>
          </w:p>
        </w:tc>
      </w:tr>
      <w:tr w:rsidR="0076629D" w:rsidRPr="004826DC" w:rsidTr="0076629D">
        <w:trPr>
          <w:trHeight w:val="300"/>
        </w:trPr>
        <w:tc>
          <w:tcPr>
            <w:tcW w:w="2800" w:type="dxa"/>
            <w:vMerge/>
            <w:tcBorders>
              <w:top w:val="nil"/>
              <w:left w:val="single" w:sz="8" w:space="0" w:color="auto"/>
              <w:bottom w:val="single" w:sz="4" w:space="0" w:color="000000"/>
              <w:right w:val="single" w:sz="4" w:space="0" w:color="auto"/>
            </w:tcBorders>
            <w:vAlign w:val="center"/>
            <w:hideMark/>
          </w:tcPr>
          <w:p w:rsidR="0076629D" w:rsidRPr="004826DC" w:rsidRDefault="0076629D" w:rsidP="0076629D">
            <w:pPr>
              <w:rPr>
                <w:rFonts w:ascii="Calibri" w:hAnsi="Calibri"/>
                <w:b/>
                <w:bCs/>
                <w:sz w:val="16"/>
                <w:szCs w:val="16"/>
              </w:rPr>
            </w:pPr>
          </w:p>
        </w:tc>
        <w:tc>
          <w:tcPr>
            <w:tcW w:w="2980" w:type="dxa"/>
            <w:tcBorders>
              <w:top w:val="nil"/>
              <w:left w:val="nil"/>
              <w:bottom w:val="single" w:sz="4" w:space="0" w:color="auto"/>
              <w:right w:val="single" w:sz="4" w:space="0" w:color="auto"/>
            </w:tcBorders>
            <w:shd w:val="clear" w:color="auto" w:fill="auto"/>
            <w:vAlign w:val="center"/>
            <w:hideMark/>
          </w:tcPr>
          <w:p w:rsidR="0076629D" w:rsidRPr="004826DC" w:rsidRDefault="0076629D" w:rsidP="0076629D">
            <w:pPr>
              <w:rPr>
                <w:rFonts w:ascii="Calibri" w:hAnsi="Calibri"/>
                <w:sz w:val="16"/>
                <w:szCs w:val="16"/>
              </w:rPr>
            </w:pPr>
            <w:r w:rsidRPr="004826DC">
              <w:rPr>
                <w:rFonts w:ascii="Calibri" w:hAnsi="Calibri"/>
                <w:sz w:val="16"/>
                <w:szCs w:val="16"/>
              </w:rPr>
              <w:t>Oracle Enterprise Manager</w:t>
            </w:r>
          </w:p>
        </w:tc>
        <w:tc>
          <w:tcPr>
            <w:tcW w:w="1420" w:type="dxa"/>
            <w:tcBorders>
              <w:top w:val="nil"/>
              <w:left w:val="nil"/>
              <w:bottom w:val="single" w:sz="4" w:space="0" w:color="auto"/>
              <w:right w:val="single" w:sz="4" w:space="0" w:color="auto"/>
            </w:tcBorders>
            <w:shd w:val="clear" w:color="auto" w:fill="auto"/>
            <w:vAlign w:val="center"/>
            <w:hideMark/>
          </w:tcPr>
          <w:p w:rsidR="0076629D" w:rsidRPr="004826DC" w:rsidRDefault="0076629D" w:rsidP="0076629D">
            <w:pPr>
              <w:jc w:val="center"/>
              <w:rPr>
                <w:rFonts w:ascii="Calibri" w:hAnsi="Calibri"/>
                <w:sz w:val="16"/>
                <w:szCs w:val="16"/>
              </w:rPr>
            </w:pPr>
            <w:r w:rsidRPr="004826DC">
              <w:rPr>
                <w:rFonts w:ascii="Calibri" w:hAnsi="Calibri"/>
                <w:sz w:val="16"/>
                <w:szCs w:val="16"/>
              </w:rPr>
              <w:t>11g R2</w:t>
            </w:r>
          </w:p>
        </w:tc>
        <w:tc>
          <w:tcPr>
            <w:tcW w:w="5100" w:type="dxa"/>
            <w:tcBorders>
              <w:top w:val="nil"/>
              <w:left w:val="nil"/>
              <w:bottom w:val="single" w:sz="4" w:space="0" w:color="auto"/>
              <w:right w:val="single" w:sz="8" w:space="0" w:color="auto"/>
            </w:tcBorders>
            <w:shd w:val="clear" w:color="auto" w:fill="auto"/>
            <w:vAlign w:val="center"/>
            <w:hideMark/>
          </w:tcPr>
          <w:p w:rsidR="0076629D" w:rsidRPr="004826DC" w:rsidRDefault="0076629D" w:rsidP="0076629D">
            <w:pPr>
              <w:rPr>
                <w:rFonts w:ascii="Calibri" w:hAnsi="Calibri"/>
                <w:sz w:val="16"/>
                <w:szCs w:val="16"/>
              </w:rPr>
            </w:pPr>
            <w:r w:rsidRPr="004826DC">
              <w:rPr>
                <w:rFonts w:ascii="Calibri" w:hAnsi="Calibri"/>
                <w:sz w:val="16"/>
                <w:szCs w:val="16"/>
              </w:rPr>
              <w:t>Monitoramento de banco de dados</w:t>
            </w:r>
          </w:p>
        </w:tc>
      </w:tr>
      <w:tr w:rsidR="0076629D" w:rsidRPr="004826DC" w:rsidTr="0076629D">
        <w:trPr>
          <w:trHeight w:val="300"/>
        </w:trPr>
        <w:tc>
          <w:tcPr>
            <w:tcW w:w="2800" w:type="dxa"/>
            <w:vMerge/>
            <w:tcBorders>
              <w:top w:val="nil"/>
              <w:left w:val="single" w:sz="8" w:space="0" w:color="auto"/>
              <w:bottom w:val="single" w:sz="4" w:space="0" w:color="000000"/>
              <w:right w:val="single" w:sz="4" w:space="0" w:color="auto"/>
            </w:tcBorders>
            <w:vAlign w:val="center"/>
            <w:hideMark/>
          </w:tcPr>
          <w:p w:rsidR="0076629D" w:rsidRPr="004826DC" w:rsidRDefault="0076629D" w:rsidP="0076629D">
            <w:pPr>
              <w:rPr>
                <w:rFonts w:ascii="Calibri" w:hAnsi="Calibri"/>
                <w:b/>
                <w:bCs/>
                <w:sz w:val="16"/>
                <w:szCs w:val="16"/>
              </w:rPr>
            </w:pPr>
          </w:p>
        </w:tc>
        <w:tc>
          <w:tcPr>
            <w:tcW w:w="2980" w:type="dxa"/>
            <w:tcBorders>
              <w:top w:val="nil"/>
              <w:left w:val="nil"/>
              <w:bottom w:val="single" w:sz="4" w:space="0" w:color="auto"/>
              <w:right w:val="single" w:sz="4" w:space="0" w:color="auto"/>
            </w:tcBorders>
            <w:shd w:val="clear" w:color="auto" w:fill="auto"/>
            <w:vAlign w:val="center"/>
            <w:hideMark/>
          </w:tcPr>
          <w:p w:rsidR="0076629D" w:rsidRPr="004826DC" w:rsidRDefault="0076629D" w:rsidP="0076629D">
            <w:pPr>
              <w:rPr>
                <w:rFonts w:ascii="Calibri" w:hAnsi="Calibri"/>
                <w:sz w:val="16"/>
                <w:szCs w:val="16"/>
              </w:rPr>
            </w:pPr>
            <w:r w:rsidRPr="004826DC">
              <w:rPr>
                <w:rFonts w:ascii="Calibri" w:hAnsi="Calibri"/>
                <w:sz w:val="16"/>
                <w:szCs w:val="16"/>
              </w:rPr>
              <w:t>Oracle Grid Control</w:t>
            </w:r>
          </w:p>
        </w:tc>
        <w:tc>
          <w:tcPr>
            <w:tcW w:w="1420" w:type="dxa"/>
            <w:tcBorders>
              <w:top w:val="nil"/>
              <w:left w:val="nil"/>
              <w:bottom w:val="single" w:sz="4" w:space="0" w:color="auto"/>
              <w:right w:val="single" w:sz="4" w:space="0" w:color="auto"/>
            </w:tcBorders>
            <w:shd w:val="clear" w:color="auto" w:fill="auto"/>
            <w:vAlign w:val="center"/>
            <w:hideMark/>
          </w:tcPr>
          <w:p w:rsidR="0076629D" w:rsidRPr="004826DC" w:rsidRDefault="0076629D" w:rsidP="0076629D">
            <w:pPr>
              <w:jc w:val="center"/>
              <w:rPr>
                <w:rFonts w:ascii="Calibri" w:hAnsi="Calibri"/>
                <w:sz w:val="16"/>
                <w:szCs w:val="16"/>
              </w:rPr>
            </w:pPr>
            <w:r w:rsidRPr="004826DC">
              <w:rPr>
                <w:rFonts w:ascii="Calibri" w:hAnsi="Calibri"/>
                <w:sz w:val="16"/>
                <w:szCs w:val="16"/>
              </w:rPr>
              <w:t>11g</w:t>
            </w:r>
          </w:p>
        </w:tc>
        <w:tc>
          <w:tcPr>
            <w:tcW w:w="5100" w:type="dxa"/>
            <w:tcBorders>
              <w:top w:val="nil"/>
              <w:left w:val="nil"/>
              <w:bottom w:val="single" w:sz="4" w:space="0" w:color="auto"/>
              <w:right w:val="single" w:sz="8" w:space="0" w:color="auto"/>
            </w:tcBorders>
            <w:shd w:val="clear" w:color="auto" w:fill="auto"/>
            <w:vAlign w:val="center"/>
            <w:hideMark/>
          </w:tcPr>
          <w:p w:rsidR="0076629D" w:rsidRPr="004826DC" w:rsidRDefault="0076629D" w:rsidP="0076629D">
            <w:pPr>
              <w:rPr>
                <w:rFonts w:ascii="Calibri" w:hAnsi="Calibri"/>
                <w:sz w:val="16"/>
                <w:szCs w:val="16"/>
              </w:rPr>
            </w:pPr>
            <w:r w:rsidRPr="004826DC">
              <w:rPr>
                <w:rFonts w:ascii="Calibri" w:hAnsi="Calibri"/>
                <w:sz w:val="16"/>
                <w:szCs w:val="16"/>
              </w:rPr>
              <w:t>Monitoramento de banco de dados</w:t>
            </w:r>
          </w:p>
        </w:tc>
      </w:tr>
      <w:tr w:rsidR="0076629D" w:rsidRPr="004826DC" w:rsidTr="0076629D">
        <w:trPr>
          <w:trHeight w:val="300"/>
        </w:trPr>
        <w:tc>
          <w:tcPr>
            <w:tcW w:w="2800" w:type="dxa"/>
            <w:tcBorders>
              <w:top w:val="nil"/>
              <w:left w:val="single" w:sz="8" w:space="0" w:color="auto"/>
              <w:bottom w:val="single" w:sz="4" w:space="0" w:color="auto"/>
              <w:right w:val="single" w:sz="4" w:space="0" w:color="auto"/>
            </w:tcBorders>
            <w:shd w:val="clear" w:color="auto" w:fill="auto"/>
            <w:noWrap/>
            <w:vAlign w:val="center"/>
            <w:hideMark/>
          </w:tcPr>
          <w:p w:rsidR="0076629D" w:rsidRPr="004826DC" w:rsidRDefault="0076629D" w:rsidP="0076629D">
            <w:pPr>
              <w:jc w:val="center"/>
              <w:rPr>
                <w:rFonts w:ascii="Calibri" w:hAnsi="Calibri"/>
                <w:b/>
                <w:bCs/>
                <w:sz w:val="16"/>
                <w:szCs w:val="16"/>
              </w:rPr>
            </w:pPr>
            <w:r w:rsidRPr="004826DC">
              <w:rPr>
                <w:rFonts w:ascii="Calibri" w:hAnsi="Calibri"/>
                <w:b/>
                <w:bCs/>
                <w:sz w:val="16"/>
                <w:szCs w:val="16"/>
              </w:rPr>
              <w:t>Base de Conhecimentos</w:t>
            </w:r>
          </w:p>
        </w:tc>
        <w:tc>
          <w:tcPr>
            <w:tcW w:w="2980" w:type="dxa"/>
            <w:tcBorders>
              <w:top w:val="nil"/>
              <w:left w:val="nil"/>
              <w:bottom w:val="single" w:sz="4" w:space="0" w:color="auto"/>
              <w:right w:val="single" w:sz="4" w:space="0" w:color="auto"/>
            </w:tcBorders>
            <w:shd w:val="clear" w:color="auto" w:fill="auto"/>
            <w:vAlign w:val="center"/>
            <w:hideMark/>
          </w:tcPr>
          <w:p w:rsidR="0076629D" w:rsidRPr="004826DC" w:rsidRDefault="0076629D" w:rsidP="0076629D">
            <w:pPr>
              <w:rPr>
                <w:rFonts w:ascii="Calibri" w:hAnsi="Calibri"/>
                <w:sz w:val="16"/>
                <w:szCs w:val="16"/>
              </w:rPr>
            </w:pPr>
            <w:r w:rsidRPr="004826DC">
              <w:rPr>
                <w:rFonts w:ascii="Calibri" w:hAnsi="Calibri"/>
                <w:sz w:val="16"/>
                <w:szCs w:val="16"/>
              </w:rPr>
              <w:t>Wikimedia</w:t>
            </w:r>
          </w:p>
        </w:tc>
        <w:tc>
          <w:tcPr>
            <w:tcW w:w="1420" w:type="dxa"/>
            <w:tcBorders>
              <w:top w:val="nil"/>
              <w:left w:val="nil"/>
              <w:bottom w:val="single" w:sz="4" w:space="0" w:color="auto"/>
              <w:right w:val="single" w:sz="4" w:space="0" w:color="auto"/>
            </w:tcBorders>
            <w:shd w:val="clear" w:color="auto" w:fill="auto"/>
            <w:vAlign w:val="center"/>
            <w:hideMark/>
          </w:tcPr>
          <w:p w:rsidR="0076629D" w:rsidRPr="004826DC" w:rsidRDefault="0076629D" w:rsidP="0076629D">
            <w:pPr>
              <w:jc w:val="center"/>
              <w:rPr>
                <w:rFonts w:ascii="Calibri" w:hAnsi="Calibri"/>
                <w:sz w:val="16"/>
                <w:szCs w:val="16"/>
              </w:rPr>
            </w:pPr>
            <w:r w:rsidRPr="004826DC">
              <w:rPr>
                <w:rFonts w:ascii="Calibri" w:hAnsi="Calibri"/>
                <w:sz w:val="16"/>
                <w:szCs w:val="16"/>
              </w:rPr>
              <w:t> </w:t>
            </w:r>
          </w:p>
        </w:tc>
        <w:tc>
          <w:tcPr>
            <w:tcW w:w="5100" w:type="dxa"/>
            <w:tcBorders>
              <w:top w:val="nil"/>
              <w:left w:val="nil"/>
              <w:bottom w:val="single" w:sz="4" w:space="0" w:color="auto"/>
              <w:right w:val="single" w:sz="8" w:space="0" w:color="auto"/>
            </w:tcBorders>
            <w:shd w:val="clear" w:color="auto" w:fill="auto"/>
            <w:vAlign w:val="center"/>
            <w:hideMark/>
          </w:tcPr>
          <w:p w:rsidR="0076629D" w:rsidRPr="004826DC" w:rsidRDefault="0076629D" w:rsidP="0076629D">
            <w:pPr>
              <w:rPr>
                <w:rFonts w:ascii="Calibri" w:hAnsi="Calibri"/>
                <w:sz w:val="16"/>
                <w:szCs w:val="16"/>
              </w:rPr>
            </w:pPr>
            <w:r w:rsidRPr="004826DC">
              <w:rPr>
                <w:rFonts w:ascii="Calibri" w:hAnsi="Calibri"/>
                <w:sz w:val="16"/>
                <w:szCs w:val="16"/>
              </w:rPr>
              <w:t>Base de conhecimentos da TI</w:t>
            </w:r>
          </w:p>
        </w:tc>
      </w:tr>
      <w:tr w:rsidR="0076629D" w:rsidRPr="004826DC" w:rsidTr="0076629D">
        <w:trPr>
          <w:trHeight w:val="300"/>
        </w:trPr>
        <w:tc>
          <w:tcPr>
            <w:tcW w:w="2800" w:type="dxa"/>
            <w:vMerge w:val="restart"/>
            <w:tcBorders>
              <w:top w:val="nil"/>
              <w:left w:val="single" w:sz="8" w:space="0" w:color="auto"/>
              <w:bottom w:val="single" w:sz="4" w:space="0" w:color="auto"/>
              <w:right w:val="single" w:sz="4" w:space="0" w:color="auto"/>
            </w:tcBorders>
            <w:shd w:val="clear" w:color="auto" w:fill="auto"/>
            <w:noWrap/>
            <w:vAlign w:val="center"/>
            <w:hideMark/>
          </w:tcPr>
          <w:p w:rsidR="0076629D" w:rsidRPr="004826DC" w:rsidRDefault="0076629D" w:rsidP="0076629D">
            <w:pPr>
              <w:jc w:val="center"/>
              <w:rPr>
                <w:rFonts w:ascii="Calibri" w:hAnsi="Calibri"/>
                <w:b/>
                <w:bCs/>
                <w:sz w:val="16"/>
                <w:szCs w:val="16"/>
              </w:rPr>
            </w:pPr>
            <w:r w:rsidRPr="004826DC">
              <w:rPr>
                <w:rFonts w:ascii="Calibri" w:hAnsi="Calibri"/>
                <w:b/>
                <w:bCs/>
                <w:sz w:val="16"/>
                <w:szCs w:val="16"/>
              </w:rPr>
              <w:t>Gerenciamento de Portfólio e Projetos</w:t>
            </w:r>
          </w:p>
        </w:tc>
        <w:tc>
          <w:tcPr>
            <w:tcW w:w="2980" w:type="dxa"/>
            <w:tcBorders>
              <w:top w:val="nil"/>
              <w:left w:val="nil"/>
              <w:bottom w:val="single" w:sz="4" w:space="0" w:color="auto"/>
              <w:right w:val="single" w:sz="4" w:space="0" w:color="auto"/>
            </w:tcBorders>
            <w:shd w:val="clear" w:color="auto" w:fill="auto"/>
            <w:vAlign w:val="center"/>
            <w:hideMark/>
          </w:tcPr>
          <w:p w:rsidR="0076629D" w:rsidRPr="004826DC" w:rsidRDefault="0076629D" w:rsidP="0076629D">
            <w:pPr>
              <w:rPr>
                <w:rFonts w:ascii="Calibri" w:hAnsi="Calibri"/>
                <w:sz w:val="16"/>
                <w:szCs w:val="16"/>
              </w:rPr>
            </w:pPr>
            <w:r w:rsidRPr="004826DC">
              <w:rPr>
                <w:rFonts w:ascii="Calibri" w:hAnsi="Calibri"/>
                <w:sz w:val="16"/>
                <w:szCs w:val="16"/>
              </w:rPr>
              <w:t>Microsoft Project Server</w:t>
            </w:r>
          </w:p>
        </w:tc>
        <w:tc>
          <w:tcPr>
            <w:tcW w:w="1420" w:type="dxa"/>
            <w:tcBorders>
              <w:top w:val="nil"/>
              <w:left w:val="nil"/>
              <w:bottom w:val="single" w:sz="4" w:space="0" w:color="auto"/>
              <w:right w:val="single" w:sz="4" w:space="0" w:color="auto"/>
            </w:tcBorders>
            <w:shd w:val="clear" w:color="auto" w:fill="auto"/>
            <w:vAlign w:val="center"/>
            <w:hideMark/>
          </w:tcPr>
          <w:p w:rsidR="0076629D" w:rsidRPr="004826DC" w:rsidRDefault="0076629D" w:rsidP="0076629D">
            <w:pPr>
              <w:jc w:val="center"/>
              <w:rPr>
                <w:rFonts w:ascii="Calibri" w:hAnsi="Calibri"/>
                <w:sz w:val="16"/>
                <w:szCs w:val="16"/>
              </w:rPr>
            </w:pPr>
            <w:r w:rsidRPr="004826DC">
              <w:rPr>
                <w:rFonts w:ascii="Calibri" w:hAnsi="Calibri"/>
                <w:sz w:val="16"/>
                <w:szCs w:val="16"/>
              </w:rPr>
              <w:t>2010</w:t>
            </w:r>
          </w:p>
        </w:tc>
        <w:tc>
          <w:tcPr>
            <w:tcW w:w="5100" w:type="dxa"/>
            <w:vMerge w:val="restart"/>
            <w:tcBorders>
              <w:top w:val="nil"/>
              <w:left w:val="nil"/>
              <w:right w:val="single" w:sz="8" w:space="0" w:color="auto"/>
            </w:tcBorders>
            <w:shd w:val="clear" w:color="auto" w:fill="auto"/>
            <w:vAlign w:val="center"/>
            <w:hideMark/>
          </w:tcPr>
          <w:p w:rsidR="0076629D" w:rsidRPr="004826DC" w:rsidRDefault="0076629D" w:rsidP="0076629D">
            <w:pPr>
              <w:rPr>
                <w:rFonts w:ascii="Calibri" w:hAnsi="Calibri"/>
                <w:sz w:val="16"/>
                <w:szCs w:val="16"/>
              </w:rPr>
            </w:pPr>
            <w:r w:rsidRPr="004826DC">
              <w:rPr>
                <w:rFonts w:ascii="Calibri" w:hAnsi="Calibri"/>
                <w:sz w:val="16"/>
                <w:szCs w:val="16"/>
              </w:rPr>
              <w:t>Solução EPM da Microsoft</w:t>
            </w:r>
          </w:p>
        </w:tc>
      </w:tr>
      <w:tr w:rsidR="0076629D" w:rsidRPr="004826DC" w:rsidTr="0076629D">
        <w:trPr>
          <w:trHeight w:val="300"/>
        </w:trPr>
        <w:tc>
          <w:tcPr>
            <w:tcW w:w="2800" w:type="dxa"/>
            <w:vMerge/>
            <w:tcBorders>
              <w:top w:val="nil"/>
              <w:left w:val="single" w:sz="8" w:space="0" w:color="auto"/>
              <w:bottom w:val="single" w:sz="4" w:space="0" w:color="auto"/>
              <w:right w:val="single" w:sz="4" w:space="0" w:color="auto"/>
            </w:tcBorders>
            <w:vAlign w:val="center"/>
            <w:hideMark/>
          </w:tcPr>
          <w:p w:rsidR="0076629D" w:rsidRPr="004826DC" w:rsidRDefault="0076629D" w:rsidP="0076629D">
            <w:pPr>
              <w:rPr>
                <w:rFonts w:ascii="Calibri" w:hAnsi="Calibri"/>
                <w:b/>
                <w:bCs/>
                <w:sz w:val="16"/>
                <w:szCs w:val="16"/>
              </w:rPr>
            </w:pPr>
          </w:p>
        </w:tc>
        <w:tc>
          <w:tcPr>
            <w:tcW w:w="2980" w:type="dxa"/>
            <w:tcBorders>
              <w:top w:val="nil"/>
              <w:left w:val="nil"/>
              <w:bottom w:val="single" w:sz="4" w:space="0" w:color="auto"/>
              <w:right w:val="single" w:sz="4" w:space="0" w:color="auto"/>
            </w:tcBorders>
            <w:shd w:val="clear" w:color="auto" w:fill="auto"/>
            <w:vAlign w:val="center"/>
            <w:hideMark/>
          </w:tcPr>
          <w:p w:rsidR="0076629D" w:rsidRPr="004826DC" w:rsidRDefault="0076629D" w:rsidP="0076629D">
            <w:pPr>
              <w:rPr>
                <w:rFonts w:ascii="Calibri" w:hAnsi="Calibri"/>
                <w:sz w:val="16"/>
                <w:szCs w:val="16"/>
              </w:rPr>
            </w:pPr>
            <w:r w:rsidRPr="004826DC">
              <w:rPr>
                <w:rFonts w:ascii="Calibri" w:hAnsi="Calibri"/>
                <w:sz w:val="16"/>
                <w:szCs w:val="16"/>
              </w:rPr>
              <w:t>Microsoft Project (Client)</w:t>
            </w:r>
          </w:p>
        </w:tc>
        <w:tc>
          <w:tcPr>
            <w:tcW w:w="1420" w:type="dxa"/>
            <w:tcBorders>
              <w:top w:val="nil"/>
              <w:left w:val="nil"/>
              <w:bottom w:val="single" w:sz="4" w:space="0" w:color="auto"/>
              <w:right w:val="single" w:sz="4" w:space="0" w:color="auto"/>
            </w:tcBorders>
            <w:shd w:val="clear" w:color="auto" w:fill="auto"/>
            <w:vAlign w:val="center"/>
            <w:hideMark/>
          </w:tcPr>
          <w:p w:rsidR="0076629D" w:rsidRPr="004826DC" w:rsidRDefault="0076629D" w:rsidP="0076629D">
            <w:pPr>
              <w:jc w:val="center"/>
              <w:rPr>
                <w:rFonts w:ascii="Calibri" w:hAnsi="Calibri"/>
                <w:sz w:val="16"/>
                <w:szCs w:val="16"/>
              </w:rPr>
            </w:pPr>
            <w:r w:rsidRPr="004826DC">
              <w:rPr>
                <w:rFonts w:ascii="Calibri" w:hAnsi="Calibri"/>
                <w:sz w:val="16"/>
                <w:szCs w:val="16"/>
              </w:rPr>
              <w:t>2010</w:t>
            </w:r>
          </w:p>
        </w:tc>
        <w:tc>
          <w:tcPr>
            <w:tcW w:w="5100" w:type="dxa"/>
            <w:vMerge/>
            <w:tcBorders>
              <w:left w:val="nil"/>
              <w:right w:val="single" w:sz="8" w:space="0" w:color="auto"/>
            </w:tcBorders>
            <w:shd w:val="clear" w:color="auto" w:fill="auto"/>
            <w:vAlign w:val="center"/>
            <w:hideMark/>
          </w:tcPr>
          <w:p w:rsidR="0076629D" w:rsidRPr="004826DC" w:rsidRDefault="0076629D" w:rsidP="0076629D">
            <w:pPr>
              <w:rPr>
                <w:rFonts w:ascii="Calibri" w:hAnsi="Calibri"/>
                <w:sz w:val="16"/>
                <w:szCs w:val="16"/>
              </w:rPr>
            </w:pPr>
          </w:p>
        </w:tc>
      </w:tr>
      <w:tr w:rsidR="0076629D" w:rsidRPr="004826DC" w:rsidTr="0076629D">
        <w:trPr>
          <w:trHeight w:val="300"/>
        </w:trPr>
        <w:tc>
          <w:tcPr>
            <w:tcW w:w="2800" w:type="dxa"/>
            <w:vMerge/>
            <w:tcBorders>
              <w:top w:val="nil"/>
              <w:left w:val="single" w:sz="8" w:space="0" w:color="auto"/>
              <w:bottom w:val="single" w:sz="4" w:space="0" w:color="auto"/>
              <w:right w:val="single" w:sz="4" w:space="0" w:color="auto"/>
            </w:tcBorders>
            <w:vAlign w:val="center"/>
            <w:hideMark/>
          </w:tcPr>
          <w:p w:rsidR="0076629D" w:rsidRPr="004826DC" w:rsidRDefault="0076629D" w:rsidP="0076629D">
            <w:pPr>
              <w:rPr>
                <w:rFonts w:ascii="Calibri" w:hAnsi="Calibri"/>
                <w:b/>
                <w:bCs/>
                <w:sz w:val="16"/>
                <w:szCs w:val="16"/>
              </w:rPr>
            </w:pPr>
          </w:p>
        </w:tc>
        <w:tc>
          <w:tcPr>
            <w:tcW w:w="2980" w:type="dxa"/>
            <w:tcBorders>
              <w:top w:val="nil"/>
              <w:left w:val="nil"/>
              <w:bottom w:val="single" w:sz="4" w:space="0" w:color="auto"/>
              <w:right w:val="single" w:sz="4" w:space="0" w:color="auto"/>
            </w:tcBorders>
            <w:shd w:val="clear" w:color="auto" w:fill="auto"/>
            <w:vAlign w:val="center"/>
            <w:hideMark/>
          </w:tcPr>
          <w:p w:rsidR="0076629D" w:rsidRPr="004826DC" w:rsidRDefault="0076629D" w:rsidP="0076629D">
            <w:pPr>
              <w:rPr>
                <w:rFonts w:ascii="Calibri" w:hAnsi="Calibri"/>
                <w:sz w:val="16"/>
                <w:szCs w:val="16"/>
              </w:rPr>
            </w:pPr>
            <w:r w:rsidRPr="004826DC">
              <w:rPr>
                <w:rFonts w:ascii="Calibri" w:hAnsi="Calibri"/>
                <w:sz w:val="16"/>
                <w:szCs w:val="16"/>
              </w:rPr>
              <w:t>Microsoft Share Point Server</w:t>
            </w:r>
          </w:p>
        </w:tc>
        <w:tc>
          <w:tcPr>
            <w:tcW w:w="1420" w:type="dxa"/>
            <w:tcBorders>
              <w:top w:val="nil"/>
              <w:left w:val="nil"/>
              <w:bottom w:val="single" w:sz="4" w:space="0" w:color="auto"/>
              <w:right w:val="single" w:sz="4" w:space="0" w:color="auto"/>
            </w:tcBorders>
            <w:shd w:val="clear" w:color="auto" w:fill="auto"/>
            <w:vAlign w:val="center"/>
            <w:hideMark/>
          </w:tcPr>
          <w:p w:rsidR="0076629D" w:rsidRPr="004826DC" w:rsidRDefault="0076629D" w:rsidP="0076629D">
            <w:pPr>
              <w:jc w:val="center"/>
              <w:rPr>
                <w:rFonts w:ascii="Calibri" w:hAnsi="Calibri"/>
                <w:sz w:val="16"/>
                <w:szCs w:val="16"/>
              </w:rPr>
            </w:pPr>
            <w:r w:rsidRPr="004826DC">
              <w:rPr>
                <w:rFonts w:ascii="Calibri" w:hAnsi="Calibri"/>
                <w:sz w:val="16"/>
                <w:szCs w:val="16"/>
              </w:rPr>
              <w:t>2010</w:t>
            </w:r>
          </w:p>
        </w:tc>
        <w:tc>
          <w:tcPr>
            <w:tcW w:w="5100" w:type="dxa"/>
            <w:vMerge/>
            <w:tcBorders>
              <w:left w:val="nil"/>
              <w:bottom w:val="single" w:sz="4" w:space="0" w:color="auto"/>
              <w:right w:val="single" w:sz="8" w:space="0" w:color="auto"/>
            </w:tcBorders>
            <w:shd w:val="clear" w:color="auto" w:fill="auto"/>
            <w:vAlign w:val="center"/>
            <w:hideMark/>
          </w:tcPr>
          <w:p w:rsidR="0076629D" w:rsidRPr="004826DC" w:rsidRDefault="0076629D" w:rsidP="0076629D">
            <w:pPr>
              <w:rPr>
                <w:rFonts w:ascii="Calibri" w:hAnsi="Calibri"/>
                <w:sz w:val="16"/>
                <w:szCs w:val="16"/>
              </w:rPr>
            </w:pPr>
          </w:p>
        </w:tc>
      </w:tr>
      <w:tr w:rsidR="0076629D" w:rsidRPr="004826DC" w:rsidTr="0076629D">
        <w:trPr>
          <w:trHeight w:val="300"/>
        </w:trPr>
        <w:tc>
          <w:tcPr>
            <w:tcW w:w="2800" w:type="dxa"/>
            <w:tcBorders>
              <w:top w:val="nil"/>
              <w:left w:val="single" w:sz="8" w:space="0" w:color="auto"/>
              <w:bottom w:val="nil"/>
              <w:right w:val="single" w:sz="4" w:space="0" w:color="auto"/>
            </w:tcBorders>
            <w:shd w:val="clear" w:color="auto" w:fill="auto"/>
            <w:noWrap/>
            <w:vAlign w:val="center"/>
            <w:hideMark/>
          </w:tcPr>
          <w:p w:rsidR="0076629D" w:rsidRPr="004826DC" w:rsidRDefault="0076629D" w:rsidP="0076629D">
            <w:pPr>
              <w:jc w:val="center"/>
              <w:rPr>
                <w:rFonts w:ascii="Calibri" w:hAnsi="Calibri"/>
                <w:b/>
                <w:bCs/>
                <w:sz w:val="16"/>
                <w:szCs w:val="16"/>
              </w:rPr>
            </w:pPr>
            <w:r w:rsidRPr="004826DC">
              <w:rPr>
                <w:rFonts w:ascii="Calibri" w:hAnsi="Calibri"/>
                <w:b/>
                <w:bCs/>
                <w:sz w:val="16"/>
                <w:szCs w:val="16"/>
              </w:rPr>
              <w:t>Gerenciamento de Serviços de TI</w:t>
            </w:r>
          </w:p>
        </w:tc>
        <w:tc>
          <w:tcPr>
            <w:tcW w:w="2980" w:type="dxa"/>
            <w:tcBorders>
              <w:top w:val="nil"/>
              <w:left w:val="nil"/>
              <w:bottom w:val="single" w:sz="4" w:space="0" w:color="auto"/>
              <w:right w:val="single" w:sz="4" w:space="0" w:color="auto"/>
            </w:tcBorders>
            <w:shd w:val="clear" w:color="000000" w:fill="FFFFFF"/>
            <w:vAlign w:val="center"/>
            <w:hideMark/>
          </w:tcPr>
          <w:p w:rsidR="0076629D" w:rsidRPr="004826DC" w:rsidRDefault="0076629D" w:rsidP="0076629D">
            <w:pPr>
              <w:rPr>
                <w:rFonts w:ascii="Calibri" w:hAnsi="Calibri"/>
                <w:sz w:val="16"/>
                <w:szCs w:val="16"/>
              </w:rPr>
            </w:pPr>
            <w:r w:rsidRPr="004826DC">
              <w:rPr>
                <w:rFonts w:ascii="Calibri" w:hAnsi="Calibri"/>
                <w:sz w:val="16"/>
                <w:szCs w:val="16"/>
              </w:rPr>
              <w:t>CA Unicenter Service Desk</w:t>
            </w:r>
          </w:p>
        </w:tc>
        <w:tc>
          <w:tcPr>
            <w:tcW w:w="1420" w:type="dxa"/>
            <w:tcBorders>
              <w:top w:val="nil"/>
              <w:left w:val="nil"/>
              <w:bottom w:val="single" w:sz="4" w:space="0" w:color="auto"/>
              <w:right w:val="single" w:sz="4" w:space="0" w:color="auto"/>
            </w:tcBorders>
            <w:shd w:val="clear" w:color="auto" w:fill="auto"/>
            <w:vAlign w:val="center"/>
            <w:hideMark/>
          </w:tcPr>
          <w:p w:rsidR="0076629D" w:rsidRPr="004826DC" w:rsidRDefault="0076629D" w:rsidP="0076629D">
            <w:pPr>
              <w:jc w:val="center"/>
              <w:rPr>
                <w:rFonts w:ascii="Calibri" w:hAnsi="Calibri"/>
                <w:sz w:val="16"/>
                <w:szCs w:val="16"/>
              </w:rPr>
            </w:pPr>
            <w:r w:rsidRPr="004826DC">
              <w:rPr>
                <w:rFonts w:ascii="Calibri" w:hAnsi="Calibri"/>
                <w:sz w:val="16"/>
                <w:szCs w:val="16"/>
              </w:rPr>
              <w:t>12</w:t>
            </w:r>
          </w:p>
        </w:tc>
        <w:tc>
          <w:tcPr>
            <w:tcW w:w="5100" w:type="dxa"/>
            <w:tcBorders>
              <w:top w:val="nil"/>
              <w:left w:val="nil"/>
              <w:bottom w:val="single" w:sz="4" w:space="0" w:color="auto"/>
              <w:right w:val="single" w:sz="8" w:space="0" w:color="auto"/>
            </w:tcBorders>
            <w:shd w:val="clear" w:color="000000" w:fill="FFFFFF"/>
            <w:vAlign w:val="center"/>
            <w:hideMark/>
          </w:tcPr>
          <w:p w:rsidR="0076629D" w:rsidRPr="004826DC" w:rsidRDefault="0076629D" w:rsidP="0076629D">
            <w:pPr>
              <w:rPr>
                <w:rFonts w:ascii="Calibri" w:hAnsi="Calibri"/>
                <w:sz w:val="16"/>
                <w:szCs w:val="16"/>
              </w:rPr>
            </w:pPr>
            <w:r w:rsidRPr="004826DC">
              <w:rPr>
                <w:rFonts w:ascii="Calibri" w:hAnsi="Calibri"/>
                <w:sz w:val="16"/>
                <w:szCs w:val="16"/>
              </w:rPr>
              <w:t>Em processo de atualização de versão da 11 para a 12</w:t>
            </w:r>
          </w:p>
        </w:tc>
      </w:tr>
      <w:tr w:rsidR="0076629D" w:rsidRPr="004826DC" w:rsidTr="0076629D">
        <w:trPr>
          <w:trHeight w:val="300"/>
        </w:trPr>
        <w:tc>
          <w:tcPr>
            <w:tcW w:w="2800" w:type="dxa"/>
            <w:tcBorders>
              <w:top w:val="single" w:sz="4" w:space="0" w:color="auto"/>
              <w:left w:val="single" w:sz="8" w:space="0" w:color="auto"/>
              <w:bottom w:val="single" w:sz="4" w:space="0" w:color="auto"/>
              <w:right w:val="single" w:sz="4" w:space="0" w:color="auto"/>
            </w:tcBorders>
            <w:shd w:val="clear" w:color="auto" w:fill="auto"/>
            <w:noWrap/>
            <w:vAlign w:val="center"/>
            <w:hideMark/>
          </w:tcPr>
          <w:p w:rsidR="0076629D" w:rsidRPr="004826DC" w:rsidRDefault="0076629D" w:rsidP="0076629D">
            <w:pPr>
              <w:jc w:val="center"/>
              <w:rPr>
                <w:rFonts w:ascii="Calibri" w:hAnsi="Calibri"/>
                <w:b/>
                <w:bCs/>
                <w:sz w:val="16"/>
                <w:szCs w:val="16"/>
              </w:rPr>
            </w:pPr>
            <w:r w:rsidRPr="004826DC">
              <w:rPr>
                <w:rFonts w:ascii="Calibri" w:hAnsi="Calibri"/>
                <w:b/>
                <w:bCs/>
                <w:sz w:val="16"/>
                <w:szCs w:val="16"/>
              </w:rPr>
              <w:t>Integração de Dados</w:t>
            </w:r>
          </w:p>
        </w:tc>
        <w:tc>
          <w:tcPr>
            <w:tcW w:w="2980" w:type="dxa"/>
            <w:tcBorders>
              <w:top w:val="nil"/>
              <w:left w:val="nil"/>
              <w:bottom w:val="single" w:sz="4" w:space="0" w:color="auto"/>
              <w:right w:val="single" w:sz="4" w:space="0" w:color="auto"/>
            </w:tcBorders>
            <w:shd w:val="clear" w:color="000000" w:fill="FFFFFF"/>
            <w:vAlign w:val="center"/>
            <w:hideMark/>
          </w:tcPr>
          <w:p w:rsidR="0076629D" w:rsidRPr="004826DC" w:rsidRDefault="0076629D" w:rsidP="0076629D">
            <w:pPr>
              <w:rPr>
                <w:rFonts w:ascii="Calibri" w:hAnsi="Calibri"/>
                <w:sz w:val="16"/>
                <w:szCs w:val="16"/>
              </w:rPr>
            </w:pPr>
            <w:r w:rsidRPr="004826DC">
              <w:rPr>
                <w:rFonts w:ascii="Calibri" w:hAnsi="Calibri"/>
                <w:sz w:val="16"/>
                <w:szCs w:val="16"/>
              </w:rPr>
              <w:t>Informatica PowerCenter</w:t>
            </w:r>
          </w:p>
        </w:tc>
        <w:tc>
          <w:tcPr>
            <w:tcW w:w="1420" w:type="dxa"/>
            <w:tcBorders>
              <w:top w:val="nil"/>
              <w:left w:val="nil"/>
              <w:bottom w:val="single" w:sz="4" w:space="0" w:color="auto"/>
              <w:right w:val="single" w:sz="4" w:space="0" w:color="auto"/>
            </w:tcBorders>
            <w:shd w:val="clear" w:color="auto" w:fill="auto"/>
            <w:vAlign w:val="center"/>
            <w:hideMark/>
          </w:tcPr>
          <w:p w:rsidR="0076629D" w:rsidRPr="004826DC" w:rsidRDefault="0076629D" w:rsidP="0076629D">
            <w:pPr>
              <w:jc w:val="center"/>
              <w:rPr>
                <w:rFonts w:ascii="Calibri" w:hAnsi="Calibri"/>
                <w:sz w:val="16"/>
                <w:szCs w:val="16"/>
              </w:rPr>
            </w:pPr>
            <w:r w:rsidRPr="004826DC">
              <w:rPr>
                <w:rFonts w:ascii="Calibri" w:hAnsi="Calibri"/>
                <w:sz w:val="16"/>
                <w:szCs w:val="16"/>
              </w:rPr>
              <w:t>9.0.1 - hotfix 2</w:t>
            </w:r>
          </w:p>
        </w:tc>
        <w:tc>
          <w:tcPr>
            <w:tcW w:w="5100" w:type="dxa"/>
            <w:tcBorders>
              <w:top w:val="nil"/>
              <w:left w:val="nil"/>
              <w:bottom w:val="single" w:sz="4" w:space="0" w:color="auto"/>
              <w:right w:val="single" w:sz="8" w:space="0" w:color="auto"/>
            </w:tcBorders>
            <w:shd w:val="clear" w:color="000000" w:fill="FFFFFF"/>
            <w:vAlign w:val="center"/>
            <w:hideMark/>
          </w:tcPr>
          <w:p w:rsidR="0076629D" w:rsidRPr="004826DC" w:rsidRDefault="0076629D" w:rsidP="0076629D">
            <w:pPr>
              <w:rPr>
                <w:rFonts w:ascii="Calibri" w:hAnsi="Calibri"/>
                <w:sz w:val="16"/>
                <w:szCs w:val="16"/>
              </w:rPr>
            </w:pPr>
            <w:r w:rsidRPr="004826DC">
              <w:rPr>
                <w:rFonts w:ascii="Calibri" w:hAnsi="Calibri"/>
                <w:sz w:val="16"/>
                <w:szCs w:val="16"/>
              </w:rPr>
              <w:t> </w:t>
            </w:r>
          </w:p>
        </w:tc>
      </w:tr>
      <w:tr w:rsidR="0076629D" w:rsidRPr="004826DC" w:rsidTr="0076629D">
        <w:trPr>
          <w:trHeight w:val="300"/>
        </w:trPr>
        <w:tc>
          <w:tcPr>
            <w:tcW w:w="2800" w:type="dxa"/>
            <w:vMerge w:val="restart"/>
            <w:tcBorders>
              <w:top w:val="nil"/>
              <w:left w:val="single" w:sz="8" w:space="0" w:color="auto"/>
              <w:right w:val="single" w:sz="4" w:space="0" w:color="auto"/>
            </w:tcBorders>
            <w:shd w:val="clear" w:color="auto" w:fill="auto"/>
            <w:noWrap/>
            <w:vAlign w:val="center"/>
            <w:hideMark/>
          </w:tcPr>
          <w:p w:rsidR="0076629D" w:rsidRPr="004826DC" w:rsidRDefault="0076629D" w:rsidP="0076629D">
            <w:pPr>
              <w:jc w:val="center"/>
              <w:rPr>
                <w:rFonts w:ascii="Calibri" w:hAnsi="Calibri"/>
                <w:b/>
                <w:bCs/>
                <w:sz w:val="16"/>
                <w:szCs w:val="16"/>
              </w:rPr>
            </w:pPr>
            <w:r w:rsidRPr="004826DC">
              <w:rPr>
                <w:rFonts w:ascii="Calibri" w:hAnsi="Calibri"/>
                <w:b/>
                <w:bCs/>
                <w:sz w:val="16"/>
                <w:szCs w:val="16"/>
              </w:rPr>
              <w:t>Modelagem e Prototipação</w:t>
            </w:r>
          </w:p>
        </w:tc>
        <w:tc>
          <w:tcPr>
            <w:tcW w:w="2980" w:type="dxa"/>
            <w:tcBorders>
              <w:top w:val="nil"/>
              <w:left w:val="nil"/>
              <w:bottom w:val="single" w:sz="4" w:space="0" w:color="auto"/>
              <w:right w:val="single" w:sz="4" w:space="0" w:color="auto"/>
            </w:tcBorders>
            <w:shd w:val="clear" w:color="000000" w:fill="FFFF00"/>
            <w:vAlign w:val="center"/>
            <w:hideMark/>
          </w:tcPr>
          <w:p w:rsidR="0076629D" w:rsidRPr="004826DC" w:rsidRDefault="0076629D" w:rsidP="0076629D">
            <w:pPr>
              <w:rPr>
                <w:rFonts w:ascii="Calibri" w:hAnsi="Calibri"/>
                <w:sz w:val="16"/>
                <w:szCs w:val="16"/>
              </w:rPr>
            </w:pPr>
            <w:r w:rsidRPr="004826DC">
              <w:rPr>
                <w:rFonts w:ascii="Calibri" w:hAnsi="Calibri"/>
                <w:sz w:val="16"/>
                <w:szCs w:val="16"/>
              </w:rPr>
              <w:t>Power Design</w:t>
            </w:r>
          </w:p>
        </w:tc>
        <w:tc>
          <w:tcPr>
            <w:tcW w:w="1420" w:type="dxa"/>
            <w:tcBorders>
              <w:top w:val="nil"/>
              <w:left w:val="nil"/>
              <w:bottom w:val="single" w:sz="4" w:space="0" w:color="auto"/>
              <w:right w:val="single" w:sz="4" w:space="0" w:color="auto"/>
            </w:tcBorders>
            <w:shd w:val="clear" w:color="000000" w:fill="FFFF00"/>
            <w:vAlign w:val="center"/>
            <w:hideMark/>
          </w:tcPr>
          <w:p w:rsidR="0076629D" w:rsidRPr="004826DC" w:rsidRDefault="0076629D" w:rsidP="0076629D">
            <w:pPr>
              <w:jc w:val="center"/>
              <w:rPr>
                <w:rFonts w:ascii="Calibri" w:hAnsi="Calibri"/>
                <w:sz w:val="16"/>
                <w:szCs w:val="16"/>
              </w:rPr>
            </w:pPr>
            <w:r w:rsidRPr="004826DC">
              <w:rPr>
                <w:rFonts w:ascii="Calibri" w:hAnsi="Calibri"/>
                <w:sz w:val="16"/>
                <w:szCs w:val="16"/>
              </w:rPr>
              <w:t> </w:t>
            </w:r>
          </w:p>
        </w:tc>
        <w:tc>
          <w:tcPr>
            <w:tcW w:w="5100" w:type="dxa"/>
            <w:tcBorders>
              <w:top w:val="nil"/>
              <w:left w:val="nil"/>
              <w:bottom w:val="single" w:sz="4" w:space="0" w:color="auto"/>
              <w:right w:val="single" w:sz="8" w:space="0" w:color="auto"/>
            </w:tcBorders>
            <w:shd w:val="clear" w:color="000000" w:fill="FFFF00"/>
            <w:vAlign w:val="center"/>
            <w:hideMark/>
          </w:tcPr>
          <w:p w:rsidR="0076629D" w:rsidRPr="004826DC" w:rsidRDefault="0076629D" w:rsidP="0076629D">
            <w:pPr>
              <w:rPr>
                <w:rFonts w:ascii="Calibri" w:hAnsi="Calibri"/>
                <w:sz w:val="16"/>
                <w:szCs w:val="16"/>
              </w:rPr>
            </w:pPr>
            <w:r w:rsidRPr="004826DC">
              <w:rPr>
                <w:rFonts w:ascii="Calibri" w:hAnsi="Calibri"/>
                <w:sz w:val="16"/>
                <w:szCs w:val="16"/>
              </w:rPr>
              <w:t> </w:t>
            </w:r>
          </w:p>
        </w:tc>
      </w:tr>
      <w:tr w:rsidR="0076629D" w:rsidRPr="004826DC" w:rsidTr="0076629D">
        <w:trPr>
          <w:trHeight w:val="300"/>
        </w:trPr>
        <w:tc>
          <w:tcPr>
            <w:tcW w:w="2800" w:type="dxa"/>
            <w:vMerge/>
            <w:tcBorders>
              <w:left w:val="single" w:sz="8" w:space="0" w:color="auto"/>
              <w:right w:val="single" w:sz="4" w:space="0" w:color="auto"/>
            </w:tcBorders>
            <w:shd w:val="clear" w:color="auto" w:fill="auto"/>
            <w:noWrap/>
            <w:vAlign w:val="center"/>
            <w:hideMark/>
          </w:tcPr>
          <w:p w:rsidR="0076629D" w:rsidRPr="004826DC" w:rsidRDefault="0076629D" w:rsidP="0076629D">
            <w:pPr>
              <w:jc w:val="center"/>
              <w:rPr>
                <w:rFonts w:ascii="Calibri" w:hAnsi="Calibri"/>
                <w:b/>
                <w:bCs/>
                <w:sz w:val="16"/>
                <w:szCs w:val="16"/>
              </w:rPr>
            </w:pPr>
          </w:p>
        </w:tc>
        <w:tc>
          <w:tcPr>
            <w:tcW w:w="2980" w:type="dxa"/>
            <w:tcBorders>
              <w:top w:val="nil"/>
              <w:left w:val="nil"/>
              <w:bottom w:val="single" w:sz="4" w:space="0" w:color="auto"/>
              <w:right w:val="single" w:sz="4" w:space="0" w:color="auto"/>
            </w:tcBorders>
            <w:shd w:val="clear" w:color="000000" w:fill="FFFF00"/>
            <w:vAlign w:val="center"/>
            <w:hideMark/>
          </w:tcPr>
          <w:p w:rsidR="0076629D" w:rsidRPr="004826DC" w:rsidRDefault="0076629D" w:rsidP="0076629D">
            <w:pPr>
              <w:rPr>
                <w:rFonts w:ascii="Calibri" w:hAnsi="Calibri"/>
                <w:sz w:val="16"/>
                <w:szCs w:val="16"/>
              </w:rPr>
            </w:pPr>
            <w:r w:rsidRPr="004826DC">
              <w:rPr>
                <w:rFonts w:ascii="Calibri" w:hAnsi="Calibri"/>
                <w:sz w:val="16"/>
                <w:szCs w:val="16"/>
              </w:rPr>
              <w:t>Astah</w:t>
            </w:r>
          </w:p>
        </w:tc>
        <w:tc>
          <w:tcPr>
            <w:tcW w:w="1420" w:type="dxa"/>
            <w:tcBorders>
              <w:top w:val="nil"/>
              <w:left w:val="nil"/>
              <w:bottom w:val="single" w:sz="4" w:space="0" w:color="auto"/>
              <w:right w:val="single" w:sz="4" w:space="0" w:color="auto"/>
            </w:tcBorders>
            <w:shd w:val="clear" w:color="000000" w:fill="FFFF00"/>
            <w:vAlign w:val="center"/>
            <w:hideMark/>
          </w:tcPr>
          <w:p w:rsidR="0076629D" w:rsidRPr="004826DC" w:rsidRDefault="0076629D" w:rsidP="0076629D">
            <w:pPr>
              <w:jc w:val="center"/>
              <w:rPr>
                <w:rFonts w:ascii="Calibri" w:hAnsi="Calibri"/>
                <w:sz w:val="16"/>
                <w:szCs w:val="16"/>
              </w:rPr>
            </w:pPr>
            <w:r w:rsidRPr="004826DC">
              <w:rPr>
                <w:rFonts w:ascii="Calibri" w:hAnsi="Calibri"/>
                <w:sz w:val="16"/>
                <w:szCs w:val="16"/>
              </w:rPr>
              <w:t> </w:t>
            </w:r>
          </w:p>
        </w:tc>
        <w:tc>
          <w:tcPr>
            <w:tcW w:w="5100" w:type="dxa"/>
            <w:tcBorders>
              <w:top w:val="nil"/>
              <w:left w:val="nil"/>
              <w:bottom w:val="single" w:sz="4" w:space="0" w:color="auto"/>
              <w:right w:val="single" w:sz="8" w:space="0" w:color="auto"/>
            </w:tcBorders>
            <w:shd w:val="clear" w:color="000000" w:fill="FFFF00"/>
            <w:vAlign w:val="center"/>
            <w:hideMark/>
          </w:tcPr>
          <w:p w:rsidR="0076629D" w:rsidRPr="004826DC" w:rsidRDefault="0076629D" w:rsidP="0076629D">
            <w:pPr>
              <w:rPr>
                <w:rFonts w:ascii="Calibri" w:hAnsi="Calibri"/>
                <w:sz w:val="16"/>
                <w:szCs w:val="16"/>
              </w:rPr>
            </w:pPr>
            <w:r w:rsidRPr="004826DC">
              <w:rPr>
                <w:rFonts w:ascii="Calibri" w:hAnsi="Calibri"/>
                <w:sz w:val="16"/>
                <w:szCs w:val="16"/>
              </w:rPr>
              <w:t> </w:t>
            </w:r>
          </w:p>
        </w:tc>
      </w:tr>
      <w:tr w:rsidR="0076629D" w:rsidRPr="004826DC" w:rsidTr="0076629D">
        <w:trPr>
          <w:trHeight w:val="300"/>
        </w:trPr>
        <w:tc>
          <w:tcPr>
            <w:tcW w:w="2800" w:type="dxa"/>
            <w:vMerge/>
            <w:tcBorders>
              <w:left w:val="single" w:sz="8" w:space="0" w:color="auto"/>
              <w:bottom w:val="single" w:sz="4" w:space="0" w:color="auto"/>
              <w:right w:val="single" w:sz="4" w:space="0" w:color="auto"/>
            </w:tcBorders>
            <w:shd w:val="clear" w:color="auto" w:fill="auto"/>
            <w:noWrap/>
            <w:vAlign w:val="center"/>
            <w:hideMark/>
          </w:tcPr>
          <w:p w:rsidR="0076629D" w:rsidRPr="004826DC" w:rsidRDefault="0076629D" w:rsidP="0076629D">
            <w:pPr>
              <w:jc w:val="center"/>
              <w:rPr>
                <w:rFonts w:ascii="Calibri" w:hAnsi="Calibri"/>
                <w:b/>
                <w:bCs/>
                <w:sz w:val="16"/>
                <w:szCs w:val="16"/>
              </w:rPr>
            </w:pPr>
          </w:p>
        </w:tc>
        <w:tc>
          <w:tcPr>
            <w:tcW w:w="2980" w:type="dxa"/>
            <w:tcBorders>
              <w:top w:val="nil"/>
              <w:left w:val="nil"/>
              <w:bottom w:val="single" w:sz="4" w:space="0" w:color="auto"/>
              <w:right w:val="single" w:sz="4" w:space="0" w:color="auto"/>
            </w:tcBorders>
            <w:shd w:val="clear" w:color="000000" w:fill="FFFF00"/>
            <w:vAlign w:val="center"/>
            <w:hideMark/>
          </w:tcPr>
          <w:p w:rsidR="0076629D" w:rsidRPr="004826DC" w:rsidRDefault="0076629D" w:rsidP="0076629D">
            <w:pPr>
              <w:rPr>
                <w:rFonts w:ascii="Calibri" w:hAnsi="Calibri"/>
                <w:sz w:val="16"/>
                <w:szCs w:val="16"/>
              </w:rPr>
            </w:pPr>
            <w:r w:rsidRPr="004826DC">
              <w:rPr>
                <w:rFonts w:ascii="Calibri" w:hAnsi="Calibri"/>
                <w:sz w:val="16"/>
                <w:szCs w:val="16"/>
              </w:rPr>
              <w:t>Axure</w:t>
            </w:r>
          </w:p>
        </w:tc>
        <w:tc>
          <w:tcPr>
            <w:tcW w:w="1420" w:type="dxa"/>
            <w:tcBorders>
              <w:top w:val="nil"/>
              <w:left w:val="nil"/>
              <w:bottom w:val="single" w:sz="4" w:space="0" w:color="auto"/>
              <w:right w:val="single" w:sz="4" w:space="0" w:color="auto"/>
            </w:tcBorders>
            <w:shd w:val="clear" w:color="000000" w:fill="FFFF00"/>
            <w:vAlign w:val="center"/>
            <w:hideMark/>
          </w:tcPr>
          <w:p w:rsidR="0076629D" w:rsidRPr="004826DC" w:rsidRDefault="0076629D" w:rsidP="0076629D">
            <w:pPr>
              <w:jc w:val="center"/>
              <w:rPr>
                <w:rFonts w:ascii="Calibri" w:hAnsi="Calibri"/>
                <w:sz w:val="16"/>
                <w:szCs w:val="16"/>
              </w:rPr>
            </w:pPr>
            <w:r w:rsidRPr="004826DC">
              <w:rPr>
                <w:rFonts w:ascii="Calibri" w:hAnsi="Calibri"/>
                <w:sz w:val="16"/>
                <w:szCs w:val="16"/>
              </w:rPr>
              <w:t> </w:t>
            </w:r>
          </w:p>
        </w:tc>
        <w:tc>
          <w:tcPr>
            <w:tcW w:w="5100" w:type="dxa"/>
            <w:tcBorders>
              <w:top w:val="nil"/>
              <w:left w:val="nil"/>
              <w:bottom w:val="single" w:sz="4" w:space="0" w:color="auto"/>
              <w:right w:val="single" w:sz="8" w:space="0" w:color="auto"/>
            </w:tcBorders>
            <w:shd w:val="clear" w:color="000000" w:fill="FFFF00"/>
            <w:vAlign w:val="center"/>
            <w:hideMark/>
          </w:tcPr>
          <w:p w:rsidR="0076629D" w:rsidRPr="004826DC" w:rsidRDefault="0076629D" w:rsidP="0076629D">
            <w:pPr>
              <w:rPr>
                <w:rFonts w:ascii="Calibri" w:hAnsi="Calibri"/>
                <w:sz w:val="16"/>
                <w:szCs w:val="16"/>
              </w:rPr>
            </w:pPr>
            <w:r w:rsidRPr="004826DC">
              <w:rPr>
                <w:rFonts w:ascii="Calibri" w:hAnsi="Calibri"/>
                <w:sz w:val="16"/>
                <w:szCs w:val="16"/>
              </w:rPr>
              <w:t> </w:t>
            </w:r>
          </w:p>
        </w:tc>
      </w:tr>
      <w:tr w:rsidR="0076629D" w:rsidRPr="004826DC" w:rsidTr="0076629D">
        <w:trPr>
          <w:trHeight w:val="300"/>
        </w:trPr>
        <w:tc>
          <w:tcPr>
            <w:tcW w:w="2800" w:type="dxa"/>
            <w:vMerge w:val="restart"/>
            <w:tcBorders>
              <w:top w:val="nil"/>
              <w:left w:val="single" w:sz="8" w:space="0" w:color="auto"/>
              <w:bottom w:val="single" w:sz="4" w:space="0" w:color="auto"/>
              <w:right w:val="single" w:sz="4" w:space="0" w:color="auto"/>
            </w:tcBorders>
            <w:shd w:val="clear" w:color="auto" w:fill="auto"/>
            <w:vAlign w:val="center"/>
            <w:hideMark/>
          </w:tcPr>
          <w:p w:rsidR="0076629D" w:rsidRPr="004826DC" w:rsidRDefault="0076629D" w:rsidP="0076629D">
            <w:pPr>
              <w:jc w:val="center"/>
              <w:rPr>
                <w:rFonts w:ascii="Calibri" w:hAnsi="Calibri"/>
                <w:b/>
                <w:bCs/>
                <w:sz w:val="16"/>
                <w:szCs w:val="16"/>
              </w:rPr>
            </w:pPr>
            <w:r w:rsidRPr="004826DC">
              <w:rPr>
                <w:rFonts w:ascii="Calibri" w:hAnsi="Calibri"/>
                <w:b/>
                <w:bCs/>
                <w:sz w:val="16"/>
                <w:szCs w:val="16"/>
              </w:rPr>
              <w:t>Ambiente de Desenvolvimento Web Java, Testes e Integração Contínua</w:t>
            </w:r>
          </w:p>
        </w:tc>
        <w:tc>
          <w:tcPr>
            <w:tcW w:w="2980" w:type="dxa"/>
            <w:tcBorders>
              <w:top w:val="nil"/>
              <w:left w:val="nil"/>
              <w:bottom w:val="single" w:sz="4" w:space="0" w:color="auto"/>
              <w:right w:val="single" w:sz="4" w:space="0" w:color="auto"/>
            </w:tcBorders>
            <w:shd w:val="clear" w:color="auto" w:fill="auto"/>
            <w:noWrap/>
            <w:vAlign w:val="center"/>
            <w:hideMark/>
          </w:tcPr>
          <w:p w:rsidR="0076629D" w:rsidRPr="004826DC" w:rsidRDefault="0076629D" w:rsidP="0076629D">
            <w:pPr>
              <w:rPr>
                <w:rFonts w:ascii="Calibri" w:hAnsi="Calibri"/>
                <w:sz w:val="16"/>
                <w:szCs w:val="16"/>
                <w:lang w:val="en-US"/>
              </w:rPr>
            </w:pPr>
            <w:r w:rsidRPr="004826DC">
              <w:rPr>
                <w:rFonts w:ascii="Calibri" w:hAnsi="Calibri"/>
                <w:sz w:val="16"/>
                <w:szCs w:val="16"/>
                <w:lang w:val="en-US"/>
              </w:rPr>
              <w:t>Eclipse IDE for Java EE developers</w:t>
            </w:r>
          </w:p>
        </w:tc>
        <w:tc>
          <w:tcPr>
            <w:tcW w:w="1420" w:type="dxa"/>
            <w:tcBorders>
              <w:top w:val="nil"/>
              <w:left w:val="nil"/>
              <w:bottom w:val="single" w:sz="4" w:space="0" w:color="auto"/>
              <w:right w:val="single" w:sz="4" w:space="0" w:color="auto"/>
            </w:tcBorders>
            <w:shd w:val="clear" w:color="auto" w:fill="auto"/>
            <w:noWrap/>
            <w:vAlign w:val="center"/>
            <w:hideMark/>
          </w:tcPr>
          <w:p w:rsidR="0076629D" w:rsidRPr="004826DC" w:rsidRDefault="0076629D" w:rsidP="0076629D">
            <w:pPr>
              <w:jc w:val="center"/>
              <w:rPr>
                <w:rFonts w:ascii="Calibri" w:hAnsi="Calibri"/>
                <w:sz w:val="16"/>
                <w:szCs w:val="16"/>
                <w:lang w:val="en-US"/>
              </w:rPr>
            </w:pPr>
            <w:r w:rsidRPr="004826DC">
              <w:rPr>
                <w:rFonts w:ascii="Calibri" w:hAnsi="Calibri"/>
                <w:sz w:val="16"/>
                <w:szCs w:val="16"/>
                <w:lang w:val="en-US"/>
              </w:rPr>
              <w:t> </w:t>
            </w:r>
          </w:p>
        </w:tc>
        <w:tc>
          <w:tcPr>
            <w:tcW w:w="5100" w:type="dxa"/>
            <w:tcBorders>
              <w:top w:val="nil"/>
              <w:left w:val="nil"/>
              <w:bottom w:val="single" w:sz="4" w:space="0" w:color="auto"/>
              <w:right w:val="single" w:sz="8" w:space="0" w:color="auto"/>
            </w:tcBorders>
            <w:shd w:val="clear" w:color="auto" w:fill="auto"/>
            <w:vAlign w:val="center"/>
            <w:hideMark/>
          </w:tcPr>
          <w:p w:rsidR="0076629D" w:rsidRPr="004826DC" w:rsidRDefault="0076629D" w:rsidP="0076629D">
            <w:pPr>
              <w:rPr>
                <w:rFonts w:ascii="Calibri" w:hAnsi="Calibri"/>
                <w:sz w:val="16"/>
                <w:szCs w:val="16"/>
                <w:lang w:val="en-US"/>
              </w:rPr>
            </w:pPr>
            <w:r w:rsidRPr="004826DC">
              <w:rPr>
                <w:rFonts w:ascii="Calibri" w:hAnsi="Calibri"/>
                <w:sz w:val="16"/>
                <w:szCs w:val="16"/>
                <w:lang w:val="en-US"/>
              </w:rPr>
              <w:t> </w:t>
            </w:r>
          </w:p>
        </w:tc>
      </w:tr>
      <w:tr w:rsidR="0076629D" w:rsidRPr="004826DC" w:rsidTr="0076629D">
        <w:trPr>
          <w:trHeight w:val="300"/>
        </w:trPr>
        <w:tc>
          <w:tcPr>
            <w:tcW w:w="2800" w:type="dxa"/>
            <w:vMerge/>
            <w:tcBorders>
              <w:top w:val="nil"/>
              <w:left w:val="single" w:sz="8" w:space="0" w:color="auto"/>
              <w:bottom w:val="single" w:sz="4" w:space="0" w:color="auto"/>
              <w:right w:val="single" w:sz="4" w:space="0" w:color="auto"/>
            </w:tcBorders>
            <w:vAlign w:val="center"/>
            <w:hideMark/>
          </w:tcPr>
          <w:p w:rsidR="0076629D" w:rsidRPr="004826DC" w:rsidRDefault="0076629D" w:rsidP="0076629D">
            <w:pPr>
              <w:rPr>
                <w:rFonts w:ascii="Calibri" w:hAnsi="Calibri"/>
                <w:b/>
                <w:bCs/>
                <w:sz w:val="16"/>
                <w:szCs w:val="16"/>
                <w:lang w:val="en-US"/>
              </w:rPr>
            </w:pPr>
          </w:p>
        </w:tc>
        <w:tc>
          <w:tcPr>
            <w:tcW w:w="2980" w:type="dxa"/>
            <w:tcBorders>
              <w:top w:val="nil"/>
              <w:left w:val="nil"/>
              <w:bottom w:val="single" w:sz="4" w:space="0" w:color="auto"/>
              <w:right w:val="single" w:sz="4" w:space="0" w:color="auto"/>
            </w:tcBorders>
            <w:shd w:val="clear" w:color="auto" w:fill="auto"/>
            <w:noWrap/>
            <w:vAlign w:val="center"/>
            <w:hideMark/>
          </w:tcPr>
          <w:p w:rsidR="0076629D" w:rsidRPr="004826DC" w:rsidRDefault="0076629D" w:rsidP="0076629D">
            <w:pPr>
              <w:rPr>
                <w:rFonts w:ascii="Calibri" w:hAnsi="Calibri"/>
                <w:sz w:val="16"/>
                <w:szCs w:val="16"/>
              </w:rPr>
            </w:pPr>
            <w:r w:rsidRPr="004826DC">
              <w:rPr>
                <w:rFonts w:ascii="Calibri" w:hAnsi="Calibri"/>
                <w:sz w:val="16"/>
                <w:szCs w:val="16"/>
              </w:rPr>
              <w:t>Eclipse JBoss Tools Plugin</w:t>
            </w:r>
          </w:p>
        </w:tc>
        <w:tc>
          <w:tcPr>
            <w:tcW w:w="1420" w:type="dxa"/>
            <w:tcBorders>
              <w:top w:val="nil"/>
              <w:left w:val="nil"/>
              <w:bottom w:val="single" w:sz="4" w:space="0" w:color="auto"/>
              <w:right w:val="single" w:sz="4" w:space="0" w:color="auto"/>
            </w:tcBorders>
            <w:shd w:val="clear" w:color="auto" w:fill="auto"/>
            <w:noWrap/>
            <w:vAlign w:val="center"/>
            <w:hideMark/>
          </w:tcPr>
          <w:p w:rsidR="0076629D" w:rsidRPr="004826DC" w:rsidRDefault="0076629D" w:rsidP="0076629D">
            <w:pPr>
              <w:jc w:val="center"/>
              <w:rPr>
                <w:rFonts w:ascii="Calibri" w:hAnsi="Calibri"/>
                <w:sz w:val="16"/>
                <w:szCs w:val="16"/>
              </w:rPr>
            </w:pPr>
            <w:r w:rsidRPr="004826DC">
              <w:rPr>
                <w:rFonts w:ascii="Calibri" w:hAnsi="Calibri"/>
                <w:sz w:val="16"/>
                <w:szCs w:val="16"/>
              </w:rPr>
              <w:t> </w:t>
            </w:r>
          </w:p>
        </w:tc>
        <w:tc>
          <w:tcPr>
            <w:tcW w:w="5100" w:type="dxa"/>
            <w:tcBorders>
              <w:top w:val="nil"/>
              <w:left w:val="nil"/>
              <w:bottom w:val="single" w:sz="4" w:space="0" w:color="auto"/>
              <w:right w:val="single" w:sz="8" w:space="0" w:color="auto"/>
            </w:tcBorders>
            <w:shd w:val="clear" w:color="auto" w:fill="auto"/>
            <w:vAlign w:val="center"/>
            <w:hideMark/>
          </w:tcPr>
          <w:p w:rsidR="0076629D" w:rsidRPr="004826DC" w:rsidRDefault="0076629D" w:rsidP="0076629D">
            <w:pPr>
              <w:rPr>
                <w:rFonts w:ascii="Calibri" w:hAnsi="Calibri"/>
                <w:sz w:val="16"/>
                <w:szCs w:val="16"/>
              </w:rPr>
            </w:pPr>
            <w:r w:rsidRPr="004826DC">
              <w:rPr>
                <w:rFonts w:ascii="Calibri" w:hAnsi="Calibri"/>
                <w:sz w:val="16"/>
                <w:szCs w:val="16"/>
              </w:rPr>
              <w:t> </w:t>
            </w:r>
          </w:p>
        </w:tc>
      </w:tr>
      <w:tr w:rsidR="0076629D" w:rsidRPr="004826DC" w:rsidTr="0076629D">
        <w:trPr>
          <w:trHeight w:val="300"/>
        </w:trPr>
        <w:tc>
          <w:tcPr>
            <w:tcW w:w="2800" w:type="dxa"/>
            <w:vMerge/>
            <w:tcBorders>
              <w:top w:val="nil"/>
              <w:left w:val="single" w:sz="8" w:space="0" w:color="auto"/>
              <w:bottom w:val="single" w:sz="4" w:space="0" w:color="auto"/>
              <w:right w:val="single" w:sz="4" w:space="0" w:color="auto"/>
            </w:tcBorders>
            <w:vAlign w:val="center"/>
            <w:hideMark/>
          </w:tcPr>
          <w:p w:rsidR="0076629D" w:rsidRPr="004826DC" w:rsidRDefault="0076629D" w:rsidP="0076629D">
            <w:pPr>
              <w:rPr>
                <w:rFonts w:ascii="Calibri" w:hAnsi="Calibri"/>
                <w:b/>
                <w:bCs/>
                <w:sz w:val="16"/>
                <w:szCs w:val="16"/>
              </w:rPr>
            </w:pPr>
          </w:p>
        </w:tc>
        <w:tc>
          <w:tcPr>
            <w:tcW w:w="2980" w:type="dxa"/>
            <w:tcBorders>
              <w:top w:val="nil"/>
              <w:left w:val="nil"/>
              <w:bottom w:val="single" w:sz="4" w:space="0" w:color="auto"/>
              <w:right w:val="single" w:sz="4" w:space="0" w:color="auto"/>
            </w:tcBorders>
            <w:shd w:val="clear" w:color="auto" w:fill="auto"/>
            <w:noWrap/>
            <w:vAlign w:val="center"/>
            <w:hideMark/>
          </w:tcPr>
          <w:p w:rsidR="0076629D" w:rsidRPr="004826DC" w:rsidRDefault="0076629D" w:rsidP="0076629D">
            <w:pPr>
              <w:rPr>
                <w:rFonts w:ascii="Calibri" w:hAnsi="Calibri"/>
                <w:sz w:val="16"/>
                <w:szCs w:val="16"/>
              </w:rPr>
            </w:pPr>
            <w:r w:rsidRPr="004826DC">
              <w:rPr>
                <w:rFonts w:ascii="Calibri" w:hAnsi="Calibri"/>
                <w:sz w:val="16"/>
                <w:szCs w:val="16"/>
              </w:rPr>
              <w:t>Eclipse Maven Integration Plugin</w:t>
            </w:r>
          </w:p>
        </w:tc>
        <w:tc>
          <w:tcPr>
            <w:tcW w:w="1420" w:type="dxa"/>
            <w:tcBorders>
              <w:top w:val="nil"/>
              <w:left w:val="nil"/>
              <w:bottom w:val="single" w:sz="4" w:space="0" w:color="auto"/>
              <w:right w:val="single" w:sz="4" w:space="0" w:color="auto"/>
            </w:tcBorders>
            <w:shd w:val="clear" w:color="auto" w:fill="auto"/>
            <w:noWrap/>
            <w:vAlign w:val="center"/>
            <w:hideMark/>
          </w:tcPr>
          <w:p w:rsidR="0076629D" w:rsidRPr="004826DC" w:rsidRDefault="0076629D" w:rsidP="0076629D">
            <w:pPr>
              <w:jc w:val="center"/>
              <w:rPr>
                <w:rFonts w:ascii="Calibri" w:hAnsi="Calibri"/>
                <w:sz w:val="16"/>
                <w:szCs w:val="16"/>
              </w:rPr>
            </w:pPr>
            <w:r w:rsidRPr="004826DC">
              <w:rPr>
                <w:rFonts w:ascii="Calibri" w:hAnsi="Calibri"/>
                <w:sz w:val="16"/>
                <w:szCs w:val="16"/>
              </w:rPr>
              <w:t> </w:t>
            </w:r>
          </w:p>
        </w:tc>
        <w:tc>
          <w:tcPr>
            <w:tcW w:w="5100" w:type="dxa"/>
            <w:tcBorders>
              <w:top w:val="nil"/>
              <w:left w:val="nil"/>
              <w:bottom w:val="single" w:sz="4" w:space="0" w:color="auto"/>
              <w:right w:val="single" w:sz="8" w:space="0" w:color="auto"/>
            </w:tcBorders>
            <w:shd w:val="clear" w:color="auto" w:fill="auto"/>
            <w:vAlign w:val="center"/>
            <w:hideMark/>
          </w:tcPr>
          <w:p w:rsidR="0076629D" w:rsidRPr="004826DC" w:rsidRDefault="0076629D" w:rsidP="0076629D">
            <w:pPr>
              <w:rPr>
                <w:rFonts w:ascii="Calibri" w:hAnsi="Calibri"/>
                <w:sz w:val="16"/>
                <w:szCs w:val="16"/>
              </w:rPr>
            </w:pPr>
            <w:r w:rsidRPr="004826DC">
              <w:rPr>
                <w:rFonts w:ascii="Calibri" w:hAnsi="Calibri"/>
                <w:sz w:val="16"/>
                <w:szCs w:val="16"/>
              </w:rPr>
              <w:t> </w:t>
            </w:r>
          </w:p>
        </w:tc>
      </w:tr>
      <w:tr w:rsidR="0076629D" w:rsidRPr="004826DC" w:rsidTr="0076629D">
        <w:trPr>
          <w:trHeight w:val="300"/>
        </w:trPr>
        <w:tc>
          <w:tcPr>
            <w:tcW w:w="2800" w:type="dxa"/>
            <w:vMerge/>
            <w:tcBorders>
              <w:top w:val="nil"/>
              <w:left w:val="single" w:sz="8" w:space="0" w:color="auto"/>
              <w:bottom w:val="single" w:sz="4" w:space="0" w:color="auto"/>
              <w:right w:val="single" w:sz="4" w:space="0" w:color="auto"/>
            </w:tcBorders>
            <w:vAlign w:val="center"/>
            <w:hideMark/>
          </w:tcPr>
          <w:p w:rsidR="0076629D" w:rsidRPr="004826DC" w:rsidRDefault="0076629D" w:rsidP="0076629D">
            <w:pPr>
              <w:rPr>
                <w:rFonts w:ascii="Calibri" w:hAnsi="Calibri"/>
                <w:b/>
                <w:bCs/>
                <w:sz w:val="16"/>
                <w:szCs w:val="16"/>
              </w:rPr>
            </w:pPr>
          </w:p>
        </w:tc>
        <w:tc>
          <w:tcPr>
            <w:tcW w:w="2980" w:type="dxa"/>
            <w:tcBorders>
              <w:top w:val="nil"/>
              <w:left w:val="nil"/>
              <w:bottom w:val="single" w:sz="4" w:space="0" w:color="auto"/>
              <w:right w:val="single" w:sz="4" w:space="0" w:color="auto"/>
            </w:tcBorders>
            <w:shd w:val="clear" w:color="auto" w:fill="auto"/>
            <w:noWrap/>
            <w:vAlign w:val="center"/>
            <w:hideMark/>
          </w:tcPr>
          <w:p w:rsidR="0076629D" w:rsidRPr="004826DC" w:rsidRDefault="0076629D" w:rsidP="0076629D">
            <w:pPr>
              <w:rPr>
                <w:rFonts w:ascii="Calibri" w:hAnsi="Calibri"/>
                <w:sz w:val="16"/>
                <w:szCs w:val="16"/>
                <w:lang w:val="en-US"/>
              </w:rPr>
            </w:pPr>
            <w:r w:rsidRPr="004826DC">
              <w:rPr>
                <w:rFonts w:ascii="Calibri" w:hAnsi="Calibri"/>
                <w:sz w:val="16"/>
                <w:szCs w:val="16"/>
                <w:lang w:val="en-US"/>
              </w:rPr>
              <w:t>Eclipse Maven Integration for WTP Plugin</w:t>
            </w:r>
          </w:p>
        </w:tc>
        <w:tc>
          <w:tcPr>
            <w:tcW w:w="1420" w:type="dxa"/>
            <w:tcBorders>
              <w:top w:val="nil"/>
              <w:left w:val="nil"/>
              <w:bottom w:val="single" w:sz="4" w:space="0" w:color="auto"/>
              <w:right w:val="single" w:sz="4" w:space="0" w:color="auto"/>
            </w:tcBorders>
            <w:shd w:val="clear" w:color="auto" w:fill="auto"/>
            <w:noWrap/>
            <w:vAlign w:val="center"/>
            <w:hideMark/>
          </w:tcPr>
          <w:p w:rsidR="0076629D" w:rsidRPr="004826DC" w:rsidRDefault="0076629D" w:rsidP="0076629D">
            <w:pPr>
              <w:jc w:val="center"/>
              <w:rPr>
                <w:rFonts w:ascii="Calibri" w:hAnsi="Calibri"/>
                <w:sz w:val="16"/>
                <w:szCs w:val="16"/>
                <w:lang w:val="en-US"/>
              </w:rPr>
            </w:pPr>
            <w:r w:rsidRPr="004826DC">
              <w:rPr>
                <w:rFonts w:ascii="Calibri" w:hAnsi="Calibri"/>
                <w:sz w:val="16"/>
                <w:szCs w:val="16"/>
                <w:lang w:val="en-US"/>
              </w:rPr>
              <w:t> </w:t>
            </w:r>
          </w:p>
        </w:tc>
        <w:tc>
          <w:tcPr>
            <w:tcW w:w="5100" w:type="dxa"/>
            <w:tcBorders>
              <w:top w:val="nil"/>
              <w:left w:val="nil"/>
              <w:bottom w:val="single" w:sz="4" w:space="0" w:color="auto"/>
              <w:right w:val="single" w:sz="8" w:space="0" w:color="auto"/>
            </w:tcBorders>
            <w:shd w:val="clear" w:color="auto" w:fill="auto"/>
            <w:vAlign w:val="center"/>
            <w:hideMark/>
          </w:tcPr>
          <w:p w:rsidR="0076629D" w:rsidRPr="004826DC" w:rsidRDefault="0076629D" w:rsidP="0076629D">
            <w:pPr>
              <w:rPr>
                <w:rFonts w:ascii="Calibri" w:hAnsi="Calibri"/>
                <w:sz w:val="16"/>
                <w:szCs w:val="16"/>
                <w:lang w:val="en-US"/>
              </w:rPr>
            </w:pPr>
            <w:r w:rsidRPr="004826DC">
              <w:rPr>
                <w:rFonts w:ascii="Calibri" w:hAnsi="Calibri"/>
                <w:sz w:val="16"/>
                <w:szCs w:val="16"/>
                <w:lang w:val="en-US"/>
              </w:rPr>
              <w:t> </w:t>
            </w:r>
          </w:p>
        </w:tc>
      </w:tr>
      <w:tr w:rsidR="0076629D" w:rsidRPr="004826DC" w:rsidTr="0076629D">
        <w:trPr>
          <w:trHeight w:val="300"/>
        </w:trPr>
        <w:tc>
          <w:tcPr>
            <w:tcW w:w="2800" w:type="dxa"/>
            <w:vMerge/>
            <w:tcBorders>
              <w:top w:val="nil"/>
              <w:left w:val="single" w:sz="8" w:space="0" w:color="auto"/>
              <w:bottom w:val="single" w:sz="4" w:space="0" w:color="auto"/>
              <w:right w:val="single" w:sz="4" w:space="0" w:color="auto"/>
            </w:tcBorders>
            <w:vAlign w:val="center"/>
            <w:hideMark/>
          </w:tcPr>
          <w:p w:rsidR="0076629D" w:rsidRPr="004826DC" w:rsidRDefault="0076629D" w:rsidP="0076629D">
            <w:pPr>
              <w:rPr>
                <w:rFonts w:ascii="Calibri" w:hAnsi="Calibri"/>
                <w:b/>
                <w:bCs/>
                <w:sz w:val="16"/>
                <w:szCs w:val="16"/>
                <w:lang w:val="en-US"/>
              </w:rPr>
            </w:pPr>
          </w:p>
        </w:tc>
        <w:tc>
          <w:tcPr>
            <w:tcW w:w="2980" w:type="dxa"/>
            <w:tcBorders>
              <w:top w:val="nil"/>
              <w:left w:val="nil"/>
              <w:bottom w:val="single" w:sz="4" w:space="0" w:color="auto"/>
              <w:right w:val="single" w:sz="4" w:space="0" w:color="auto"/>
            </w:tcBorders>
            <w:shd w:val="clear" w:color="auto" w:fill="auto"/>
            <w:noWrap/>
            <w:vAlign w:val="center"/>
            <w:hideMark/>
          </w:tcPr>
          <w:p w:rsidR="0076629D" w:rsidRPr="004826DC" w:rsidRDefault="0076629D" w:rsidP="0076629D">
            <w:pPr>
              <w:rPr>
                <w:rFonts w:ascii="Calibri" w:hAnsi="Calibri"/>
                <w:sz w:val="16"/>
                <w:szCs w:val="16"/>
              </w:rPr>
            </w:pPr>
            <w:r w:rsidRPr="004826DC">
              <w:rPr>
                <w:rFonts w:ascii="Calibri" w:hAnsi="Calibri"/>
                <w:sz w:val="16"/>
                <w:szCs w:val="16"/>
              </w:rPr>
              <w:t>Eclipse Subclipse Plugin</w:t>
            </w:r>
          </w:p>
        </w:tc>
        <w:tc>
          <w:tcPr>
            <w:tcW w:w="1420" w:type="dxa"/>
            <w:tcBorders>
              <w:top w:val="nil"/>
              <w:left w:val="nil"/>
              <w:bottom w:val="single" w:sz="4" w:space="0" w:color="auto"/>
              <w:right w:val="single" w:sz="4" w:space="0" w:color="auto"/>
            </w:tcBorders>
            <w:shd w:val="clear" w:color="auto" w:fill="auto"/>
            <w:noWrap/>
            <w:vAlign w:val="center"/>
            <w:hideMark/>
          </w:tcPr>
          <w:p w:rsidR="0076629D" w:rsidRPr="004826DC" w:rsidRDefault="0076629D" w:rsidP="0076629D">
            <w:pPr>
              <w:jc w:val="center"/>
              <w:rPr>
                <w:rFonts w:ascii="Calibri" w:hAnsi="Calibri"/>
                <w:sz w:val="16"/>
                <w:szCs w:val="16"/>
              </w:rPr>
            </w:pPr>
            <w:r w:rsidRPr="004826DC">
              <w:rPr>
                <w:rFonts w:ascii="Calibri" w:hAnsi="Calibri"/>
                <w:sz w:val="16"/>
                <w:szCs w:val="16"/>
              </w:rPr>
              <w:t> </w:t>
            </w:r>
          </w:p>
        </w:tc>
        <w:tc>
          <w:tcPr>
            <w:tcW w:w="5100" w:type="dxa"/>
            <w:tcBorders>
              <w:top w:val="nil"/>
              <w:left w:val="nil"/>
              <w:bottom w:val="single" w:sz="4" w:space="0" w:color="auto"/>
              <w:right w:val="single" w:sz="8" w:space="0" w:color="auto"/>
            </w:tcBorders>
            <w:shd w:val="clear" w:color="auto" w:fill="auto"/>
            <w:vAlign w:val="center"/>
            <w:hideMark/>
          </w:tcPr>
          <w:p w:rsidR="0076629D" w:rsidRPr="004826DC" w:rsidRDefault="0076629D" w:rsidP="0076629D">
            <w:pPr>
              <w:rPr>
                <w:rFonts w:ascii="Calibri" w:hAnsi="Calibri"/>
                <w:sz w:val="16"/>
                <w:szCs w:val="16"/>
              </w:rPr>
            </w:pPr>
            <w:r w:rsidRPr="004826DC">
              <w:rPr>
                <w:rFonts w:ascii="Calibri" w:hAnsi="Calibri"/>
                <w:sz w:val="16"/>
                <w:szCs w:val="16"/>
              </w:rPr>
              <w:t> </w:t>
            </w:r>
          </w:p>
        </w:tc>
      </w:tr>
      <w:tr w:rsidR="0076629D" w:rsidRPr="004826DC" w:rsidTr="0076629D">
        <w:trPr>
          <w:trHeight w:val="450"/>
        </w:trPr>
        <w:tc>
          <w:tcPr>
            <w:tcW w:w="2800" w:type="dxa"/>
            <w:vMerge/>
            <w:tcBorders>
              <w:top w:val="nil"/>
              <w:left w:val="single" w:sz="8" w:space="0" w:color="auto"/>
              <w:bottom w:val="single" w:sz="4" w:space="0" w:color="auto"/>
              <w:right w:val="single" w:sz="4" w:space="0" w:color="auto"/>
            </w:tcBorders>
            <w:vAlign w:val="center"/>
            <w:hideMark/>
          </w:tcPr>
          <w:p w:rsidR="0076629D" w:rsidRPr="004826DC" w:rsidRDefault="0076629D" w:rsidP="0076629D">
            <w:pPr>
              <w:rPr>
                <w:rFonts w:ascii="Calibri" w:hAnsi="Calibri"/>
                <w:b/>
                <w:bCs/>
                <w:sz w:val="16"/>
                <w:szCs w:val="16"/>
              </w:rPr>
            </w:pPr>
          </w:p>
        </w:tc>
        <w:tc>
          <w:tcPr>
            <w:tcW w:w="2980" w:type="dxa"/>
            <w:tcBorders>
              <w:top w:val="nil"/>
              <w:left w:val="nil"/>
              <w:bottom w:val="single" w:sz="4" w:space="0" w:color="auto"/>
              <w:right w:val="single" w:sz="4" w:space="0" w:color="auto"/>
            </w:tcBorders>
            <w:shd w:val="clear" w:color="auto" w:fill="auto"/>
            <w:noWrap/>
            <w:vAlign w:val="center"/>
            <w:hideMark/>
          </w:tcPr>
          <w:p w:rsidR="0076629D" w:rsidRPr="004826DC" w:rsidRDefault="0076629D" w:rsidP="0076629D">
            <w:pPr>
              <w:rPr>
                <w:rFonts w:ascii="Calibri" w:hAnsi="Calibri"/>
                <w:sz w:val="16"/>
                <w:szCs w:val="16"/>
              </w:rPr>
            </w:pPr>
            <w:r w:rsidRPr="004826DC">
              <w:rPr>
                <w:rFonts w:ascii="Calibri" w:hAnsi="Calibri"/>
                <w:sz w:val="16"/>
                <w:szCs w:val="16"/>
              </w:rPr>
              <w:t>Eclipse PMD Plugin</w:t>
            </w:r>
          </w:p>
        </w:tc>
        <w:tc>
          <w:tcPr>
            <w:tcW w:w="1420" w:type="dxa"/>
            <w:tcBorders>
              <w:top w:val="nil"/>
              <w:left w:val="nil"/>
              <w:bottom w:val="single" w:sz="4" w:space="0" w:color="auto"/>
              <w:right w:val="single" w:sz="4" w:space="0" w:color="auto"/>
            </w:tcBorders>
            <w:shd w:val="clear" w:color="auto" w:fill="auto"/>
            <w:noWrap/>
            <w:vAlign w:val="center"/>
            <w:hideMark/>
          </w:tcPr>
          <w:p w:rsidR="0076629D" w:rsidRPr="004826DC" w:rsidRDefault="0076629D" w:rsidP="0076629D">
            <w:pPr>
              <w:jc w:val="center"/>
              <w:rPr>
                <w:rFonts w:ascii="Calibri" w:hAnsi="Calibri"/>
                <w:sz w:val="16"/>
                <w:szCs w:val="16"/>
              </w:rPr>
            </w:pPr>
            <w:r w:rsidRPr="004826DC">
              <w:rPr>
                <w:rFonts w:ascii="Calibri" w:hAnsi="Calibri"/>
                <w:sz w:val="16"/>
                <w:szCs w:val="16"/>
              </w:rPr>
              <w:t> </w:t>
            </w:r>
          </w:p>
        </w:tc>
        <w:tc>
          <w:tcPr>
            <w:tcW w:w="5100" w:type="dxa"/>
            <w:tcBorders>
              <w:top w:val="nil"/>
              <w:left w:val="nil"/>
              <w:bottom w:val="single" w:sz="4" w:space="0" w:color="auto"/>
              <w:right w:val="single" w:sz="8" w:space="0" w:color="auto"/>
            </w:tcBorders>
            <w:shd w:val="clear" w:color="auto" w:fill="auto"/>
            <w:vAlign w:val="center"/>
            <w:hideMark/>
          </w:tcPr>
          <w:p w:rsidR="0076629D" w:rsidRPr="004826DC" w:rsidRDefault="0076629D" w:rsidP="0076629D">
            <w:pPr>
              <w:rPr>
                <w:rFonts w:ascii="Calibri" w:hAnsi="Calibri"/>
                <w:sz w:val="16"/>
                <w:szCs w:val="16"/>
              </w:rPr>
            </w:pPr>
            <w:r w:rsidRPr="004826DC">
              <w:rPr>
                <w:rFonts w:ascii="Calibri" w:hAnsi="Calibri"/>
                <w:sz w:val="16"/>
                <w:szCs w:val="16"/>
              </w:rPr>
              <w:t>O Plugin deve ser configurado com as regras de verificação definidas pelo TCU</w:t>
            </w:r>
          </w:p>
        </w:tc>
      </w:tr>
      <w:tr w:rsidR="0076629D" w:rsidRPr="004826DC" w:rsidTr="0076629D">
        <w:trPr>
          <w:trHeight w:val="450"/>
        </w:trPr>
        <w:tc>
          <w:tcPr>
            <w:tcW w:w="2800" w:type="dxa"/>
            <w:vMerge/>
            <w:tcBorders>
              <w:top w:val="nil"/>
              <w:left w:val="single" w:sz="8" w:space="0" w:color="auto"/>
              <w:bottom w:val="single" w:sz="4" w:space="0" w:color="auto"/>
              <w:right w:val="single" w:sz="4" w:space="0" w:color="auto"/>
            </w:tcBorders>
            <w:vAlign w:val="center"/>
            <w:hideMark/>
          </w:tcPr>
          <w:p w:rsidR="0076629D" w:rsidRPr="004826DC" w:rsidRDefault="0076629D" w:rsidP="0076629D">
            <w:pPr>
              <w:rPr>
                <w:rFonts w:ascii="Calibri" w:hAnsi="Calibri"/>
                <w:b/>
                <w:bCs/>
                <w:sz w:val="16"/>
                <w:szCs w:val="16"/>
              </w:rPr>
            </w:pPr>
          </w:p>
        </w:tc>
        <w:tc>
          <w:tcPr>
            <w:tcW w:w="2980" w:type="dxa"/>
            <w:tcBorders>
              <w:top w:val="nil"/>
              <w:left w:val="nil"/>
              <w:bottom w:val="single" w:sz="4" w:space="0" w:color="auto"/>
              <w:right w:val="single" w:sz="4" w:space="0" w:color="auto"/>
            </w:tcBorders>
            <w:shd w:val="clear" w:color="auto" w:fill="auto"/>
            <w:noWrap/>
            <w:vAlign w:val="center"/>
            <w:hideMark/>
          </w:tcPr>
          <w:p w:rsidR="0076629D" w:rsidRPr="004826DC" w:rsidRDefault="0076629D" w:rsidP="0076629D">
            <w:pPr>
              <w:rPr>
                <w:rFonts w:ascii="Calibri" w:hAnsi="Calibri"/>
                <w:sz w:val="16"/>
                <w:szCs w:val="16"/>
              </w:rPr>
            </w:pPr>
            <w:r w:rsidRPr="004826DC">
              <w:rPr>
                <w:rFonts w:ascii="Calibri" w:hAnsi="Calibri"/>
                <w:sz w:val="16"/>
                <w:szCs w:val="16"/>
              </w:rPr>
              <w:t>Checkstyle</w:t>
            </w:r>
          </w:p>
        </w:tc>
        <w:tc>
          <w:tcPr>
            <w:tcW w:w="1420" w:type="dxa"/>
            <w:tcBorders>
              <w:top w:val="nil"/>
              <w:left w:val="nil"/>
              <w:bottom w:val="single" w:sz="4" w:space="0" w:color="auto"/>
              <w:right w:val="single" w:sz="4" w:space="0" w:color="auto"/>
            </w:tcBorders>
            <w:shd w:val="clear" w:color="auto" w:fill="auto"/>
            <w:noWrap/>
            <w:vAlign w:val="center"/>
            <w:hideMark/>
          </w:tcPr>
          <w:p w:rsidR="0076629D" w:rsidRPr="004826DC" w:rsidRDefault="0076629D" w:rsidP="0076629D">
            <w:pPr>
              <w:jc w:val="center"/>
              <w:rPr>
                <w:rFonts w:ascii="Calibri" w:hAnsi="Calibri"/>
                <w:sz w:val="16"/>
                <w:szCs w:val="16"/>
              </w:rPr>
            </w:pPr>
            <w:r w:rsidRPr="004826DC">
              <w:rPr>
                <w:rFonts w:ascii="Calibri" w:hAnsi="Calibri"/>
                <w:sz w:val="16"/>
                <w:szCs w:val="16"/>
              </w:rPr>
              <w:t> </w:t>
            </w:r>
          </w:p>
        </w:tc>
        <w:tc>
          <w:tcPr>
            <w:tcW w:w="5100" w:type="dxa"/>
            <w:tcBorders>
              <w:top w:val="nil"/>
              <w:left w:val="nil"/>
              <w:bottom w:val="single" w:sz="4" w:space="0" w:color="auto"/>
              <w:right w:val="single" w:sz="8" w:space="0" w:color="auto"/>
            </w:tcBorders>
            <w:shd w:val="clear" w:color="auto" w:fill="auto"/>
            <w:vAlign w:val="center"/>
            <w:hideMark/>
          </w:tcPr>
          <w:p w:rsidR="0076629D" w:rsidRPr="004826DC" w:rsidRDefault="0076629D" w:rsidP="0076629D">
            <w:pPr>
              <w:rPr>
                <w:rFonts w:ascii="Calibri" w:hAnsi="Calibri"/>
                <w:sz w:val="16"/>
                <w:szCs w:val="16"/>
              </w:rPr>
            </w:pPr>
            <w:r w:rsidRPr="004826DC">
              <w:rPr>
                <w:rFonts w:ascii="Calibri" w:hAnsi="Calibri"/>
                <w:sz w:val="16"/>
                <w:szCs w:val="16"/>
              </w:rPr>
              <w:t>A ferramenta deve ser configurada com as regras de verificação definidas pelo TCU</w:t>
            </w:r>
          </w:p>
        </w:tc>
      </w:tr>
      <w:tr w:rsidR="0076629D" w:rsidRPr="004826DC" w:rsidTr="0076629D">
        <w:trPr>
          <w:trHeight w:val="300"/>
        </w:trPr>
        <w:tc>
          <w:tcPr>
            <w:tcW w:w="2800" w:type="dxa"/>
            <w:vMerge/>
            <w:tcBorders>
              <w:top w:val="nil"/>
              <w:left w:val="single" w:sz="8" w:space="0" w:color="auto"/>
              <w:bottom w:val="single" w:sz="4" w:space="0" w:color="auto"/>
              <w:right w:val="single" w:sz="4" w:space="0" w:color="auto"/>
            </w:tcBorders>
            <w:vAlign w:val="center"/>
            <w:hideMark/>
          </w:tcPr>
          <w:p w:rsidR="0076629D" w:rsidRPr="004826DC" w:rsidRDefault="0076629D" w:rsidP="0076629D">
            <w:pPr>
              <w:rPr>
                <w:rFonts w:ascii="Calibri" w:hAnsi="Calibri"/>
                <w:b/>
                <w:bCs/>
                <w:sz w:val="16"/>
                <w:szCs w:val="16"/>
              </w:rPr>
            </w:pPr>
          </w:p>
        </w:tc>
        <w:tc>
          <w:tcPr>
            <w:tcW w:w="2980" w:type="dxa"/>
            <w:tcBorders>
              <w:top w:val="nil"/>
              <w:left w:val="nil"/>
              <w:bottom w:val="single" w:sz="4" w:space="0" w:color="auto"/>
              <w:right w:val="single" w:sz="4" w:space="0" w:color="auto"/>
            </w:tcBorders>
            <w:shd w:val="clear" w:color="auto" w:fill="auto"/>
            <w:noWrap/>
            <w:vAlign w:val="center"/>
            <w:hideMark/>
          </w:tcPr>
          <w:p w:rsidR="0076629D" w:rsidRPr="004826DC" w:rsidRDefault="0076629D" w:rsidP="0076629D">
            <w:pPr>
              <w:rPr>
                <w:rFonts w:ascii="Calibri" w:hAnsi="Calibri"/>
                <w:sz w:val="16"/>
                <w:szCs w:val="16"/>
              </w:rPr>
            </w:pPr>
            <w:r w:rsidRPr="004826DC">
              <w:rPr>
                <w:rFonts w:ascii="Calibri" w:hAnsi="Calibri"/>
                <w:sz w:val="16"/>
                <w:szCs w:val="16"/>
              </w:rPr>
              <w:t>Selenium IDE</w:t>
            </w:r>
          </w:p>
        </w:tc>
        <w:tc>
          <w:tcPr>
            <w:tcW w:w="1420" w:type="dxa"/>
            <w:tcBorders>
              <w:top w:val="nil"/>
              <w:left w:val="nil"/>
              <w:bottom w:val="single" w:sz="4" w:space="0" w:color="auto"/>
              <w:right w:val="single" w:sz="4" w:space="0" w:color="auto"/>
            </w:tcBorders>
            <w:shd w:val="clear" w:color="auto" w:fill="auto"/>
            <w:noWrap/>
            <w:vAlign w:val="center"/>
            <w:hideMark/>
          </w:tcPr>
          <w:p w:rsidR="0076629D" w:rsidRPr="004826DC" w:rsidRDefault="0076629D" w:rsidP="0076629D">
            <w:pPr>
              <w:jc w:val="center"/>
              <w:rPr>
                <w:rFonts w:ascii="Calibri" w:hAnsi="Calibri"/>
                <w:sz w:val="16"/>
                <w:szCs w:val="16"/>
              </w:rPr>
            </w:pPr>
            <w:r w:rsidRPr="004826DC">
              <w:rPr>
                <w:rFonts w:ascii="Calibri" w:hAnsi="Calibri"/>
                <w:sz w:val="16"/>
                <w:szCs w:val="16"/>
              </w:rPr>
              <w:t>1.4.1</w:t>
            </w:r>
          </w:p>
        </w:tc>
        <w:tc>
          <w:tcPr>
            <w:tcW w:w="5100" w:type="dxa"/>
            <w:tcBorders>
              <w:top w:val="nil"/>
              <w:left w:val="nil"/>
              <w:bottom w:val="single" w:sz="4" w:space="0" w:color="auto"/>
              <w:right w:val="single" w:sz="8" w:space="0" w:color="auto"/>
            </w:tcBorders>
            <w:shd w:val="clear" w:color="auto" w:fill="auto"/>
            <w:vAlign w:val="center"/>
            <w:hideMark/>
          </w:tcPr>
          <w:p w:rsidR="0076629D" w:rsidRPr="004826DC" w:rsidRDefault="0076629D" w:rsidP="0076629D">
            <w:pPr>
              <w:rPr>
                <w:rFonts w:ascii="Calibri" w:hAnsi="Calibri"/>
                <w:sz w:val="16"/>
                <w:szCs w:val="16"/>
              </w:rPr>
            </w:pPr>
            <w:r w:rsidRPr="004826DC">
              <w:rPr>
                <w:rFonts w:ascii="Calibri" w:hAnsi="Calibri"/>
                <w:sz w:val="16"/>
                <w:szCs w:val="16"/>
              </w:rPr>
              <w:t>Plugin FireFox para criação de scripts para teste automatizado</w:t>
            </w:r>
          </w:p>
        </w:tc>
      </w:tr>
      <w:tr w:rsidR="0076629D" w:rsidRPr="004826DC" w:rsidTr="0076629D">
        <w:trPr>
          <w:trHeight w:val="300"/>
        </w:trPr>
        <w:tc>
          <w:tcPr>
            <w:tcW w:w="2800" w:type="dxa"/>
            <w:vMerge/>
            <w:tcBorders>
              <w:top w:val="nil"/>
              <w:left w:val="single" w:sz="8" w:space="0" w:color="auto"/>
              <w:bottom w:val="single" w:sz="4" w:space="0" w:color="auto"/>
              <w:right w:val="single" w:sz="4" w:space="0" w:color="auto"/>
            </w:tcBorders>
            <w:vAlign w:val="center"/>
            <w:hideMark/>
          </w:tcPr>
          <w:p w:rsidR="0076629D" w:rsidRPr="004826DC" w:rsidRDefault="0076629D" w:rsidP="0076629D">
            <w:pPr>
              <w:rPr>
                <w:rFonts w:ascii="Calibri" w:hAnsi="Calibri"/>
                <w:b/>
                <w:bCs/>
                <w:sz w:val="16"/>
                <w:szCs w:val="16"/>
              </w:rPr>
            </w:pPr>
          </w:p>
        </w:tc>
        <w:tc>
          <w:tcPr>
            <w:tcW w:w="2980" w:type="dxa"/>
            <w:tcBorders>
              <w:top w:val="nil"/>
              <w:left w:val="nil"/>
              <w:bottom w:val="single" w:sz="4" w:space="0" w:color="auto"/>
              <w:right w:val="single" w:sz="4" w:space="0" w:color="auto"/>
            </w:tcBorders>
            <w:shd w:val="clear" w:color="auto" w:fill="auto"/>
            <w:noWrap/>
            <w:vAlign w:val="center"/>
            <w:hideMark/>
          </w:tcPr>
          <w:p w:rsidR="0076629D" w:rsidRPr="004826DC" w:rsidRDefault="0076629D" w:rsidP="0076629D">
            <w:pPr>
              <w:rPr>
                <w:rFonts w:ascii="Calibri" w:hAnsi="Calibri"/>
                <w:sz w:val="16"/>
                <w:szCs w:val="16"/>
              </w:rPr>
            </w:pPr>
            <w:r w:rsidRPr="004826DC">
              <w:rPr>
                <w:rFonts w:ascii="Calibri" w:hAnsi="Calibri"/>
                <w:sz w:val="16"/>
                <w:szCs w:val="16"/>
              </w:rPr>
              <w:t xml:space="preserve">Selenium Server </w:t>
            </w:r>
          </w:p>
        </w:tc>
        <w:tc>
          <w:tcPr>
            <w:tcW w:w="1420" w:type="dxa"/>
            <w:tcBorders>
              <w:top w:val="nil"/>
              <w:left w:val="nil"/>
              <w:bottom w:val="single" w:sz="4" w:space="0" w:color="auto"/>
              <w:right w:val="single" w:sz="4" w:space="0" w:color="auto"/>
            </w:tcBorders>
            <w:shd w:val="clear" w:color="auto" w:fill="auto"/>
            <w:noWrap/>
            <w:vAlign w:val="center"/>
            <w:hideMark/>
          </w:tcPr>
          <w:p w:rsidR="0076629D" w:rsidRPr="004826DC" w:rsidRDefault="0076629D" w:rsidP="0076629D">
            <w:pPr>
              <w:jc w:val="center"/>
              <w:rPr>
                <w:rFonts w:ascii="Calibri" w:hAnsi="Calibri"/>
                <w:sz w:val="16"/>
                <w:szCs w:val="16"/>
              </w:rPr>
            </w:pPr>
            <w:r w:rsidRPr="004826DC">
              <w:rPr>
                <w:rFonts w:ascii="Calibri" w:hAnsi="Calibri"/>
                <w:sz w:val="16"/>
                <w:szCs w:val="16"/>
              </w:rPr>
              <w:t>2.12.0</w:t>
            </w:r>
          </w:p>
        </w:tc>
        <w:tc>
          <w:tcPr>
            <w:tcW w:w="5100" w:type="dxa"/>
            <w:tcBorders>
              <w:top w:val="nil"/>
              <w:left w:val="nil"/>
              <w:bottom w:val="single" w:sz="4" w:space="0" w:color="auto"/>
              <w:right w:val="single" w:sz="8" w:space="0" w:color="auto"/>
            </w:tcBorders>
            <w:shd w:val="clear" w:color="auto" w:fill="auto"/>
            <w:vAlign w:val="center"/>
            <w:hideMark/>
          </w:tcPr>
          <w:p w:rsidR="0076629D" w:rsidRPr="004826DC" w:rsidRDefault="0076629D" w:rsidP="0076629D">
            <w:pPr>
              <w:rPr>
                <w:rFonts w:ascii="Calibri" w:hAnsi="Calibri"/>
                <w:sz w:val="16"/>
                <w:szCs w:val="16"/>
              </w:rPr>
            </w:pPr>
            <w:r w:rsidRPr="004826DC">
              <w:rPr>
                <w:rFonts w:ascii="Calibri" w:hAnsi="Calibri"/>
                <w:sz w:val="16"/>
                <w:szCs w:val="16"/>
              </w:rPr>
              <w:t>Execução automática de scripts de teste com em diversos browsers</w:t>
            </w:r>
          </w:p>
        </w:tc>
      </w:tr>
      <w:tr w:rsidR="0076629D" w:rsidRPr="004826DC" w:rsidTr="0076629D">
        <w:trPr>
          <w:trHeight w:val="300"/>
        </w:trPr>
        <w:tc>
          <w:tcPr>
            <w:tcW w:w="2800" w:type="dxa"/>
            <w:vMerge/>
            <w:tcBorders>
              <w:top w:val="nil"/>
              <w:left w:val="single" w:sz="8" w:space="0" w:color="auto"/>
              <w:bottom w:val="single" w:sz="4" w:space="0" w:color="auto"/>
              <w:right w:val="single" w:sz="4" w:space="0" w:color="auto"/>
            </w:tcBorders>
            <w:vAlign w:val="center"/>
            <w:hideMark/>
          </w:tcPr>
          <w:p w:rsidR="0076629D" w:rsidRPr="004826DC" w:rsidRDefault="0076629D" w:rsidP="0076629D">
            <w:pPr>
              <w:rPr>
                <w:rFonts w:ascii="Calibri" w:hAnsi="Calibri"/>
                <w:b/>
                <w:bCs/>
                <w:sz w:val="16"/>
                <w:szCs w:val="16"/>
              </w:rPr>
            </w:pPr>
          </w:p>
        </w:tc>
        <w:tc>
          <w:tcPr>
            <w:tcW w:w="2980" w:type="dxa"/>
            <w:tcBorders>
              <w:top w:val="nil"/>
              <w:left w:val="nil"/>
              <w:bottom w:val="single" w:sz="4" w:space="0" w:color="auto"/>
              <w:right w:val="single" w:sz="4" w:space="0" w:color="auto"/>
            </w:tcBorders>
            <w:shd w:val="clear" w:color="auto" w:fill="auto"/>
            <w:noWrap/>
            <w:vAlign w:val="center"/>
            <w:hideMark/>
          </w:tcPr>
          <w:p w:rsidR="0076629D" w:rsidRPr="004826DC" w:rsidRDefault="0076629D" w:rsidP="0076629D">
            <w:pPr>
              <w:rPr>
                <w:rFonts w:ascii="Calibri" w:hAnsi="Calibri"/>
                <w:sz w:val="16"/>
                <w:szCs w:val="16"/>
              </w:rPr>
            </w:pPr>
            <w:r w:rsidRPr="004826DC">
              <w:rPr>
                <w:rFonts w:ascii="Calibri" w:hAnsi="Calibri"/>
                <w:sz w:val="16"/>
                <w:szCs w:val="16"/>
              </w:rPr>
              <w:t>FireBug</w:t>
            </w:r>
          </w:p>
        </w:tc>
        <w:tc>
          <w:tcPr>
            <w:tcW w:w="1420" w:type="dxa"/>
            <w:tcBorders>
              <w:top w:val="nil"/>
              <w:left w:val="nil"/>
              <w:bottom w:val="single" w:sz="4" w:space="0" w:color="auto"/>
              <w:right w:val="single" w:sz="4" w:space="0" w:color="auto"/>
            </w:tcBorders>
            <w:shd w:val="clear" w:color="auto" w:fill="auto"/>
            <w:noWrap/>
            <w:vAlign w:val="center"/>
            <w:hideMark/>
          </w:tcPr>
          <w:p w:rsidR="0076629D" w:rsidRPr="004826DC" w:rsidRDefault="0076629D" w:rsidP="0076629D">
            <w:pPr>
              <w:jc w:val="center"/>
              <w:rPr>
                <w:rFonts w:ascii="Calibri" w:hAnsi="Calibri"/>
                <w:sz w:val="16"/>
                <w:szCs w:val="16"/>
              </w:rPr>
            </w:pPr>
            <w:r w:rsidRPr="004826DC">
              <w:rPr>
                <w:rFonts w:ascii="Calibri" w:hAnsi="Calibri"/>
                <w:sz w:val="16"/>
                <w:szCs w:val="16"/>
              </w:rPr>
              <w:t> </w:t>
            </w:r>
          </w:p>
        </w:tc>
        <w:tc>
          <w:tcPr>
            <w:tcW w:w="5100" w:type="dxa"/>
            <w:tcBorders>
              <w:top w:val="nil"/>
              <w:left w:val="nil"/>
              <w:bottom w:val="single" w:sz="4" w:space="0" w:color="auto"/>
              <w:right w:val="single" w:sz="8" w:space="0" w:color="auto"/>
            </w:tcBorders>
            <w:shd w:val="clear" w:color="auto" w:fill="auto"/>
            <w:vAlign w:val="center"/>
            <w:hideMark/>
          </w:tcPr>
          <w:p w:rsidR="0076629D" w:rsidRPr="004826DC" w:rsidRDefault="0076629D" w:rsidP="0076629D">
            <w:pPr>
              <w:rPr>
                <w:rFonts w:ascii="Calibri" w:hAnsi="Calibri"/>
                <w:sz w:val="16"/>
                <w:szCs w:val="16"/>
              </w:rPr>
            </w:pPr>
            <w:r w:rsidRPr="004826DC">
              <w:rPr>
                <w:rFonts w:ascii="Calibri" w:hAnsi="Calibri"/>
                <w:sz w:val="16"/>
                <w:szCs w:val="16"/>
              </w:rPr>
              <w:t>Plugin FireFox de apoio na criação de scrptis de teste</w:t>
            </w:r>
          </w:p>
        </w:tc>
      </w:tr>
      <w:tr w:rsidR="0076629D" w:rsidRPr="004826DC" w:rsidTr="0076629D">
        <w:trPr>
          <w:trHeight w:val="300"/>
        </w:trPr>
        <w:tc>
          <w:tcPr>
            <w:tcW w:w="2800" w:type="dxa"/>
            <w:vMerge/>
            <w:tcBorders>
              <w:top w:val="nil"/>
              <w:left w:val="single" w:sz="8" w:space="0" w:color="auto"/>
              <w:bottom w:val="single" w:sz="4" w:space="0" w:color="auto"/>
              <w:right w:val="single" w:sz="4" w:space="0" w:color="auto"/>
            </w:tcBorders>
            <w:vAlign w:val="center"/>
            <w:hideMark/>
          </w:tcPr>
          <w:p w:rsidR="0076629D" w:rsidRPr="004826DC" w:rsidRDefault="0076629D" w:rsidP="0076629D">
            <w:pPr>
              <w:rPr>
                <w:rFonts w:ascii="Calibri" w:hAnsi="Calibri"/>
                <w:b/>
                <w:bCs/>
                <w:sz w:val="16"/>
                <w:szCs w:val="16"/>
              </w:rPr>
            </w:pPr>
          </w:p>
        </w:tc>
        <w:tc>
          <w:tcPr>
            <w:tcW w:w="2980" w:type="dxa"/>
            <w:tcBorders>
              <w:top w:val="nil"/>
              <w:left w:val="nil"/>
              <w:bottom w:val="single" w:sz="4" w:space="0" w:color="auto"/>
              <w:right w:val="single" w:sz="4" w:space="0" w:color="auto"/>
            </w:tcBorders>
            <w:shd w:val="clear" w:color="auto" w:fill="auto"/>
            <w:noWrap/>
            <w:vAlign w:val="center"/>
            <w:hideMark/>
          </w:tcPr>
          <w:p w:rsidR="0076629D" w:rsidRPr="004826DC" w:rsidRDefault="0076629D" w:rsidP="0076629D">
            <w:pPr>
              <w:rPr>
                <w:rFonts w:ascii="Calibri" w:hAnsi="Calibri"/>
                <w:sz w:val="16"/>
                <w:szCs w:val="16"/>
              </w:rPr>
            </w:pPr>
            <w:r w:rsidRPr="004826DC">
              <w:rPr>
                <w:rFonts w:ascii="Calibri" w:hAnsi="Calibri"/>
                <w:sz w:val="16"/>
                <w:szCs w:val="16"/>
              </w:rPr>
              <w:t>Mozilla Fire Fox</w:t>
            </w:r>
          </w:p>
        </w:tc>
        <w:tc>
          <w:tcPr>
            <w:tcW w:w="1420" w:type="dxa"/>
            <w:tcBorders>
              <w:top w:val="nil"/>
              <w:left w:val="nil"/>
              <w:bottom w:val="single" w:sz="4" w:space="0" w:color="auto"/>
              <w:right w:val="single" w:sz="4" w:space="0" w:color="auto"/>
            </w:tcBorders>
            <w:shd w:val="clear" w:color="auto" w:fill="auto"/>
            <w:noWrap/>
            <w:vAlign w:val="center"/>
            <w:hideMark/>
          </w:tcPr>
          <w:p w:rsidR="0076629D" w:rsidRPr="004826DC" w:rsidRDefault="0076629D" w:rsidP="0076629D">
            <w:pPr>
              <w:jc w:val="center"/>
              <w:rPr>
                <w:rFonts w:ascii="Calibri" w:hAnsi="Calibri"/>
                <w:sz w:val="16"/>
                <w:szCs w:val="16"/>
              </w:rPr>
            </w:pPr>
            <w:r w:rsidRPr="004826DC">
              <w:rPr>
                <w:rFonts w:ascii="Calibri" w:hAnsi="Calibri"/>
                <w:sz w:val="16"/>
                <w:szCs w:val="16"/>
              </w:rPr>
              <w:t>5, 8</w:t>
            </w:r>
          </w:p>
        </w:tc>
        <w:tc>
          <w:tcPr>
            <w:tcW w:w="5100" w:type="dxa"/>
            <w:tcBorders>
              <w:top w:val="nil"/>
              <w:left w:val="nil"/>
              <w:bottom w:val="single" w:sz="4" w:space="0" w:color="auto"/>
              <w:right w:val="single" w:sz="8" w:space="0" w:color="auto"/>
            </w:tcBorders>
            <w:shd w:val="clear" w:color="auto" w:fill="auto"/>
            <w:vAlign w:val="center"/>
            <w:hideMark/>
          </w:tcPr>
          <w:p w:rsidR="0076629D" w:rsidRPr="004826DC" w:rsidRDefault="0076629D" w:rsidP="0076629D">
            <w:pPr>
              <w:rPr>
                <w:rFonts w:ascii="Calibri" w:hAnsi="Calibri"/>
                <w:sz w:val="16"/>
                <w:szCs w:val="16"/>
              </w:rPr>
            </w:pPr>
            <w:r w:rsidRPr="004826DC">
              <w:rPr>
                <w:rFonts w:ascii="Calibri" w:hAnsi="Calibri"/>
                <w:sz w:val="16"/>
                <w:szCs w:val="16"/>
              </w:rPr>
              <w:t xml:space="preserve">Utilizado para criação dos scripts de teste pelo Selenium IDE </w:t>
            </w:r>
          </w:p>
        </w:tc>
      </w:tr>
      <w:tr w:rsidR="0076629D" w:rsidRPr="004826DC" w:rsidTr="0076629D">
        <w:trPr>
          <w:trHeight w:val="300"/>
        </w:trPr>
        <w:tc>
          <w:tcPr>
            <w:tcW w:w="2800" w:type="dxa"/>
            <w:vMerge/>
            <w:tcBorders>
              <w:top w:val="nil"/>
              <w:left w:val="single" w:sz="8" w:space="0" w:color="auto"/>
              <w:bottom w:val="single" w:sz="4" w:space="0" w:color="auto"/>
              <w:right w:val="single" w:sz="4" w:space="0" w:color="auto"/>
            </w:tcBorders>
            <w:vAlign w:val="center"/>
            <w:hideMark/>
          </w:tcPr>
          <w:p w:rsidR="0076629D" w:rsidRPr="004826DC" w:rsidRDefault="0076629D" w:rsidP="0076629D">
            <w:pPr>
              <w:rPr>
                <w:rFonts w:ascii="Calibri" w:hAnsi="Calibri"/>
                <w:b/>
                <w:bCs/>
                <w:sz w:val="16"/>
                <w:szCs w:val="16"/>
              </w:rPr>
            </w:pPr>
          </w:p>
        </w:tc>
        <w:tc>
          <w:tcPr>
            <w:tcW w:w="2980" w:type="dxa"/>
            <w:tcBorders>
              <w:top w:val="nil"/>
              <w:left w:val="nil"/>
              <w:bottom w:val="single" w:sz="4" w:space="0" w:color="auto"/>
              <w:right w:val="single" w:sz="4" w:space="0" w:color="auto"/>
            </w:tcBorders>
            <w:shd w:val="clear" w:color="auto" w:fill="auto"/>
            <w:noWrap/>
            <w:vAlign w:val="center"/>
            <w:hideMark/>
          </w:tcPr>
          <w:p w:rsidR="0076629D" w:rsidRPr="004826DC" w:rsidRDefault="0076629D" w:rsidP="0076629D">
            <w:pPr>
              <w:rPr>
                <w:rFonts w:ascii="Calibri" w:hAnsi="Calibri"/>
                <w:sz w:val="16"/>
                <w:szCs w:val="16"/>
              </w:rPr>
            </w:pPr>
            <w:r w:rsidRPr="004826DC">
              <w:rPr>
                <w:rFonts w:ascii="Calibri" w:hAnsi="Calibri"/>
                <w:sz w:val="16"/>
                <w:szCs w:val="16"/>
              </w:rPr>
              <w:t>SVN</w:t>
            </w:r>
          </w:p>
        </w:tc>
        <w:tc>
          <w:tcPr>
            <w:tcW w:w="1420" w:type="dxa"/>
            <w:tcBorders>
              <w:top w:val="nil"/>
              <w:left w:val="nil"/>
              <w:bottom w:val="single" w:sz="4" w:space="0" w:color="auto"/>
              <w:right w:val="single" w:sz="4" w:space="0" w:color="auto"/>
            </w:tcBorders>
            <w:shd w:val="clear" w:color="auto" w:fill="auto"/>
            <w:noWrap/>
            <w:vAlign w:val="center"/>
            <w:hideMark/>
          </w:tcPr>
          <w:p w:rsidR="0076629D" w:rsidRPr="004826DC" w:rsidRDefault="0076629D" w:rsidP="0076629D">
            <w:pPr>
              <w:jc w:val="center"/>
              <w:rPr>
                <w:rFonts w:ascii="Calibri" w:hAnsi="Calibri"/>
                <w:sz w:val="16"/>
                <w:szCs w:val="16"/>
              </w:rPr>
            </w:pPr>
            <w:r w:rsidRPr="004826DC">
              <w:rPr>
                <w:rFonts w:ascii="Calibri" w:hAnsi="Calibri"/>
                <w:sz w:val="16"/>
                <w:szCs w:val="16"/>
              </w:rPr>
              <w:t> 1.6x</w:t>
            </w:r>
          </w:p>
        </w:tc>
        <w:tc>
          <w:tcPr>
            <w:tcW w:w="5100" w:type="dxa"/>
            <w:tcBorders>
              <w:top w:val="nil"/>
              <w:left w:val="nil"/>
              <w:bottom w:val="single" w:sz="4" w:space="0" w:color="auto"/>
              <w:right w:val="single" w:sz="8" w:space="0" w:color="auto"/>
            </w:tcBorders>
            <w:shd w:val="clear" w:color="auto" w:fill="auto"/>
            <w:vAlign w:val="center"/>
            <w:hideMark/>
          </w:tcPr>
          <w:p w:rsidR="0076629D" w:rsidRPr="004826DC" w:rsidRDefault="0076629D" w:rsidP="0076629D">
            <w:pPr>
              <w:rPr>
                <w:rFonts w:ascii="Calibri" w:hAnsi="Calibri"/>
                <w:sz w:val="16"/>
                <w:szCs w:val="16"/>
              </w:rPr>
            </w:pPr>
            <w:r w:rsidRPr="004826DC">
              <w:rPr>
                <w:rFonts w:ascii="Calibri" w:hAnsi="Calibri"/>
                <w:sz w:val="16"/>
                <w:szCs w:val="16"/>
              </w:rPr>
              <w:t>Repositório de fontes e controle de versão</w:t>
            </w:r>
          </w:p>
        </w:tc>
      </w:tr>
      <w:tr w:rsidR="0076629D" w:rsidRPr="004826DC" w:rsidTr="0076629D">
        <w:trPr>
          <w:trHeight w:val="300"/>
        </w:trPr>
        <w:tc>
          <w:tcPr>
            <w:tcW w:w="2800" w:type="dxa"/>
            <w:vMerge/>
            <w:tcBorders>
              <w:top w:val="nil"/>
              <w:left w:val="single" w:sz="8" w:space="0" w:color="auto"/>
              <w:bottom w:val="single" w:sz="4" w:space="0" w:color="auto"/>
              <w:right w:val="single" w:sz="4" w:space="0" w:color="auto"/>
            </w:tcBorders>
            <w:vAlign w:val="center"/>
            <w:hideMark/>
          </w:tcPr>
          <w:p w:rsidR="0076629D" w:rsidRPr="004826DC" w:rsidRDefault="0076629D" w:rsidP="0076629D">
            <w:pPr>
              <w:rPr>
                <w:rFonts w:ascii="Calibri" w:hAnsi="Calibri"/>
                <w:b/>
                <w:bCs/>
                <w:sz w:val="16"/>
                <w:szCs w:val="16"/>
              </w:rPr>
            </w:pPr>
          </w:p>
        </w:tc>
        <w:tc>
          <w:tcPr>
            <w:tcW w:w="2980" w:type="dxa"/>
            <w:tcBorders>
              <w:top w:val="nil"/>
              <w:left w:val="nil"/>
              <w:bottom w:val="single" w:sz="4" w:space="0" w:color="auto"/>
              <w:right w:val="single" w:sz="4" w:space="0" w:color="auto"/>
            </w:tcBorders>
            <w:shd w:val="clear" w:color="auto" w:fill="auto"/>
            <w:noWrap/>
            <w:vAlign w:val="center"/>
            <w:hideMark/>
          </w:tcPr>
          <w:p w:rsidR="0076629D" w:rsidRPr="004826DC" w:rsidRDefault="0076629D" w:rsidP="0076629D">
            <w:pPr>
              <w:rPr>
                <w:rFonts w:ascii="Calibri" w:hAnsi="Calibri"/>
                <w:sz w:val="16"/>
                <w:szCs w:val="16"/>
              </w:rPr>
            </w:pPr>
            <w:r w:rsidRPr="004826DC">
              <w:rPr>
                <w:rFonts w:ascii="Calibri" w:hAnsi="Calibri"/>
                <w:sz w:val="16"/>
                <w:szCs w:val="16"/>
              </w:rPr>
              <w:t>Tortoise SVN</w:t>
            </w:r>
          </w:p>
        </w:tc>
        <w:tc>
          <w:tcPr>
            <w:tcW w:w="1420" w:type="dxa"/>
            <w:tcBorders>
              <w:top w:val="nil"/>
              <w:left w:val="nil"/>
              <w:bottom w:val="single" w:sz="4" w:space="0" w:color="auto"/>
              <w:right w:val="single" w:sz="4" w:space="0" w:color="auto"/>
            </w:tcBorders>
            <w:shd w:val="clear" w:color="auto" w:fill="auto"/>
            <w:noWrap/>
            <w:vAlign w:val="center"/>
            <w:hideMark/>
          </w:tcPr>
          <w:p w:rsidR="0076629D" w:rsidRPr="004826DC" w:rsidRDefault="0076629D" w:rsidP="0076629D">
            <w:pPr>
              <w:jc w:val="center"/>
              <w:rPr>
                <w:rFonts w:ascii="Calibri" w:hAnsi="Calibri"/>
                <w:sz w:val="16"/>
                <w:szCs w:val="16"/>
              </w:rPr>
            </w:pPr>
          </w:p>
        </w:tc>
        <w:tc>
          <w:tcPr>
            <w:tcW w:w="5100" w:type="dxa"/>
            <w:tcBorders>
              <w:top w:val="nil"/>
              <w:left w:val="nil"/>
              <w:bottom w:val="single" w:sz="4" w:space="0" w:color="auto"/>
              <w:right w:val="single" w:sz="8" w:space="0" w:color="auto"/>
            </w:tcBorders>
            <w:shd w:val="clear" w:color="auto" w:fill="auto"/>
            <w:vAlign w:val="center"/>
            <w:hideMark/>
          </w:tcPr>
          <w:p w:rsidR="0076629D" w:rsidRPr="004826DC" w:rsidRDefault="0076629D" w:rsidP="0076629D">
            <w:pPr>
              <w:rPr>
                <w:rFonts w:ascii="Calibri" w:hAnsi="Calibri"/>
                <w:sz w:val="16"/>
                <w:szCs w:val="16"/>
              </w:rPr>
            </w:pPr>
            <w:r w:rsidRPr="004826DC">
              <w:rPr>
                <w:rFonts w:ascii="Calibri" w:hAnsi="Calibri"/>
                <w:sz w:val="16"/>
                <w:szCs w:val="16"/>
              </w:rPr>
              <w:t>Cliente SVN</w:t>
            </w:r>
          </w:p>
        </w:tc>
      </w:tr>
      <w:tr w:rsidR="0076629D" w:rsidRPr="004826DC" w:rsidTr="0076629D">
        <w:trPr>
          <w:trHeight w:val="300"/>
        </w:trPr>
        <w:tc>
          <w:tcPr>
            <w:tcW w:w="2800" w:type="dxa"/>
            <w:vMerge/>
            <w:tcBorders>
              <w:top w:val="nil"/>
              <w:left w:val="single" w:sz="8" w:space="0" w:color="auto"/>
              <w:bottom w:val="single" w:sz="4" w:space="0" w:color="auto"/>
              <w:right w:val="single" w:sz="4" w:space="0" w:color="auto"/>
            </w:tcBorders>
            <w:vAlign w:val="center"/>
            <w:hideMark/>
          </w:tcPr>
          <w:p w:rsidR="0076629D" w:rsidRPr="004826DC" w:rsidRDefault="0076629D" w:rsidP="0076629D">
            <w:pPr>
              <w:rPr>
                <w:rFonts w:ascii="Calibri" w:hAnsi="Calibri"/>
                <w:b/>
                <w:bCs/>
                <w:sz w:val="16"/>
                <w:szCs w:val="16"/>
              </w:rPr>
            </w:pPr>
          </w:p>
        </w:tc>
        <w:tc>
          <w:tcPr>
            <w:tcW w:w="2980" w:type="dxa"/>
            <w:tcBorders>
              <w:top w:val="nil"/>
              <w:left w:val="nil"/>
              <w:bottom w:val="single" w:sz="4" w:space="0" w:color="auto"/>
              <w:right w:val="single" w:sz="4" w:space="0" w:color="auto"/>
            </w:tcBorders>
            <w:shd w:val="clear" w:color="auto" w:fill="auto"/>
            <w:noWrap/>
            <w:vAlign w:val="center"/>
            <w:hideMark/>
          </w:tcPr>
          <w:p w:rsidR="0076629D" w:rsidRPr="004826DC" w:rsidRDefault="0076629D" w:rsidP="0076629D">
            <w:pPr>
              <w:rPr>
                <w:rFonts w:ascii="Calibri" w:hAnsi="Calibri"/>
                <w:sz w:val="16"/>
                <w:szCs w:val="16"/>
              </w:rPr>
            </w:pPr>
            <w:r w:rsidRPr="004826DC">
              <w:rPr>
                <w:rFonts w:ascii="Calibri" w:hAnsi="Calibri"/>
                <w:sz w:val="16"/>
                <w:szCs w:val="16"/>
              </w:rPr>
              <w:t>Maven</w:t>
            </w:r>
          </w:p>
        </w:tc>
        <w:tc>
          <w:tcPr>
            <w:tcW w:w="1420" w:type="dxa"/>
            <w:tcBorders>
              <w:top w:val="nil"/>
              <w:left w:val="nil"/>
              <w:bottom w:val="single" w:sz="4" w:space="0" w:color="auto"/>
              <w:right w:val="single" w:sz="4" w:space="0" w:color="auto"/>
            </w:tcBorders>
            <w:shd w:val="clear" w:color="auto" w:fill="auto"/>
            <w:noWrap/>
            <w:vAlign w:val="center"/>
            <w:hideMark/>
          </w:tcPr>
          <w:p w:rsidR="0076629D" w:rsidRPr="004826DC" w:rsidRDefault="0076629D" w:rsidP="0076629D">
            <w:pPr>
              <w:jc w:val="center"/>
              <w:rPr>
                <w:rFonts w:ascii="Calibri" w:hAnsi="Calibri"/>
                <w:sz w:val="16"/>
                <w:szCs w:val="16"/>
              </w:rPr>
            </w:pPr>
            <w:r w:rsidRPr="004826DC">
              <w:rPr>
                <w:rFonts w:ascii="Calibri" w:hAnsi="Calibri"/>
                <w:sz w:val="16"/>
                <w:szCs w:val="16"/>
              </w:rPr>
              <w:t> </w:t>
            </w:r>
          </w:p>
        </w:tc>
        <w:tc>
          <w:tcPr>
            <w:tcW w:w="5100" w:type="dxa"/>
            <w:tcBorders>
              <w:top w:val="nil"/>
              <w:left w:val="nil"/>
              <w:bottom w:val="single" w:sz="4" w:space="0" w:color="auto"/>
              <w:right w:val="single" w:sz="8" w:space="0" w:color="auto"/>
            </w:tcBorders>
            <w:shd w:val="clear" w:color="auto" w:fill="auto"/>
            <w:vAlign w:val="center"/>
            <w:hideMark/>
          </w:tcPr>
          <w:p w:rsidR="0076629D" w:rsidRPr="004826DC" w:rsidRDefault="0076629D" w:rsidP="0076629D">
            <w:pPr>
              <w:rPr>
                <w:rFonts w:ascii="Calibri" w:hAnsi="Calibri"/>
                <w:sz w:val="16"/>
                <w:szCs w:val="16"/>
              </w:rPr>
            </w:pPr>
            <w:r w:rsidRPr="004826DC">
              <w:rPr>
                <w:rFonts w:ascii="Calibri" w:hAnsi="Calibri"/>
                <w:sz w:val="16"/>
                <w:szCs w:val="16"/>
              </w:rPr>
              <w:t>Gestão de configuração de Projetos de Software</w:t>
            </w:r>
          </w:p>
        </w:tc>
      </w:tr>
      <w:tr w:rsidR="0076629D" w:rsidRPr="004826DC" w:rsidTr="0076629D">
        <w:trPr>
          <w:trHeight w:val="300"/>
        </w:trPr>
        <w:tc>
          <w:tcPr>
            <w:tcW w:w="2800" w:type="dxa"/>
            <w:vMerge/>
            <w:tcBorders>
              <w:top w:val="nil"/>
              <w:left w:val="single" w:sz="8" w:space="0" w:color="auto"/>
              <w:bottom w:val="single" w:sz="4" w:space="0" w:color="auto"/>
              <w:right w:val="single" w:sz="4" w:space="0" w:color="auto"/>
            </w:tcBorders>
            <w:vAlign w:val="center"/>
            <w:hideMark/>
          </w:tcPr>
          <w:p w:rsidR="0076629D" w:rsidRPr="004826DC" w:rsidRDefault="0076629D" w:rsidP="0076629D">
            <w:pPr>
              <w:rPr>
                <w:rFonts w:ascii="Calibri" w:hAnsi="Calibri"/>
                <w:b/>
                <w:bCs/>
                <w:sz w:val="16"/>
                <w:szCs w:val="16"/>
              </w:rPr>
            </w:pPr>
          </w:p>
        </w:tc>
        <w:tc>
          <w:tcPr>
            <w:tcW w:w="2980" w:type="dxa"/>
            <w:tcBorders>
              <w:top w:val="nil"/>
              <w:left w:val="nil"/>
              <w:bottom w:val="single" w:sz="4" w:space="0" w:color="auto"/>
              <w:right w:val="single" w:sz="4" w:space="0" w:color="auto"/>
            </w:tcBorders>
            <w:shd w:val="clear" w:color="auto" w:fill="auto"/>
            <w:noWrap/>
            <w:vAlign w:val="center"/>
            <w:hideMark/>
          </w:tcPr>
          <w:p w:rsidR="0076629D" w:rsidRPr="004826DC" w:rsidRDefault="0076629D" w:rsidP="0076629D">
            <w:pPr>
              <w:rPr>
                <w:rFonts w:ascii="Calibri" w:hAnsi="Calibri"/>
                <w:sz w:val="16"/>
                <w:szCs w:val="16"/>
              </w:rPr>
            </w:pPr>
            <w:r w:rsidRPr="004826DC">
              <w:rPr>
                <w:rFonts w:ascii="Calibri" w:hAnsi="Calibri"/>
                <w:sz w:val="16"/>
                <w:szCs w:val="16"/>
              </w:rPr>
              <w:t>Artifactory Maven Proxy</w:t>
            </w:r>
          </w:p>
        </w:tc>
        <w:tc>
          <w:tcPr>
            <w:tcW w:w="1420" w:type="dxa"/>
            <w:tcBorders>
              <w:top w:val="nil"/>
              <w:left w:val="nil"/>
              <w:bottom w:val="single" w:sz="4" w:space="0" w:color="auto"/>
              <w:right w:val="single" w:sz="4" w:space="0" w:color="auto"/>
            </w:tcBorders>
            <w:shd w:val="clear" w:color="auto" w:fill="auto"/>
            <w:noWrap/>
            <w:vAlign w:val="center"/>
            <w:hideMark/>
          </w:tcPr>
          <w:p w:rsidR="0076629D" w:rsidRPr="004826DC" w:rsidRDefault="0076629D" w:rsidP="0076629D">
            <w:pPr>
              <w:jc w:val="center"/>
              <w:rPr>
                <w:rFonts w:ascii="Calibri" w:hAnsi="Calibri"/>
                <w:sz w:val="16"/>
                <w:szCs w:val="16"/>
              </w:rPr>
            </w:pPr>
            <w:r w:rsidRPr="004826DC">
              <w:rPr>
                <w:rFonts w:ascii="Calibri" w:hAnsi="Calibri"/>
                <w:sz w:val="16"/>
                <w:szCs w:val="16"/>
              </w:rPr>
              <w:t> </w:t>
            </w:r>
          </w:p>
        </w:tc>
        <w:tc>
          <w:tcPr>
            <w:tcW w:w="5100" w:type="dxa"/>
            <w:tcBorders>
              <w:top w:val="nil"/>
              <w:left w:val="nil"/>
              <w:bottom w:val="single" w:sz="4" w:space="0" w:color="auto"/>
              <w:right w:val="single" w:sz="8" w:space="0" w:color="auto"/>
            </w:tcBorders>
            <w:shd w:val="clear" w:color="auto" w:fill="auto"/>
            <w:vAlign w:val="center"/>
            <w:hideMark/>
          </w:tcPr>
          <w:p w:rsidR="0076629D" w:rsidRPr="004826DC" w:rsidRDefault="0076629D" w:rsidP="0076629D">
            <w:pPr>
              <w:rPr>
                <w:rFonts w:ascii="Calibri" w:hAnsi="Calibri"/>
                <w:sz w:val="16"/>
                <w:szCs w:val="16"/>
              </w:rPr>
            </w:pPr>
            <w:r w:rsidRPr="004826DC">
              <w:rPr>
                <w:rFonts w:ascii="Calibri" w:hAnsi="Calibri"/>
                <w:sz w:val="16"/>
                <w:szCs w:val="16"/>
              </w:rPr>
              <w:t>Proxy para repositórios centrais do Maven</w:t>
            </w:r>
          </w:p>
        </w:tc>
      </w:tr>
      <w:tr w:rsidR="0076629D" w:rsidRPr="004826DC" w:rsidTr="0076629D">
        <w:trPr>
          <w:trHeight w:val="300"/>
        </w:trPr>
        <w:tc>
          <w:tcPr>
            <w:tcW w:w="2800" w:type="dxa"/>
            <w:vMerge/>
            <w:tcBorders>
              <w:top w:val="nil"/>
              <w:left w:val="single" w:sz="8" w:space="0" w:color="auto"/>
              <w:bottom w:val="single" w:sz="4" w:space="0" w:color="auto"/>
              <w:right w:val="single" w:sz="4" w:space="0" w:color="auto"/>
            </w:tcBorders>
            <w:vAlign w:val="center"/>
            <w:hideMark/>
          </w:tcPr>
          <w:p w:rsidR="0076629D" w:rsidRPr="004826DC" w:rsidRDefault="0076629D" w:rsidP="0076629D">
            <w:pPr>
              <w:rPr>
                <w:rFonts w:ascii="Calibri" w:hAnsi="Calibri"/>
                <w:b/>
                <w:bCs/>
                <w:sz w:val="16"/>
                <w:szCs w:val="16"/>
              </w:rPr>
            </w:pPr>
          </w:p>
        </w:tc>
        <w:tc>
          <w:tcPr>
            <w:tcW w:w="2980" w:type="dxa"/>
            <w:tcBorders>
              <w:top w:val="nil"/>
              <w:left w:val="nil"/>
              <w:bottom w:val="single" w:sz="4" w:space="0" w:color="auto"/>
              <w:right w:val="single" w:sz="4" w:space="0" w:color="auto"/>
            </w:tcBorders>
            <w:shd w:val="clear" w:color="auto" w:fill="auto"/>
            <w:noWrap/>
            <w:vAlign w:val="center"/>
            <w:hideMark/>
          </w:tcPr>
          <w:p w:rsidR="0076629D" w:rsidRPr="004826DC" w:rsidRDefault="0076629D" w:rsidP="0076629D">
            <w:pPr>
              <w:rPr>
                <w:rFonts w:ascii="Calibri" w:hAnsi="Calibri"/>
                <w:sz w:val="16"/>
                <w:szCs w:val="16"/>
              </w:rPr>
            </w:pPr>
            <w:r w:rsidRPr="004826DC">
              <w:rPr>
                <w:rFonts w:ascii="Calibri" w:hAnsi="Calibri"/>
                <w:sz w:val="16"/>
                <w:szCs w:val="16"/>
              </w:rPr>
              <w:t>Tomcat</w:t>
            </w:r>
          </w:p>
        </w:tc>
        <w:tc>
          <w:tcPr>
            <w:tcW w:w="1420" w:type="dxa"/>
            <w:tcBorders>
              <w:top w:val="nil"/>
              <w:left w:val="nil"/>
              <w:bottom w:val="single" w:sz="4" w:space="0" w:color="auto"/>
              <w:right w:val="single" w:sz="4" w:space="0" w:color="auto"/>
            </w:tcBorders>
            <w:shd w:val="clear" w:color="auto" w:fill="auto"/>
            <w:noWrap/>
            <w:vAlign w:val="center"/>
            <w:hideMark/>
          </w:tcPr>
          <w:p w:rsidR="0076629D" w:rsidRPr="004826DC" w:rsidRDefault="0076629D" w:rsidP="0076629D">
            <w:pPr>
              <w:jc w:val="center"/>
              <w:rPr>
                <w:rFonts w:ascii="Calibri" w:hAnsi="Calibri"/>
                <w:sz w:val="16"/>
                <w:szCs w:val="16"/>
              </w:rPr>
            </w:pPr>
            <w:r w:rsidRPr="004826DC">
              <w:rPr>
                <w:rFonts w:ascii="Calibri" w:hAnsi="Calibri"/>
                <w:sz w:val="16"/>
                <w:szCs w:val="16"/>
              </w:rPr>
              <w:t> </w:t>
            </w:r>
          </w:p>
        </w:tc>
        <w:tc>
          <w:tcPr>
            <w:tcW w:w="5100" w:type="dxa"/>
            <w:tcBorders>
              <w:top w:val="nil"/>
              <w:left w:val="nil"/>
              <w:bottom w:val="single" w:sz="4" w:space="0" w:color="auto"/>
              <w:right w:val="single" w:sz="8" w:space="0" w:color="auto"/>
            </w:tcBorders>
            <w:shd w:val="clear" w:color="auto" w:fill="auto"/>
            <w:vAlign w:val="center"/>
            <w:hideMark/>
          </w:tcPr>
          <w:p w:rsidR="0076629D" w:rsidRPr="004826DC" w:rsidRDefault="0076629D" w:rsidP="0076629D">
            <w:pPr>
              <w:rPr>
                <w:rFonts w:ascii="Calibri" w:hAnsi="Calibri"/>
                <w:sz w:val="16"/>
                <w:szCs w:val="16"/>
              </w:rPr>
            </w:pPr>
            <w:r w:rsidRPr="004826DC">
              <w:rPr>
                <w:rFonts w:ascii="Calibri" w:hAnsi="Calibri"/>
                <w:sz w:val="16"/>
                <w:szCs w:val="16"/>
              </w:rPr>
              <w:t>Execução local das aplicações pelo desenvolvedor</w:t>
            </w:r>
          </w:p>
        </w:tc>
      </w:tr>
      <w:tr w:rsidR="0076629D" w:rsidRPr="004826DC" w:rsidTr="0076629D">
        <w:trPr>
          <w:trHeight w:val="300"/>
        </w:trPr>
        <w:tc>
          <w:tcPr>
            <w:tcW w:w="2800" w:type="dxa"/>
            <w:vMerge/>
            <w:tcBorders>
              <w:top w:val="nil"/>
              <w:left w:val="single" w:sz="8" w:space="0" w:color="auto"/>
              <w:bottom w:val="single" w:sz="4" w:space="0" w:color="auto"/>
              <w:right w:val="single" w:sz="4" w:space="0" w:color="auto"/>
            </w:tcBorders>
            <w:vAlign w:val="center"/>
            <w:hideMark/>
          </w:tcPr>
          <w:p w:rsidR="0076629D" w:rsidRPr="004826DC" w:rsidRDefault="0076629D" w:rsidP="0076629D">
            <w:pPr>
              <w:rPr>
                <w:rFonts w:ascii="Calibri" w:hAnsi="Calibri"/>
                <w:b/>
                <w:bCs/>
                <w:sz w:val="16"/>
                <w:szCs w:val="16"/>
              </w:rPr>
            </w:pPr>
          </w:p>
        </w:tc>
        <w:tc>
          <w:tcPr>
            <w:tcW w:w="2980" w:type="dxa"/>
            <w:tcBorders>
              <w:top w:val="nil"/>
              <w:left w:val="nil"/>
              <w:bottom w:val="single" w:sz="4" w:space="0" w:color="auto"/>
              <w:right w:val="single" w:sz="4" w:space="0" w:color="auto"/>
            </w:tcBorders>
            <w:shd w:val="clear" w:color="auto" w:fill="auto"/>
            <w:noWrap/>
            <w:vAlign w:val="center"/>
            <w:hideMark/>
          </w:tcPr>
          <w:p w:rsidR="0076629D" w:rsidRPr="004826DC" w:rsidRDefault="0076629D" w:rsidP="0076629D">
            <w:pPr>
              <w:rPr>
                <w:rFonts w:ascii="Calibri" w:hAnsi="Calibri"/>
                <w:sz w:val="16"/>
                <w:szCs w:val="16"/>
              </w:rPr>
            </w:pPr>
            <w:r w:rsidRPr="004826DC">
              <w:rPr>
                <w:rFonts w:ascii="Calibri" w:hAnsi="Calibri"/>
                <w:sz w:val="16"/>
                <w:szCs w:val="16"/>
              </w:rPr>
              <w:t xml:space="preserve">JBoss </w:t>
            </w:r>
          </w:p>
        </w:tc>
        <w:tc>
          <w:tcPr>
            <w:tcW w:w="1420" w:type="dxa"/>
            <w:tcBorders>
              <w:top w:val="nil"/>
              <w:left w:val="nil"/>
              <w:bottom w:val="single" w:sz="4" w:space="0" w:color="auto"/>
              <w:right w:val="single" w:sz="4" w:space="0" w:color="auto"/>
            </w:tcBorders>
            <w:shd w:val="clear" w:color="auto" w:fill="auto"/>
            <w:noWrap/>
            <w:vAlign w:val="center"/>
            <w:hideMark/>
          </w:tcPr>
          <w:p w:rsidR="0076629D" w:rsidRPr="004826DC" w:rsidRDefault="0076629D" w:rsidP="0076629D">
            <w:pPr>
              <w:jc w:val="center"/>
              <w:rPr>
                <w:rFonts w:ascii="Calibri" w:hAnsi="Calibri"/>
                <w:sz w:val="16"/>
                <w:szCs w:val="16"/>
              </w:rPr>
            </w:pPr>
            <w:r w:rsidRPr="004826DC">
              <w:rPr>
                <w:rFonts w:ascii="Calibri" w:hAnsi="Calibri"/>
                <w:sz w:val="16"/>
                <w:szCs w:val="16"/>
              </w:rPr>
              <w:t>EAP 6 ou 7.1 Community</w:t>
            </w:r>
          </w:p>
        </w:tc>
        <w:tc>
          <w:tcPr>
            <w:tcW w:w="5100" w:type="dxa"/>
            <w:tcBorders>
              <w:top w:val="nil"/>
              <w:left w:val="nil"/>
              <w:bottom w:val="single" w:sz="4" w:space="0" w:color="auto"/>
              <w:right w:val="single" w:sz="8" w:space="0" w:color="auto"/>
            </w:tcBorders>
            <w:shd w:val="clear" w:color="auto" w:fill="auto"/>
            <w:vAlign w:val="center"/>
            <w:hideMark/>
          </w:tcPr>
          <w:p w:rsidR="0076629D" w:rsidRPr="004826DC" w:rsidRDefault="0076629D" w:rsidP="0076629D">
            <w:pPr>
              <w:rPr>
                <w:rFonts w:ascii="Calibri" w:hAnsi="Calibri"/>
                <w:sz w:val="16"/>
                <w:szCs w:val="16"/>
              </w:rPr>
            </w:pPr>
            <w:r w:rsidRPr="004826DC">
              <w:rPr>
                <w:rFonts w:ascii="Calibri" w:hAnsi="Calibri"/>
                <w:sz w:val="16"/>
                <w:szCs w:val="16"/>
              </w:rPr>
              <w:t>Servidor de Aplicações para uso no desenvolvimento</w:t>
            </w:r>
          </w:p>
        </w:tc>
      </w:tr>
      <w:tr w:rsidR="0076629D" w:rsidRPr="004826DC" w:rsidTr="0076629D">
        <w:trPr>
          <w:trHeight w:val="300"/>
        </w:trPr>
        <w:tc>
          <w:tcPr>
            <w:tcW w:w="2800" w:type="dxa"/>
            <w:vMerge/>
            <w:tcBorders>
              <w:top w:val="nil"/>
              <w:left w:val="single" w:sz="8" w:space="0" w:color="auto"/>
              <w:bottom w:val="single" w:sz="4" w:space="0" w:color="auto"/>
              <w:right w:val="single" w:sz="4" w:space="0" w:color="auto"/>
            </w:tcBorders>
            <w:vAlign w:val="center"/>
            <w:hideMark/>
          </w:tcPr>
          <w:p w:rsidR="0076629D" w:rsidRPr="004826DC" w:rsidRDefault="0076629D" w:rsidP="0076629D">
            <w:pPr>
              <w:rPr>
                <w:rFonts w:ascii="Calibri" w:hAnsi="Calibri"/>
                <w:b/>
                <w:bCs/>
                <w:sz w:val="16"/>
                <w:szCs w:val="16"/>
              </w:rPr>
            </w:pPr>
          </w:p>
        </w:tc>
        <w:tc>
          <w:tcPr>
            <w:tcW w:w="2980" w:type="dxa"/>
            <w:tcBorders>
              <w:top w:val="nil"/>
              <w:left w:val="nil"/>
              <w:bottom w:val="single" w:sz="4" w:space="0" w:color="auto"/>
              <w:right w:val="single" w:sz="4" w:space="0" w:color="auto"/>
            </w:tcBorders>
            <w:shd w:val="clear" w:color="auto" w:fill="auto"/>
            <w:noWrap/>
            <w:vAlign w:val="center"/>
            <w:hideMark/>
          </w:tcPr>
          <w:p w:rsidR="0076629D" w:rsidRPr="004826DC" w:rsidRDefault="0076629D" w:rsidP="0076629D">
            <w:pPr>
              <w:rPr>
                <w:rFonts w:ascii="Calibri" w:hAnsi="Calibri"/>
                <w:sz w:val="16"/>
                <w:szCs w:val="16"/>
              </w:rPr>
            </w:pPr>
            <w:r w:rsidRPr="004826DC">
              <w:rPr>
                <w:rFonts w:ascii="Calibri" w:hAnsi="Calibri"/>
                <w:sz w:val="16"/>
                <w:szCs w:val="16"/>
              </w:rPr>
              <w:t>Jenkins</w:t>
            </w:r>
          </w:p>
        </w:tc>
        <w:tc>
          <w:tcPr>
            <w:tcW w:w="1420" w:type="dxa"/>
            <w:tcBorders>
              <w:top w:val="nil"/>
              <w:left w:val="nil"/>
              <w:bottom w:val="single" w:sz="4" w:space="0" w:color="auto"/>
              <w:right w:val="single" w:sz="4" w:space="0" w:color="auto"/>
            </w:tcBorders>
            <w:shd w:val="clear" w:color="auto" w:fill="auto"/>
            <w:noWrap/>
            <w:vAlign w:val="center"/>
            <w:hideMark/>
          </w:tcPr>
          <w:p w:rsidR="0076629D" w:rsidRPr="004826DC" w:rsidRDefault="0076629D" w:rsidP="0076629D">
            <w:pPr>
              <w:jc w:val="center"/>
              <w:rPr>
                <w:rFonts w:ascii="Calibri" w:hAnsi="Calibri"/>
                <w:sz w:val="16"/>
                <w:szCs w:val="16"/>
              </w:rPr>
            </w:pPr>
            <w:r w:rsidRPr="004826DC">
              <w:rPr>
                <w:rFonts w:ascii="Calibri" w:hAnsi="Calibri"/>
                <w:sz w:val="16"/>
                <w:szCs w:val="16"/>
              </w:rPr>
              <w:t> </w:t>
            </w:r>
          </w:p>
        </w:tc>
        <w:tc>
          <w:tcPr>
            <w:tcW w:w="5100" w:type="dxa"/>
            <w:tcBorders>
              <w:top w:val="nil"/>
              <w:left w:val="nil"/>
              <w:bottom w:val="single" w:sz="4" w:space="0" w:color="auto"/>
              <w:right w:val="single" w:sz="8" w:space="0" w:color="auto"/>
            </w:tcBorders>
            <w:shd w:val="clear" w:color="auto" w:fill="auto"/>
            <w:vAlign w:val="center"/>
            <w:hideMark/>
          </w:tcPr>
          <w:p w:rsidR="0076629D" w:rsidRPr="004826DC" w:rsidRDefault="0076629D" w:rsidP="0076629D">
            <w:pPr>
              <w:rPr>
                <w:rFonts w:ascii="Calibri" w:hAnsi="Calibri"/>
                <w:sz w:val="16"/>
                <w:szCs w:val="16"/>
              </w:rPr>
            </w:pPr>
            <w:r w:rsidRPr="004826DC">
              <w:rPr>
                <w:rFonts w:ascii="Calibri" w:hAnsi="Calibri"/>
                <w:sz w:val="16"/>
                <w:szCs w:val="16"/>
              </w:rPr>
              <w:t>Integração contínua</w:t>
            </w:r>
          </w:p>
        </w:tc>
      </w:tr>
      <w:tr w:rsidR="0076629D" w:rsidRPr="004826DC" w:rsidTr="0076629D">
        <w:trPr>
          <w:trHeight w:val="300"/>
        </w:trPr>
        <w:tc>
          <w:tcPr>
            <w:tcW w:w="2800" w:type="dxa"/>
            <w:vMerge w:val="restart"/>
            <w:tcBorders>
              <w:top w:val="nil"/>
              <w:left w:val="single" w:sz="8" w:space="0" w:color="auto"/>
              <w:bottom w:val="single" w:sz="8" w:space="0" w:color="000000"/>
              <w:right w:val="single" w:sz="4" w:space="0" w:color="auto"/>
            </w:tcBorders>
            <w:shd w:val="clear" w:color="auto" w:fill="auto"/>
            <w:noWrap/>
            <w:vAlign w:val="center"/>
            <w:hideMark/>
          </w:tcPr>
          <w:p w:rsidR="0076629D" w:rsidRPr="004826DC" w:rsidRDefault="0076629D" w:rsidP="0076629D">
            <w:pPr>
              <w:jc w:val="center"/>
              <w:rPr>
                <w:rFonts w:ascii="Calibri" w:hAnsi="Calibri"/>
                <w:b/>
                <w:bCs/>
                <w:sz w:val="16"/>
                <w:szCs w:val="16"/>
              </w:rPr>
            </w:pPr>
            <w:r w:rsidRPr="004826DC">
              <w:rPr>
                <w:rFonts w:ascii="Calibri" w:hAnsi="Calibri"/>
                <w:b/>
                <w:bCs/>
                <w:sz w:val="16"/>
                <w:szCs w:val="16"/>
              </w:rPr>
              <w:t>Outros Ambientes de Desnvolvimento </w:t>
            </w:r>
          </w:p>
        </w:tc>
        <w:tc>
          <w:tcPr>
            <w:tcW w:w="2980" w:type="dxa"/>
            <w:tcBorders>
              <w:top w:val="nil"/>
              <w:left w:val="nil"/>
              <w:bottom w:val="single" w:sz="4" w:space="0" w:color="auto"/>
              <w:right w:val="single" w:sz="4" w:space="0" w:color="auto"/>
            </w:tcBorders>
            <w:shd w:val="clear" w:color="auto" w:fill="auto"/>
            <w:noWrap/>
            <w:vAlign w:val="center"/>
            <w:hideMark/>
          </w:tcPr>
          <w:p w:rsidR="0076629D" w:rsidRPr="004826DC" w:rsidRDefault="0076629D" w:rsidP="0076629D">
            <w:pPr>
              <w:rPr>
                <w:rFonts w:ascii="Calibri" w:hAnsi="Calibri"/>
                <w:sz w:val="16"/>
                <w:szCs w:val="16"/>
              </w:rPr>
            </w:pPr>
            <w:r w:rsidRPr="004826DC">
              <w:rPr>
                <w:rFonts w:ascii="Calibri" w:hAnsi="Calibri"/>
                <w:sz w:val="16"/>
                <w:szCs w:val="16"/>
              </w:rPr>
              <w:t>SAP Business Objects</w:t>
            </w:r>
          </w:p>
        </w:tc>
        <w:tc>
          <w:tcPr>
            <w:tcW w:w="1420" w:type="dxa"/>
            <w:tcBorders>
              <w:top w:val="nil"/>
              <w:left w:val="nil"/>
              <w:bottom w:val="single" w:sz="4" w:space="0" w:color="auto"/>
              <w:right w:val="single" w:sz="4" w:space="0" w:color="auto"/>
            </w:tcBorders>
            <w:shd w:val="clear" w:color="auto" w:fill="auto"/>
            <w:noWrap/>
            <w:vAlign w:val="center"/>
            <w:hideMark/>
          </w:tcPr>
          <w:p w:rsidR="0076629D" w:rsidRPr="004826DC" w:rsidRDefault="0076629D" w:rsidP="0076629D">
            <w:pPr>
              <w:jc w:val="center"/>
              <w:rPr>
                <w:rFonts w:ascii="Calibri" w:hAnsi="Calibri"/>
                <w:sz w:val="16"/>
                <w:szCs w:val="16"/>
              </w:rPr>
            </w:pPr>
            <w:r w:rsidRPr="004826DC">
              <w:rPr>
                <w:rFonts w:ascii="Calibri" w:hAnsi="Calibri"/>
                <w:sz w:val="16"/>
                <w:szCs w:val="16"/>
              </w:rPr>
              <w:t>XI 3.1</w:t>
            </w:r>
          </w:p>
        </w:tc>
        <w:tc>
          <w:tcPr>
            <w:tcW w:w="5100" w:type="dxa"/>
            <w:tcBorders>
              <w:top w:val="nil"/>
              <w:left w:val="nil"/>
              <w:bottom w:val="single" w:sz="4" w:space="0" w:color="auto"/>
              <w:right w:val="single" w:sz="8" w:space="0" w:color="auto"/>
            </w:tcBorders>
            <w:shd w:val="clear" w:color="auto" w:fill="auto"/>
            <w:vAlign w:val="center"/>
            <w:hideMark/>
          </w:tcPr>
          <w:p w:rsidR="0076629D" w:rsidRPr="004826DC" w:rsidRDefault="0076629D" w:rsidP="0076629D">
            <w:pPr>
              <w:rPr>
                <w:rFonts w:ascii="Calibri" w:hAnsi="Calibri"/>
                <w:sz w:val="16"/>
                <w:szCs w:val="16"/>
              </w:rPr>
            </w:pPr>
            <w:r w:rsidRPr="004826DC">
              <w:rPr>
                <w:rFonts w:ascii="Calibri" w:hAnsi="Calibri"/>
                <w:sz w:val="16"/>
                <w:szCs w:val="16"/>
              </w:rPr>
              <w:t> </w:t>
            </w:r>
          </w:p>
        </w:tc>
      </w:tr>
      <w:tr w:rsidR="0076629D" w:rsidRPr="004826DC" w:rsidTr="0076629D">
        <w:trPr>
          <w:trHeight w:val="300"/>
        </w:trPr>
        <w:tc>
          <w:tcPr>
            <w:tcW w:w="2800" w:type="dxa"/>
            <w:vMerge/>
            <w:tcBorders>
              <w:top w:val="nil"/>
              <w:left w:val="single" w:sz="8" w:space="0" w:color="auto"/>
              <w:bottom w:val="single" w:sz="8" w:space="0" w:color="000000"/>
              <w:right w:val="single" w:sz="4" w:space="0" w:color="auto"/>
            </w:tcBorders>
            <w:vAlign w:val="center"/>
            <w:hideMark/>
          </w:tcPr>
          <w:p w:rsidR="0076629D" w:rsidRPr="004826DC" w:rsidRDefault="0076629D" w:rsidP="0076629D">
            <w:pPr>
              <w:rPr>
                <w:rFonts w:ascii="Calibri" w:hAnsi="Calibri"/>
                <w:b/>
                <w:bCs/>
                <w:sz w:val="16"/>
                <w:szCs w:val="16"/>
              </w:rPr>
            </w:pPr>
          </w:p>
        </w:tc>
        <w:tc>
          <w:tcPr>
            <w:tcW w:w="2980" w:type="dxa"/>
            <w:tcBorders>
              <w:top w:val="nil"/>
              <w:left w:val="nil"/>
              <w:bottom w:val="single" w:sz="4" w:space="0" w:color="auto"/>
              <w:right w:val="single" w:sz="4" w:space="0" w:color="auto"/>
            </w:tcBorders>
            <w:shd w:val="clear" w:color="auto" w:fill="auto"/>
            <w:noWrap/>
            <w:vAlign w:val="center"/>
            <w:hideMark/>
          </w:tcPr>
          <w:p w:rsidR="0076629D" w:rsidRPr="004826DC" w:rsidRDefault="0076629D" w:rsidP="0076629D">
            <w:pPr>
              <w:rPr>
                <w:rFonts w:ascii="Calibri" w:hAnsi="Calibri"/>
                <w:sz w:val="16"/>
                <w:szCs w:val="16"/>
              </w:rPr>
            </w:pPr>
            <w:r w:rsidRPr="004826DC">
              <w:rPr>
                <w:rFonts w:ascii="Calibri" w:hAnsi="Calibri"/>
                <w:sz w:val="16"/>
                <w:szCs w:val="16"/>
              </w:rPr>
              <w:t>Borland Delphi +</w:t>
            </w:r>
          </w:p>
        </w:tc>
        <w:tc>
          <w:tcPr>
            <w:tcW w:w="1420" w:type="dxa"/>
            <w:tcBorders>
              <w:top w:val="nil"/>
              <w:left w:val="nil"/>
              <w:bottom w:val="single" w:sz="4" w:space="0" w:color="auto"/>
              <w:right w:val="single" w:sz="4" w:space="0" w:color="auto"/>
            </w:tcBorders>
            <w:shd w:val="clear" w:color="auto" w:fill="auto"/>
            <w:noWrap/>
            <w:vAlign w:val="center"/>
            <w:hideMark/>
          </w:tcPr>
          <w:p w:rsidR="0076629D" w:rsidRPr="004826DC" w:rsidRDefault="0076629D" w:rsidP="0076629D">
            <w:pPr>
              <w:jc w:val="center"/>
              <w:rPr>
                <w:rFonts w:ascii="Calibri" w:hAnsi="Calibri"/>
                <w:sz w:val="16"/>
                <w:szCs w:val="16"/>
              </w:rPr>
            </w:pPr>
            <w:r w:rsidRPr="004826DC">
              <w:rPr>
                <w:rFonts w:ascii="Calibri" w:hAnsi="Calibri"/>
                <w:sz w:val="16"/>
                <w:szCs w:val="16"/>
              </w:rPr>
              <w:t>5.0</w:t>
            </w:r>
          </w:p>
        </w:tc>
        <w:tc>
          <w:tcPr>
            <w:tcW w:w="5100" w:type="dxa"/>
            <w:tcBorders>
              <w:top w:val="nil"/>
              <w:left w:val="nil"/>
              <w:bottom w:val="single" w:sz="4" w:space="0" w:color="auto"/>
              <w:right w:val="single" w:sz="8" w:space="0" w:color="auto"/>
            </w:tcBorders>
            <w:shd w:val="clear" w:color="auto" w:fill="auto"/>
            <w:vAlign w:val="center"/>
            <w:hideMark/>
          </w:tcPr>
          <w:p w:rsidR="0076629D" w:rsidRPr="004826DC" w:rsidRDefault="0076629D" w:rsidP="0076629D">
            <w:pPr>
              <w:rPr>
                <w:rFonts w:ascii="Calibri" w:hAnsi="Calibri"/>
                <w:sz w:val="16"/>
                <w:szCs w:val="16"/>
              </w:rPr>
            </w:pPr>
            <w:r w:rsidRPr="004826DC">
              <w:rPr>
                <w:rFonts w:ascii="Calibri" w:hAnsi="Calibri"/>
                <w:sz w:val="16"/>
                <w:szCs w:val="16"/>
              </w:rPr>
              <w:t> </w:t>
            </w:r>
          </w:p>
        </w:tc>
      </w:tr>
      <w:tr w:rsidR="0076629D" w:rsidRPr="004826DC" w:rsidTr="0076629D">
        <w:trPr>
          <w:trHeight w:val="465"/>
        </w:trPr>
        <w:tc>
          <w:tcPr>
            <w:tcW w:w="2800" w:type="dxa"/>
            <w:vMerge/>
            <w:tcBorders>
              <w:top w:val="nil"/>
              <w:left w:val="single" w:sz="8" w:space="0" w:color="auto"/>
              <w:bottom w:val="single" w:sz="8" w:space="0" w:color="000000"/>
              <w:right w:val="single" w:sz="4" w:space="0" w:color="auto"/>
            </w:tcBorders>
            <w:vAlign w:val="center"/>
            <w:hideMark/>
          </w:tcPr>
          <w:p w:rsidR="0076629D" w:rsidRPr="004826DC" w:rsidRDefault="0076629D" w:rsidP="0076629D">
            <w:pPr>
              <w:rPr>
                <w:rFonts w:ascii="Calibri" w:hAnsi="Calibri"/>
                <w:b/>
                <w:bCs/>
                <w:sz w:val="16"/>
                <w:szCs w:val="16"/>
              </w:rPr>
            </w:pPr>
          </w:p>
        </w:tc>
        <w:tc>
          <w:tcPr>
            <w:tcW w:w="2980" w:type="dxa"/>
            <w:tcBorders>
              <w:top w:val="nil"/>
              <w:left w:val="nil"/>
              <w:bottom w:val="single" w:sz="8" w:space="0" w:color="auto"/>
              <w:right w:val="single" w:sz="4" w:space="0" w:color="auto"/>
            </w:tcBorders>
            <w:shd w:val="clear" w:color="auto" w:fill="auto"/>
            <w:noWrap/>
            <w:vAlign w:val="center"/>
            <w:hideMark/>
          </w:tcPr>
          <w:p w:rsidR="0076629D" w:rsidRPr="004826DC" w:rsidRDefault="0076629D" w:rsidP="0076629D">
            <w:pPr>
              <w:rPr>
                <w:rFonts w:ascii="Calibri" w:hAnsi="Calibri"/>
                <w:sz w:val="16"/>
                <w:szCs w:val="16"/>
              </w:rPr>
            </w:pPr>
            <w:r w:rsidRPr="004826DC">
              <w:rPr>
                <w:rFonts w:ascii="Calibri" w:hAnsi="Calibri"/>
                <w:sz w:val="16"/>
                <w:szCs w:val="16"/>
              </w:rPr>
              <w:t>Borland BDE</w:t>
            </w:r>
          </w:p>
        </w:tc>
        <w:tc>
          <w:tcPr>
            <w:tcW w:w="1420" w:type="dxa"/>
            <w:tcBorders>
              <w:top w:val="nil"/>
              <w:left w:val="nil"/>
              <w:bottom w:val="single" w:sz="8" w:space="0" w:color="auto"/>
              <w:right w:val="single" w:sz="4" w:space="0" w:color="auto"/>
            </w:tcBorders>
            <w:shd w:val="clear" w:color="auto" w:fill="auto"/>
            <w:noWrap/>
            <w:vAlign w:val="center"/>
            <w:hideMark/>
          </w:tcPr>
          <w:p w:rsidR="0076629D" w:rsidRPr="004826DC" w:rsidRDefault="0076629D" w:rsidP="0076629D">
            <w:pPr>
              <w:jc w:val="center"/>
              <w:rPr>
                <w:rFonts w:ascii="Calibri" w:hAnsi="Calibri"/>
                <w:sz w:val="16"/>
                <w:szCs w:val="16"/>
              </w:rPr>
            </w:pPr>
            <w:r w:rsidRPr="004826DC">
              <w:rPr>
                <w:rFonts w:ascii="Calibri" w:hAnsi="Calibri"/>
                <w:sz w:val="16"/>
                <w:szCs w:val="16"/>
              </w:rPr>
              <w:t>5.12</w:t>
            </w:r>
          </w:p>
        </w:tc>
        <w:tc>
          <w:tcPr>
            <w:tcW w:w="5100" w:type="dxa"/>
            <w:tcBorders>
              <w:top w:val="nil"/>
              <w:left w:val="nil"/>
              <w:bottom w:val="single" w:sz="8" w:space="0" w:color="auto"/>
              <w:right w:val="single" w:sz="8" w:space="0" w:color="auto"/>
            </w:tcBorders>
            <w:shd w:val="clear" w:color="auto" w:fill="auto"/>
            <w:vAlign w:val="center"/>
            <w:hideMark/>
          </w:tcPr>
          <w:p w:rsidR="0076629D" w:rsidRPr="004826DC" w:rsidRDefault="0076629D" w:rsidP="0076629D">
            <w:pPr>
              <w:rPr>
                <w:rFonts w:ascii="Calibri" w:hAnsi="Calibri"/>
                <w:sz w:val="16"/>
                <w:szCs w:val="16"/>
              </w:rPr>
            </w:pPr>
            <w:r w:rsidRPr="004826DC">
              <w:rPr>
                <w:rFonts w:ascii="Calibri" w:hAnsi="Calibri"/>
                <w:sz w:val="16"/>
                <w:szCs w:val="16"/>
              </w:rPr>
              <w:t>As aplicações corporativas construídas em Delphi utilizam BDE para acesso à base de dados corporativa</w:t>
            </w:r>
          </w:p>
        </w:tc>
      </w:tr>
    </w:tbl>
    <w:p w:rsidR="0076629D" w:rsidRPr="004826DC" w:rsidRDefault="0076629D" w:rsidP="0076629D">
      <w:pPr>
        <w:rPr>
          <w:rFonts w:ascii="Calibri" w:hAnsi="Calibri"/>
          <w:b/>
          <w:sz w:val="24"/>
          <w:szCs w:val="24"/>
        </w:rPr>
      </w:pPr>
    </w:p>
    <w:p w:rsidR="0076629D" w:rsidRPr="004826DC" w:rsidRDefault="0076629D" w:rsidP="0076629D">
      <w:pPr>
        <w:pStyle w:val="Ttulo2"/>
        <w:ind w:left="1134"/>
        <w:rPr>
          <w:rFonts w:ascii="Calibri" w:hAnsi="Calibri"/>
          <w:color w:val="auto"/>
        </w:rPr>
      </w:pPr>
    </w:p>
    <w:p w:rsidR="0076629D" w:rsidRPr="004826DC" w:rsidRDefault="0076629D" w:rsidP="0076629D">
      <w:pPr>
        <w:rPr>
          <w:rFonts w:ascii="Calibri" w:hAnsi="Calibri"/>
          <w:b/>
          <w:sz w:val="24"/>
          <w:szCs w:val="24"/>
        </w:rPr>
        <w:sectPr w:rsidR="0076629D" w:rsidRPr="004826DC" w:rsidSect="0076629D">
          <w:headerReference w:type="default" r:id="rId101"/>
          <w:footerReference w:type="default" r:id="rId102"/>
          <w:pgSz w:w="16838" w:h="11906" w:orient="landscape" w:code="9"/>
          <w:pgMar w:top="845" w:right="1103" w:bottom="397" w:left="851" w:header="284" w:footer="0" w:gutter="0"/>
          <w:pgNumType w:start="1"/>
          <w:cols w:space="708"/>
          <w:docGrid w:linePitch="360"/>
        </w:sectPr>
      </w:pPr>
    </w:p>
    <w:p w:rsidR="0076629D" w:rsidRPr="004826DC" w:rsidRDefault="0076629D" w:rsidP="0076629D">
      <w:pPr>
        <w:jc w:val="center"/>
        <w:rPr>
          <w:rFonts w:ascii="Calibri" w:hAnsi="Calibri"/>
          <w:b/>
          <w:sz w:val="24"/>
          <w:szCs w:val="24"/>
        </w:rPr>
      </w:pPr>
      <w:r w:rsidRPr="004826DC">
        <w:rPr>
          <w:rFonts w:ascii="Calibri" w:hAnsi="Calibri"/>
          <w:b/>
          <w:sz w:val="24"/>
          <w:szCs w:val="24"/>
        </w:rPr>
        <w:lastRenderedPageBreak/>
        <w:t>ANEXO XII</w:t>
      </w:r>
      <w:r w:rsidR="00D13510" w:rsidRPr="004826DC">
        <w:rPr>
          <w:rFonts w:ascii="Calibri" w:hAnsi="Calibri"/>
          <w:b/>
          <w:sz w:val="24"/>
          <w:szCs w:val="24"/>
        </w:rPr>
        <w:t xml:space="preserve"> - </w:t>
      </w:r>
      <w:r w:rsidR="00B0483A" w:rsidRPr="004826DC">
        <w:rPr>
          <w:rFonts w:ascii="Calibri" w:hAnsi="Calibri"/>
          <w:b/>
          <w:sz w:val="24"/>
          <w:szCs w:val="24"/>
        </w:rPr>
        <w:t>ARQUITETURA DE REFERÊNCIA DO TCU</w:t>
      </w:r>
    </w:p>
    <w:p w:rsidR="0076629D" w:rsidRPr="004826DC" w:rsidRDefault="00D13510" w:rsidP="00D13510">
      <w:pPr>
        <w:pStyle w:val="Ttulo1"/>
        <w:keepNext w:val="0"/>
        <w:spacing w:before="480" w:after="0" w:line="276" w:lineRule="auto"/>
        <w:ind w:left="432" w:hanging="432"/>
        <w:contextualSpacing/>
        <w:jc w:val="both"/>
        <w:rPr>
          <w:rFonts w:ascii="Calibri" w:hAnsi="Calibri"/>
          <w:sz w:val="24"/>
          <w:szCs w:val="24"/>
        </w:rPr>
      </w:pPr>
      <w:r w:rsidRPr="004826DC">
        <w:rPr>
          <w:rFonts w:ascii="Calibri" w:hAnsi="Calibri"/>
          <w:sz w:val="24"/>
          <w:szCs w:val="24"/>
        </w:rPr>
        <w:t xml:space="preserve">1 </w:t>
      </w:r>
      <w:r w:rsidR="0076629D" w:rsidRPr="004826DC">
        <w:rPr>
          <w:rFonts w:ascii="Calibri" w:hAnsi="Calibri"/>
          <w:sz w:val="24"/>
          <w:szCs w:val="24"/>
        </w:rPr>
        <w:t>Introdução</w:t>
      </w:r>
    </w:p>
    <w:p w:rsidR="0076629D" w:rsidRPr="004826DC" w:rsidRDefault="0076629D" w:rsidP="00D13510">
      <w:pPr>
        <w:jc w:val="both"/>
        <w:rPr>
          <w:rFonts w:ascii="Calibri" w:hAnsi="Calibri"/>
        </w:rPr>
      </w:pPr>
      <w:r w:rsidRPr="004826DC">
        <w:rPr>
          <w:rFonts w:ascii="Calibri" w:hAnsi="Calibri"/>
        </w:rPr>
        <w:t>Este documento descreve a arquitetura de referência para sistemas Java do TCU que utilizam plataforma Web/Java EE(servlets e páginas JSF). Ele tem como público alvo principal arquitetos e implementadores, mas contém informações úteis também a gerentes de projeto, testadores, analistas de requisitos, administradores de dados, administradores de infrastrutura e, possivelmente, outros stakeholders do projeto de software.</w:t>
      </w:r>
    </w:p>
    <w:p w:rsidR="0076629D" w:rsidRPr="004826DC" w:rsidRDefault="0076629D" w:rsidP="00D13510">
      <w:pPr>
        <w:jc w:val="both"/>
        <w:rPr>
          <w:rFonts w:ascii="Calibri" w:hAnsi="Calibri"/>
        </w:rPr>
      </w:pPr>
      <w:r w:rsidRPr="004826DC">
        <w:rPr>
          <w:rFonts w:ascii="Calibri" w:hAnsi="Calibri"/>
        </w:rPr>
        <w:t>As informações aqui contidas foram extraídas da Wiki TI, que está disponível na intranet do TCU para consulta por servidores e fornecedores envolvidos com desenvolvimento de software para o Tribunal. Como a arquitetura de referência está em constante evolução para acompanhar as evoluções tecnológicas, será disponibilizado acesso à Wiki TI para a empresa contrada para execução dos serviços objeto deste edital.</w:t>
      </w:r>
    </w:p>
    <w:p w:rsidR="0076629D" w:rsidRPr="004826DC" w:rsidRDefault="0076629D" w:rsidP="00D13510">
      <w:pPr>
        <w:pStyle w:val="NormalWeb"/>
        <w:jc w:val="both"/>
        <w:rPr>
          <w:rFonts w:ascii="Calibri" w:hAnsi="Calibri"/>
          <w:sz w:val="20"/>
          <w:szCs w:val="20"/>
        </w:rPr>
      </w:pPr>
      <w:r w:rsidRPr="004826DC">
        <w:rPr>
          <w:rFonts w:ascii="Calibri" w:hAnsi="Calibri"/>
          <w:sz w:val="20"/>
          <w:szCs w:val="20"/>
        </w:rPr>
        <w:t xml:space="preserve">Os objetivos deste documento são: </w:t>
      </w:r>
    </w:p>
    <w:p w:rsidR="0076629D" w:rsidRPr="004826DC" w:rsidRDefault="0076629D" w:rsidP="00D13510">
      <w:pPr>
        <w:numPr>
          <w:ilvl w:val="0"/>
          <w:numId w:val="28"/>
        </w:numPr>
        <w:spacing w:before="100" w:beforeAutospacing="1" w:after="100" w:afterAutospacing="1"/>
        <w:jc w:val="both"/>
        <w:rPr>
          <w:rFonts w:ascii="Calibri" w:hAnsi="Calibri"/>
        </w:rPr>
      </w:pPr>
      <w:r w:rsidRPr="004826DC">
        <w:rPr>
          <w:rFonts w:ascii="Calibri" w:hAnsi="Calibri"/>
        </w:rPr>
        <w:t xml:space="preserve">Descrever uma solução arquitetural genérica, na qual se utilizou padrões de design e de arquitetura que, acredita-se, representam uma solução adequada para os sistemas similares da STI. </w:t>
      </w:r>
    </w:p>
    <w:p w:rsidR="0076629D" w:rsidRPr="004826DC" w:rsidRDefault="0076629D" w:rsidP="00D13510">
      <w:pPr>
        <w:numPr>
          <w:ilvl w:val="0"/>
          <w:numId w:val="28"/>
        </w:numPr>
        <w:spacing w:before="100" w:beforeAutospacing="1" w:after="100" w:afterAutospacing="1"/>
        <w:jc w:val="both"/>
        <w:rPr>
          <w:rFonts w:ascii="Calibri" w:hAnsi="Calibri"/>
        </w:rPr>
      </w:pPr>
      <w:r w:rsidRPr="004826DC">
        <w:rPr>
          <w:rFonts w:ascii="Calibri" w:hAnsi="Calibri"/>
        </w:rPr>
        <w:t xml:space="preserve">Guiar a implementação de um sistema (ou parte dele) que segue essa arquitetura genérica. Ao seguir a arquitetura de referência, este sistema obterá melhor manutenibilidade. </w:t>
      </w:r>
    </w:p>
    <w:p w:rsidR="0076629D" w:rsidRPr="004826DC" w:rsidRDefault="0076629D" w:rsidP="00D13510">
      <w:pPr>
        <w:numPr>
          <w:ilvl w:val="0"/>
          <w:numId w:val="28"/>
        </w:numPr>
        <w:spacing w:before="100" w:beforeAutospacing="1" w:after="100" w:afterAutospacing="1"/>
        <w:jc w:val="both"/>
        <w:rPr>
          <w:rFonts w:ascii="Calibri" w:hAnsi="Calibri"/>
        </w:rPr>
      </w:pPr>
      <w:r w:rsidRPr="004826DC">
        <w:rPr>
          <w:rFonts w:ascii="Calibri" w:hAnsi="Calibri"/>
        </w:rPr>
        <w:t xml:space="preserve">Descrever para um novo desenvolvedor na equipe (novo auditor, terceirizado ou estagiário) como os sistemas são organizados (estrutura do código, estrutura em tempo de execução e estrutura de deployment). </w:t>
      </w:r>
    </w:p>
    <w:p w:rsidR="0076629D" w:rsidRPr="004826DC" w:rsidRDefault="0076629D" w:rsidP="00D13510">
      <w:pPr>
        <w:numPr>
          <w:ilvl w:val="0"/>
          <w:numId w:val="28"/>
        </w:numPr>
        <w:spacing w:before="100" w:beforeAutospacing="1" w:after="100" w:afterAutospacing="1"/>
        <w:jc w:val="both"/>
        <w:rPr>
          <w:rFonts w:ascii="Calibri" w:hAnsi="Calibri"/>
        </w:rPr>
      </w:pPr>
      <w:r w:rsidRPr="004826DC">
        <w:rPr>
          <w:rFonts w:ascii="Calibri" w:hAnsi="Calibri"/>
        </w:rPr>
        <w:t xml:space="preserve">Servir de referência para projetistas e desenvolvedores no dia-a-dia de criação e manutenção de sistemas. </w:t>
      </w:r>
    </w:p>
    <w:p w:rsidR="0076629D" w:rsidRPr="004826DC" w:rsidRDefault="0076629D" w:rsidP="00D13510">
      <w:pPr>
        <w:pStyle w:val="NormalWeb"/>
        <w:jc w:val="both"/>
        <w:rPr>
          <w:rFonts w:ascii="Calibri" w:hAnsi="Calibri"/>
          <w:sz w:val="20"/>
          <w:szCs w:val="20"/>
        </w:rPr>
      </w:pPr>
      <w:r w:rsidRPr="004826DC">
        <w:rPr>
          <w:rFonts w:ascii="Calibri" w:hAnsi="Calibri"/>
          <w:sz w:val="20"/>
          <w:szCs w:val="20"/>
        </w:rPr>
        <w:t xml:space="preserve">Este documento não visa coibir ou restringir soluções de design que sejam diferentes das descritas aqui. O objetivo de uma arquitetura de referência não é descrever a arquitetura de um sistema específico. Esta será descrita no Documento de Arquitetura de Software (DAS) do sistema. </w:t>
      </w:r>
    </w:p>
    <w:p w:rsidR="0076629D" w:rsidRPr="004826DC" w:rsidRDefault="0076629D" w:rsidP="00D13510">
      <w:pPr>
        <w:jc w:val="both"/>
        <w:rPr>
          <w:rFonts w:ascii="Calibri" w:hAnsi="Calibri" w:cs="Arial"/>
          <w:b/>
          <w:bCs/>
          <w:sz w:val="28"/>
          <w:szCs w:val="28"/>
        </w:rPr>
      </w:pPr>
      <w:r w:rsidRPr="004826DC">
        <w:rPr>
          <w:rFonts w:ascii="Calibri" w:hAnsi="Calibri"/>
        </w:rPr>
        <w:br w:type="page"/>
      </w:r>
    </w:p>
    <w:p w:rsidR="0076629D" w:rsidRPr="004826DC" w:rsidRDefault="00D13510" w:rsidP="00D13510">
      <w:pPr>
        <w:pStyle w:val="Ttulo1"/>
        <w:keepNext w:val="0"/>
        <w:spacing w:before="480" w:after="0" w:line="276" w:lineRule="auto"/>
        <w:ind w:left="432" w:hanging="432"/>
        <w:contextualSpacing/>
        <w:jc w:val="both"/>
        <w:rPr>
          <w:rFonts w:ascii="Calibri" w:hAnsi="Calibri"/>
        </w:rPr>
      </w:pPr>
      <w:r w:rsidRPr="004826DC">
        <w:rPr>
          <w:rFonts w:ascii="Calibri" w:hAnsi="Calibri"/>
        </w:rPr>
        <w:lastRenderedPageBreak/>
        <w:t xml:space="preserve">2 </w:t>
      </w:r>
      <w:r w:rsidR="0076629D" w:rsidRPr="004826DC">
        <w:rPr>
          <w:rFonts w:ascii="Calibri" w:hAnsi="Calibri"/>
          <w:sz w:val="24"/>
          <w:szCs w:val="24"/>
        </w:rPr>
        <w:t>Visões da Arquitetura</w:t>
      </w:r>
    </w:p>
    <w:p w:rsidR="0076629D" w:rsidRPr="004826DC" w:rsidRDefault="00D13510" w:rsidP="00D13510">
      <w:pPr>
        <w:pStyle w:val="Ttulo2"/>
        <w:keepNext w:val="0"/>
        <w:numPr>
          <w:ilvl w:val="1"/>
          <w:numId w:val="0"/>
        </w:numPr>
        <w:tabs>
          <w:tab w:val="clear" w:pos="1701"/>
        </w:tabs>
        <w:spacing w:before="200" w:line="276" w:lineRule="auto"/>
        <w:ind w:left="576" w:right="0" w:hanging="576"/>
        <w:jc w:val="both"/>
        <w:rPr>
          <w:rFonts w:ascii="Calibri" w:hAnsi="Calibri"/>
          <w:b w:val="0"/>
          <w:color w:val="auto"/>
        </w:rPr>
      </w:pPr>
      <w:r w:rsidRPr="004826DC">
        <w:rPr>
          <w:rFonts w:ascii="Calibri" w:hAnsi="Calibri"/>
          <w:b w:val="0"/>
          <w:color w:val="auto"/>
        </w:rPr>
        <w:t xml:space="preserve">2.1  </w:t>
      </w:r>
      <w:r w:rsidR="0076629D" w:rsidRPr="004826DC">
        <w:rPr>
          <w:rFonts w:ascii="Calibri" w:hAnsi="Calibri"/>
          <w:b w:val="0"/>
          <w:color w:val="auto"/>
        </w:rPr>
        <w:t>Visões de Módulo</w:t>
      </w:r>
    </w:p>
    <w:p w:rsidR="0076629D" w:rsidRPr="004826DC" w:rsidRDefault="00D13510" w:rsidP="00D13510">
      <w:pPr>
        <w:pStyle w:val="Ttulo3"/>
        <w:keepNext w:val="0"/>
        <w:numPr>
          <w:ilvl w:val="2"/>
          <w:numId w:val="0"/>
        </w:numPr>
        <w:spacing w:before="200" w:line="271" w:lineRule="auto"/>
        <w:ind w:left="720" w:hanging="720"/>
        <w:jc w:val="both"/>
        <w:rPr>
          <w:rFonts w:ascii="Calibri" w:hAnsi="Calibri"/>
          <w:b w:val="0"/>
        </w:rPr>
      </w:pPr>
      <w:r w:rsidRPr="004826DC">
        <w:rPr>
          <w:rFonts w:ascii="Calibri" w:hAnsi="Calibri"/>
          <w:b w:val="0"/>
        </w:rPr>
        <w:t xml:space="preserve">2.1.1  </w:t>
      </w:r>
      <w:r w:rsidR="0076629D" w:rsidRPr="004826DC">
        <w:rPr>
          <w:rFonts w:ascii="Calibri" w:hAnsi="Calibri"/>
          <w:b w:val="0"/>
        </w:rPr>
        <w:t>Camadas</w:t>
      </w:r>
    </w:p>
    <w:p w:rsidR="0076629D" w:rsidRPr="004826DC" w:rsidRDefault="0076629D" w:rsidP="00D13510">
      <w:pPr>
        <w:pStyle w:val="NormalWeb"/>
        <w:jc w:val="both"/>
        <w:rPr>
          <w:rFonts w:ascii="Calibri" w:hAnsi="Calibri"/>
          <w:sz w:val="20"/>
          <w:szCs w:val="20"/>
        </w:rPr>
      </w:pPr>
      <w:r w:rsidRPr="004826DC">
        <w:rPr>
          <w:rFonts w:ascii="Calibri" w:hAnsi="Calibri"/>
          <w:sz w:val="20"/>
          <w:szCs w:val="20"/>
        </w:rPr>
        <w:t xml:space="preserve">Essa visão serve apenas para mostrar o agrupamento lógico entre os principais elementos de código e as dependências de uso permitidas. As camadas não correspondem diretamente a pacotes ou diretórios na estrutura do código. </w:t>
      </w:r>
    </w:p>
    <w:p w:rsidR="0076629D" w:rsidRPr="004826DC" w:rsidRDefault="0076629D" w:rsidP="00D13510">
      <w:pPr>
        <w:pStyle w:val="NormalWeb"/>
        <w:jc w:val="both"/>
        <w:rPr>
          <w:rFonts w:ascii="Calibri" w:hAnsi="Calibri"/>
          <w:b/>
          <w:sz w:val="22"/>
          <w:szCs w:val="22"/>
        </w:rPr>
      </w:pPr>
      <w:bookmarkStart w:id="65" w:name="Apresenta.C3.A7.C3.A3o"/>
      <w:bookmarkEnd w:id="65"/>
      <w:r w:rsidRPr="004826DC">
        <w:rPr>
          <w:rFonts w:ascii="Calibri" w:hAnsi="Calibri"/>
          <w:b/>
          <w:sz w:val="22"/>
          <w:szCs w:val="22"/>
        </w:rPr>
        <w:t>Apresentação</w:t>
      </w:r>
    </w:p>
    <w:p w:rsidR="0076629D" w:rsidRPr="004826DC" w:rsidRDefault="0061608D" w:rsidP="00D13510">
      <w:pPr>
        <w:pStyle w:val="NormalWeb"/>
        <w:jc w:val="both"/>
        <w:rPr>
          <w:rFonts w:ascii="Calibri" w:hAnsi="Calibri"/>
        </w:rPr>
      </w:pPr>
      <w:r w:rsidRPr="004826DC">
        <w:rPr>
          <w:rFonts w:ascii="Calibri" w:hAnsi="Calibri"/>
          <w:noProof/>
        </w:rPr>
        <w:drawing>
          <wp:inline distT="0" distB="0" distL="0" distR="0">
            <wp:extent cx="3983355" cy="2496820"/>
            <wp:effectExtent l="19050" t="0" r="0" b="0"/>
            <wp:docPr id="76" name="Imagem 1" descr="Imagem:DAS_ArqReferencia_04.JPG">
              <a:hlinkClick xmlns:a="http://schemas.openxmlformats.org/drawingml/2006/main" r:id="rId103" tooltip="Imagem:DAS_ArqReferencia_04.JPG"/>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descr="Imagem:DAS_ArqReferencia_04.JPG">
                      <a:hlinkClick r:id="rId103" tooltip="Imagem:DAS_ArqReferencia_04.JPG"/>
                    </pic:cNvPr>
                    <pic:cNvPicPr>
                      <a:picLocks noChangeAspect="1" noChangeArrowheads="1"/>
                    </pic:cNvPicPr>
                  </pic:nvPicPr>
                  <pic:blipFill>
                    <a:blip r:embed="rId104" cstate="print"/>
                    <a:srcRect/>
                    <a:stretch>
                      <a:fillRect/>
                    </a:stretch>
                  </pic:blipFill>
                  <pic:spPr bwMode="auto">
                    <a:xfrm>
                      <a:off x="0" y="0"/>
                      <a:ext cx="3983355" cy="2496820"/>
                    </a:xfrm>
                    <a:prstGeom prst="rect">
                      <a:avLst/>
                    </a:prstGeom>
                    <a:noFill/>
                    <a:ln w="9525">
                      <a:noFill/>
                      <a:miter lim="800000"/>
                      <a:headEnd/>
                      <a:tailEnd/>
                    </a:ln>
                  </pic:spPr>
                </pic:pic>
              </a:graphicData>
            </a:graphic>
          </wp:inline>
        </w:drawing>
      </w:r>
    </w:p>
    <w:p w:rsidR="0076629D" w:rsidRPr="004826DC" w:rsidRDefault="0076629D" w:rsidP="00D13510">
      <w:pPr>
        <w:pStyle w:val="NormalWeb"/>
        <w:jc w:val="both"/>
        <w:rPr>
          <w:rFonts w:ascii="Calibri" w:hAnsi="Calibri"/>
          <w:b/>
          <w:sz w:val="22"/>
          <w:szCs w:val="22"/>
        </w:rPr>
      </w:pPr>
      <w:bookmarkStart w:id="66" w:name="Cat.C3.A1logo_de_Elementos"/>
      <w:bookmarkStart w:id="67" w:name="Justificativa_do_Design"/>
      <w:bookmarkEnd w:id="66"/>
      <w:bookmarkEnd w:id="67"/>
      <w:r w:rsidRPr="004826DC">
        <w:rPr>
          <w:rFonts w:ascii="Calibri" w:hAnsi="Calibri"/>
          <w:b/>
          <w:sz w:val="22"/>
          <w:szCs w:val="22"/>
        </w:rPr>
        <w:t>Catálogo de Elementos</w:t>
      </w:r>
    </w:p>
    <w:p w:rsidR="0076629D" w:rsidRPr="004826DC" w:rsidRDefault="0076629D" w:rsidP="00D13510">
      <w:pPr>
        <w:pStyle w:val="NormalWeb"/>
        <w:jc w:val="both"/>
        <w:rPr>
          <w:rFonts w:ascii="Calibri" w:hAnsi="Calibri"/>
          <w:sz w:val="20"/>
          <w:szCs w:val="20"/>
        </w:rPr>
      </w:pPr>
      <w:r w:rsidRPr="004826DC">
        <w:rPr>
          <w:rFonts w:ascii="Calibri" w:hAnsi="Calibri"/>
          <w:sz w:val="20"/>
          <w:szCs w:val="20"/>
        </w:rPr>
        <w:t xml:space="preserve">Dtos são (data transfer objects), Svls são servlets, Acts são classes JSF que implementam ações do usuário, Ctls são controladoras de caso de uso, Svn são serviços de negócio, Daos são data Access objects e POJOs são classes Java mapeadas para tabelas no banco de dados (entidades). Para detalhes desses elementos, veja a Seção </w:t>
      </w:r>
      <w:r w:rsidR="001F0FD9">
        <w:fldChar w:fldCharType="begin"/>
      </w:r>
      <w:r w:rsidR="001F0FD9">
        <w:instrText xml:space="preserve"> REF _Ref310242409 \r \h  \* MERGEFORMAT </w:instrText>
      </w:r>
      <w:r w:rsidR="001F0FD9">
        <w:fldChar w:fldCharType="separate"/>
      </w:r>
      <w:r w:rsidRPr="004826DC">
        <w:rPr>
          <w:rFonts w:ascii="Calibri" w:hAnsi="Calibri"/>
          <w:sz w:val="20"/>
          <w:szCs w:val="20"/>
        </w:rPr>
        <w:t>2.1.3</w:t>
      </w:r>
      <w:r w:rsidR="001F0FD9">
        <w:fldChar w:fldCharType="end"/>
      </w:r>
      <w:r w:rsidRPr="004826DC">
        <w:rPr>
          <w:rFonts w:ascii="Calibri" w:hAnsi="Calibri"/>
          <w:sz w:val="20"/>
          <w:szCs w:val="20"/>
        </w:rPr>
        <w:t xml:space="preserve">. </w:t>
      </w:r>
    </w:p>
    <w:p w:rsidR="0076629D" w:rsidRPr="004826DC" w:rsidRDefault="0076629D" w:rsidP="00D13510">
      <w:pPr>
        <w:pStyle w:val="NormalWeb"/>
        <w:jc w:val="both"/>
        <w:rPr>
          <w:rFonts w:ascii="Calibri" w:hAnsi="Calibri"/>
          <w:b/>
          <w:sz w:val="22"/>
          <w:szCs w:val="22"/>
        </w:rPr>
      </w:pPr>
      <w:r w:rsidRPr="004826DC">
        <w:rPr>
          <w:rFonts w:ascii="Calibri" w:hAnsi="Calibri"/>
          <w:b/>
          <w:sz w:val="22"/>
          <w:szCs w:val="22"/>
        </w:rPr>
        <w:t>Diagrama de Contexto</w:t>
      </w:r>
    </w:p>
    <w:p w:rsidR="0076629D" w:rsidRPr="004826DC" w:rsidRDefault="0076629D" w:rsidP="00D13510">
      <w:pPr>
        <w:pStyle w:val="NormalWeb"/>
        <w:jc w:val="both"/>
        <w:rPr>
          <w:rFonts w:ascii="Calibri" w:hAnsi="Calibri"/>
          <w:sz w:val="20"/>
          <w:szCs w:val="20"/>
        </w:rPr>
      </w:pPr>
      <w:r w:rsidRPr="004826DC">
        <w:rPr>
          <w:rFonts w:ascii="Calibri" w:hAnsi="Calibri"/>
          <w:sz w:val="20"/>
          <w:szCs w:val="20"/>
        </w:rPr>
        <w:t xml:space="preserve">N/A </w:t>
      </w:r>
    </w:p>
    <w:p w:rsidR="0076629D" w:rsidRPr="004826DC" w:rsidRDefault="0076629D" w:rsidP="00D13510">
      <w:pPr>
        <w:pStyle w:val="NormalWeb"/>
        <w:jc w:val="both"/>
        <w:rPr>
          <w:rFonts w:ascii="Calibri" w:hAnsi="Calibri"/>
          <w:b/>
          <w:sz w:val="22"/>
          <w:szCs w:val="22"/>
        </w:rPr>
      </w:pPr>
      <w:r w:rsidRPr="004826DC">
        <w:rPr>
          <w:rFonts w:ascii="Calibri" w:hAnsi="Calibri"/>
          <w:b/>
          <w:sz w:val="22"/>
          <w:szCs w:val="22"/>
        </w:rPr>
        <w:t>Guia de Variabilidade</w:t>
      </w:r>
    </w:p>
    <w:p w:rsidR="0076629D" w:rsidRPr="004826DC" w:rsidRDefault="0076629D" w:rsidP="00D13510">
      <w:pPr>
        <w:pStyle w:val="NormalWeb"/>
        <w:jc w:val="both"/>
        <w:rPr>
          <w:rFonts w:ascii="Calibri" w:hAnsi="Calibri"/>
          <w:sz w:val="20"/>
          <w:szCs w:val="20"/>
        </w:rPr>
      </w:pPr>
      <w:r w:rsidRPr="004826DC">
        <w:rPr>
          <w:rFonts w:ascii="Calibri" w:hAnsi="Calibri"/>
          <w:sz w:val="20"/>
          <w:szCs w:val="20"/>
        </w:rPr>
        <w:t xml:space="preserve">N/A </w:t>
      </w:r>
    </w:p>
    <w:p w:rsidR="0076629D" w:rsidRPr="004826DC" w:rsidRDefault="0076629D" w:rsidP="00D13510">
      <w:pPr>
        <w:pStyle w:val="NormalWeb"/>
        <w:jc w:val="both"/>
        <w:rPr>
          <w:rFonts w:ascii="Calibri" w:hAnsi="Calibri"/>
          <w:b/>
          <w:sz w:val="22"/>
          <w:szCs w:val="22"/>
        </w:rPr>
      </w:pPr>
      <w:r w:rsidRPr="004826DC">
        <w:rPr>
          <w:rFonts w:ascii="Calibri" w:hAnsi="Calibri"/>
          <w:b/>
          <w:sz w:val="22"/>
          <w:szCs w:val="22"/>
        </w:rPr>
        <w:t>Justificativa do Design</w:t>
      </w:r>
    </w:p>
    <w:p w:rsidR="0076629D" w:rsidRPr="004826DC" w:rsidRDefault="0076629D" w:rsidP="00D13510">
      <w:pPr>
        <w:numPr>
          <w:ilvl w:val="0"/>
          <w:numId w:val="29"/>
        </w:numPr>
        <w:spacing w:before="100" w:beforeAutospacing="1" w:after="100" w:afterAutospacing="1"/>
        <w:jc w:val="both"/>
        <w:rPr>
          <w:rFonts w:ascii="Calibri" w:hAnsi="Calibri"/>
        </w:rPr>
      </w:pPr>
      <w:r w:rsidRPr="004826DC">
        <w:rPr>
          <w:rFonts w:ascii="Calibri" w:hAnsi="Calibri"/>
        </w:rPr>
        <w:t xml:space="preserve">O modelo em camadas facilita o entendimento e manutenção do código. Pense a situação inversa, em que uma classe (ou mesmo um JSP) implementasse um caso de uso inteiro, desde a tela html, lógica pra processar ações do usuário, lógica de negócio, acesso ao banco de dados e respectivas entidades. Seria bastante difícil entender e manter esse código. </w:t>
      </w:r>
    </w:p>
    <w:p w:rsidR="0076629D" w:rsidRPr="004826DC" w:rsidRDefault="0076629D" w:rsidP="00D13510">
      <w:pPr>
        <w:numPr>
          <w:ilvl w:val="0"/>
          <w:numId w:val="29"/>
        </w:numPr>
        <w:spacing w:before="100" w:beforeAutospacing="1" w:after="100" w:afterAutospacing="1"/>
        <w:jc w:val="both"/>
        <w:rPr>
          <w:rFonts w:ascii="Calibri" w:hAnsi="Calibri"/>
        </w:rPr>
      </w:pPr>
      <w:r w:rsidRPr="004826DC">
        <w:rPr>
          <w:rFonts w:ascii="Calibri" w:hAnsi="Calibri"/>
        </w:rPr>
        <w:t xml:space="preserve">Na mesma linha, a divisão de camadas promove o reuso. Por exemplo, um módulo Svn pode ser usado em vários casos de uso (isto é, vários módulos Ctl). </w:t>
      </w:r>
    </w:p>
    <w:p w:rsidR="0076629D" w:rsidRPr="004826DC" w:rsidRDefault="0076629D" w:rsidP="00D13510">
      <w:pPr>
        <w:numPr>
          <w:ilvl w:val="0"/>
          <w:numId w:val="29"/>
        </w:numPr>
        <w:spacing w:before="100" w:beforeAutospacing="1" w:after="100" w:afterAutospacing="1"/>
        <w:jc w:val="both"/>
        <w:rPr>
          <w:rFonts w:ascii="Calibri" w:hAnsi="Calibri"/>
        </w:rPr>
      </w:pPr>
      <w:r w:rsidRPr="004826DC">
        <w:rPr>
          <w:rFonts w:ascii="Calibri" w:hAnsi="Calibri"/>
        </w:rPr>
        <w:t xml:space="preserve">A separação em camadas também aumenta a "testabilidade". Classes de teste (não representadas no diagrama) podem representar uma alternativa à camada de apresentação ("Svls e Acts") ou à camada "Ctls". Assim, é mais fácil criar, por exemplo, classes JUnit que testam a lógica de negócio chamando módulos Svn. </w:t>
      </w:r>
    </w:p>
    <w:p w:rsidR="0076629D" w:rsidRPr="004826DC" w:rsidRDefault="0076629D" w:rsidP="0076629D">
      <w:pPr>
        <w:rPr>
          <w:rFonts w:ascii="Calibri" w:hAnsi="Calibri"/>
        </w:rPr>
      </w:pPr>
      <w:r w:rsidRPr="004826DC">
        <w:rPr>
          <w:rFonts w:ascii="Calibri" w:hAnsi="Calibri"/>
        </w:rPr>
        <w:br w:type="page"/>
      </w:r>
    </w:p>
    <w:p w:rsidR="0076629D" w:rsidRPr="004826DC" w:rsidRDefault="00D13510" w:rsidP="0076629D">
      <w:pPr>
        <w:pStyle w:val="Ttulo3"/>
        <w:keepNext w:val="0"/>
        <w:numPr>
          <w:ilvl w:val="2"/>
          <w:numId w:val="0"/>
        </w:numPr>
        <w:spacing w:before="200" w:line="271" w:lineRule="auto"/>
        <w:ind w:left="720" w:hanging="720"/>
        <w:jc w:val="both"/>
        <w:rPr>
          <w:rFonts w:ascii="Calibri" w:hAnsi="Calibri"/>
          <w:b w:val="0"/>
        </w:rPr>
      </w:pPr>
      <w:bookmarkStart w:id="68" w:name="_Visão_de_Módulo"/>
      <w:bookmarkEnd w:id="68"/>
      <w:r w:rsidRPr="004826DC">
        <w:rPr>
          <w:rFonts w:ascii="Calibri" w:hAnsi="Calibri"/>
          <w:b w:val="0"/>
        </w:rPr>
        <w:lastRenderedPageBreak/>
        <w:t xml:space="preserve">2.1.2  </w:t>
      </w:r>
      <w:r w:rsidR="0076629D" w:rsidRPr="004826DC">
        <w:rPr>
          <w:rFonts w:ascii="Calibri" w:hAnsi="Calibri"/>
          <w:b w:val="0"/>
        </w:rPr>
        <w:t>Visão de Módulo Global</w:t>
      </w:r>
    </w:p>
    <w:p w:rsidR="0076629D" w:rsidRPr="004826DC" w:rsidRDefault="0076629D" w:rsidP="0076629D">
      <w:pPr>
        <w:pStyle w:val="NormalWeb"/>
        <w:jc w:val="both"/>
        <w:rPr>
          <w:rFonts w:ascii="Calibri" w:hAnsi="Calibri"/>
          <w:b/>
          <w:sz w:val="22"/>
          <w:szCs w:val="22"/>
        </w:rPr>
      </w:pPr>
      <w:r w:rsidRPr="004826DC">
        <w:rPr>
          <w:rFonts w:ascii="Calibri" w:hAnsi="Calibri"/>
          <w:b/>
          <w:sz w:val="22"/>
          <w:szCs w:val="22"/>
        </w:rPr>
        <w:t>Apresentação</w:t>
      </w:r>
    </w:p>
    <w:p w:rsidR="0076629D" w:rsidRPr="004826DC" w:rsidRDefault="0061608D" w:rsidP="0076629D">
      <w:pPr>
        <w:pStyle w:val="NormalWeb"/>
        <w:jc w:val="both"/>
        <w:rPr>
          <w:rFonts w:ascii="Calibri" w:hAnsi="Calibri"/>
          <w:b/>
          <w:sz w:val="22"/>
          <w:szCs w:val="22"/>
        </w:rPr>
      </w:pPr>
      <w:r w:rsidRPr="004826DC">
        <w:rPr>
          <w:rFonts w:ascii="Calibri" w:hAnsi="Calibri"/>
          <w:b/>
          <w:noProof/>
          <w:sz w:val="22"/>
          <w:szCs w:val="22"/>
        </w:rPr>
        <w:drawing>
          <wp:inline distT="0" distB="0" distL="0" distR="0">
            <wp:extent cx="4404995" cy="4079240"/>
            <wp:effectExtent l="19050" t="0" r="0" b="0"/>
            <wp:docPr id="77" name="Imagem 18" descr="Das_ArqReferencia_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8" descr="Das_ArqReferencia_01.JPG"/>
                    <pic:cNvPicPr>
                      <a:picLocks noChangeAspect="1" noChangeArrowheads="1"/>
                    </pic:cNvPicPr>
                  </pic:nvPicPr>
                  <pic:blipFill>
                    <a:blip r:embed="rId105" cstate="print"/>
                    <a:srcRect/>
                    <a:stretch>
                      <a:fillRect/>
                    </a:stretch>
                  </pic:blipFill>
                  <pic:spPr bwMode="auto">
                    <a:xfrm>
                      <a:off x="0" y="0"/>
                      <a:ext cx="4404995" cy="4079240"/>
                    </a:xfrm>
                    <a:prstGeom prst="rect">
                      <a:avLst/>
                    </a:prstGeom>
                    <a:noFill/>
                    <a:ln w="9525">
                      <a:noFill/>
                      <a:miter lim="800000"/>
                      <a:headEnd/>
                      <a:tailEnd/>
                    </a:ln>
                  </pic:spPr>
                </pic:pic>
              </a:graphicData>
            </a:graphic>
          </wp:inline>
        </w:drawing>
      </w:r>
    </w:p>
    <w:p w:rsidR="0076629D" w:rsidRPr="004826DC" w:rsidRDefault="0076629D" w:rsidP="00D13510">
      <w:pPr>
        <w:pStyle w:val="NormalWeb"/>
        <w:jc w:val="both"/>
        <w:rPr>
          <w:rFonts w:ascii="Calibri" w:hAnsi="Calibri"/>
          <w:b/>
          <w:sz w:val="22"/>
          <w:szCs w:val="22"/>
        </w:rPr>
      </w:pPr>
      <w:r w:rsidRPr="004826DC">
        <w:rPr>
          <w:rFonts w:ascii="Calibri" w:hAnsi="Calibri"/>
          <w:b/>
          <w:sz w:val="22"/>
          <w:szCs w:val="22"/>
        </w:rPr>
        <w:t>Catálogo de Elementos</w:t>
      </w:r>
    </w:p>
    <w:p w:rsidR="0076629D" w:rsidRPr="004826DC" w:rsidRDefault="0076629D" w:rsidP="00D13510">
      <w:pPr>
        <w:jc w:val="both"/>
        <w:rPr>
          <w:rFonts w:ascii="Calibri" w:hAnsi="Calibri"/>
          <w:b/>
          <w:u w:val="single"/>
        </w:rPr>
      </w:pPr>
      <w:r w:rsidRPr="004826DC">
        <w:rPr>
          <w:rFonts w:ascii="Calibri" w:hAnsi="Calibri"/>
          <w:b/>
          <w:u w:val="single"/>
        </w:rPr>
        <w:t xml:space="preserve">meu sistema </w:t>
      </w:r>
    </w:p>
    <w:p w:rsidR="0076629D" w:rsidRPr="004826DC" w:rsidRDefault="0076629D" w:rsidP="00D13510">
      <w:pPr>
        <w:pStyle w:val="NormalWeb"/>
        <w:jc w:val="both"/>
        <w:rPr>
          <w:rFonts w:ascii="Calibri" w:hAnsi="Calibri"/>
          <w:sz w:val="20"/>
          <w:szCs w:val="20"/>
        </w:rPr>
      </w:pPr>
      <w:r w:rsidRPr="004826DC">
        <w:rPr>
          <w:rFonts w:ascii="Calibri" w:hAnsi="Calibri"/>
          <w:sz w:val="20"/>
          <w:szCs w:val="20"/>
        </w:rPr>
        <w:t xml:space="preserve">Corresponde a um projeto no Eclipse que contém o código Java e não-Java (html, jsp, etc.) específico de um dado sistema. </w:t>
      </w:r>
    </w:p>
    <w:p w:rsidR="0076629D" w:rsidRPr="004826DC" w:rsidRDefault="0076629D" w:rsidP="00D13510">
      <w:pPr>
        <w:jc w:val="both"/>
        <w:rPr>
          <w:rFonts w:ascii="Calibri" w:hAnsi="Calibri"/>
          <w:b/>
          <w:u w:val="single"/>
        </w:rPr>
      </w:pPr>
      <w:r w:rsidRPr="004826DC">
        <w:rPr>
          <w:rFonts w:ascii="Calibri" w:hAnsi="Calibri"/>
          <w:b/>
          <w:u w:val="single"/>
        </w:rPr>
        <w:t xml:space="preserve">Web::Meusistema </w:t>
      </w:r>
    </w:p>
    <w:p w:rsidR="0076629D" w:rsidRPr="004826DC" w:rsidRDefault="0076629D" w:rsidP="00D13510">
      <w:pPr>
        <w:pStyle w:val="NormalWeb"/>
        <w:jc w:val="both"/>
        <w:rPr>
          <w:rFonts w:ascii="Calibri" w:hAnsi="Calibri"/>
          <w:sz w:val="20"/>
          <w:szCs w:val="20"/>
        </w:rPr>
      </w:pPr>
      <w:r w:rsidRPr="004826DC">
        <w:rPr>
          <w:rFonts w:ascii="Calibri" w:hAnsi="Calibri"/>
          <w:sz w:val="20"/>
          <w:szCs w:val="20"/>
        </w:rPr>
        <w:t xml:space="preserve">Contém elementos de apresentação (interface Web) que são específicos para determinado sistema. Os arquivos são organizados em subpacotes que correspondem aos casos de uso do sistema. O design e implementação desses módulos é responsabilidade da equipe do sistema. São exemplos do conteúdo destes módulos: </w:t>
      </w:r>
    </w:p>
    <w:p w:rsidR="0076629D" w:rsidRPr="004826DC" w:rsidRDefault="0076629D" w:rsidP="00D13510">
      <w:pPr>
        <w:numPr>
          <w:ilvl w:val="0"/>
          <w:numId w:val="30"/>
        </w:numPr>
        <w:spacing w:before="100" w:beforeAutospacing="1" w:after="100" w:afterAutospacing="1"/>
        <w:jc w:val="both"/>
        <w:rPr>
          <w:rFonts w:ascii="Calibri" w:hAnsi="Calibri"/>
        </w:rPr>
      </w:pPr>
      <w:r w:rsidRPr="004826DC">
        <w:rPr>
          <w:rFonts w:ascii="Calibri" w:hAnsi="Calibri"/>
        </w:rPr>
        <w:t xml:space="preserve">HTML: arquivos com extensão .htm ou .html </w:t>
      </w:r>
    </w:p>
    <w:p w:rsidR="0076629D" w:rsidRPr="004826DC" w:rsidRDefault="0076629D" w:rsidP="00D13510">
      <w:pPr>
        <w:numPr>
          <w:ilvl w:val="0"/>
          <w:numId w:val="30"/>
        </w:numPr>
        <w:spacing w:before="100" w:beforeAutospacing="1" w:after="100" w:afterAutospacing="1"/>
        <w:jc w:val="both"/>
        <w:rPr>
          <w:rFonts w:ascii="Calibri" w:hAnsi="Calibri"/>
        </w:rPr>
      </w:pPr>
      <w:r w:rsidRPr="004826DC">
        <w:rPr>
          <w:rFonts w:ascii="Calibri" w:hAnsi="Calibri"/>
        </w:rPr>
        <w:t xml:space="preserve">JavaScript: arquivos com extensão .js </w:t>
      </w:r>
    </w:p>
    <w:p w:rsidR="0076629D" w:rsidRPr="004826DC" w:rsidRDefault="0076629D" w:rsidP="00D13510">
      <w:pPr>
        <w:numPr>
          <w:ilvl w:val="0"/>
          <w:numId w:val="30"/>
        </w:numPr>
        <w:spacing w:before="100" w:beforeAutospacing="1" w:after="100" w:afterAutospacing="1"/>
        <w:jc w:val="both"/>
        <w:rPr>
          <w:rFonts w:ascii="Calibri" w:hAnsi="Calibri"/>
        </w:rPr>
      </w:pPr>
      <w:r w:rsidRPr="004826DC">
        <w:rPr>
          <w:rFonts w:ascii="Calibri" w:hAnsi="Calibri"/>
        </w:rPr>
        <w:t xml:space="preserve">Folha de estilos: arquivos com extensão .css </w:t>
      </w:r>
    </w:p>
    <w:p w:rsidR="0076629D" w:rsidRPr="004826DC" w:rsidRDefault="0076629D" w:rsidP="00D13510">
      <w:pPr>
        <w:numPr>
          <w:ilvl w:val="0"/>
          <w:numId w:val="30"/>
        </w:numPr>
        <w:spacing w:before="100" w:beforeAutospacing="1" w:after="100" w:afterAutospacing="1"/>
        <w:jc w:val="both"/>
        <w:rPr>
          <w:rFonts w:ascii="Calibri" w:hAnsi="Calibri"/>
        </w:rPr>
      </w:pPr>
      <w:r w:rsidRPr="004826DC">
        <w:rPr>
          <w:rFonts w:ascii="Calibri" w:hAnsi="Calibri"/>
        </w:rPr>
        <w:t xml:space="preserve">Imagens: arquivos com extensão .gif, .jpg, .png, .svg. </w:t>
      </w:r>
    </w:p>
    <w:p w:rsidR="0076629D" w:rsidRPr="004826DC" w:rsidRDefault="0076629D" w:rsidP="00D13510">
      <w:pPr>
        <w:numPr>
          <w:ilvl w:val="0"/>
          <w:numId w:val="30"/>
        </w:numPr>
        <w:spacing w:before="100" w:beforeAutospacing="1" w:after="100" w:afterAutospacing="1"/>
        <w:jc w:val="both"/>
        <w:rPr>
          <w:rFonts w:ascii="Calibri" w:hAnsi="Calibri"/>
        </w:rPr>
      </w:pPr>
      <w:r w:rsidRPr="004826DC">
        <w:rPr>
          <w:rFonts w:ascii="Calibri" w:hAnsi="Calibri"/>
        </w:rPr>
        <w:t xml:space="preserve">Descritores de relatórios: arquivos com a extensão .jasper </w:t>
      </w:r>
    </w:p>
    <w:p w:rsidR="0076629D" w:rsidRPr="004826DC" w:rsidRDefault="0076629D" w:rsidP="00D13510">
      <w:pPr>
        <w:numPr>
          <w:ilvl w:val="0"/>
          <w:numId w:val="30"/>
        </w:numPr>
        <w:spacing w:before="100" w:beforeAutospacing="1" w:after="100" w:afterAutospacing="1"/>
        <w:jc w:val="both"/>
        <w:rPr>
          <w:rFonts w:ascii="Calibri" w:hAnsi="Calibri"/>
        </w:rPr>
      </w:pPr>
      <w:r w:rsidRPr="004826DC">
        <w:rPr>
          <w:rFonts w:ascii="Calibri" w:hAnsi="Calibri"/>
        </w:rPr>
        <w:t xml:space="preserve">Páginas JSP: arquivos com extensão .jsp </w:t>
      </w:r>
    </w:p>
    <w:p w:rsidR="0076629D" w:rsidRPr="004826DC" w:rsidRDefault="0076629D" w:rsidP="00D13510">
      <w:pPr>
        <w:numPr>
          <w:ilvl w:val="0"/>
          <w:numId w:val="30"/>
        </w:numPr>
        <w:spacing w:before="100" w:beforeAutospacing="1" w:after="100" w:afterAutospacing="1"/>
        <w:jc w:val="both"/>
        <w:rPr>
          <w:rFonts w:ascii="Calibri" w:hAnsi="Calibri"/>
        </w:rPr>
      </w:pPr>
      <w:r w:rsidRPr="004826DC">
        <w:rPr>
          <w:rFonts w:ascii="Calibri" w:hAnsi="Calibri"/>
        </w:rPr>
        <w:t>Arquivos xhtml: facelets.</w:t>
      </w:r>
    </w:p>
    <w:p w:rsidR="0076629D" w:rsidRPr="004826DC" w:rsidRDefault="0076629D" w:rsidP="00D13510">
      <w:pPr>
        <w:jc w:val="both"/>
        <w:rPr>
          <w:rFonts w:ascii="Calibri" w:hAnsi="Calibri"/>
          <w:b/>
          <w:u w:val="single"/>
        </w:rPr>
      </w:pPr>
      <w:r w:rsidRPr="004826DC">
        <w:rPr>
          <w:rFonts w:ascii="Calibri" w:hAnsi="Calibri"/>
          <w:b/>
          <w:u w:val="single"/>
        </w:rPr>
        <w:t xml:space="preserve">tcu.meusistema.apresentacao </w:t>
      </w:r>
    </w:p>
    <w:p w:rsidR="0076629D" w:rsidRPr="004826DC" w:rsidRDefault="0076629D" w:rsidP="00D13510">
      <w:pPr>
        <w:pStyle w:val="NormalWeb"/>
        <w:jc w:val="both"/>
        <w:rPr>
          <w:rFonts w:ascii="Calibri" w:hAnsi="Calibri"/>
          <w:sz w:val="20"/>
          <w:szCs w:val="20"/>
        </w:rPr>
      </w:pPr>
      <w:r w:rsidRPr="004826DC">
        <w:rPr>
          <w:rFonts w:ascii="Calibri" w:hAnsi="Calibri"/>
          <w:sz w:val="20"/>
          <w:szCs w:val="20"/>
        </w:rPr>
        <w:t xml:space="preserve">Contém código Java da camada de apresentação, isto é, Servlets (Svl), Action Classes (Act), Controladoras de casos de uso (Ctl) e backing beans JSF, separadas em subpacotes por caso de uso, ou seja, cada subpacote reúne as classes Svl, Act, Bkb e Ctl de um determinado caso de uso. </w:t>
      </w:r>
    </w:p>
    <w:p w:rsidR="0076629D" w:rsidRPr="004826DC" w:rsidRDefault="0076629D" w:rsidP="00D13510">
      <w:pPr>
        <w:jc w:val="both"/>
        <w:rPr>
          <w:rFonts w:ascii="Calibri" w:hAnsi="Calibri"/>
          <w:b/>
          <w:u w:val="single"/>
        </w:rPr>
      </w:pPr>
      <w:r w:rsidRPr="004826DC">
        <w:rPr>
          <w:rFonts w:ascii="Calibri" w:hAnsi="Calibri"/>
          <w:b/>
          <w:u w:val="single"/>
        </w:rPr>
        <w:lastRenderedPageBreak/>
        <w:t xml:space="preserve">corporativo </w:t>
      </w:r>
    </w:p>
    <w:p w:rsidR="0076629D" w:rsidRPr="004826DC" w:rsidRDefault="0076629D" w:rsidP="00D13510">
      <w:pPr>
        <w:pStyle w:val="NormalWeb"/>
        <w:jc w:val="both"/>
        <w:rPr>
          <w:rFonts w:ascii="Calibri" w:hAnsi="Calibri"/>
          <w:sz w:val="20"/>
          <w:szCs w:val="20"/>
        </w:rPr>
      </w:pPr>
      <w:r w:rsidRPr="004826DC">
        <w:rPr>
          <w:rFonts w:ascii="Calibri" w:hAnsi="Calibri"/>
          <w:sz w:val="20"/>
          <w:szCs w:val="20"/>
        </w:rPr>
        <w:t xml:space="preserve">Projeto no Eclipse que agrega classes com lógica de negócio compartilhadas pelos sistemas em Java do TCU. Contém também conteúdo não-Java (html, javascript, jsp, etc.) que é comum a vários sistemas web. Em geral, o corporativo é onde se encontra o código das camadas de negócio (Svn) e acesso a dados (Dao), bem como algumas funcionalidades comuns a todos os sistemas, tais como login e carga de documento do GED. O corporativo, em casos especiais, contém componentes web. O deploy do corporativo é feito como uma biblioteca (jar) compartilhada do servidor de aplicações. Isso significa que ele é único para a VM do JBoss. Portanto, um singleton criado no corporativo é único para todos os contextos numa mesma instância JBoss. </w:t>
      </w:r>
    </w:p>
    <w:p w:rsidR="0076629D" w:rsidRPr="004826DC" w:rsidRDefault="0076629D" w:rsidP="00D13510">
      <w:pPr>
        <w:jc w:val="both"/>
        <w:rPr>
          <w:rFonts w:ascii="Calibri" w:hAnsi="Calibri"/>
          <w:b/>
          <w:u w:val="single"/>
        </w:rPr>
      </w:pPr>
      <w:r w:rsidRPr="004826DC">
        <w:rPr>
          <w:rFonts w:ascii="Calibri" w:hAnsi="Calibri"/>
          <w:b/>
          <w:u w:val="single"/>
        </w:rPr>
        <w:t xml:space="preserve">Web::Shared </w:t>
      </w:r>
    </w:p>
    <w:p w:rsidR="0076629D" w:rsidRPr="004826DC" w:rsidRDefault="0076629D" w:rsidP="00D13510">
      <w:pPr>
        <w:pStyle w:val="NormalWeb"/>
        <w:jc w:val="both"/>
        <w:rPr>
          <w:rFonts w:ascii="Calibri" w:hAnsi="Calibri"/>
          <w:sz w:val="20"/>
          <w:szCs w:val="20"/>
        </w:rPr>
      </w:pPr>
      <w:r w:rsidRPr="004826DC">
        <w:rPr>
          <w:rFonts w:ascii="Calibri" w:hAnsi="Calibri"/>
          <w:sz w:val="20"/>
          <w:szCs w:val="20"/>
        </w:rPr>
        <w:t xml:space="preserve">São elementos de apresentação (interface Web) que são utilizados corporativamente. Por exemplo: </w:t>
      </w:r>
    </w:p>
    <w:p w:rsidR="0076629D" w:rsidRPr="004826DC" w:rsidRDefault="0076629D" w:rsidP="00D13510">
      <w:pPr>
        <w:numPr>
          <w:ilvl w:val="0"/>
          <w:numId w:val="31"/>
        </w:numPr>
        <w:spacing w:before="100" w:beforeAutospacing="1" w:after="100" w:afterAutospacing="1"/>
        <w:jc w:val="both"/>
        <w:rPr>
          <w:rFonts w:ascii="Calibri" w:hAnsi="Calibri"/>
        </w:rPr>
      </w:pPr>
      <w:r w:rsidRPr="004826DC">
        <w:rPr>
          <w:rFonts w:ascii="Calibri" w:hAnsi="Calibri"/>
        </w:rPr>
        <w:t xml:space="preserve">JavaScript: arquivos com extensão .js </w:t>
      </w:r>
    </w:p>
    <w:p w:rsidR="0076629D" w:rsidRPr="004826DC" w:rsidRDefault="0076629D" w:rsidP="00D13510">
      <w:pPr>
        <w:numPr>
          <w:ilvl w:val="0"/>
          <w:numId w:val="31"/>
        </w:numPr>
        <w:spacing w:before="100" w:beforeAutospacing="1" w:after="100" w:afterAutospacing="1"/>
        <w:jc w:val="both"/>
        <w:rPr>
          <w:rFonts w:ascii="Calibri" w:hAnsi="Calibri"/>
        </w:rPr>
      </w:pPr>
      <w:r w:rsidRPr="004826DC">
        <w:rPr>
          <w:rFonts w:ascii="Calibri" w:hAnsi="Calibri"/>
        </w:rPr>
        <w:t xml:space="preserve">Folha de estilos: arquivos com extensão .css </w:t>
      </w:r>
    </w:p>
    <w:p w:rsidR="0076629D" w:rsidRPr="004826DC" w:rsidRDefault="0076629D" w:rsidP="00D13510">
      <w:pPr>
        <w:numPr>
          <w:ilvl w:val="0"/>
          <w:numId w:val="31"/>
        </w:numPr>
        <w:spacing w:before="100" w:beforeAutospacing="1" w:after="100" w:afterAutospacing="1"/>
        <w:jc w:val="both"/>
        <w:rPr>
          <w:rFonts w:ascii="Calibri" w:hAnsi="Calibri"/>
        </w:rPr>
      </w:pPr>
      <w:r w:rsidRPr="004826DC">
        <w:rPr>
          <w:rFonts w:ascii="Calibri" w:hAnsi="Calibri"/>
        </w:rPr>
        <w:t xml:space="preserve">Imagens: arquivos com extensão .gif, .jpg, .png, .svg. </w:t>
      </w:r>
    </w:p>
    <w:p w:rsidR="0076629D" w:rsidRPr="004826DC" w:rsidRDefault="0076629D" w:rsidP="00D13510">
      <w:pPr>
        <w:numPr>
          <w:ilvl w:val="0"/>
          <w:numId w:val="31"/>
        </w:numPr>
        <w:spacing w:before="100" w:beforeAutospacing="1" w:after="100" w:afterAutospacing="1"/>
        <w:jc w:val="both"/>
        <w:rPr>
          <w:rFonts w:ascii="Calibri" w:hAnsi="Calibri"/>
        </w:rPr>
      </w:pPr>
      <w:r w:rsidRPr="004826DC">
        <w:rPr>
          <w:rFonts w:ascii="Calibri" w:hAnsi="Calibri"/>
        </w:rPr>
        <w:t>Arquivos html usados nas páginas do Siga.</w:t>
      </w:r>
    </w:p>
    <w:p w:rsidR="0076629D" w:rsidRPr="004826DC" w:rsidRDefault="0076629D" w:rsidP="00D13510">
      <w:pPr>
        <w:pStyle w:val="NormalWeb"/>
        <w:jc w:val="both"/>
        <w:rPr>
          <w:rFonts w:ascii="Calibri" w:hAnsi="Calibri"/>
          <w:sz w:val="20"/>
          <w:szCs w:val="20"/>
        </w:rPr>
      </w:pPr>
      <w:r w:rsidRPr="004826DC">
        <w:rPr>
          <w:rFonts w:ascii="Calibri" w:hAnsi="Calibri"/>
          <w:sz w:val="20"/>
          <w:szCs w:val="20"/>
        </w:rPr>
        <w:t xml:space="preserve">Neste pacote encontra-se a folha de estilos corporativa (corporativo.css) que é recomendada pelo Sepas (Serviço de Padronizaçãoe Arquitetura), bem como o arquivo corporativo.js que contém diversas funções em JavaScript úteis para os sistemas TCU. </w:t>
      </w:r>
    </w:p>
    <w:p w:rsidR="0076629D" w:rsidRPr="004826DC" w:rsidRDefault="0076629D" w:rsidP="00D13510">
      <w:pPr>
        <w:jc w:val="both"/>
        <w:rPr>
          <w:rFonts w:ascii="Calibri" w:hAnsi="Calibri"/>
          <w:b/>
          <w:u w:val="single"/>
        </w:rPr>
      </w:pPr>
      <w:r w:rsidRPr="004826DC">
        <w:rPr>
          <w:rFonts w:ascii="Calibri" w:hAnsi="Calibri"/>
          <w:b/>
          <w:u w:val="single"/>
        </w:rPr>
        <w:t xml:space="preserve">br.gov.tcu </w:t>
      </w:r>
    </w:p>
    <w:p w:rsidR="0076629D" w:rsidRPr="004826DC" w:rsidRDefault="0076629D" w:rsidP="00D13510">
      <w:pPr>
        <w:pStyle w:val="NormalWeb"/>
        <w:numPr>
          <w:ilvl w:val="0"/>
          <w:numId w:val="65"/>
        </w:numPr>
        <w:jc w:val="both"/>
        <w:rPr>
          <w:rFonts w:ascii="Calibri" w:hAnsi="Calibri"/>
          <w:sz w:val="20"/>
          <w:szCs w:val="20"/>
        </w:rPr>
      </w:pPr>
      <w:r w:rsidRPr="004826DC">
        <w:rPr>
          <w:rFonts w:ascii="Calibri" w:hAnsi="Calibri"/>
          <w:sz w:val="20"/>
          <w:szCs w:val="20"/>
        </w:rPr>
        <w:t xml:space="preserve">br.gov.tcu.negocio: Contém código Java da camada de negócio e da camada de acesso aos dados, que estão separados em subpacotes correspondentes aos diversos conceitos de negócio (e.g., papeltramitavel, pessoa, contas, usuário). Essas classes são parte do modelo corporativo e seu design e implementação é supervisionado pela área de arquitetura do TCU. </w:t>
      </w:r>
    </w:p>
    <w:p w:rsidR="0076629D" w:rsidRPr="004826DC" w:rsidRDefault="0076629D" w:rsidP="00D13510">
      <w:pPr>
        <w:pStyle w:val="NormalWeb"/>
        <w:numPr>
          <w:ilvl w:val="0"/>
          <w:numId w:val="65"/>
        </w:numPr>
        <w:jc w:val="both"/>
        <w:rPr>
          <w:rFonts w:ascii="Calibri" w:hAnsi="Calibri"/>
          <w:sz w:val="20"/>
          <w:szCs w:val="20"/>
        </w:rPr>
      </w:pPr>
      <w:r w:rsidRPr="004826DC">
        <w:rPr>
          <w:rFonts w:ascii="Calibri" w:hAnsi="Calibri"/>
          <w:sz w:val="20"/>
          <w:szCs w:val="20"/>
        </w:rPr>
        <w:t xml:space="preserve">br.gov.tcu.comum: funcionalidade comum a vários sistemas. Ver Seção </w:t>
      </w:r>
      <w:r w:rsidR="001F0FD9">
        <w:fldChar w:fldCharType="begin"/>
      </w:r>
      <w:r w:rsidR="001F0FD9">
        <w:instrText xml:space="preserve"> REF _Ref310434105</w:instrText>
      </w:r>
      <w:r w:rsidR="001F0FD9">
        <w:instrText xml:space="preserve"> \r \h  \* MERGEFORMAT </w:instrText>
      </w:r>
      <w:r w:rsidR="001F0FD9">
        <w:fldChar w:fldCharType="separate"/>
      </w:r>
      <w:r w:rsidRPr="004826DC">
        <w:rPr>
          <w:rFonts w:ascii="Calibri" w:hAnsi="Calibri"/>
          <w:sz w:val="20"/>
          <w:szCs w:val="20"/>
        </w:rPr>
        <w:t>2.1.4</w:t>
      </w:r>
      <w:r w:rsidR="001F0FD9">
        <w:fldChar w:fldCharType="end"/>
      </w:r>
      <w:r w:rsidRPr="004826DC">
        <w:rPr>
          <w:rFonts w:ascii="Calibri" w:hAnsi="Calibri"/>
          <w:sz w:val="20"/>
          <w:szCs w:val="20"/>
        </w:rPr>
        <w:t xml:space="preserve">. </w:t>
      </w:r>
    </w:p>
    <w:p w:rsidR="0076629D" w:rsidRPr="004826DC" w:rsidRDefault="0076629D" w:rsidP="00D13510">
      <w:pPr>
        <w:jc w:val="both"/>
        <w:rPr>
          <w:rFonts w:ascii="Calibri" w:hAnsi="Calibri"/>
          <w:b/>
          <w:u w:val="single"/>
        </w:rPr>
      </w:pPr>
      <w:r w:rsidRPr="004826DC">
        <w:rPr>
          <w:rFonts w:ascii="Calibri" w:hAnsi="Calibri"/>
          <w:b/>
          <w:u w:val="single"/>
        </w:rPr>
        <w:t xml:space="preserve">hibernate.cfg.xml </w:t>
      </w:r>
    </w:p>
    <w:p w:rsidR="0076629D" w:rsidRPr="004826DC" w:rsidRDefault="0076629D" w:rsidP="00D13510">
      <w:pPr>
        <w:pStyle w:val="NormalWeb"/>
        <w:jc w:val="both"/>
        <w:rPr>
          <w:rFonts w:ascii="Calibri" w:hAnsi="Calibri"/>
          <w:sz w:val="20"/>
          <w:szCs w:val="20"/>
        </w:rPr>
      </w:pPr>
      <w:r w:rsidRPr="004826DC">
        <w:rPr>
          <w:rFonts w:ascii="Calibri" w:hAnsi="Calibri"/>
          <w:sz w:val="20"/>
          <w:szCs w:val="20"/>
        </w:rPr>
        <w:t xml:space="preserve">Arquivo de configuração dos mapeamentos Hibernate. Este arquivo é mantido pelo Sepas e deve ser atualizado sempre que uma tabela do banco que é acessada via Hibernate é criada ou alterada. </w:t>
      </w:r>
    </w:p>
    <w:p w:rsidR="0076629D" w:rsidRPr="004826DC" w:rsidRDefault="0076629D" w:rsidP="00D13510">
      <w:pPr>
        <w:jc w:val="both"/>
        <w:rPr>
          <w:rFonts w:ascii="Calibri" w:hAnsi="Calibri"/>
          <w:b/>
          <w:u w:val="single"/>
        </w:rPr>
      </w:pPr>
      <w:r w:rsidRPr="004826DC">
        <w:rPr>
          <w:rFonts w:ascii="Calibri" w:hAnsi="Calibri"/>
          <w:b/>
          <w:u w:val="single"/>
        </w:rPr>
        <w:t xml:space="preserve">corporativoutil </w:t>
      </w:r>
    </w:p>
    <w:p w:rsidR="0076629D" w:rsidRPr="004826DC" w:rsidRDefault="0076629D" w:rsidP="00D13510">
      <w:pPr>
        <w:pStyle w:val="NormalWeb"/>
        <w:jc w:val="both"/>
        <w:rPr>
          <w:rFonts w:ascii="Calibri" w:hAnsi="Calibri"/>
          <w:sz w:val="20"/>
          <w:szCs w:val="20"/>
        </w:rPr>
      </w:pPr>
      <w:r w:rsidRPr="004826DC">
        <w:rPr>
          <w:rFonts w:ascii="Calibri" w:hAnsi="Calibri"/>
          <w:sz w:val="20"/>
          <w:szCs w:val="20"/>
        </w:rPr>
        <w:t xml:space="preserve">Projeto Eclipse que contém classes utilitárias desenvolvidas no TCU e diversos arquivos de propriedades. </w:t>
      </w:r>
    </w:p>
    <w:p w:rsidR="0076629D" w:rsidRPr="004826DC" w:rsidRDefault="0076629D" w:rsidP="00D13510">
      <w:pPr>
        <w:jc w:val="both"/>
        <w:rPr>
          <w:rFonts w:ascii="Calibri" w:hAnsi="Calibri"/>
          <w:b/>
          <w:u w:val="single"/>
        </w:rPr>
      </w:pPr>
      <w:r w:rsidRPr="004826DC">
        <w:rPr>
          <w:rFonts w:ascii="Calibri" w:hAnsi="Calibri"/>
          <w:b/>
          <w:u w:val="single"/>
        </w:rPr>
        <w:t xml:space="preserve">tcu.util </w:t>
      </w:r>
    </w:p>
    <w:p w:rsidR="0076629D" w:rsidRPr="004826DC" w:rsidRDefault="0076629D" w:rsidP="00D13510">
      <w:pPr>
        <w:pStyle w:val="NormalWeb"/>
        <w:jc w:val="both"/>
        <w:rPr>
          <w:rFonts w:ascii="Calibri" w:hAnsi="Calibri"/>
          <w:sz w:val="20"/>
          <w:szCs w:val="20"/>
        </w:rPr>
      </w:pPr>
      <w:r w:rsidRPr="004826DC">
        <w:rPr>
          <w:rFonts w:ascii="Calibri" w:hAnsi="Calibri"/>
          <w:sz w:val="20"/>
          <w:szCs w:val="20"/>
        </w:rPr>
        <w:t xml:space="preserve">Possui classes utilitárias desenvolvidas no TCU e usadas em diversos sistemas. Exemplos de serviços neste pacote: persistência, controle de acesso, tratamento de exceções, geração de PDF, envio de email. </w:t>
      </w:r>
    </w:p>
    <w:p w:rsidR="0076629D" w:rsidRPr="004826DC" w:rsidRDefault="0076629D" w:rsidP="00D13510">
      <w:pPr>
        <w:jc w:val="both"/>
        <w:rPr>
          <w:rFonts w:ascii="Calibri" w:hAnsi="Calibri"/>
          <w:b/>
          <w:u w:val="single"/>
        </w:rPr>
      </w:pPr>
      <w:r w:rsidRPr="004826DC">
        <w:rPr>
          <w:rFonts w:ascii="Calibri" w:hAnsi="Calibri"/>
          <w:b/>
          <w:u w:val="single"/>
        </w:rPr>
        <w:t xml:space="preserve">ambientecomputacional.properties </w:t>
      </w:r>
    </w:p>
    <w:p w:rsidR="0076629D" w:rsidRPr="004826DC" w:rsidRDefault="0076629D" w:rsidP="00D13510">
      <w:pPr>
        <w:pStyle w:val="NormalWeb"/>
        <w:jc w:val="both"/>
        <w:rPr>
          <w:rFonts w:ascii="Calibri" w:hAnsi="Calibri"/>
          <w:sz w:val="20"/>
          <w:szCs w:val="20"/>
        </w:rPr>
      </w:pPr>
      <w:r w:rsidRPr="004826DC">
        <w:rPr>
          <w:rFonts w:ascii="Calibri" w:hAnsi="Calibri"/>
          <w:sz w:val="20"/>
          <w:szCs w:val="20"/>
        </w:rPr>
        <w:t xml:space="preserve">Arquivo properties Java que contém dezenas de propriedades (chave-valor) que permitem a configuração do comportamento das classes corporativas e dos sistemas. </w:t>
      </w:r>
    </w:p>
    <w:p w:rsidR="0076629D" w:rsidRPr="004826DC" w:rsidRDefault="0076629D" w:rsidP="00D13510">
      <w:pPr>
        <w:jc w:val="both"/>
        <w:rPr>
          <w:rFonts w:ascii="Calibri" w:hAnsi="Calibri"/>
          <w:b/>
          <w:u w:val="single"/>
        </w:rPr>
      </w:pPr>
      <w:r w:rsidRPr="004826DC">
        <w:rPr>
          <w:rFonts w:ascii="Calibri" w:hAnsi="Calibri"/>
          <w:b/>
          <w:u w:val="single"/>
        </w:rPr>
        <w:t xml:space="preserve">MesaTrabalho </w:t>
      </w:r>
    </w:p>
    <w:p w:rsidR="0076629D" w:rsidRPr="004826DC" w:rsidRDefault="0076629D" w:rsidP="00D13510">
      <w:pPr>
        <w:pStyle w:val="NormalWeb"/>
        <w:jc w:val="both"/>
        <w:rPr>
          <w:rFonts w:ascii="Calibri" w:hAnsi="Calibri"/>
          <w:sz w:val="20"/>
          <w:szCs w:val="20"/>
        </w:rPr>
      </w:pPr>
      <w:r w:rsidRPr="004826DC">
        <w:rPr>
          <w:rFonts w:ascii="Calibri" w:hAnsi="Calibri"/>
          <w:sz w:val="20"/>
          <w:szCs w:val="20"/>
        </w:rPr>
        <w:t xml:space="preserve">Projeto Eclipse com o código Java e artefatos web usados na funcionalidade de mesa de trabalho, que é usada e customizada em diversos sistemas. </w:t>
      </w:r>
    </w:p>
    <w:p w:rsidR="0076629D" w:rsidRPr="004826DC" w:rsidRDefault="0076629D" w:rsidP="00D13510">
      <w:pPr>
        <w:jc w:val="both"/>
        <w:rPr>
          <w:rFonts w:ascii="Calibri" w:hAnsi="Calibri"/>
          <w:b/>
          <w:u w:val="single"/>
        </w:rPr>
      </w:pPr>
      <w:r w:rsidRPr="004826DC">
        <w:rPr>
          <w:rFonts w:ascii="Calibri" w:hAnsi="Calibri"/>
          <w:b/>
          <w:u w:val="single"/>
        </w:rPr>
        <w:lastRenderedPageBreak/>
        <w:t xml:space="preserve">tcu.mesatrabalho.meusistema </w:t>
      </w:r>
    </w:p>
    <w:p w:rsidR="0076629D" w:rsidRPr="004826DC" w:rsidRDefault="0076629D" w:rsidP="00D13510">
      <w:pPr>
        <w:pStyle w:val="NormalWeb"/>
        <w:jc w:val="both"/>
        <w:rPr>
          <w:rFonts w:ascii="Calibri" w:hAnsi="Calibri"/>
          <w:sz w:val="20"/>
          <w:szCs w:val="20"/>
        </w:rPr>
      </w:pPr>
      <w:r w:rsidRPr="004826DC">
        <w:rPr>
          <w:rFonts w:ascii="Calibri" w:hAnsi="Calibri"/>
          <w:sz w:val="20"/>
          <w:szCs w:val="20"/>
        </w:rPr>
        <w:t xml:space="preserve">TO-DO. </w:t>
      </w:r>
    </w:p>
    <w:p w:rsidR="0076629D" w:rsidRPr="004826DC" w:rsidRDefault="0076629D" w:rsidP="00D13510">
      <w:pPr>
        <w:jc w:val="both"/>
        <w:rPr>
          <w:rFonts w:ascii="Calibri" w:hAnsi="Calibri"/>
          <w:b/>
          <w:u w:val="single"/>
        </w:rPr>
      </w:pPr>
      <w:r w:rsidRPr="004826DC">
        <w:rPr>
          <w:rFonts w:ascii="Calibri" w:hAnsi="Calibri"/>
          <w:b/>
          <w:u w:val="single"/>
        </w:rPr>
        <w:t xml:space="preserve">tcu.mesatrabalho.comum </w:t>
      </w:r>
    </w:p>
    <w:p w:rsidR="0076629D" w:rsidRPr="004826DC" w:rsidRDefault="0076629D" w:rsidP="00D13510">
      <w:pPr>
        <w:pStyle w:val="NormalWeb"/>
        <w:jc w:val="both"/>
        <w:rPr>
          <w:rFonts w:ascii="Calibri" w:hAnsi="Calibri"/>
          <w:sz w:val="22"/>
          <w:szCs w:val="22"/>
        </w:rPr>
      </w:pPr>
      <w:r w:rsidRPr="004826DC">
        <w:rPr>
          <w:rFonts w:ascii="Calibri" w:hAnsi="Calibri"/>
          <w:sz w:val="22"/>
          <w:szCs w:val="22"/>
        </w:rPr>
        <w:t xml:space="preserve">TO-DO. </w:t>
      </w:r>
    </w:p>
    <w:p w:rsidR="0076629D" w:rsidRPr="004826DC" w:rsidRDefault="0076629D" w:rsidP="0076629D">
      <w:pPr>
        <w:rPr>
          <w:rFonts w:ascii="Calibri" w:hAnsi="Calibri"/>
          <w:b/>
          <w:u w:val="single"/>
        </w:rPr>
      </w:pPr>
      <w:r w:rsidRPr="004826DC">
        <w:rPr>
          <w:rFonts w:ascii="Calibri" w:hAnsi="Calibri"/>
          <w:b/>
          <w:u w:val="single"/>
        </w:rPr>
        <w:t xml:space="preserve">Web::MesaTrabalho </w:t>
      </w:r>
    </w:p>
    <w:p w:rsidR="0076629D" w:rsidRPr="004826DC" w:rsidRDefault="0076629D" w:rsidP="0076629D">
      <w:pPr>
        <w:pStyle w:val="NormalWeb"/>
        <w:rPr>
          <w:rFonts w:ascii="Calibri" w:hAnsi="Calibri"/>
          <w:sz w:val="20"/>
          <w:szCs w:val="20"/>
        </w:rPr>
      </w:pPr>
      <w:r w:rsidRPr="004826DC">
        <w:rPr>
          <w:rFonts w:ascii="Calibri" w:hAnsi="Calibri"/>
          <w:sz w:val="20"/>
          <w:szCs w:val="20"/>
        </w:rPr>
        <w:t xml:space="preserve">TO-DO. </w:t>
      </w:r>
    </w:p>
    <w:p w:rsidR="0076629D" w:rsidRPr="004826DC" w:rsidRDefault="0076629D" w:rsidP="0076629D">
      <w:pPr>
        <w:pStyle w:val="NormalWeb"/>
        <w:jc w:val="both"/>
        <w:rPr>
          <w:rFonts w:ascii="Calibri" w:hAnsi="Calibri"/>
          <w:b/>
          <w:sz w:val="22"/>
          <w:szCs w:val="22"/>
        </w:rPr>
      </w:pPr>
      <w:bookmarkStart w:id="69" w:name="Comportamento"/>
      <w:bookmarkStart w:id="70" w:name="Guia_de_Variabilidade"/>
      <w:bookmarkEnd w:id="69"/>
      <w:bookmarkEnd w:id="70"/>
      <w:r w:rsidRPr="004826DC">
        <w:rPr>
          <w:rFonts w:ascii="Calibri" w:hAnsi="Calibri"/>
          <w:b/>
          <w:sz w:val="22"/>
          <w:szCs w:val="22"/>
        </w:rPr>
        <w:t>Comportamento</w:t>
      </w:r>
    </w:p>
    <w:p w:rsidR="0076629D" w:rsidRPr="004826DC" w:rsidRDefault="0076629D" w:rsidP="0076629D">
      <w:pPr>
        <w:pStyle w:val="NormalWeb"/>
        <w:rPr>
          <w:rFonts w:ascii="Calibri" w:hAnsi="Calibri"/>
          <w:sz w:val="20"/>
          <w:szCs w:val="20"/>
        </w:rPr>
      </w:pPr>
      <w:r w:rsidRPr="004826DC">
        <w:rPr>
          <w:rFonts w:ascii="Calibri" w:hAnsi="Calibri"/>
          <w:sz w:val="20"/>
          <w:szCs w:val="20"/>
        </w:rPr>
        <w:t xml:space="preserve">N/A </w:t>
      </w:r>
    </w:p>
    <w:p w:rsidR="0076629D" w:rsidRPr="004826DC" w:rsidRDefault="0076629D" w:rsidP="0076629D">
      <w:pPr>
        <w:pStyle w:val="NormalWeb"/>
        <w:jc w:val="both"/>
        <w:rPr>
          <w:rFonts w:ascii="Calibri" w:hAnsi="Calibri"/>
          <w:b/>
          <w:sz w:val="22"/>
          <w:szCs w:val="22"/>
        </w:rPr>
      </w:pPr>
      <w:r w:rsidRPr="004826DC">
        <w:rPr>
          <w:rFonts w:ascii="Calibri" w:hAnsi="Calibri"/>
          <w:b/>
          <w:sz w:val="22"/>
          <w:szCs w:val="22"/>
        </w:rPr>
        <w:t>Diagrama de Contexto</w:t>
      </w:r>
    </w:p>
    <w:p w:rsidR="0076629D" w:rsidRPr="004826DC" w:rsidRDefault="0076629D" w:rsidP="0076629D">
      <w:pPr>
        <w:pStyle w:val="NormalWeb"/>
        <w:rPr>
          <w:rFonts w:ascii="Calibri" w:hAnsi="Calibri"/>
          <w:sz w:val="20"/>
          <w:szCs w:val="20"/>
        </w:rPr>
      </w:pPr>
      <w:r w:rsidRPr="004826DC">
        <w:rPr>
          <w:rFonts w:ascii="Calibri" w:hAnsi="Calibri"/>
          <w:sz w:val="20"/>
          <w:szCs w:val="20"/>
        </w:rPr>
        <w:t xml:space="preserve">O diagrama abaixo mostra as principais bibliotecas Java que são usadas pelos sistemas TCU como um todo. </w:t>
      </w:r>
    </w:p>
    <w:p w:rsidR="0076629D" w:rsidRPr="004826DC" w:rsidRDefault="0061608D" w:rsidP="0076629D">
      <w:pPr>
        <w:pStyle w:val="NormalWeb"/>
        <w:rPr>
          <w:rFonts w:ascii="Calibri" w:hAnsi="Calibri"/>
          <w:sz w:val="20"/>
          <w:szCs w:val="20"/>
        </w:rPr>
      </w:pPr>
      <w:r w:rsidRPr="004826DC">
        <w:rPr>
          <w:rFonts w:ascii="Calibri" w:hAnsi="Calibri"/>
          <w:noProof/>
          <w:sz w:val="20"/>
          <w:szCs w:val="20"/>
        </w:rPr>
        <w:drawing>
          <wp:inline distT="0" distB="0" distL="0" distR="0">
            <wp:extent cx="3387090" cy="3585845"/>
            <wp:effectExtent l="19050" t="0" r="3810" b="0"/>
            <wp:docPr id="78" name="Picture 13" descr="TCU_modulos_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TCU_modulos_CD.png"/>
                    <pic:cNvPicPr>
                      <a:picLocks noChangeAspect="1" noChangeArrowheads="1"/>
                    </pic:cNvPicPr>
                  </pic:nvPicPr>
                  <pic:blipFill>
                    <a:blip r:embed="rId106" cstate="print"/>
                    <a:srcRect/>
                    <a:stretch>
                      <a:fillRect/>
                    </a:stretch>
                  </pic:blipFill>
                  <pic:spPr bwMode="auto">
                    <a:xfrm>
                      <a:off x="0" y="0"/>
                      <a:ext cx="3387090" cy="3585845"/>
                    </a:xfrm>
                    <a:prstGeom prst="rect">
                      <a:avLst/>
                    </a:prstGeom>
                    <a:noFill/>
                    <a:ln w="9525">
                      <a:noFill/>
                      <a:miter lim="800000"/>
                      <a:headEnd/>
                      <a:tailEnd/>
                    </a:ln>
                  </pic:spPr>
                </pic:pic>
              </a:graphicData>
            </a:graphic>
          </wp:inline>
        </w:drawing>
      </w:r>
      <w:r w:rsidR="0076629D" w:rsidRPr="004826DC">
        <w:rPr>
          <w:rFonts w:ascii="Calibri" w:hAnsi="Calibri"/>
          <w:sz w:val="20"/>
          <w:szCs w:val="20"/>
        </w:rPr>
        <w:t xml:space="preserve"> </w:t>
      </w:r>
    </w:p>
    <w:p w:rsidR="0076629D" w:rsidRPr="004826DC" w:rsidRDefault="0076629D" w:rsidP="00D13510">
      <w:pPr>
        <w:pStyle w:val="NormalWeb"/>
        <w:jc w:val="both"/>
        <w:rPr>
          <w:rFonts w:ascii="Calibri" w:hAnsi="Calibri"/>
          <w:b/>
          <w:sz w:val="22"/>
          <w:szCs w:val="22"/>
        </w:rPr>
      </w:pPr>
      <w:r w:rsidRPr="004826DC">
        <w:rPr>
          <w:rFonts w:ascii="Calibri" w:hAnsi="Calibri"/>
          <w:b/>
          <w:sz w:val="22"/>
          <w:szCs w:val="22"/>
        </w:rPr>
        <w:t>Guia de Variabilidade</w:t>
      </w:r>
    </w:p>
    <w:p w:rsidR="0076629D" w:rsidRPr="004826DC" w:rsidRDefault="0076629D" w:rsidP="00D13510">
      <w:pPr>
        <w:pStyle w:val="NormalWeb"/>
        <w:jc w:val="both"/>
        <w:rPr>
          <w:rFonts w:ascii="Calibri" w:hAnsi="Calibri"/>
          <w:sz w:val="20"/>
          <w:szCs w:val="20"/>
        </w:rPr>
      </w:pPr>
      <w:r w:rsidRPr="004826DC">
        <w:rPr>
          <w:rFonts w:ascii="Calibri" w:hAnsi="Calibri"/>
          <w:sz w:val="20"/>
          <w:szCs w:val="20"/>
        </w:rPr>
        <w:t>Grande parte dos parâmetros configuráveis dos sistemas TCU estão definidos no arquivo ambientecomputacional.properties. Eles podem ser alterados em tempo de execução, mas tipicamente são lidos pelos sistemas em tempo de carga, isto é, uma alteração de propriedade tipicamente requer a reinicialização do contexto para fazer efeito. Exemplos de parâmetros neste arquivo:</w:t>
      </w:r>
    </w:p>
    <w:p w:rsidR="0076629D" w:rsidRPr="004826DC" w:rsidRDefault="0076629D" w:rsidP="00D13510">
      <w:pPr>
        <w:pStyle w:val="NormalWeb"/>
        <w:numPr>
          <w:ilvl w:val="0"/>
          <w:numId w:val="62"/>
        </w:numPr>
        <w:jc w:val="both"/>
        <w:rPr>
          <w:rFonts w:ascii="Calibri" w:hAnsi="Calibri"/>
          <w:sz w:val="20"/>
          <w:szCs w:val="20"/>
        </w:rPr>
      </w:pPr>
      <w:r w:rsidRPr="004826DC">
        <w:rPr>
          <w:rFonts w:ascii="Calibri" w:hAnsi="Calibri"/>
          <w:sz w:val="20"/>
          <w:szCs w:val="20"/>
        </w:rPr>
        <w:t>URLs de operações web comuns a vários sistemas.</w:t>
      </w:r>
    </w:p>
    <w:p w:rsidR="0076629D" w:rsidRPr="004826DC" w:rsidRDefault="0076629D" w:rsidP="00D13510">
      <w:pPr>
        <w:pStyle w:val="NormalWeb"/>
        <w:numPr>
          <w:ilvl w:val="0"/>
          <w:numId w:val="62"/>
        </w:numPr>
        <w:jc w:val="both"/>
        <w:rPr>
          <w:rFonts w:ascii="Calibri" w:hAnsi="Calibri"/>
          <w:sz w:val="20"/>
          <w:szCs w:val="20"/>
        </w:rPr>
      </w:pPr>
      <w:r w:rsidRPr="004826DC">
        <w:rPr>
          <w:rFonts w:ascii="Calibri" w:hAnsi="Calibri"/>
          <w:sz w:val="20"/>
          <w:szCs w:val="20"/>
        </w:rPr>
        <w:t>Diretórios e nomes de arquivo configurávies, tais como o de arquivos de log e repositório de chaves.</w:t>
      </w:r>
    </w:p>
    <w:p w:rsidR="0076629D" w:rsidRPr="004826DC" w:rsidRDefault="0076629D" w:rsidP="00D13510">
      <w:pPr>
        <w:pStyle w:val="NormalWeb"/>
        <w:numPr>
          <w:ilvl w:val="0"/>
          <w:numId w:val="62"/>
        </w:numPr>
        <w:jc w:val="both"/>
        <w:rPr>
          <w:rFonts w:ascii="Calibri" w:hAnsi="Calibri"/>
          <w:sz w:val="20"/>
          <w:szCs w:val="20"/>
        </w:rPr>
      </w:pPr>
      <w:r w:rsidRPr="004826DC">
        <w:rPr>
          <w:rFonts w:ascii="Calibri" w:hAnsi="Calibri"/>
          <w:sz w:val="20"/>
          <w:szCs w:val="20"/>
        </w:rPr>
        <w:t xml:space="preserve">Flags que ligam ou desligam o monitoramento de aplicações em cada ambiente (desenvolvimento, treinamento, aceite, pré-produção, produção). </w:t>
      </w:r>
    </w:p>
    <w:p w:rsidR="0076629D" w:rsidRPr="004826DC" w:rsidRDefault="0076629D" w:rsidP="00D13510">
      <w:pPr>
        <w:pStyle w:val="NormalWeb"/>
        <w:jc w:val="both"/>
        <w:rPr>
          <w:rFonts w:ascii="Calibri" w:hAnsi="Calibri"/>
          <w:sz w:val="20"/>
          <w:szCs w:val="20"/>
        </w:rPr>
      </w:pPr>
      <w:r w:rsidRPr="004826DC">
        <w:rPr>
          <w:rFonts w:ascii="Calibri" w:hAnsi="Calibri"/>
          <w:sz w:val="20"/>
          <w:szCs w:val="20"/>
        </w:rPr>
        <w:lastRenderedPageBreak/>
        <w:t xml:space="preserve">Existem ainda outros arquivos properties que são específicos de cada sistema. </w:t>
      </w:r>
    </w:p>
    <w:p w:rsidR="0076629D" w:rsidRPr="004826DC" w:rsidRDefault="0076629D" w:rsidP="00D13510">
      <w:pPr>
        <w:pStyle w:val="NormalWeb"/>
        <w:jc w:val="both"/>
        <w:rPr>
          <w:rFonts w:ascii="Calibri" w:hAnsi="Calibri"/>
          <w:b/>
          <w:sz w:val="22"/>
          <w:szCs w:val="22"/>
        </w:rPr>
      </w:pPr>
      <w:r w:rsidRPr="004826DC">
        <w:rPr>
          <w:rFonts w:ascii="Calibri" w:hAnsi="Calibri"/>
          <w:b/>
          <w:sz w:val="22"/>
          <w:szCs w:val="22"/>
        </w:rPr>
        <w:t>Justificativa do Design</w:t>
      </w:r>
    </w:p>
    <w:p w:rsidR="0076629D" w:rsidRPr="004826DC" w:rsidRDefault="0076629D" w:rsidP="00D13510">
      <w:pPr>
        <w:pStyle w:val="NormalWeb"/>
        <w:jc w:val="both"/>
        <w:rPr>
          <w:rFonts w:ascii="Calibri" w:hAnsi="Calibri"/>
          <w:sz w:val="20"/>
          <w:szCs w:val="20"/>
        </w:rPr>
      </w:pPr>
      <w:r w:rsidRPr="004826DC">
        <w:rPr>
          <w:rFonts w:ascii="Calibri" w:hAnsi="Calibri"/>
          <w:sz w:val="20"/>
          <w:szCs w:val="20"/>
        </w:rPr>
        <w:t xml:space="preserve">A estrutura dos projetos Java (sistemas, mesa, corporativo) não foi pensada desde o início do desenvolvimento Java no TCU. Ela "emergiu" como uma evolução dos sistemas, refatoração de código comum entre sistemas e implementação de classes utilitárias ao longo de mais de 10 anos de desenvolvimento Java no TCU. </w:t>
      </w:r>
    </w:p>
    <w:p w:rsidR="0076629D" w:rsidRPr="004826DC" w:rsidRDefault="0076629D" w:rsidP="00D13510">
      <w:pPr>
        <w:pStyle w:val="NormalWeb"/>
        <w:jc w:val="both"/>
        <w:rPr>
          <w:rFonts w:ascii="Calibri" w:hAnsi="Calibri"/>
          <w:sz w:val="20"/>
          <w:szCs w:val="20"/>
        </w:rPr>
      </w:pPr>
      <w:r w:rsidRPr="004826DC">
        <w:rPr>
          <w:rFonts w:ascii="Calibri" w:hAnsi="Calibri"/>
          <w:sz w:val="20"/>
          <w:szCs w:val="20"/>
        </w:rPr>
        <w:t xml:space="preserve">Em dezembro de 2011, o projeto "corporativo" foi quebrado em "corporativo" (foco em classes de negócio) e "corporativoutil" (foco em classes utilitárias). </w:t>
      </w:r>
    </w:p>
    <w:p w:rsidR="0076629D" w:rsidRPr="004826DC" w:rsidRDefault="0076629D" w:rsidP="00D13510">
      <w:pPr>
        <w:pStyle w:val="NormalWeb"/>
        <w:jc w:val="both"/>
        <w:rPr>
          <w:rFonts w:ascii="Calibri" w:hAnsi="Calibri"/>
          <w:sz w:val="20"/>
          <w:szCs w:val="20"/>
        </w:rPr>
      </w:pPr>
      <w:r w:rsidRPr="004826DC">
        <w:rPr>
          <w:rFonts w:ascii="Calibri" w:hAnsi="Calibri"/>
          <w:sz w:val="20"/>
          <w:szCs w:val="20"/>
        </w:rPr>
        <w:t xml:space="preserve">Está em estudo a adoção de frameworks tais como JBoss Seam e Spring. A equipe de desenvolvimento possui dezenas de pessoas e a grande maioria dos analistas e estagiários, quando contratados, não possuem experiência com essas frameworks. Esse é o principal motivo que dificulta a adoção rápida de uma dessas frameworks, junto com a necessidade de integração com o legado. </w:t>
      </w:r>
    </w:p>
    <w:p w:rsidR="0076629D" w:rsidRPr="004826DC" w:rsidRDefault="0076629D" w:rsidP="0076629D">
      <w:pPr>
        <w:rPr>
          <w:rFonts w:ascii="Calibri" w:hAnsi="Calibri"/>
        </w:rPr>
      </w:pPr>
      <w:r w:rsidRPr="004826DC">
        <w:rPr>
          <w:rFonts w:ascii="Calibri" w:hAnsi="Calibri"/>
        </w:rPr>
        <w:br w:type="page"/>
      </w:r>
    </w:p>
    <w:p w:rsidR="0076629D" w:rsidRPr="004826DC" w:rsidRDefault="00D13510" w:rsidP="0076629D">
      <w:pPr>
        <w:pStyle w:val="Ttulo3"/>
        <w:keepNext w:val="0"/>
        <w:numPr>
          <w:ilvl w:val="2"/>
          <w:numId w:val="0"/>
        </w:numPr>
        <w:spacing w:before="200" w:line="271" w:lineRule="auto"/>
        <w:ind w:left="720" w:hanging="720"/>
        <w:jc w:val="both"/>
        <w:rPr>
          <w:rFonts w:ascii="Calibri" w:hAnsi="Calibri"/>
          <w:b w:val="0"/>
        </w:rPr>
      </w:pPr>
      <w:bookmarkStart w:id="71" w:name="_Refinamento_de_Dependências"/>
      <w:bookmarkStart w:id="72" w:name="_Ref310242409"/>
      <w:bookmarkStart w:id="73" w:name="_Ref310242411"/>
      <w:bookmarkEnd w:id="71"/>
      <w:r w:rsidRPr="004826DC">
        <w:rPr>
          <w:rFonts w:ascii="Calibri" w:hAnsi="Calibri"/>
          <w:b w:val="0"/>
        </w:rPr>
        <w:lastRenderedPageBreak/>
        <w:t xml:space="preserve">2.1.3  </w:t>
      </w:r>
      <w:r w:rsidR="0076629D" w:rsidRPr="004826DC">
        <w:rPr>
          <w:rFonts w:ascii="Calibri" w:hAnsi="Calibri"/>
          <w:b w:val="0"/>
        </w:rPr>
        <w:t>Refinamento de Dependências Java</w:t>
      </w:r>
      <w:bookmarkEnd w:id="72"/>
      <w:bookmarkEnd w:id="73"/>
    </w:p>
    <w:p w:rsidR="0076629D" w:rsidRPr="004826DC" w:rsidRDefault="0076629D" w:rsidP="0076629D">
      <w:pPr>
        <w:pStyle w:val="NormalWeb"/>
        <w:jc w:val="both"/>
        <w:rPr>
          <w:rFonts w:ascii="Calibri" w:hAnsi="Calibri"/>
          <w:b/>
          <w:sz w:val="22"/>
          <w:szCs w:val="22"/>
        </w:rPr>
      </w:pPr>
      <w:r w:rsidRPr="004826DC">
        <w:rPr>
          <w:rFonts w:ascii="Calibri" w:hAnsi="Calibri"/>
          <w:b/>
          <w:sz w:val="22"/>
          <w:szCs w:val="22"/>
        </w:rPr>
        <w:t>Apresentação</w:t>
      </w:r>
    </w:p>
    <w:p w:rsidR="0076629D" w:rsidRPr="004826DC" w:rsidRDefault="0061608D" w:rsidP="0076629D">
      <w:pPr>
        <w:pStyle w:val="NormalWeb"/>
        <w:rPr>
          <w:rFonts w:ascii="Calibri" w:hAnsi="Calibri"/>
        </w:rPr>
      </w:pPr>
      <w:r w:rsidRPr="004826DC">
        <w:rPr>
          <w:rFonts w:ascii="Calibri" w:hAnsi="Calibri"/>
          <w:noProof/>
        </w:rPr>
        <w:drawing>
          <wp:inline distT="0" distB="0" distL="0" distR="0">
            <wp:extent cx="5231765" cy="4063365"/>
            <wp:effectExtent l="19050" t="0" r="6985" b="0"/>
            <wp:docPr id="79" name="Imagem 15" descr="DAS_ArqReferencia_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5" descr="DAS_ArqReferencia_02.JPG"/>
                    <pic:cNvPicPr>
                      <a:picLocks noChangeAspect="1" noChangeArrowheads="1"/>
                    </pic:cNvPicPr>
                  </pic:nvPicPr>
                  <pic:blipFill>
                    <a:blip r:embed="rId107" cstate="print"/>
                    <a:srcRect/>
                    <a:stretch>
                      <a:fillRect/>
                    </a:stretch>
                  </pic:blipFill>
                  <pic:spPr bwMode="auto">
                    <a:xfrm>
                      <a:off x="0" y="0"/>
                      <a:ext cx="5231765" cy="4063365"/>
                    </a:xfrm>
                    <a:prstGeom prst="rect">
                      <a:avLst/>
                    </a:prstGeom>
                    <a:noFill/>
                    <a:ln w="9525">
                      <a:noFill/>
                      <a:miter lim="800000"/>
                      <a:headEnd/>
                      <a:tailEnd/>
                    </a:ln>
                  </pic:spPr>
                </pic:pic>
              </a:graphicData>
            </a:graphic>
          </wp:inline>
        </w:drawing>
      </w:r>
    </w:p>
    <w:p w:rsidR="0076629D" w:rsidRPr="004826DC" w:rsidRDefault="0076629D" w:rsidP="00D13510">
      <w:pPr>
        <w:pStyle w:val="NormalWeb"/>
        <w:jc w:val="both"/>
        <w:rPr>
          <w:rFonts w:ascii="Calibri" w:hAnsi="Calibri"/>
          <w:b/>
          <w:sz w:val="22"/>
          <w:szCs w:val="22"/>
        </w:rPr>
      </w:pPr>
      <w:r w:rsidRPr="004826DC">
        <w:rPr>
          <w:rFonts w:ascii="Calibri" w:hAnsi="Calibri"/>
          <w:b/>
          <w:sz w:val="22"/>
          <w:szCs w:val="22"/>
        </w:rPr>
        <w:t>Catálogo de Elementos</w:t>
      </w:r>
    </w:p>
    <w:p w:rsidR="0076629D" w:rsidRPr="004826DC" w:rsidRDefault="0076629D" w:rsidP="00D13510">
      <w:pPr>
        <w:jc w:val="both"/>
        <w:rPr>
          <w:rFonts w:ascii="Calibri" w:hAnsi="Calibri"/>
          <w:b/>
          <w:u w:val="single"/>
        </w:rPr>
      </w:pPr>
      <w:r w:rsidRPr="004826DC">
        <w:rPr>
          <w:rFonts w:ascii="Calibri" w:hAnsi="Calibri"/>
          <w:b/>
          <w:u w:val="single"/>
        </w:rPr>
        <w:t xml:space="preserve">tcu.meusistema.apresentacao </w:t>
      </w:r>
    </w:p>
    <w:p w:rsidR="0076629D" w:rsidRPr="004826DC" w:rsidRDefault="0076629D" w:rsidP="00D13510">
      <w:pPr>
        <w:pStyle w:val="NormalWeb"/>
        <w:jc w:val="both"/>
        <w:rPr>
          <w:rFonts w:ascii="Calibri" w:hAnsi="Calibri"/>
          <w:sz w:val="20"/>
          <w:szCs w:val="20"/>
        </w:rPr>
      </w:pPr>
      <w:r w:rsidRPr="004826DC">
        <w:rPr>
          <w:rFonts w:ascii="Calibri" w:hAnsi="Calibri"/>
          <w:sz w:val="20"/>
          <w:szCs w:val="20"/>
        </w:rPr>
        <w:t xml:space="preserve">Veja </w:t>
      </w:r>
      <w:hyperlink r:id="rId108" w:tooltip="ArqRef7.0 - Visão de Módulo Global" w:history="1">
        <w:r w:rsidRPr="004826DC">
          <w:rPr>
            <w:rFonts w:ascii="Calibri" w:hAnsi="Calibri"/>
            <w:sz w:val="20"/>
            <w:szCs w:val="20"/>
            <w:u w:val="single"/>
          </w:rPr>
          <w:t>Visão de Módulo Global</w:t>
        </w:r>
      </w:hyperlink>
      <w:r w:rsidRPr="004826DC">
        <w:rPr>
          <w:rFonts w:ascii="Calibri" w:hAnsi="Calibri"/>
          <w:sz w:val="20"/>
          <w:szCs w:val="20"/>
        </w:rPr>
        <w:t xml:space="preserve"> </w:t>
      </w:r>
    </w:p>
    <w:p w:rsidR="0076629D" w:rsidRPr="004826DC" w:rsidRDefault="0076629D" w:rsidP="00D13510">
      <w:pPr>
        <w:jc w:val="both"/>
        <w:rPr>
          <w:rFonts w:ascii="Calibri" w:hAnsi="Calibri"/>
          <w:b/>
          <w:u w:val="single"/>
        </w:rPr>
      </w:pPr>
      <w:r w:rsidRPr="004826DC">
        <w:rPr>
          <w:rFonts w:ascii="Calibri" w:hAnsi="Calibri"/>
          <w:b/>
          <w:u w:val="single"/>
        </w:rPr>
        <w:t xml:space="preserve">casoDeUsoA </w:t>
      </w:r>
    </w:p>
    <w:p w:rsidR="0076629D" w:rsidRPr="004826DC" w:rsidRDefault="0076629D" w:rsidP="00D13510">
      <w:pPr>
        <w:pStyle w:val="NormalWeb"/>
        <w:jc w:val="both"/>
        <w:rPr>
          <w:rFonts w:ascii="Calibri" w:hAnsi="Calibri"/>
          <w:sz w:val="20"/>
          <w:szCs w:val="20"/>
        </w:rPr>
      </w:pPr>
      <w:r w:rsidRPr="004826DC">
        <w:rPr>
          <w:rFonts w:ascii="Calibri" w:hAnsi="Calibri"/>
          <w:sz w:val="20"/>
          <w:szCs w:val="20"/>
        </w:rPr>
        <w:t xml:space="preserve">Dentro do pacote apresentacao, o código está dividido em pacotes que correspondem normalmente a casos de uso. Exemplos reais: autuaprocesso, reativaUsuario, avaliaServidor. Dentro de um pacote destes, pode haver uma ou mais classes Svl, Act, Bkp, Dto e Ctl. </w:t>
      </w:r>
    </w:p>
    <w:p w:rsidR="0076629D" w:rsidRPr="004826DC" w:rsidRDefault="0076629D" w:rsidP="00D13510">
      <w:pPr>
        <w:jc w:val="both"/>
        <w:rPr>
          <w:rFonts w:ascii="Calibri" w:hAnsi="Calibri"/>
          <w:b/>
          <w:u w:val="single"/>
        </w:rPr>
      </w:pPr>
      <w:r w:rsidRPr="004826DC">
        <w:rPr>
          <w:rFonts w:ascii="Calibri" w:hAnsi="Calibri"/>
          <w:b/>
          <w:u w:val="single"/>
        </w:rPr>
        <w:t xml:space="preserve">Svl </w:t>
      </w:r>
    </w:p>
    <w:p w:rsidR="0076629D" w:rsidRPr="004826DC" w:rsidRDefault="0076629D" w:rsidP="00D13510">
      <w:pPr>
        <w:pStyle w:val="NormalWeb"/>
        <w:jc w:val="both"/>
        <w:rPr>
          <w:rFonts w:ascii="Calibri" w:hAnsi="Calibri"/>
          <w:sz w:val="20"/>
          <w:szCs w:val="20"/>
        </w:rPr>
      </w:pPr>
      <w:r w:rsidRPr="004826DC">
        <w:rPr>
          <w:rFonts w:ascii="Calibri" w:hAnsi="Calibri"/>
          <w:sz w:val="20"/>
          <w:szCs w:val="20"/>
        </w:rPr>
        <w:t xml:space="preserve">Servlet usada para geração dinâmica das interfaces web. </w:t>
      </w:r>
    </w:p>
    <w:p w:rsidR="0076629D" w:rsidRPr="004826DC" w:rsidRDefault="0076629D" w:rsidP="00D13510">
      <w:pPr>
        <w:numPr>
          <w:ilvl w:val="0"/>
          <w:numId w:val="32"/>
        </w:numPr>
        <w:spacing w:before="100" w:beforeAutospacing="1" w:after="100" w:afterAutospacing="1"/>
        <w:jc w:val="both"/>
        <w:rPr>
          <w:rFonts w:ascii="Calibri" w:hAnsi="Calibri"/>
        </w:rPr>
      </w:pPr>
      <w:r w:rsidRPr="004826DC">
        <w:rPr>
          <w:rFonts w:ascii="Calibri" w:hAnsi="Calibri"/>
        </w:rPr>
        <w:t xml:space="preserve">As servlets do TCU derivam de tcu.util.seguranca.ServletTcuAbstrata, que disponibiliza várias funcionalidades básicas. Veja </w:t>
      </w:r>
      <w:hyperlink r:id="rId109" w:tooltip="ArqRef7.0 - Refinamento tcu.util" w:history="1">
        <w:r w:rsidRPr="004826DC">
          <w:rPr>
            <w:rStyle w:val="Hyperlink"/>
            <w:rFonts w:ascii="Calibri" w:hAnsi="Calibri"/>
            <w:color w:val="auto"/>
          </w:rPr>
          <w:t>ArqRef7.0 - Refinamento tcu.util</w:t>
        </w:r>
      </w:hyperlink>
      <w:r w:rsidRPr="004826DC">
        <w:rPr>
          <w:rFonts w:ascii="Calibri" w:hAnsi="Calibri"/>
        </w:rPr>
        <w:t xml:space="preserve"> para mais informações sobre segurança e sobre a ServletTcuAbstrata; </w:t>
      </w:r>
    </w:p>
    <w:p w:rsidR="0076629D" w:rsidRPr="004826DC" w:rsidRDefault="0076629D" w:rsidP="00D13510">
      <w:pPr>
        <w:numPr>
          <w:ilvl w:val="0"/>
          <w:numId w:val="32"/>
        </w:numPr>
        <w:spacing w:before="100" w:beforeAutospacing="1" w:after="100" w:afterAutospacing="1"/>
        <w:jc w:val="both"/>
        <w:rPr>
          <w:rFonts w:ascii="Calibri" w:hAnsi="Calibri"/>
        </w:rPr>
      </w:pPr>
      <w:r w:rsidRPr="004826DC">
        <w:rPr>
          <w:rFonts w:ascii="Calibri" w:hAnsi="Calibri"/>
        </w:rPr>
        <w:t xml:space="preserve">Um caso de uso pode ser “implementado” por vários servlets. Cada servlet deve ”implementar” somente um caso de uso; </w:t>
      </w:r>
    </w:p>
    <w:p w:rsidR="0076629D" w:rsidRPr="004826DC" w:rsidRDefault="0076629D" w:rsidP="00D13510">
      <w:pPr>
        <w:numPr>
          <w:ilvl w:val="0"/>
          <w:numId w:val="32"/>
        </w:numPr>
        <w:spacing w:before="100" w:beforeAutospacing="1" w:after="100" w:afterAutospacing="1"/>
        <w:jc w:val="both"/>
        <w:rPr>
          <w:rFonts w:ascii="Calibri" w:hAnsi="Calibri"/>
        </w:rPr>
      </w:pPr>
      <w:r w:rsidRPr="004826DC">
        <w:rPr>
          <w:rFonts w:ascii="Calibri" w:hAnsi="Calibri"/>
        </w:rPr>
        <w:t xml:space="preserve">Utilizar o prefixo Svl no nome da classe. Exemplos reais: SvlConsultaCadastroPessoaFisica, SvlBaixaBens, SvlRelatorioGerencialSiscontas. </w:t>
      </w:r>
    </w:p>
    <w:p w:rsidR="0076629D" w:rsidRPr="004826DC" w:rsidRDefault="0076629D" w:rsidP="00D13510">
      <w:pPr>
        <w:jc w:val="both"/>
        <w:rPr>
          <w:rFonts w:ascii="Calibri" w:hAnsi="Calibri"/>
          <w:b/>
          <w:u w:val="single"/>
        </w:rPr>
      </w:pPr>
      <w:r w:rsidRPr="004826DC">
        <w:rPr>
          <w:rFonts w:ascii="Calibri" w:hAnsi="Calibri"/>
          <w:b/>
          <w:u w:val="single"/>
        </w:rPr>
        <w:t xml:space="preserve">Act </w:t>
      </w:r>
    </w:p>
    <w:p w:rsidR="0076629D" w:rsidRPr="004826DC" w:rsidRDefault="0076629D" w:rsidP="00D13510">
      <w:pPr>
        <w:pStyle w:val="NormalWeb"/>
        <w:jc w:val="both"/>
        <w:rPr>
          <w:rFonts w:ascii="Calibri" w:hAnsi="Calibri"/>
          <w:sz w:val="20"/>
          <w:szCs w:val="20"/>
        </w:rPr>
      </w:pPr>
      <w:r w:rsidRPr="004826DC">
        <w:rPr>
          <w:rFonts w:ascii="Calibri" w:hAnsi="Calibri"/>
          <w:sz w:val="20"/>
          <w:szCs w:val="20"/>
        </w:rPr>
        <w:lastRenderedPageBreak/>
        <w:t xml:space="preserve">Action class da tecnologia JSF usada para implementar um “evento” disparado por uma página Web. Para tratar os eventos da tela, a Act faz chamadas à Ctl. </w:t>
      </w:r>
    </w:p>
    <w:p w:rsidR="0076629D" w:rsidRPr="004826DC" w:rsidRDefault="0076629D" w:rsidP="00D13510">
      <w:pPr>
        <w:numPr>
          <w:ilvl w:val="0"/>
          <w:numId w:val="33"/>
        </w:numPr>
        <w:spacing w:before="100" w:beforeAutospacing="1" w:after="100" w:afterAutospacing="1"/>
        <w:jc w:val="both"/>
        <w:rPr>
          <w:rFonts w:ascii="Calibri" w:hAnsi="Calibri"/>
        </w:rPr>
      </w:pPr>
      <w:r w:rsidRPr="004826DC">
        <w:rPr>
          <w:rFonts w:ascii="Calibri" w:hAnsi="Calibri"/>
        </w:rPr>
        <w:t xml:space="preserve">Deve ser subclasse de br.gov.tcu.comum.ActTcuAbstrata. </w:t>
      </w:r>
    </w:p>
    <w:p w:rsidR="0076629D" w:rsidRPr="004826DC" w:rsidRDefault="0076629D" w:rsidP="00D13510">
      <w:pPr>
        <w:numPr>
          <w:ilvl w:val="0"/>
          <w:numId w:val="33"/>
        </w:numPr>
        <w:spacing w:before="100" w:beforeAutospacing="1" w:after="100" w:afterAutospacing="1"/>
        <w:jc w:val="both"/>
        <w:rPr>
          <w:rFonts w:ascii="Calibri" w:hAnsi="Calibri"/>
        </w:rPr>
      </w:pPr>
      <w:r w:rsidRPr="004826DC">
        <w:rPr>
          <w:rFonts w:ascii="Calibri" w:hAnsi="Calibri"/>
        </w:rPr>
        <w:t xml:space="preserve">Deve haver uma Act pra cada tela JSF. </w:t>
      </w:r>
    </w:p>
    <w:p w:rsidR="0076629D" w:rsidRPr="004826DC" w:rsidRDefault="0076629D" w:rsidP="00D13510">
      <w:pPr>
        <w:numPr>
          <w:ilvl w:val="0"/>
          <w:numId w:val="33"/>
        </w:numPr>
        <w:spacing w:before="100" w:beforeAutospacing="1" w:after="100" w:afterAutospacing="1"/>
        <w:jc w:val="both"/>
        <w:rPr>
          <w:rFonts w:ascii="Calibri" w:hAnsi="Calibri"/>
        </w:rPr>
      </w:pPr>
      <w:r w:rsidRPr="004826DC">
        <w:rPr>
          <w:rFonts w:ascii="Calibri" w:hAnsi="Calibri"/>
        </w:rPr>
        <w:t xml:space="preserve">A classe Act deve ser declarada no arquivo faces-config do JSF (veja </w:t>
      </w:r>
      <w:hyperlink r:id="rId110" w:tooltip="ArqRef7.0 - Visão Multi-tier" w:history="1">
        <w:r w:rsidRPr="004826DC">
          <w:rPr>
            <w:rStyle w:val="Hyperlink"/>
            <w:rFonts w:ascii="Calibri" w:hAnsi="Calibri"/>
            <w:color w:val="auto"/>
          </w:rPr>
          <w:t>ArqRef7.0 - Visão Multi-tier</w:t>
        </w:r>
      </w:hyperlink>
      <w:r w:rsidRPr="004826DC">
        <w:rPr>
          <w:rFonts w:ascii="Calibri" w:hAnsi="Calibri"/>
        </w:rPr>
        <w:t xml:space="preserve">) como managedbean. </w:t>
      </w:r>
    </w:p>
    <w:p w:rsidR="0076629D" w:rsidRPr="004826DC" w:rsidRDefault="0076629D" w:rsidP="00D13510">
      <w:pPr>
        <w:numPr>
          <w:ilvl w:val="0"/>
          <w:numId w:val="33"/>
        </w:numPr>
        <w:spacing w:before="100" w:beforeAutospacing="1" w:after="100" w:afterAutospacing="1"/>
        <w:jc w:val="both"/>
        <w:rPr>
          <w:rFonts w:ascii="Calibri" w:hAnsi="Calibri"/>
        </w:rPr>
      </w:pPr>
      <w:r w:rsidRPr="004826DC">
        <w:rPr>
          <w:rFonts w:ascii="Calibri" w:hAnsi="Calibri"/>
        </w:rPr>
        <w:t xml:space="preserve">Em geral, a Act deve ter escopo de request. Porém, há exceções, como a mesa de trabalho onde os itens selecionados (check box) devem permanecer após outros request, ou um wizard que permita voltar uma tela e ver os dados preenchidos antes. </w:t>
      </w:r>
    </w:p>
    <w:p w:rsidR="0076629D" w:rsidRPr="004826DC" w:rsidRDefault="0076629D" w:rsidP="00D13510">
      <w:pPr>
        <w:numPr>
          <w:ilvl w:val="0"/>
          <w:numId w:val="33"/>
        </w:numPr>
        <w:spacing w:before="100" w:beforeAutospacing="1" w:after="100" w:afterAutospacing="1"/>
        <w:jc w:val="both"/>
        <w:rPr>
          <w:rFonts w:ascii="Calibri" w:hAnsi="Calibri"/>
        </w:rPr>
      </w:pPr>
      <w:r w:rsidRPr="004826DC">
        <w:rPr>
          <w:rFonts w:ascii="Calibri" w:hAnsi="Calibri"/>
        </w:rPr>
        <w:t xml:space="preserve">Use o prefixo Act no nome da classe. Exemplos reais: ActAtualizaProcessoDocumento, ActConfirmarMovimentacaoTemporaria </w:t>
      </w:r>
    </w:p>
    <w:p w:rsidR="0076629D" w:rsidRPr="004826DC" w:rsidRDefault="0076629D" w:rsidP="00D13510">
      <w:pPr>
        <w:jc w:val="both"/>
        <w:rPr>
          <w:rFonts w:ascii="Calibri" w:hAnsi="Calibri"/>
          <w:b/>
          <w:u w:val="single"/>
        </w:rPr>
      </w:pPr>
      <w:r w:rsidRPr="004826DC">
        <w:rPr>
          <w:rFonts w:ascii="Calibri" w:hAnsi="Calibri"/>
          <w:b/>
          <w:u w:val="single"/>
        </w:rPr>
        <w:t xml:space="preserve">Bkb </w:t>
      </w:r>
    </w:p>
    <w:p w:rsidR="0076629D" w:rsidRPr="004826DC" w:rsidRDefault="0076629D" w:rsidP="00D13510">
      <w:pPr>
        <w:pStyle w:val="NormalWeb"/>
        <w:jc w:val="both"/>
        <w:rPr>
          <w:rFonts w:ascii="Calibri" w:hAnsi="Calibri"/>
          <w:sz w:val="20"/>
          <w:szCs w:val="20"/>
        </w:rPr>
      </w:pPr>
      <w:r w:rsidRPr="004826DC">
        <w:rPr>
          <w:rFonts w:ascii="Calibri" w:hAnsi="Calibri"/>
          <w:sz w:val="20"/>
          <w:szCs w:val="20"/>
        </w:rPr>
        <w:t xml:space="preserve">Classe backing bean usada na tecnologia JSF para guardar todos os dados de uma tela JSF. </w:t>
      </w:r>
    </w:p>
    <w:p w:rsidR="0076629D" w:rsidRPr="004826DC" w:rsidRDefault="0076629D" w:rsidP="00D13510">
      <w:pPr>
        <w:numPr>
          <w:ilvl w:val="0"/>
          <w:numId w:val="34"/>
        </w:numPr>
        <w:spacing w:before="100" w:beforeAutospacing="1" w:after="100" w:afterAutospacing="1"/>
        <w:jc w:val="both"/>
        <w:rPr>
          <w:rFonts w:ascii="Calibri" w:hAnsi="Calibri"/>
        </w:rPr>
      </w:pPr>
      <w:r w:rsidRPr="004826DC">
        <w:rPr>
          <w:rFonts w:ascii="Calibri" w:hAnsi="Calibri"/>
        </w:rPr>
        <w:t xml:space="preserve">A classe Bkb é opcional. A Act pode utilizar um Dto para guardar os dados da tela, isto é, o Dto pode atuar como backing bean e daí não existe um Bkb. Em telas com muitos campos, o Bkb pode existir com todos os campos e um ou mais Dtos podem ser criados com subconjuntos desses campos conforme necessidade de passagem de dados de/para a Ctl. </w:t>
      </w:r>
    </w:p>
    <w:p w:rsidR="0076629D" w:rsidRPr="004826DC" w:rsidRDefault="0076629D" w:rsidP="00D13510">
      <w:pPr>
        <w:numPr>
          <w:ilvl w:val="0"/>
          <w:numId w:val="34"/>
        </w:numPr>
        <w:spacing w:before="100" w:beforeAutospacing="1" w:after="100" w:afterAutospacing="1"/>
        <w:jc w:val="both"/>
        <w:rPr>
          <w:rFonts w:ascii="Calibri" w:hAnsi="Calibri"/>
        </w:rPr>
      </w:pPr>
      <w:r w:rsidRPr="004826DC">
        <w:rPr>
          <w:rFonts w:ascii="Calibri" w:hAnsi="Calibri"/>
        </w:rPr>
        <w:t xml:space="preserve">A classe Bkb deve ser declarada no arquivo faces-config do JSF (veja </w:t>
      </w:r>
      <w:hyperlink r:id="rId111" w:tooltip="ArqRef7.0 - Visão Multi-tier" w:history="1">
        <w:r w:rsidRPr="004826DC">
          <w:rPr>
            <w:rStyle w:val="Hyperlink"/>
            <w:rFonts w:ascii="Calibri" w:hAnsi="Calibri"/>
            <w:color w:val="auto"/>
          </w:rPr>
          <w:t>ArqRef7.0 - Visão Multi-tier</w:t>
        </w:r>
      </w:hyperlink>
      <w:r w:rsidRPr="004826DC">
        <w:rPr>
          <w:rFonts w:ascii="Calibri" w:hAnsi="Calibri"/>
        </w:rPr>
        <w:t xml:space="preserve">) como managedbean. </w:t>
      </w:r>
    </w:p>
    <w:p w:rsidR="0076629D" w:rsidRPr="004826DC" w:rsidRDefault="0076629D" w:rsidP="00D13510">
      <w:pPr>
        <w:numPr>
          <w:ilvl w:val="0"/>
          <w:numId w:val="34"/>
        </w:numPr>
        <w:spacing w:before="100" w:beforeAutospacing="1" w:after="100" w:afterAutospacing="1"/>
        <w:jc w:val="both"/>
        <w:rPr>
          <w:rFonts w:ascii="Calibri" w:hAnsi="Calibri"/>
        </w:rPr>
      </w:pPr>
      <w:r w:rsidRPr="004826DC">
        <w:rPr>
          <w:rFonts w:ascii="Calibri" w:hAnsi="Calibri"/>
        </w:rPr>
        <w:t xml:space="preserve">Use o prefixo Bkb no nome da classe. Exemplos reais: BkbIncluirMovimentacaoTemporaria, BkbBensPendentesDeAceite. </w:t>
      </w:r>
    </w:p>
    <w:p w:rsidR="0076629D" w:rsidRPr="004826DC" w:rsidRDefault="0076629D" w:rsidP="00D13510">
      <w:pPr>
        <w:jc w:val="both"/>
        <w:rPr>
          <w:rFonts w:ascii="Calibri" w:hAnsi="Calibri"/>
          <w:b/>
          <w:u w:val="single"/>
        </w:rPr>
      </w:pPr>
      <w:r w:rsidRPr="004826DC">
        <w:rPr>
          <w:rFonts w:ascii="Calibri" w:hAnsi="Calibri"/>
          <w:b/>
          <w:u w:val="single"/>
        </w:rPr>
        <w:t xml:space="preserve">Ctl </w:t>
      </w:r>
    </w:p>
    <w:p w:rsidR="0076629D" w:rsidRPr="004826DC" w:rsidRDefault="0076629D" w:rsidP="00D13510">
      <w:pPr>
        <w:pStyle w:val="NormalWeb"/>
        <w:jc w:val="both"/>
        <w:rPr>
          <w:rFonts w:ascii="Calibri" w:hAnsi="Calibri"/>
          <w:sz w:val="20"/>
          <w:szCs w:val="20"/>
        </w:rPr>
      </w:pPr>
      <w:r w:rsidRPr="004826DC">
        <w:rPr>
          <w:rFonts w:ascii="Calibri" w:hAnsi="Calibri"/>
          <w:sz w:val="20"/>
          <w:szCs w:val="20"/>
        </w:rPr>
        <w:t xml:space="preserve">Controladora de caso de uso. Os métodos definidos em uma controladora representam as necessidades de um caso de uso em relação ao negócio: </w:t>
      </w:r>
    </w:p>
    <w:p w:rsidR="0076629D" w:rsidRPr="004826DC" w:rsidRDefault="0076629D" w:rsidP="00D13510">
      <w:pPr>
        <w:numPr>
          <w:ilvl w:val="0"/>
          <w:numId w:val="35"/>
        </w:numPr>
        <w:spacing w:before="100" w:beforeAutospacing="1" w:after="100" w:afterAutospacing="1"/>
        <w:jc w:val="both"/>
        <w:rPr>
          <w:rFonts w:ascii="Calibri" w:hAnsi="Calibri"/>
        </w:rPr>
      </w:pPr>
      <w:r w:rsidRPr="004826DC">
        <w:rPr>
          <w:rFonts w:ascii="Calibri" w:hAnsi="Calibri"/>
        </w:rPr>
        <w:t xml:space="preserve">São instanciadas por servlets (Svl) e action class JSF (Act). </w:t>
      </w:r>
    </w:p>
    <w:p w:rsidR="0076629D" w:rsidRPr="004826DC" w:rsidRDefault="0076629D" w:rsidP="00D13510">
      <w:pPr>
        <w:numPr>
          <w:ilvl w:val="0"/>
          <w:numId w:val="35"/>
        </w:numPr>
        <w:spacing w:before="100" w:beforeAutospacing="1" w:after="100" w:afterAutospacing="1"/>
        <w:jc w:val="both"/>
        <w:rPr>
          <w:rFonts w:ascii="Calibri" w:hAnsi="Calibri"/>
        </w:rPr>
      </w:pPr>
      <w:r w:rsidRPr="004826DC">
        <w:rPr>
          <w:rFonts w:ascii="Calibri" w:hAnsi="Calibri"/>
        </w:rPr>
        <w:t xml:space="preserve">São stateless, isto é, não mantêm estado conversacional entre uma requisição (http request) do usuário e outra. </w:t>
      </w:r>
    </w:p>
    <w:p w:rsidR="0076629D" w:rsidRPr="004826DC" w:rsidRDefault="0076629D" w:rsidP="00D13510">
      <w:pPr>
        <w:numPr>
          <w:ilvl w:val="0"/>
          <w:numId w:val="35"/>
        </w:numPr>
        <w:spacing w:before="100" w:beforeAutospacing="1" w:after="100" w:afterAutospacing="1"/>
        <w:jc w:val="both"/>
        <w:rPr>
          <w:rFonts w:ascii="Calibri" w:hAnsi="Calibri"/>
        </w:rPr>
      </w:pPr>
      <w:r w:rsidRPr="004826DC">
        <w:rPr>
          <w:rFonts w:ascii="Calibri" w:hAnsi="Calibri"/>
        </w:rPr>
        <w:t xml:space="preserve">Antigamente, as Ctls demarcavam o início e fim da transação de banco de dados. Atualmente, a demarcação é implícita: a transação inicia quando a primeira operação de banco é realizada; a transação é fechada no ContextFilter, que efetua um commit, caso não tenha ocorrido exceção, ou rollback caso tenha ocorrido exceção. Em casos excepcionais, o código da aplicação pode efetuar o commit antes do fim do processamento do request chamando ContextObject.getPersistencia().efetivarTransacao(). </w:t>
      </w:r>
    </w:p>
    <w:p w:rsidR="0076629D" w:rsidRPr="004826DC" w:rsidRDefault="0076629D" w:rsidP="00D13510">
      <w:pPr>
        <w:numPr>
          <w:ilvl w:val="0"/>
          <w:numId w:val="35"/>
        </w:numPr>
        <w:spacing w:before="100" w:beforeAutospacing="1" w:after="100" w:afterAutospacing="1"/>
        <w:jc w:val="both"/>
        <w:rPr>
          <w:rFonts w:ascii="Calibri" w:hAnsi="Calibri"/>
        </w:rPr>
      </w:pPr>
      <w:r w:rsidRPr="004826DC">
        <w:rPr>
          <w:rFonts w:ascii="Calibri" w:hAnsi="Calibri"/>
        </w:rPr>
        <w:t xml:space="preserve">Não devem conter objeto IPersistencia como atributo de instância. </w:t>
      </w:r>
    </w:p>
    <w:p w:rsidR="0076629D" w:rsidRPr="004826DC" w:rsidRDefault="0076629D" w:rsidP="00D13510">
      <w:pPr>
        <w:numPr>
          <w:ilvl w:val="0"/>
          <w:numId w:val="35"/>
        </w:numPr>
        <w:spacing w:before="100" w:beforeAutospacing="1" w:after="100" w:afterAutospacing="1"/>
        <w:jc w:val="both"/>
        <w:rPr>
          <w:rFonts w:ascii="Calibri" w:hAnsi="Calibri"/>
        </w:rPr>
      </w:pPr>
      <w:r w:rsidRPr="004826DC">
        <w:rPr>
          <w:rFonts w:ascii="Calibri" w:hAnsi="Calibri"/>
        </w:rPr>
        <w:t xml:space="preserve">Ctl no pacote A pode chamar Ctl no pacote B dentro do mesmo sistema. Porém, uma Ctl não pode chamar outra que esteja em um outro sistema porque o arquivo war do outro sistema não está visível à chamadora. Contudo, essa restrição não impede que a camada de apresentação de um sistema interaja com outro sistema por meio de redirecionamento de requests http ou Web Services. </w:t>
      </w:r>
    </w:p>
    <w:p w:rsidR="0076629D" w:rsidRPr="004826DC" w:rsidRDefault="0076629D" w:rsidP="00D13510">
      <w:pPr>
        <w:numPr>
          <w:ilvl w:val="0"/>
          <w:numId w:val="35"/>
        </w:numPr>
        <w:spacing w:before="100" w:beforeAutospacing="1" w:after="100" w:afterAutospacing="1"/>
        <w:jc w:val="both"/>
        <w:rPr>
          <w:rFonts w:ascii="Calibri" w:hAnsi="Calibri"/>
        </w:rPr>
      </w:pPr>
      <w:r w:rsidRPr="004826DC">
        <w:rPr>
          <w:rFonts w:ascii="Calibri" w:hAnsi="Calibri"/>
        </w:rPr>
        <w:t xml:space="preserve">O mapeamento entre um passo de caso de uso e um método em uma Controladora de Caso de Uso não é um-para-um: um passo de caso de uso pode ser mapeado para mais de um método da Controladora e um método da Controladora pode corresponder a mais de um passo de caso de uso. </w:t>
      </w:r>
    </w:p>
    <w:p w:rsidR="0076629D" w:rsidRPr="004826DC" w:rsidRDefault="0076629D" w:rsidP="00D13510">
      <w:pPr>
        <w:numPr>
          <w:ilvl w:val="0"/>
          <w:numId w:val="35"/>
        </w:numPr>
        <w:spacing w:before="100" w:beforeAutospacing="1" w:after="100" w:afterAutospacing="1"/>
        <w:jc w:val="both"/>
        <w:rPr>
          <w:rFonts w:ascii="Calibri" w:hAnsi="Calibri"/>
        </w:rPr>
      </w:pPr>
      <w:r w:rsidRPr="004826DC">
        <w:rPr>
          <w:rFonts w:ascii="Calibri" w:hAnsi="Calibri"/>
        </w:rPr>
        <w:t xml:space="preserve">As Ctls recebem os dados do Svn normalmente na forma de Dtos (corporativos) ou POJOs. Estes podem ou não ser convertidos para Dtos de apresentação que são então repassados para a Svl ou Act chamadora. Caso o Dto ou POJO recebido satisfaça a necessidade de dados da Svl ou Act, não é preciso criar ("xerocar") um Dto de apresentação—o próprio Objeto de Negócio POJO ou Dto retornado da camada de negócio pode ser utilizado para apresentação. </w:t>
      </w:r>
    </w:p>
    <w:p w:rsidR="0076629D" w:rsidRPr="004826DC" w:rsidRDefault="0076629D" w:rsidP="00D13510">
      <w:pPr>
        <w:numPr>
          <w:ilvl w:val="0"/>
          <w:numId w:val="35"/>
        </w:numPr>
        <w:spacing w:before="100" w:beforeAutospacing="1" w:after="100" w:afterAutospacing="1"/>
        <w:jc w:val="both"/>
        <w:rPr>
          <w:rFonts w:ascii="Calibri" w:hAnsi="Calibri"/>
        </w:rPr>
      </w:pPr>
      <w:r w:rsidRPr="004826DC">
        <w:rPr>
          <w:rFonts w:ascii="Calibri" w:hAnsi="Calibri"/>
        </w:rPr>
        <w:t xml:space="preserve">Existem passos dos casos de uso que não são de responsabilidade da Ctl. Há passos que demandam serviços da Svl ou Act apenas. Por exemplo, o passo de caso de uso "O autor entra com o numero e o ano do processo no sistema", não tem um método correspondente na Ctl e apenas na Svl ou Act correspondente. </w:t>
      </w:r>
    </w:p>
    <w:p w:rsidR="0076629D" w:rsidRPr="004826DC" w:rsidRDefault="0076629D" w:rsidP="00D13510">
      <w:pPr>
        <w:numPr>
          <w:ilvl w:val="0"/>
          <w:numId w:val="35"/>
        </w:numPr>
        <w:spacing w:before="100" w:beforeAutospacing="1" w:after="100" w:afterAutospacing="1"/>
        <w:jc w:val="both"/>
        <w:rPr>
          <w:rFonts w:ascii="Calibri" w:hAnsi="Calibri"/>
        </w:rPr>
      </w:pPr>
      <w:r w:rsidRPr="004826DC">
        <w:rPr>
          <w:rFonts w:ascii="Calibri" w:hAnsi="Calibri"/>
        </w:rPr>
        <w:t xml:space="preserve">Utilizar o prefixo Ctl no nome da classe. Exemplos reais: CtlCancelaOficializacaoDespacho, CtlAvisaSenhaExpirada, CtlConsultaCargo. </w:t>
      </w:r>
    </w:p>
    <w:p w:rsidR="0076629D" w:rsidRPr="004826DC" w:rsidRDefault="0076629D" w:rsidP="00D13510">
      <w:pPr>
        <w:jc w:val="both"/>
        <w:rPr>
          <w:rFonts w:ascii="Calibri" w:hAnsi="Calibri"/>
          <w:b/>
          <w:u w:val="single"/>
        </w:rPr>
      </w:pPr>
      <w:r w:rsidRPr="004826DC">
        <w:rPr>
          <w:rFonts w:ascii="Calibri" w:hAnsi="Calibri"/>
          <w:b/>
          <w:u w:val="single"/>
        </w:rPr>
        <w:lastRenderedPageBreak/>
        <w:t xml:space="preserve">br.gov.tcu.negocio </w:t>
      </w:r>
    </w:p>
    <w:p w:rsidR="0076629D" w:rsidRPr="004826DC" w:rsidRDefault="0076629D" w:rsidP="00D13510">
      <w:pPr>
        <w:pStyle w:val="NormalWeb"/>
        <w:jc w:val="both"/>
        <w:rPr>
          <w:rFonts w:ascii="Calibri" w:hAnsi="Calibri"/>
          <w:sz w:val="20"/>
          <w:szCs w:val="20"/>
        </w:rPr>
      </w:pPr>
      <w:r w:rsidRPr="004826DC">
        <w:rPr>
          <w:rFonts w:ascii="Calibri" w:hAnsi="Calibri"/>
          <w:sz w:val="20"/>
          <w:szCs w:val="20"/>
        </w:rPr>
        <w:t xml:space="preserve">Veja: </w:t>
      </w:r>
      <w:hyperlink r:id="rId112" w:tooltip="ArqRef7.0 - Visão de Módulo Global" w:history="1">
        <w:r w:rsidRPr="004826DC">
          <w:rPr>
            <w:rStyle w:val="Hyperlink"/>
            <w:rFonts w:ascii="Calibri" w:hAnsi="Calibri"/>
            <w:color w:val="auto"/>
            <w:sz w:val="20"/>
            <w:szCs w:val="20"/>
          </w:rPr>
          <w:t>Visão de Módulo Global</w:t>
        </w:r>
      </w:hyperlink>
      <w:r w:rsidRPr="004826DC">
        <w:rPr>
          <w:rFonts w:ascii="Calibri" w:hAnsi="Calibri"/>
          <w:sz w:val="20"/>
          <w:szCs w:val="20"/>
        </w:rPr>
        <w:t xml:space="preserve"> </w:t>
      </w:r>
    </w:p>
    <w:p w:rsidR="0076629D" w:rsidRPr="004826DC" w:rsidRDefault="0076629D" w:rsidP="00D13510">
      <w:pPr>
        <w:jc w:val="both"/>
        <w:rPr>
          <w:rFonts w:ascii="Calibri" w:hAnsi="Calibri"/>
          <w:b/>
          <w:u w:val="single"/>
        </w:rPr>
      </w:pPr>
      <w:r w:rsidRPr="004826DC">
        <w:rPr>
          <w:rFonts w:ascii="Calibri" w:hAnsi="Calibri"/>
          <w:b/>
          <w:u w:val="single"/>
        </w:rPr>
        <w:t xml:space="preserve">conceitoX, conceitoY </w:t>
      </w:r>
    </w:p>
    <w:p w:rsidR="0076629D" w:rsidRPr="004826DC" w:rsidRDefault="0076629D" w:rsidP="00D13510">
      <w:pPr>
        <w:pStyle w:val="NormalWeb"/>
        <w:jc w:val="both"/>
        <w:rPr>
          <w:rFonts w:ascii="Calibri" w:hAnsi="Calibri"/>
          <w:sz w:val="20"/>
          <w:szCs w:val="20"/>
        </w:rPr>
      </w:pPr>
      <w:r w:rsidRPr="004826DC">
        <w:rPr>
          <w:rFonts w:ascii="Calibri" w:hAnsi="Calibri"/>
          <w:sz w:val="20"/>
          <w:szCs w:val="20"/>
        </w:rPr>
        <w:t xml:space="preserve">Dentro do pacote br.gov.tcu.negocio, o código está dividido em pacotes que correspondem normalmente a conceitos da modelagem de negócios. Exemplos reais: avaliacaodesempenho, orgaoentidade, papeltramitavel. Dentro destes pacotes pode haver uma ou mais classes Svn, Dao, Dto e POJO. Esta arquitetura de referência descreve apenas as dependências entre classes de conceitos “irmãos”. Em certas situações, são criados pacotes de conceito dentro de outro pacote de conceitos. As dependências permitidas entre pacote pai e pacote filho (e vice-versa) são diferentes das dependências permitidas entre pacotes “irmãos”. Consulte o Sepas se houver uma indagação sobre estas dependências. </w:t>
      </w:r>
    </w:p>
    <w:p w:rsidR="0076629D" w:rsidRPr="004826DC" w:rsidRDefault="0076629D" w:rsidP="00D13510">
      <w:pPr>
        <w:jc w:val="both"/>
        <w:rPr>
          <w:rFonts w:ascii="Calibri" w:hAnsi="Calibri"/>
          <w:b/>
          <w:u w:val="single"/>
        </w:rPr>
      </w:pPr>
      <w:r w:rsidRPr="004826DC">
        <w:rPr>
          <w:rFonts w:ascii="Calibri" w:hAnsi="Calibri"/>
          <w:b/>
          <w:u w:val="single"/>
        </w:rPr>
        <w:t xml:space="preserve">Svn </w:t>
      </w:r>
    </w:p>
    <w:p w:rsidR="0076629D" w:rsidRPr="004826DC" w:rsidRDefault="0076629D" w:rsidP="00D13510">
      <w:pPr>
        <w:pStyle w:val="NormalWeb"/>
        <w:jc w:val="both"/>
        <w:rPr>
          <w:rFonts w:ascii="Calibri" w:hAnsi="Calibri"/>
          <w:sz w:val="20"/>
          <w:szCs w:val="20"/>
        </w:rPr>
      </w:pPr>
      <w:r w:rsidRPr="004826DC">
        <w:rPr>
          <w:rFonts w:ascii="Calibri" w:hAnsi="Calibri"/>
          <w:sz w:val="20"/>
          <w:szCs w:val="20"/>
        </w:rPr>
        <w:t xml:space="preserve">Serviço de negócio. Representa um comportamento (regra, ação, etc.) de negócio. Geralmente, seus métodos são responsáveis por regras de negócio que manipulam mais de um Objeto de Negócio (POJO). </w:t>
      </w:r>
    </w:p>
    <w:p w:rsidR="0076629D" w:rsidRPr="004826DC" w:rsidRDefault="0076629D" w:rsidP="00D13510">
      <w:pPr>
        <w:numPr>
          <w:ilvl w:val="0"/>
          <w:numId w:val="36"/>
        </w:numPr>
        <w:spacing w:before="100" w:beforeAutospacing="1" w:after="100" w:afterAutospacing="1"/>
        <w:jc w:val="both"/>
        <w:rPr>
          <w:rFonts w:ascii="Calibri" w:hAnsi="Calibri"/>
        </w:rPr>
      </w:pPr>
      <w:r w:rsidRPr="004826DC">
        <w:rPr>
          <w:rFonts w:ascii="Calibri" w:hAnsi="Calibri"/>
        </w:rPr>
        <w:t xml:space="preserve">Os parâmetros recebidos são, com frequência, objetos de negócio envolvidos na regra de negócio, mas podem ser também tipos primitivos ou estruturas nativas do Java. </w:t>
      </w:r>
    </w:p>
    <w:p w:rsidR="0076629D" w:rsidRPr="004826DC" w:rsidRDefault="0076629D" w:rsidP="00D13510">
      <w:pPr>
        <w:numPr>
          <w:ilvl w:val="0"/>
          <w:numId w:val="36"/>
        </w:numPr>
        <w:spacing w:before="100" w:beforeAutospacing="1" w:after="100" w:afterAutospacing="1"/>
        <w:jc w:val="both"/>
        <w:rPr>
          <w:rFonts w:ascii="Calibri" w:hAnsi="Calibri"/>
        </w:rPr>
      </w:pPr>
      <w:r w:rsidRPr="004826DC">
        <w:rPr>
          <w:rFonts w:ascii="Calibri" w:hAnsi="Calibri"/>
        </w:rPr>
        <w:t xml:space="preserve">São criados e chamados pelas Ctls e retornam: </w:t>
      </w:r>
    </w:p>
    <w:p w:rsidR="0076629D" w:rsidRPr="004826DC" w:rsidRDefault="0076629D" w:rsidP="00D13510">
      <w:pPr>
        <w:numPr>
          <w:ilvl w:val="1"/>
          <w:numId w:val="36"/>
        </w:numPr>
        <w:spacing w:before="100" w:beforeAutospacing="1" w:after="100" w:afterAutospacing="1"/>
        <w:jc w:val="both"/>
        <w:rPr>
          <w:rFonts w:ascii="Calibri" w:hAnsi="Calibri"/>
        </w:rPr>
      </w:pPr>
      <w:r w:rsidRPr="004826DC">
        <w:rPr>
          <w:rFonts w:ascii="Calibri" w:hAnsi="Calibri"/>
        </w:rPr>
        <w:t xml:space="preserve">tipos primitivos e estruturas da linguagem Java; </w:t>
      </w:r>
    </w:p>
    <w:p w:rsidR="0076629D" w:rsidRPr="004826DC" w:rsidRDefault="0076629D" w:rsidP="00D13510">
      <w:pPr>
        <w:numPr>
          <w:ilvl w:val="1"/>
          <w:numId w:val="36"/>
        </w:numPr>
        <w:spacing w:before="100" w:beforeAutospacing="1" w:after="100" w:afterAutospacing="1"/>
        <w:jc w:val="both"/>
        <w:rPr>
          <w:rFonts w:ascii="Calibri" w:hAnsi="Calibri"/>
        </w:rPr>
      </w:pPr>
      <w:r w:rsidRPr="004826DC">
        <w:rPr>
          <w:rFonts w:ascii="Calibri" w:hAnsi="Calibri"/>
        </w:rPr>
        <w:t xml:space="preserve">Dtos que são utilizados para agregar os dados de retorno; </w:t>
      </w:r>
    </w:p>
    <w:p w:rsidR="0076629D" w:rsidRPr="004826DC" w:rsidRDefault="0076629D" w:rsidP="00D13510">
      <w:pPr>
        <w:numPr>
          <w:ilvl w:val="1"/>
          <w:numId w:val="36"/>
        </w:numPr>
        <w:spacing w:before="100" w:beforeAutospacing="1" w:after="100" w:afterAutospacing="1"/>
        <w:jc w:val="both"/>
        <w:rPr>
          <w:rFonts w:ascii="Calibri" w:hAnsi="Calibri"/>
        </w:rPr>
      </w:pPr>
      <w:r w:rsidRPr="004826DC">
        <w:rPr>
          <w:rFonts w:ascii="Calibri" w:hAnsi="Calibri"/>
        </w:rPr>
        <w:t>objetos de negócio (POJOs) quando o retorno representa um conceito de negócio. Neste caso, esses objetos são tipicamente entidades mapeadas</w:t>
      </w:r>
      <w:r w:rsidRPr="004826DC" w:rsidDel="003E76DA">
        <w:rPr>
          <w:rFonts w:ascii="Calibri" w:hAnsi="Calibri"/>
        </w:rPr>
        <w:t xml:space="preserve"> </w:t>
      </w:r>
      <w:r w:rsidRPr="004826DC">
        <w:rPr>
          <w:rFonts w:ascii="Calibri" w:hAnsi="Calibri"/>
        </w:rPr>
        <w:t xml:space="preserve">(Hibernate). </w:t>
      </w:r>
    </w:p>
    <w:p w:rsidR="0076629D" w:rsidRPr="004826DC" w:rsidRDefault="0076629D" w:rsidP="00D13510">
      <w:pPr>
        <w:numPr>
          <w:ilvl w:val="0"/>
          <w:numId w:val="36"/>
        </w:numPr>
        <w:spacing w:before="100" w:beforeAutospacing="1" w:after="100" w:afterAutospacing="1"/>
        <w:jc w:val="both"/>
        <w:rPr>
          <w:rFonts w:ascii="Calibri" w:hAnsi="Calibri"/>
        </w:rPr>
      </w:pPr>
      <w:r w:rsidRPr="004826DC">
        <w:rPr>
          <w:rFonts w:ascii="Calibri" w:hAnsi="Calibri"/>
        </w:rPr>
        <w:t xml:space="preserve">Seus métodos representam operações de negócio corporativas, ou seja, utilizadas por várias aplicações. O Svn é por definição corporativo, ou seja, assim como os objetos de negócio, podem ser utilizados por várias aplicações.; </w:t>
      </w:r>
    </w:p>
    <w:p w:rsidR="0076629D" w:rsidRPr="004826DC" w:rsidRDefault="0076629D" w:rsidP="00D13510">
      <w:pPr>
        <w:numPr>
          <w:ilvl w:val="0"/>
          <w:numId w:val="36"/>
        </w:numPr>
        <w:spacing w:before="100" w:beforeAutospacing="1" w:after="100" w:afterAutospacing="1"/>
        <w:jc w:val="both"/>
        <w:rPr>
          <w:rFonts w:ascii="Calibri" w:hAnsi="Calibri"/>
        </w:rPr>
      </w:pPr>
      <w:r w:rsidRPr="004826DC">
        <w:rPr>
          <w:rFonts w:ascii="Calibri" w:hAnsi="Calibri"/>
        </w:rPr>
        <w:t xml:space="preserve">Não estão mapeados para o banco de dados para fins de persistência. </w:t>
      </w:r>
    </w:p>
    <w:p w:rsidR="0076629D" w:rsidRPr="004826DC" w:rsidRDefault="0076629D" w:rsidP="00D13510">
      <w:pPr>
        <w:numPr>
          <w:ilvl w:val="0"/>
          <w:numId w:val="36"/>
        </w:numPr>
        <w:spacing w:before="100" w:beforeAutospacing="1" w:after="100" w:afterAutospacing="1"/>
        <w:jc w:val="both"/>
        <w:rPr>
          <w:rFonts w:ascii="Calibri" w:hAnsi="Calibri"/>
        </w:rPr>
      </w:pPr>
      <w:r w:rsidRPr="004826DC">
        <w:rPr>
          <w:rFonts w:ascii="Calibri" w:hAnsi="Calibri"/>
        </w:rPr>
        <w:t xml:space="preserve">Devem ser utilizados quando um comportamento de negócio não possa ser alocado (atribuição de responsabilidade) a um único Objeto de Negócio POJO, ou seja, quando um processo ou transformação significante no domínio (conceitos de negócio) não é uma responsabilidade natural de um único Objeto de Negócio POJO. </w:t>
      </w:r>
    </w:p>
    <w:p w:rsidR="0076629D" w:rsidRPr="004826DC" w:rsidRDefault="0076629D" w:rsidP="00D13510">
      <w:pPr>
        <w:numPr>
          <w:ilvl w:val="0"/>
          <w:numId w:val="36"/>
        </w:numPr>
        <w:spacing w:before="100" w:beforeAutospacing="1" w:after="100" w:afterAutospacing="1"/>
        <w:jc w:val="both"/>
        <w:rPr>
          <w:rFonts w:ascii="Calibri" w:hAnsi="Calibri"/>
        </w:rPr>
      </w:pPr>
      <w:r w:rsidRPr="004826DC">
        <w:rPr>
          <w:rFonts w:ascii="Calibri" w:hAnsi="Calibri"/>
        </w:rPr>
        <w:t xml:space="preserve">Não executam lógica atrelada a uma determinada interface (GUI) ou Caso de Uso específico. Este é o papel da Ctl. </w:t>
      </w:r>
    </w:p>
    <w:p w:rsidR="0076629D" w:rsidRPr="004826DC" w:rsidRDefault="0076629D" w:rsidP="00D13510">
      <w:pPr>
        <w:numPr>
          <w:ilvl w:val="0"/>
          <w:numId w:val="36"/>
        </w:numPr>
        <w:spacing w:before="100" w:beforeAutospacing="1" w:after="100" w:afterAutospacing="1"/>
        <w:jc w:val="both"/>
        <w:rPr>
          <w:rFonts w:ascii="Calibri" w:hAnsi="Calibri"/>
        </w:rPr>
      </w:pPr>
      <w:r w:rsidRPr="004826DC">
        <w:rPr>
          <w:rFonts w:ascii="Calibri" w:hAnsi="Calibri"/>
        </w:rPr>
        <w:t xml:space="preserve">Criam Daos dentro dos métodos de negócio quando necessário. O construtor do serviço não deve instanciar os Daos que serão usados. Veja explicação na seção Justificativa do Design. </w:t>
      </w:r>
    </w:p>
    <w:p w:rsidR="0076629D" w:rsidRPr="004826DC" w:rsidRDefault="0076629D" w:rsidP="00D13510">
      <w:pPr>
        <w:numPr>
          <w:ilvl w:val="0"/>
          <w:numId w:val="36"/>
        </w:numPr>
        <w:spacing w:before="100" w:beforeAutospacing="1" w:after="100" w:afterAutospacing="1"/>
        <w:jc w:val="both"/>
        <w:rPr>
          <w:rFonts w:ascii="Calibri" w:hAnsi="Calibri"/>
        </w:rPr>
      </w:pPr>
      <w:r w:rsidRPr="004826DC">
        <w:rPr>
          <w:rFonts w:ascii="Calibri" w:hAnsi="Calibri"/>
        </w:rPr>
        <w:t xml:space="preserve">É possível que haja Svns abstratos e herança entre Svns. </w:t>
      </w:r>
    </w:p>
    <w:p w:rsidR="0076629D" w:rsidRPr="004826DC" w:rsidRDefault="0076629D" w:rsidP="00D13510">
      <w:pPr>
        <w:numPr>
          <w:ilvl w:val="0"/>
          <w:numId w:val="36"/>
        </w:numPr>
        <w:spacing w:before="100" w:beforeAutospacing="1" w:after="100" w:afterAutospacing="1"/>
        <w:jc w:val="both"/>
        <w:rPr>
          <w:rFonts w:ascii="Calibri" w:hAnsi="Calibri"/>
        </w:rPr>
      </w:pPr>
      <w:r w:rsidRPr="004826DC">
        <w:rPr>
          <w:rFonts w:ascii="Calibri" w:hAnsi="Calibri"/>
        </w:rPr>
        <w:t xml:space="preserve">Embora não seja usual, Svns podem ter atributos de instância. </w:t>
      </w:r>
    </w:p>
    <w:p w:rsidR="0076629D" w:rsidRPr="004826DC" w:rsidRDefault="0076629D" w:rsidP="00D13510">
      <w:pPr>
        <w:numPr>
          <w:ilvl w:val="0"/>
          <w:numId w:val="36"/>
        </w:numPr>
        <w:spacing w:before="100" w:beforeAutospacing="1" w:after="100" w:afterAutospacing="1"/>
        <w:jc w:val="both"/>
        <w:rPr>
          <w:rFonts w:ascii="Calibri" w:hAnsi="Calibri"/>
        </w:rPr>
      </w:pPr>
      <w:r w:rsidRPr="004826DC">
        <w:rPr>
          <w:rFonts w:ascii="Calibri" w:hAnsi="Calibri"/>
        </w:rPr>
        <w:t xml:space="preserve">O prefixo padrão para os métodos do Svn é um verbo na 3a pessoa do singular do presente do indicativo, por exemplo, recuperaXxxx, registraXxxx, criaXxxx, tramitaXxxx. Não utilizar verbos no infinitivo. Não utilizar “get” ou “set” como prefixo. </w:t>
      </w:r>
    </w:p>
    <w:p w:rsidR="0076629D" w:rsidRPr="004826DC" w:rsidRDefault="0076629D" w:rsidP="00D13510">
      <w:pPr>
        <w:numPr>
          <w:ilvl w:val="0"/>
          <w:numId w:val="36"/>
        </w:numPr>
        <w:spacing w:before="100" w:beforeAutospacing="1" w:after="100" w:afterAutospacing="1"/>
        <w:jc w:val="both"/>
        <w:rPr>
          <w:rFonts w:ascii="Calibri" w:hAnsi="Calibri"/>
        </w:rPr>
      </w:pPr>
      <w:r w:rsidRPr="004826DC">
        <w:rPr>
          <w:rFonts w:ascii="Calibri" w:hAnsi="Calibri"/>
        </w:rPr>
        <w:t xml:space="preserve">Utilizar o prefixo Svn no nome da classe. Exemplos reais: SvnAvaliacaoDesempenho, SvnOrgaoEntidade, SvnTramitacao. </w:t>
      </w:r>
    </w:p>
    <w:p w:rsidR="0076629D" w:rsidRPr="004826DC" w:rsidRDefault="0076629D" w:rsidP="00D13510">
      <w:pPr>
        <w:jc w:val="both"/>
        <w:rPr>
          <w:rFonts w:ascii="Calibri" w:hAnsi="Calibri"/>
          <w:b/>
          <w:u w:val="single"/>
        </w:rPr>
      </w:pPr>
      <w:r w:rsidRPr="004826DC">
        <w:rPr>
          <w:rFonts w:ascii="Calibri" w:hAnsi="Calibri"/>
          <w:b/>
          <w:u w:val="single"/>
        </w:rPr>
        <w:t xml:space="preserve">Dao </w:t>
      </w:r>
    </w:p>
    <w:p w:rsidR="0076629D" w:rsidRPr="004826DC" w:rsidRDefault="0076629D" w:rsidP="00D13510">
      <w:pPr>
        <w:pStyle w:val="NormalWeb"/>
        <w:jc w:val="both"/>
        <w:rPr>
          <w:rFonts w:ascii="Calibri" w:hAnsi="Calibri"/>
          <w:sz w:val="20"/>
          <w:szCs w:val="20"/>
        </w:rPr>
      </w:pPr>
      <w:r w:rsidRPr="004826DC">
        <w:rPr>
          <w:rFonts w:ascii="Calibri" w:hAnsi="Calibri"/>
          <w:sz w:val="20"/>
          <w:szCs w:val="20"/>
        </w:rPr>
        <w:t xml:space="preserve">Data Access Object. São objetos especializados em acesso a dados, ou seja, todo acesso ao banco de dados deve ser feito por este elemento arquitetural: </w:t>
      </w:r>
    </w:p>
    <w:p w:rsidR="0076629D" w:rsidRPr="004826DC" w:rsidRDefault="0076629D" w:rsidP="00D13510">
      <w:pPr>
        <w:numPr>
          <w:ilvl w:val="0"/>
          <w:numId w:val="37"/>
        </w:numPr>
        <w:spacing w:before="100" w:beforeAutospacing="1" w:after="100" w:afterAutospacing="1"/>
        <w:jc w:val="both"/>
        <w:rPr>
          <w:rFonts w:ascii="Calibri" w:hAnsi="Calibri"/>
        </w:rPr>
      </w:pPr>
      <w:r w:rsidRPr="004826DC">
        <w:rPr>
          <w:rFonts w:ascii="Calibri" w:hAnsi="Calibri"/>
        </w:rPr>
        <w:t xml:space="preserve">São criados e chamados por Svns. </w:t>
      </w:r>
    </w:p>
    <w:p w:rsidR="0076629D" w:rsidRPr="004826DC" w:rsidRDefault="0076629D" w:rsidP="00D13510">
      <w:pPr>
        <w:numPr>
          <w:ilvl w:val="0"/>
          <w:numId w:val="37"/>
        </w:numPr>
        <w:spacing w:before="100" w:beforeAutospacing="1" w:after="100" w:afterAutospacing="1"/>
        <w:jc w:val="both"/>
        <w:rPr>
          <w:rFonts w:ascii="Calibri" w:hAnsi="Calibri"/>
        </w:rPr>
      </w:pPr>
      <w:r w:rsidRPr="004826DC">
        <w:rPr>
          <w:rFonts w:ascii="Calibri" w:hAnsi="Calibri"/>
        </w:rPr>
        <w:t xml:space="preserve">Recuperam a interface IPersistencia através do ContextObject (veja </w:t>
      </w:r>
      <w:hyperlink r:id="rId113" w:tooltip="ArqRef7.0 - Persistência e Conexões de Banco" w:history="1">
        <w:r w:rsidRPr="004826DC">
          <w:rPr>
            <w:rStyle w:val="Hyperlink"/>
            <w:rFonts w:ascii="Calibri" w:hAnsi="Calibri"/>
            <w:color w:val="auto"/>
          </w:rPr>
          <w:t>ArqRef7.0 - Persistência e Conexões de Banco</w:t>
        </w:r>
      </w:hyperlink>
      <w:r w:rsidRPr="004826DC">
        <w:rPr>
          <w:rFonts w:ascii="Calibri" w:hAnsi="Calibri"/>
        </w:rPr>
        <w:t xml:space="preserve">). </w:t>
      </w:r>
    </w:p>
    <w:p w:rsidR="0076629D" w:rsidRPr="004826DC" w:rsidRDefault="0076629D" w:rsidP="00D13510">
      <w:pPr>
        <w:numPr>
          <w:ilvl w:val="0"/>
          <w:numId w:val="37"/>
        </w:numPr>
        <w:spacing w:before="100" w:beforeAutospacing="1" w:after="100" w:afterAutospacing="1"/>
        <w:jc w:val="both"/>
        <w:rPr>
          <w:rFonts w:ascii="Calibri" w:hAnsi="Calibri"/>
        </w:rPr>
      </w:pPr>
      <w:r w:rsidRPr="004826DC">
        <w:rPr>
          <w:rFonts w:ascii="Calibri" w:hAnsi="Calibri"/>
        </w:rPr>
        <w:t xml:space="preserve">Seus métodos devolvem tipos já existentes na linguagem Java, Dtos quando o retorno não representar um conceito de negócio, ou POJOs quando o retorno for um conceito de negócio. </w:t>
      </w:r>
    </w:p>
    <w:p w:rsidR="0076629D" w:rsidRPr="004826DC" w:rsidRDefault="0076629D" w:rsidP="00D13510">
      <w:pPr>
        <w:numPr>
          <w:ilvl w:val="0"/>
          <w:numId w:val="37"/>
        </w:numPr>
        <w:spacing w:before="100" w:beforeAutospacing="1" w:after="100" w:afterAutospacing="1"/>
        <w:jc w:val="both"/>
        <w:rPr>
          <w:rFonts w:ascii="Calibri" w:hAnsi="Calibri"/>
        </w:rPr>
      </w:pPr>
      <w:r w:rsidRPr="004826DC">
        <w:rPr>
          <w:rFonts w:ascii="Calibri" w:hAnsi="Calibri"/>
        </w:rPr>
        <w:t xml:space="preserve">Acessam o banco de dados das seguintes formas: </w:t>
      </w:r>
    </w:p>
    <w:p w:rsidR="0076629D" w:rsidRPr="004826DC" w:rsidRDefault="0076629D" w:rsidP="00D13510">
      <w:pPr>
        <w:numPr>
          <w:ilvl w:val="1"/>
          <w:numId w:val="37"/>
        </w:numPr>
        <w:spacing w:before="100" w:beforeAutospacing="1" w:after="100" w:afterAutospacing="1"/>
        <w:jc w:val="both"/>
        <w:rPr>
          <w:rFonts w:ascii="Calibri" w:hAnsi="Calibri"/>
        </w:rPr>
      </w:pPr>
      <w:r w:rsidRPr="004826DC">
        <w:rPr>
          <w:rFonts w:ascii="Calibri" w:hAnsi="Calibri"/>
        </w:rPr>
        <w:t xml:space="preserve">Preferencialmente, por meio de Objetos de Negócio POJO mapeados via MOR (Hibernate); </w:t>
      </w:r>
    </w:p>
    <w:p w:rsidR="0076629D" w:rsidRPr="004826DC" w:rsidRDefault="0076629D" w:rsidP="00D13510">
      <w:pPr>
        <w:numPr>
          <w:ilvl w:val="1"/>
          <w:numId w:val="37"/>
        </w:numPr>
        <w:spacing w:before="100" w:beforeAutospacing="1" w:after="100" w:afterAutospacing="1"/>
        <w:jc w:val="both"/>
        <w:rPr>
          <w:rFonts w:ascii="Calibri" w:hAnsi="Calibri"/>
        </w:rPr>
      </w:pPr>
      <w:r w:rsidRPr="004826DC">
        <w:rPr>
          <w:rFonts w:ascii="Calibri" w:hAnsi="Calibri"/>
        </w:rPr>
        <w:t xml:space="preserve">Diretamente via JDBC, através de cláusulas SQL e procedimentos armazenados (stored procedures); </w:t>
      </w:r>
    </w:p>
    <w:p w:rsidR="0076629D" w:rsidRPr="004826DC" w:rsidRDefault="0076629D" w:rsidP="00D13510">
      <w:pPr>
        <w:numPr>
          <w:ilvl w:val="0"/>
          <w:numId w:val="37"/>
        </w:numPr>
        <w:spacing w:before="100" w:beforeAutospacing="1" w:after="100" w:afterAutospacing="1"/>
        <w:jc w:val="both"/>
        <w:rPr>
          <w:rFonts w:ascii="Calibri" w:hAnsi="Calibri"/>
        </w:rPr>
      </w:pPr>
      <w:r w:rsidRPr="004826DC">
        <w:rPr>
          <w:rFonts w:ascii="Calibri" w:hAnsi="Calibri"/>
        </w:rPr>
        <w:t xml:space="preserve">Seus métodos podem usar o SQL ou linguagens de consulta de mecanismos MOR, por exemplo, Hibernate Query Language (HQL). </w:t>
      </w:r>
    </w:p>
    <w:p w:rsidR="0076629D" w:rsidRPr="004826DC" w:rsidRDefault="0076629D" w:rsidP="00D13510">
      <w:pPr>
        <w:numPr>
          <w:ilvl w:val="0"/>
          <w:numId w:val="37"/>
        </w:numPr>
        <w:spacing w:before="100" w:beforeAutospacing="1" w:after="100" w:afterAutospacing="1"/>
        <w:jc w:val="both"/>
        <w:rPr>
          <w:rFonts w:ascii="Calibri" w:hAnsi="Calibri"/>
        </w:rPr>
      </w:pPr>
      <w:r w:rsidRPr="004826DC">
        <w:rPr>
          <w:rFonts w:ascii="Calibri" w:hAnsi="Calibri"/>
        </w:rPr>
        <w:lastRenderedPageBreak/>
        <w:t>Podem utilizar procedimentos armazenados (stored procedures). Porém, a criação de stored procedures é desaconselhada porque prejudica a manutenibilidade do código da aplicação como um todo.</w:t>
      </w:r>
    </w:p>
    <w:p w:rsidR="0076629D" w:rsidRPr="004826DC" w:rsidRDefault="0076629D" w:rsidP="00D13510">
      <w:pPr>
        <w:numPr>
          <w:ilvl w:val="0"/>
          <w:numId w:val="37"/>
        </w:numPr>
        <w:spacing w:before="100" w:beforeAutospacing="1" w:after="100" w:afterAutospacing="1"/>
        <w:jc w:val="both"/>
        <w:rPr>
          <w:rFonts w:ascii="Calibri" w:hAnsi="Calibri"/>
        </w:rPr>
      </w:pPr>
      <w:r w:rsidRPr="004826DC">
        <w:rPr>
          <w:rFonts w:ascii="Calibri" w:hAnsi="Calibri"/>
        </w:rPr>
        <w:t xml:space="preserve">O prefixo padrão para métodos que recuperam dados é “recupera“ (não usar “recuperar“ ou “get“). Exemplo: recuperarChefeSA. </w:t>
      </w:r>
    </w:p>
    <w:p w:rsidR="0076629D" w:rsidRPr="004826DC" w:rsidRDefault="0076629D" w:rsidP="00D13510">
      <w:pPr>
        <w:numPr>
          <w:ilvl w:val="0"/>
          <w:numId w:val="37"/>
        </w:numPr>
        <w:spacing w:before="100" w:beforeAutospacing="1" w:after="100" w:afterAutospacing="1"/>
        <w:jc w:val="both"/>
        <w:rPr>
          <w:rFonts w:ascii="Calibri" w:hAnsi="Calibri"/>
        </w:rPr>
      </w:pPr>
      <w:r w:rsidRPr="004826DC">
        <w:rPr>
          <w:rFonts w:ascii="Calibri" w:hAnsi="Calibri"/>
        </w:rPr>
        <w:t xml:space="preserve">Utilizar o prefixo Dao no nome das classes. Exemplos reais: DaoPeriodoAvaliativo, DaoOrgaoEntidade, DaoTramitacaoParaUnidade </w:t>
      </w:r>
    </w:p>
    <w:p w:rsidR="0076629D" w:rsidRPr="004826DC" w:rsidRDefault="0076629D" w:rsidP="00D13510">
      <w:pPr>
        <w:jc w:val="both"/>
        <w:rPr>
          <w:rFonts w:ascii="Calibri" w:hAnsi="Calibri"/>
          <w:b/>
          <w:u w:val="single"/>
        </w:rPr>
      </w:pPr>
      <w:r w:rsidRPr="004826DC">
        <w:rPr>
          <w:rFonts w:ascii="Calibri" w:hAnsi="Calibri"/>
          <w:b/>
          <w:u w:val="single"/>
        </w:rPr>
        <w:t xml:space="preserve">Objetos de Negócio </w:t>
      </w:r>
    </w:p>
    <w:p w:rsidR="0076629D" w:rsidRPr="004826DC" w:rsidRDefault="0076629D" w:rsidP="00D13510">
      <w:pPr>
        <w:pStyle w:val="NormalWeb"/>
        <w:jc w:val="both"/>
        <w:rPr>
          <w:rFonts w:ascii="Calibri" w:hAnsi="Calibri"/>
          <w:sz w:val="20"/>
          <w:szCs w:val="20"/>
        </w:rPr>
      </w:pPr>
      <w:r w:rsidRPr="004826DC">
        <w:rPr>
          <w:rFonts w:ascii="Calibri" w:hAnsi="Calibri"/>
          <w:sz w:val="20"/>
          <w:szCs w:val="20"/>
        </w:rPr>
        <w:t xml:space="preserve">Veja POJO. </w:t>
      </w:r>
    </w:p>
    <w:p w:rsidR="0076629D" w:rsidRPr="004826DC" w:rsidRDefault="0076629D" w:rsidP="00D13510">
      <w:pPr>
        <w:jc w:val="both"/>
        <w:rPr>
          <w:rFonts w:ascii="Calibri" w:hAnsi="Calibri"/>
          <w:b/>
          <w:u w:val="single"/>
        </w:rPr>
      </w:pPr>
      <w:r w:rsidRPr="004826DC">
        <w:rPr>
          <w:rFonts w:ascii="Calibri" w:hAnsi="Calibri"/>
          <w:b/>
          <w:u w:val="single"/>
        </w:rPr>
        <w:t xml:space="preserve">POJO </w:t>
      </w:r>
    </w:p>
    <w:p w:rsidR="0076629D" w:rsidRPr="004826DC" w:rsidRDefault="0076629D" w:rsidP="00D13510">
      <w:pPr>
        <w:pStyle w:val="NormalWeb"/>
        <w:jc w:val="both"/>
        <w:rPr>
          <w:rFonts w:ascii="Calibri" w:hAnsi="Calibri"/>
          <w:sz w:val="20"/>
          <w:szCs w:val="20"/>
        </w:rPr>
      </w:pPr>
      <w:r w:rsidRPr="004826DC">
        <w:rPr>
          <w:rFonts w:ascii="Calibri" w:hAnsi="Calibri"/>
          <w:sz w:val="20"/>
          <w:szCs w:val="20"/>
        </w:rPr>
        <w:t xml:space="preserve">Na nossa arquitetura, os objetos de negócio são POJOs que representam conceitos no domínio TCU: </w:t>
      </w:r>
    </w:p>
    <w:p w:rsidR="0076629D" w:rsidRPr="004826DC" w:rsidRDefault="0076629D" w:rsidP="00D13510">
      <w:pPr>
        <w:numPr>
          <w:ilvl w:val="0"/>
          <w:numId w:val="38"/>
        </w:numPr>
        <w:spacing w:before="100" w:beforeAutospacing="1" w:after="100" w:afterAutospacing="1"/>
        <w:jc w:val="both"/>
        <w:rPr>
          <w:rFonts w:ascii="Calibri" w:hAnsi="Calibri"/>
        </w:rPr>
      </w:pPr>
      <w:r w:rsidRPr="004826DC">
        <w:rPr>
          <w:rFonts w:ascii="Calibri" w:hAnsi="Calibri"/>
        </w:rPr>
        <w:t xml:space="preserve">São exemplos: Processo, Pessoa, Fiscalizacao, Apreciacao, BemImovel, etc. </w:t>
      </w:r>
    </w:p>
    <w:p w:rsidR="0076629D" w:rsidRPr="004826DC" w:rsidRDefault="0076629D" w:rsidP="00D13510">
      <w:pPr>
        <w:numPr>
          <w:ilvl w:val="0"/>
          <w:numId w:val="38"/>
        </w:numPr>
        <w:spacing w:before="100" w:beforeAutospacing="1" w:after="100" w:afterAutospacing="1"/>
        <w:jc w:val="both"/>
        <w:rPr>
          <w:rFonts w:ascii="Calibri" w:hAnsi="Calibri"/>
        </w:rPr>
      </w:pPr>
      <w:r w:rsidRPr="004826DC">
        <w:rPr>
          <w:rFonts w:ascii="Calibri" w:hAnsi="Calibri"/>
        </w:rPr>
        <w:t xml:space="preserve">Os objetos POJO (Plain Old Java Objects) são objetos “puros” Java, contrapondo-se a outros tipos de objetos, que são dependentes ou vinculados a uma framework: </w:t>
      </w:r>
    </w:p>
    <w:p w:rsidR="0076629D" w:rsidRPr="004826DC" w:rsidRDefault="0076629D" w:rsidP="00D13510">
      <w:pPr>
        <w:numPr>
          <w:ilvl w:val="1"/>
          <w:numId w:val="38"/>
        </w:numPr>
        <w:spacing w:before="100" w:beforeAutospacing="1" w:after="100" w:afterAutospacing="1"/>
        <w:jc w:val="both"/>
        <w:rPr>
          <w:rFonts w:ascii="Calibri" w:hAnsi="Calibri"/>
        </w:rPr>
      </w:pPr>
      <w:r w:rsidRPr="004826DC">
        <w:rPr>
          <w:rFonts w:ascii="Calibri" w:hAnsi="Calibri"/>
        </w:rPr>
        <w:t xml:space="preserve">Não possuem dependências a recursos de infra-estrutura ou outros elementos da arquitetura (exceto outros POJOs); </w:t>
      </w:r>
    </w:p>
    <w:p w:rsidR="0076629D" w:rsidRPr="004826DC" w:rsidRDefault="0076629D" w:rsidP="00D13510">
      <w:pPr>
        <w:numPr>
          <w:ilvl w:val="1"/>
          <w:numId w:val="38"/>
        </w:numPr>
        <w:spacing w:before="100" w:beforeAutospacing="1" w:after="100" w:afterAutospacing="1"/>
        <w:jc w:val="both"/>
        <w:rPr>
          <w:rFonts w:ascii="Calibri" w:hAnsi="Calibri"/>
        </w:rPr>
      </w:pPr>
      <w:r w:rsidRPr="004826DC">
        <w:rPr>
          <w:rFonts w:ascii="Calibri" w:hAnsi="Calibri"/>
        </w:rPr>
        <w:t xml:space="preserve">Não implementam interfaces de infra-estrutura e não derivam (extend) de classe de infraestrutura (exceto possivelmente outros POJOs); </w:t>
      </w:r>
    </w:p>
    <w:p w:rsidR="0076629D" w:rsidRPr="004826DC" w:rsidRDefault="0076629D" w:rsidP="00D13510">
      <w:pPr>
        <w:numPr>
          <w:ilvl w:val="0"/>
          <w:numId w:val="38"/>
        </w:numPr>
        <w:spacing w:before="100" w:beforeAutospacing="1" w:after="100" w:afterAutospacing="1"/>
        <w:jc w:val="both"/>
        <w:rPr>
          <w:rFonts w:ascii="Calibri" w:hAnsi="Calibri"/>
        </w:rPr>
      </w:pPr>
      <w:r w:rsidRPr="004826DC">
        <w:rPr>
          <w:rFonts w:ascii="Calibri" w:hAnsi="Calibri"/>
        </w:rPr>
        <w:t xml:space="preserve">Podem possuir métodos de negócio, desde que sejam capazes de resolver cada chamada de forma autosuficiente, ou seja, os dados necessários ao cumprimento do método de negócio devem estar disponíveis no próprio objeto de negócio ou em objetos de negócio associados. </w:t>
      </w:r>
    </w:p>
    <w:p w:rsidR="0076629D" w:rsidRPr="004826DC" w:rsidRDefault="0076629D" w:rsidP="00D13510">
      <w:pPr>
        <w:numPr>
          <w:ilvl w:val="0"/>
          <w:numId w:val="38"/>
        </w:numPr>
        <w:spacing w:before="100" w:beforeAutospacing="1" w:after="100" w:afterAutospacing="1"/>
        <w:jc w:val="both"/>
        <w:rPr>
          <w:rFonts w:ascii="Calibri" w:hAnsi="Calibri"/>
        </w:rPr>
      </w:pPr>
      <w:r w:rsidRPr="004826DC">
        <w:rPr>
          <w:rFonts w:ascii="Calibri" w:hAnsi="Calibri"/>
        </w:rPr>
        <w:t xml:space="preserve">Quando mapeados através do MOR (Hibernate), estes objetos podem estar associados a outros objetos mapeados, formando um "grafo" navegável de objetos de negócio. </w:t>
      </w:r>
    </w:p>
    <w:p w:rsidR="0076629D" w:rsidRPr="004826DC" w:rsidRDefault="0076629D" w:rsidP="00D13510">
      <w:pPr>
        <w:numPr>
          <w:ilvl w:val="0"/>
          <w:numId w:val="38"/>
        </w:numPr>
        <w:spacing w:before="100" w:beforeAutospacing="1" w:after="100" w:afterAutospacing="1"/>
        <w:jc w:val="both"/>
        <w:rPr>
          <w:rFonts w:ascii="Calibri" w:hAnsi="Calibri"/>
        </w:rPr>
      </w:pPr>
      <w:r w:rsidRPr="004826DC">
        <w:rPr>
          <w:rFonts w:ascii="Calibri" w:hAnsi="Calibri"/>
        </w:rPr>
        <w:t xml:space="preserve">São agrupados em pacotes: </w:t>
      </w:r>
    </w:p>
    <w:p w:rsidR="0076629D" w:rsidRPr="004826DC" w:rsidRDefault="0076629D" w:rsidP="00D13510">
      <w:pPr>
        <w:numPr>
          <w:ilvl w:val="1"/>
          <w:numId w:val="38"/>
        </w:numPr>
        <w:spacing w:before="100" w:beforeAutospacing="1" w:after="100" w:afterAutospacing="1"/>
        <w:jc w:val="both"/>
        <w:rPr>
          <w:rFonts w:ascii="Calibri" w:hAnsi="Calibri"/>
        </w:rPr>
      </w:pPr>
      <w:r w:rsidRPr="004826DC">
        <w:rPr>
          <w:rFonts w:ascii="Calibri" w:hAnsi="Calibri"/>
        </w:rPr>
        <w:t xml:space="preserve">Em um pacote de negócio deve existir somente um conceito principal de negócio, representado por um POJO dito principal do pacote, e zero ou mais conceitos dependentes do conceito principal, representados por POJOs vinculados; </w:t>
      </w:r>
    </w:p>
    <w:p w:rsidR="0076629D" w:rsidRPr="004826DC" w:rsidRDefault="0076629D" w:rsidP="00D13510">
      <w:pPr>
        <w:numPr>
          <w:ilvl w:val="1"/>
          <w:numId w:val="38"/>
        </w:numPr>
        <w:spacing w:before="100" w:beforeAutospacing="1" w:after="100" w:afterAutospacing="1"/>
        <w:jc w:val="both"/>
        <w:rPr>
          <w:rFonts w:ascii="Calibri" w:hAnsi="Calibri"/>
        </w:rPr>
      </w:pPr>
      <w:r w:rsidRPr="004826DC">
        <w:rPr>
          <w:rFonts w:ascii="Calibri" w:hAnsi="Calibri"/>
        </w:rPr>
        <w:t xml:space="preserve">Um POJO vinculado ao POJO principal deve ser dependente conceitualmente do mesmo, caso contrário, este objeto deve ser considerado parte de outro pacote de negócio; </w:t>
      </w:r>
    </w:p>
    <w:p w:rsidR="0076629D" w:rsidRPr="004826DC" w:rsidRDefault="0076629D" w:rsidP="00D13510">
      <w:pPr>
        <w:numPr>
          <w:ilvl w:val="1"/>
          <w:numId w:val="38"/>
        </w:numPr>
        <w:spacing w:before="100" w:beforeAutospacing="1" w:after="100" w:afterAutospacing="1"/>
        <w:jc w:val="both"/>
        <w:rPr>
          <w:rFonts w:ascii="Calibri" w:hAnsi="Calibri"/>
        </w:rPr>
      </w:pPr>
      <w:r w:rsidRPr="004826DC">
        <w:rPr>
          <w:rFonts w:ascii="Calibri" w:hAnsi="Calibri"/>
        </w:rPr>
        <w:t xml:space="preserve">Recomenda-se que relações de herança e composição entre POJOs residam no mesmo pacote de negócio; </w:t>
      </w:r>
    </w:p>
    <w:p w:rsidR="0076629D" w:rsidRPr="004826DC" w:rsidRDefault="0076629D" w:rsidP="00D13510">
      <w:pPr>
        <w:numPr>
          <w:ilvl w:val="0"/>
          <w:numId w:val="38"/>
        </w:numPr>
        <w:spacing w:before="100" w:beforeAutospacing="1" w:after="100" w:afterAutospacing="1"/>
        <w:jc w:val="both"/>
        <w:rPr>
          <w:rFonts w:ascii="Calibri" w:hAnsi="Calibri"/>
        </w:rPr>
      </w:pPr>
      <w:r w:rsidRPr="004826DC">
        <w:rPr>
          <w:rFonts w:ascii="Calibri" w:hAnsi="Calibri"/>
        </w:rPr>
        <w:t xml:space="preserve">Não possuem prefixo ou sufixo padrão. </w:t>
      </w:r>
    </w:p>
    <w:p w:rsidR="0076629D" w:rsidRPr="004826DC" w:rsidRDefault="0076629D" w:rsidP="00D13510">
      <w:pPr>
        <w:jc w:val="both"/>
        <w:rPr>
          <w:rFonts w:ascii="Calibri" w:hAnsi="Calibri"/>
          <w:b/>
          <w:u w:val="single"/>
        </w:rPr>
      </w:pPr>
      <w:r w:rsidRPr="004826DC">
        <w:rPr>
          <w:rFonts w:ascii="Calibri" w:hAnsi="Calibri"/>
          <w:b/>
          <w:u w:val="single"/>
        </w:rPr>
        <w:t xml:space="preserve">Dto </w:t>
      </w:r>
    </w:p>
    <w:p w:rsidR="0076629D" w:rsidRPr="004826DC" w:rsidRDefault="0076629D" w:rsidP="00D13510">
      <w:pPr>
        <w:pStyle w:val="NormalWeb"/>
        <w:jc w:val="both"/>
        <w:rPr>
          <w:rFonts w:ascii="Calibri" w:hAnsi="Calibri"/>
          <w:sz w:val="20"/>
          <w:szCs w:val="20"/>
        </w:rPr>
      </w:pPr>
      <w:r w:rsidRPr="004826DC">
        <w:rPr>
          <w:rFonts w:ascii="Calibri" w:hAnsi="Calibri"/>
          <w:sz w:val="20"/>
          <w:szCs w:val="20"/>
        </w:rPr>
        <w:t xml:space="preserve">Data Transfer Object. É tipicamente usado para o transporte de dados entre classes de diferentes camadas. Existem dois tipos de Dtos. O primeiro tipo reside no pacote apresentacao do sistema e o segundo no pacote do conceito de negocio do corporativo. </w:t>
      </w:r>
    </w:p>
    <w:p w:rsidR="0076629D" w:rsidRPr="004826DC" w:rsidRDefault="0076629D" w:rsidP="00D13510">
      <w:pPr>
        <w:numPr>
          <w:ilvl w:val="0"/>
          <w:numId w:val="39"/>
        </w:numPr>
        <w:spacing w:before="100" w:beforeAutospacing="1" w:after="100" w:afterAutospacing="1"/>
        <w:jc w:val="both"/>
        <w:rPr>
          <w:rFonts w:ascii="Calibri" w:hAnsi="Calibri"/>
        </w:rPr>
      </w:pPr>
      <w:r w:rsidRPr="004826DC">
        <w:rPr>
          <w:rFonts w:ascii="Calibri" w:hAnsi="Calibri"/>
        </w:rPr>
        <w:t xml:space="preserve">Para interfaces implementadas com servlets: os Dtos que repassam os dados entrados pelo usuário em páginas Web são criados nas servlets (Svls). A Svl carrega os Dtos com dados recuperados do request http e repassa o Dto para Ctls. </w:t>
      </w:r>
    </w:p>
    <w:p w:rsidR="0076629D" w:rsidRPr="004826DC" w:rsidRDefault="0076629D" w:rsidP="00D13510">
      <w:pPr>
        <w:numPr>
          <w:ilvl w:val="1"/>
          <w:numId w:val="39"/>
        </w:numPr>
        <w:spacing w:before="100" w:beforeAutospacing="1" w:after="100" w:afterAutospacing="1"/>
        <w:jc w:val="both"/>
        <w:rPr>
          <w:rFonts w:ascii="Calibri" w:hAnsi="Calibri"/>
        </w:rPr>
      </w:pPr>
      <w:r w:rsidRPr="004826DC">
        <w:rPr>
          <w:rFonts w:ascii="Calibri" w:hAnsi="Calibri"/>
        </w:rPr>
        <w:t xml:space="preserve">Há uma variação que usa o prefixo DtoConsulta. Eles são utilizados pra passar da Ctl para o Svn e daí para o Dao argumentos de uma consulta (Dto tradicionais são usadas para o retorno dos dados). </w:t>
      </w:r>
    </w:p>
    <w:p w:rsidR="0076629D" w:rsidRPr="004826DC" w:rsidRDefault="0076629D" w:rsidP="00D13510">
      <w:pPr>
        <w:numPr>
          <w:ilvl w:val="0"/>
          <w:numId w:val="38"/>
        </w:numPr>
        <w:spacing w:before="100" w:beforeAutospacing="1" w:after="100" w:afterAutospacing="1"/>
        <w:jc w:val="both"/>
        <w:rPr>
          <w:rFonts w:ascii="Calibri" w:hAnsi="Calibri"/>
        </w:rPr>
      </w:pPr>
      <w:r w:rsidRPr="004826DC">
        <w:rPr>
          <w:rFonts w:ascii="Calibri" w:hAnsi="Calibri"/>
        </w:rPr>
        <w:t xml:space="preserve">Para interfaces implementadas com JSF, os Dtos que repassam os dados entrados pelo usuário em páginas Web são criados por Acts (ou Bkbs caso estes existam). A Act (ou Bkb) faz a carga dos dados para o Dto e repassa o Dto para as Ctls. A Act copia DTOs com dados de retorno da Ctl para o Bkb se ele existir. Estes Dtos devem usar tipos primitivos e converters podem ser usados para o preenchimento adequado. </w:t>
      </w:r>
    </w:p>
    <w:p w:rsidR="0076629D" w:rsidRPr="004826DC" w:rsidRDefault="0076629D" w:rsidP="00D13510">
      <w:pPr>
        <w:numPr>
          <w:ilvl w:val="0"/>
          <w:numId w:val="38"/>
        </w:numPr>
        <w:spacing w:before="100" w:beforeAutospacing="1" w:after="100" w:afterAutospacing="1"/>
        <w:jc w:val="both"/>
        <w:rPr>
          <w:rFonts w:ascii="Calibri" w:hAnsi="Calibri"/>
        </w:rPr>
      </w:pPr>
      <w:r w:rsidRPr="004826DC">
        <w:rPr>
          <w:rFonts w:ascii="Calibri" w:hAnsi="Calibri"/>
        </w:rPr>
        <w:t xml:space="preserve">Os Dtos que residem nos pacotes de conceito de negócio são utilizados para retornar dados do banco de dados que não representam conceitos de negócio, já que neste caso seriam utilizados objetos de negócio POJO, mapeados ou não mapeados por um MOR. Estes Dtos são "populados" com dados retornados por uma consulta SQL (JDBC), são </w:t>
      </w:r>
      <w:r w:rsidRPr="004826DC">
        <w:rPr>
          <w:rFonts w:ascii="Calibri" w:hAnsi="Calibri"/>
        </w:rPr>
        <w:lastRenderedPageBreak/>
        <w:t xml:space="preserve">dados geralmente oriundos de consultas/relatórios que não podem ser feitos através da linguagem do MOR (ex.: HQL do Hibernate). </w:t>
      </w:r>
    </w:p>
    <w:p w:rsidR="0076629D" w:rsidRPr="004826DC" w:rsidRDefault="0076629D" w:rsidP="00D13510">
      <w:pPr>
        <w:numPr>
          <w:ilvl w:val="1"/>
          <w:numId w:val="40"/>
        </w:numPr>
        <w:spacing w:before="100" w:beforeAutospacing="1" w:after="100" w:afterAutospacing="1"/>
        <w:jc w:val="both"/>
        <w:rPr>
          <w:rFonts w:ascii="Calibri" w:hAnsi="Calibri"/>
        </w:rPr>
      </w:pPr>
      <w:r w:rsidRPr="004826DC">
        <w:rPr>
          <w:rFonts w:ascii="Calibri" w:hAnsi="Calibri"/>
        </w:rPr>
        <w:t xml:space="preserve">Estes Dtos são criados por Daos e repassados aos Svns. </w:t>
      </w:r>
    </w:p>
    <w:p w:rsidR="0076629D" w:rsidRPr="004826DC" w:rsidRDefault="0076629D" w:rsidP="00D13510">
      <w:pPr>
        <w:numPr>
          <w:ilvl w:val="0"/>
          <w:numId w:val="38"/>
        </w:numPr>
        <w:spacing w:before="100" w:beforeAutospacing="1" w:after="100" w:afterAutospacing="1"/>
        <w:jc w:val="both"/>
        <w:rPr>
          <w:rFonts w:ascii="Calibri" w:hAnsi="Calibri"/>
        </w:rPr>
      </w:pPr>
      <w:r w:rsidRPr="004826DC">
        <w:rPr>
          <w:rFonts w:ascii="Calibri" w:hAnsi="Calibri"/>
        </w:rPr>
        <w:t xml:space="preserve">Os Dtos não representam conceitos de negócio e são meros agregadores de dados para transferência. </w:t>
      </w:r>
    </w:p>
    <w:p w:rsidR="0076629D" w:rsidRPr="004826DC" w:rsidRDefault="0076629D" w:rsidP="00D13510">
      <w:pPr>
        <w:numPr>
          <w:ilvl w:val="0"/>
          <w:numId w:val="38"/>
        </w:numPr>
        <w:spacing w:before="100" w:beforeAutospacing="1" w:after="100" w:afterAutospacing="1"/>
        <w:jc w:val="both"/>
        <w:rPr>
          <w:rFonts w:ascii="Calibri" w:hAnsi="Calibri"/>
        </w:rPr>
      </w:pPr>
      <w:r w:rsidRPr="004826DC">
        <w:rPr>
          <w:rFonts w:ascii="Calibri" w:hAnsi="Calibri"/>
        </w:rPr>
        <w:t xml:space="preserve">É possível que haja Dtos abstratos e herança entre Dtos. </w:t>
      </w:r>
    </w:p>
    <w:p w:rsidR="0076629D" w:rsidRPr="004826DC" w:rsidRDefault="0076629D" w:rsidP="00D13510">
      <w:pPr>
        <w:numPr>
          <w:ilvl w:val="0"/>
          <w:numId w:val="38"/>
        </w:numPr>
        <w:spacing w:before="100" w:beforeAutospacing="1" w:afterAutospacing="1"/>
        <w:jc w:val="both"/>
        <w:rPr>
          <w:rFonts w:ascii="Calibri" w:hAnsi="Calibri"/>
        </w:rPr>
      </w:pPr>
      <w:r w:rsidRPr="004826DC">
        <w:rPr>
          <w:rFonts w:ascii="Calibri" w:hAnsi="Calibri"/>
        </w:rPr>
        <w:t xml:space="preserve">Utilizar o prefixo Dto no nome das classes. Exemplos reais: DtoTramitacao, DtoUsuarioTcuNovo. </w:t>
      </w:r>
    </w:p>
    <w:p w:rsidR="0076629D" w:rsidRPr="004826DC" w:rsidRDefault="0076629D" w:rsidP="00D13510">
      <w:pPr>
        <w:jc w:val="both"/>
        <w:rPr>
          <w:rFonts w:ascii="Calibri" w:hAnsi="Calibri"/>
          <w:b/>
          <w:u w:val="single"/>
        </w:rPr>
      </w:pPr>
      <w:r w:rsidRPr="004826DC">
        <w:rPr>
          <w:rFonts w:ascii="Calibri" w:hAnsi="Calibri"/>
          <w:b/>
          <w:u w:val="single"/>
        </w:rPr>
        <w:t xml:space="preserve">tcu.util </w:t>
      </w:r>
    </w:p>
    <w:p w:rsidR="0076629D" w:rsidRPr="004826DC" w:rsidRDefault="0076629D" w:rsidP="00D13510">
      <w:pPr>
        <w:pStyle w:val="NormalWeb"/>
        <w:jc w:val="both"/>
        <w:rPr>
          <w:rFonts w:ascii="Calibri" w:hAnsi="Calibri"/>
          <w:sz w:val="20"/>
          <w:szCs w:val="20"/>
        </w:rPr>
      </w:pPr>
      <w:r w:rsidRPr="004826DC">
        <w:rPr>
          <w:rFonts w:ascii="Calibri" w:hAnsi="Calibri"/>
          <w:sz w:val="20"/>
          <w:szCs w:val="20"/>
        </w:rPr>
        <w:t xml:space="preserve">Veja: </w:t>
      </w:r>
      <w:hyperlink r:id="rId114" w:tooltip="ArqRef7.0 - Visão de Módulo Global" w:history="1">
        <w:r w:rsidRPr="004826DC">
          <w:rPr>
            <w:rStyle w:val="Hyperlink"/>
            <w:rFonts w:ascii="Calibri" w:hAnsi="Calibri"/>
            <w:color w:val="auto"/>
            <w:sz w:val="20"/>
            <w:szCs w:val="20"/>
          </w:rPr>
          <w:t>Visão de Módulo Global</w:t>
        </w:r>
      </w:hyperlink>
      <w:r w:rsidRPr="004826DC">
        <w:rPr>
          <w:rFonts w:ascii="Calibri" w:hAnsi="Calibri"/>
          <w:sz w:val="20"/>
          <w:szCs w:val="20"/>
        </w:rPr>
        <w:t xml:space="preserve"> </w:t>
      </w:r>
    </w:p>
    <w:p w:rsidR="0076629D" w:rsidRPr="004826DC" w:rsidRDefault="0076629D" w:rsidP="00D13510">
      <w:pPr>
        <w:pStyle w:val="NormalWeb"/>
        <w:jc w:val="both"/>
        <w:rPr>
          <w:rFonts w:ascii="Calibri" w:hAnsi="Calibri"/>
          <w:b/>
          <w:sz w:val="22"/>
          <w:szCs w:val="22"/>
        </w:rPr>
      </w:pPr>
      <w:r w:rsidRPr="004826DC">
        <w:rPr>
          <w:rFonts w:ascii="Calibri" w:hAnsi="Calibri"/>
          <w:b/>
          <w:sz w:val="22"/>
          <w:szCs w:val="22"/>
        </w:rPr>
        <w:t>Comportamento</w:t>
      </w:r>
    </w:p>
    <w:p w:rsidR="0076629D" w:rsidRPr="004826DC" w:rsidRDefault="0076629D" w:rsidP="00D13510">
      <w:pPr>
        <w:pStyle w:val="NormalWeb"/>
        <w:jc w:val="both"/>
        <w:rPr>
          <w:rFonts w:ascii="Calibri" w:hAnsi="Calibri"/>
          <w:sz w:val="20"/>
          <w:szCs w:val="20"/>
        </w:rPr>
      </w:pPr>
      <w:r w:rsidRPr="004826DC">
        <w:rPr>
          <w:rFonts w:ascii="Calibri" w:hAnsi="Calibri"/>
          <w:sz w:val="20"/>
          <w:szCs w:val="20"/>
        </w:rPr>
        <w:t xml:space="preserve">O diagrama de sequência a seguir mostra de maneira simplificada uma transação típica entre os elementos desta visão. Este exemplo usa Servlet e não JSF. A sequência dos passos é: </w:t>
      </w:r>
    </w:p>
    <w:p w:rsidR="0076629D" w:rsidRPr="004826DC" w:rsidRDefault="0076629D" w:rsidP="00D13510">
      <w:pPr>
        <w:numPr>
          <w:ilvl w:val="0"/>
          <w:numId w:val="41"/>
        </w:numPr>
        <w:spacing w:before="100" w:beforeAutospacing="1" w:after="100" w:afterAutospacing="1"/>
        <w:jc w:val="both"/>
        <w:rPr>
          <w:rFonts w:ascii="Calibri" w:hAnsi="Calibri"/>
        </w:rPr>
      </w:pPr>
      <w:r w:rsidRPr="004826DC">
        <w:rPr>
          <w:rFonts w:ascii="Calibri" w:hAnsi="Calibri"/>
        </w:rPr>
        <w:t xml:space="preserve">O usuário seleciona uma operação e a servlet Svl recebe um http request. </w:t>
      </w:r>
    </w:p>
    <w:p w:rsidR="0076629D" w:rsidRPr="004826DC" w:rsidRDefault="0076629D" w:rsidP="00D13510">
      <w:pPr>
        <w:numPr>
          <w:ilvl w:val="0"/>
          <w:numId w:val="41"/>
        </w:numPr>
        <w:spacing w:before="100" w:beforeAutospacing="1" w:after="100" w:afterAutospacing="1"/>
        <w:jc w:val="both"/>
        <w:rPr>
          <w:rFonts w:ascii="Calibri" w:hAnsi="Calibri"/>
        </w:rPr>
      </w:pPr>
      <w:r w:rsidRPr="004826DC">
        <w:rPr>
          <w:rFonts w:ascii="Calibri" w:hAnsi="Calibri"/>
        </w:rPr>
        <w:t xml:space="preserve">A servlet instancia uma controladora de caso uso (Ctl). </w:t>
      </w:r>
    </w:p>
    <w:p w:rsidR="0076629D" w:rsidRPr="004826DC" w:rsidRDefault="0076629D" w:rsidP="00D13510">
      <w:pPr>
        <w:numPr>
          <w:ilvl w:val="0"/>
          <w:numId w:val="41"/>
        </w:numPr>
        <w:spacing w:before="100" w:beforeAutospacing="1" w:after="100" w:afterAutospacing="1"/>
        <w:jc w:val="both"/>
        <w:rPr>
          <w:rFonts w:ascii="Calibri" w:hAnsi="Calibri"/>
        </w:rPr>
      </w:pPr>
      <w:r w:rsidRPr="004826DC">
        <w:rPr>
          <w:rFonts w:ascii="Calibri" w:hAnsi="Calibri"/>
        </w:rPr>
        <w:t xml:space="preserve">Em seguida, a servlet chama um método da controladora pra executar a transação desejada. </w:t>
      </w:r>
    </w:p>
    <w:p w:rsidR="0076629D" w:rsidRPr="004826DC" w:rsidRDefault="0076629D" w:rsidP="00D13510">
      <w:pPr>
        <w:numPr>
          <w:ilvl w:val="0"/>
          <w:numId w:val="41"/>
        </w:numPr>
        <w:spacing w:before="100" w:beforeAutospacing="1" w:after="100" w:afterAutospacing="1"/>
        <w:jc w:val="both"/>
        <w:rPr>
          <w:rFonts w:ascii="Calibri" w:hAnsi="Calibri"/>
        </w:rPr>
      </w:pPr>
      <w:r w:rsidRPr="004826DC">
        <w:rPr>
          <w:rFonts w:ascii="Calibri" w:hAnsi="Calibri"/>
        </w:rPr>
        <w:t xml:space="preserve">A controladora então instancia um objeto do tipo serviço de negócio (Svn). </w:t>
      </w:r>
    </w:p>
    <w:p w:rsidR="0076629D" w:rsidRPr="004826DC" w:rsidRDefault="0076629D" w:rsidP="00D13510">
      <w:pPr>
        <w:numPr>
          <w:ilvl w:val="0"/>
          <w:numId w:val="41"/>
        </w:numPr>
        <w:spacing w:before="100" w:beforeAutospacing="1" w:after="100" w:afterAutospacing="1"/>
        <w:jc w:val="both"/>
        <w:rPr>
          <w:rFonts w:ascii="Calibri" w:hAnsi="Calibri"/>
        </w:rPr>
      </w:pPr>
      <w:r w:rsidRPr="004826DC">
        <w:rPr>
          <w:rFonts w:ascii="Calibri" w:hAnsi="Calibri"/>
        </w:rPr>
        <w:t xml:space="preserve">A controladora chama um método de negocio do serviço. </w:t>
      </w:r>
    </w:p>
    <w:p w:rsidR="0076629D" w:rsidRPr="004826DC" w:rsidRDefault="0076629D" w:rsidP="00D13510">
      <w:pPr>
        <w:numPr>
          <w:ilvl w:val="0"/>
          <w:numId w:val="41"/>
        </w:numPr>
        <w:spacing w:before="100" w:beforeAutospacing="1" w:after="100" w:afterAutospacing="1"/>
        <w:jc w:val="both"/>
        <w:rPr>
          <w:rFonts w:ascii="Calibri" w:hAnsi="Calibri"/>
        </w:rPr>
      </w:pPr>
      <w:r w:rsidRPr="004826DC">
        <w:rPr>
          <w:rFonts w:ascii="Calibri" w:hAnsi="Calibri"/>
        </w:rPr>
        <w:t xml:space="preserve">O método de negócio precisa acessar dados do banco e por isso instancia um objeto Dao. </w:t>
      </w:r>
    </w:p>
    <w:p w:rsidR="0076629D" w:rsidRPr="004826DC" w:rsidRDefault="0076629D" w:rsidP="00D13510">
      <w:pPr>
        <w:numPr>
          <w:ilvl w:val="0"/>
          <w:numId w:val="41"/>
        </w:numPr>
        <w:spacing w:before="100" w:beforeAutospacing="1" w:after="100" w:afterAutospacing="1"/>
        <w:jc w:val="both"/>
        <w:rPr>
          <w:rFonts w:ascii="Calibri" w:hAnsi="Calibri"/>
        </w:rPr>
      </w:pPr>
      <w:r w:rsidRPr="004826DC">
        <w:rPr>
          <w:rFonts w:ascii="Calibri" w:hAnsi="Calibri"/>
        </w:rPr>
        <w:t xml:space="preserve">O método de negócio executa então um método de recuperação de dados do Dao. É possível que métodos de negócio instanciem e chamem mais de um Dao, mas isto não está representado no diagrama. </w:t>
      </w:r>
    </w:p>
    <w:p w:rsidR="0076629D" w:rsidRPr="004826DC" w:rsidRDefault="0076629D" w:rsidP="00D13510">
      <w:pPr>
        <w:numPr>
          <w:ilvl w:val="0"/>
          <w:numId w:val="41"/>
        </w:numPr>
        <w:spacing w:before="100" w:beforeAutospacing="1" w:after="100" w:afterAutospacing="1"/>
        <w:jc w:val="both"/>
        <w:rPr>
          <w:rFonts w:ascii="Calibri" w:hAnsi="Calibri"/>
        </w:rPr>
      </w:pPr>
      <w:r w:rsidRPr="004826DC">
        <w:rPr>
          <w:rFonts w:ascii="Calibri" w:hAnsi="Calibri"/>
        </w:rPr>
        <w:t xml:space="preserve">O controle retorna do Svn para a controladora. POJOs são instanciados pelo Svn ou no Dao. Estes objetos não estão representados no diagrama, mas são usados para guardar dados persistentes recuperados e manipulados na transação. </w:t>
      </w:r>
    </w:p>
    <w:p w:rsidR="0076629D" w:rsidRPr="004826DC" w:rsidRDefault="0076629D" w:rsidP="00D13510">
      <w:pPr>
        <w:numPr>
          <w:ilvl w:val="0"/>
          <w:numId w:val="41"/>
        </w:numPr>
        <w:spacing w:before="100" w:beforeAutospacing="1" w:after="100" w:afterAutospacing="1"/>
        <w:jc w:val="both"/>
        <w:rPr>
          <w:rFonts w:ascii="Calibri" w:hAnsi="Calibri"/>
        </w:rPr>
      </w:pPr>
      <w:r w:rsidRPr="004826DC">
        <w:rPr>
          <w:rFonts w:ascii="Calibri" w:hAnsi="Calibri"/>
        </w:rPr>
        <w:t xml:space="preserve">A controladora instancia um Dto (de apresentação) e em seguida preenche seus dados por meio de métodos set. É possível que mais de um Dto seja usado na mesma transação. É possível ainda que o Dao instancie e preencha o Dto (que é um Dto corporativo nesse caso). </w:t>
      </w:r>
    </w:p>
    <w:p w:rsidR="0076629D" w:rsidRPr="004826DC" w:rsidRDefault="0076629D" w:rsidP="00D13510">
      <w:pPr>
        <w:numPr>
          <w:ilvl w:val="0"/>
          <w:numId w:val="41"/>
        </w:numPr>
        <w:spacing w:before="100" w:beforeAutospacing="1" w:after="100" w:afterAutospacing="1"/>
        <w:jc w:val="both"/>
        <w:rPr>
          <w:rFonts w:ascii="Calibri" w:hAnsi="Calibri"/>
        </w:rPr>
      </w:pPr>
      <w:r w:rsidRPr="004826DC">
        <w:rPr>
          <w:rFonts w:ascii="Calibri" w:hAnsi="Calibri"/>
        </w:rPr>
        <w:t xml:space="preserve">A controladora retorna para a servlet chamadora. </w:t>
      </w:r>
    </w:p>
    <w:p w:rsidR="0076629D" w:rsidRPr="004826DC" w:rsidRDefault="0076629D" w:rsidP="00D13510">
      <w:pPr>
        <w:numPr>
          <w:ilvl w:val="0"/>
          <w:numId w:val="41"/>
        </w:numPr>
        <w:spacing w:before="100" w:beforeAutospacing="1" w:after="100" w:afterAutospacing="1"/>
        <w:jc w:val="both"/>
        <w:rPr>
          <w:rFonts w:ascii="Calibri" w:hAnsi="Calibri"/>
        </w:rPr>
      </w:pPr>
      <w:r w:rsidRPr="004826DC">
        <w:rPr>
          <w:rFonts w:ascii="Calibri" w:hAnsi="Calibri"/>
        </w:rPr>
        <w:t xml:space="preserve">Por fim, a servlet já em posse dos dados efetua uma série de chamadas a um objeto FormatHtml para preencher a página de retorno. Veja descrição de FormatHtml em </w:t>
      </w:r>
      <w:hyperlink r:id="rId115" w:tooltip="ArqRef7.0 - Refinamento tcu.util" w:history="1">
        <w:r w:rsidRPr="004826DC">
          <w:rPr>
            <w:rStyle w:val="Hyperlink"/>
            <w:rFonts w:ascii="Calibri" w:hAnsi="Calibri"/>
            <w:color w:val="auto"/>
          </w:rPr>
          <w:t>ArqRef7.0 - Refinamento tcu.util</w:t>
        </w:r>
      </w:hyperlink>
      <w:r w:rsidRPr="004826DC">
        <w:rPr>
          <w:rFonts w:ascii="Calibri" w:hAnsi="Calibri"/>
        </w:rPr>
        <w:t xml:space="preserve">. </w:t>
      </w:r>
    </w:p>
    <w:p w:rsidR="0076629D" w:rsidRPr="004826DC" w:rsidRDefault="0061608D" w:rsidP="0076629D">
      <w:pPr>
        <w:pStyle w:val="NormalWeb"/>
        <w:rPr>
          <w:rFonts w:ascii="Calibri" w:hAnsi="Calibri"/>
        </w:rPr>
      </w:pPr>
      <w:r w:rsidRPr="004826DC">
        <w:rPr>
          <w:rFonts w:ascii="Calibri" w:hAnsi="Calibri"/>
          <w:noProof/>
        </w:rPr>
        <w:lastRenderedPageBreak/>
        <w:drawing>
          <wp:inline distT="0" distB="0" distL="0" distR="0">
            <wp:extent cx="5176520" cy="4380865"/>
            <wp:effectExtent l="19050" t="0" r="5080" b="0"/>
            <wp:docPr id="80" name="Imagem 6" descr="Image:DAS_ArqReferencia_03.JPG">
              <a:hlinkClick xmlns:a="http://schemas.openxmlformats.org/drawingml/2006/main" r:id="rId116" tooltip="Image:DAS_ArqReferencia_03.JPG"/>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 descr="Image:DAS_ArqReferencia_03.JPG">
                      <a:hlinkClick r:id="rId116" tooltip="Image:DAS_ArqReferencia_03.JPG"/>
                    </pic:cNvPr>
                    <pic:cNvPicPr>
                      <a:picLocks noChangeAspect="1" noChangeArrowheads="1"/>
                    </pic:cNvPicPr>
                  </pic:nvPicPr>
                  <pic:blipFill>
                    <a:blip r:embed="rId117" cstate="print"/>
                    <a:srcRect/>
                    <a:stretch>
                      <a:fillRect/>
                    </a:stretch>
                  </pic:blipFill>
                  <pic:spPr bwMode="auto">
                    <a:xfrm>
                      <a:off x="0" y="0"/>
                      <a:ext cx="5176520" cy="4380865"/>
                    </a:xfrm>
                    <a:prstGeom prst="rect">
                      <a:avLst/>
                    </a:prstGeom>
                    <a:noFill/>
                    <a:ln w="9525">
                      <a:noFill/>
                      <a:miter lim="800000"/>
                      <a:headEnd/>
                      <a:tailEnd/>
                    </a:ln>
                  </pic:spPr>
                </pic:pic>
              </a:graphicData>
            </a:graphic>
          </wp:inline>
        </w:drawing>
      </w:r>
    </w:p>
    <w:p w:rsidR="0076629D" w:rsidRPr="004826DC" w:rsidRDefault="0076629D" w:rsidP="00D13510">
      <w:pPr>
        <w:pStyle w:val="NormalWeb"/>
        <w:jc w:val="both"/>
        <w:rPr>
          <w:rFonts w:ascii="Calibri" w:hAnsi="Calibri"/>
          <w:b/>
          <w:sz w:val="22"/>
          <w:szCs w:val="22"/>
        </w:rPr>
      </w:pPr>
      <w:bookmarkStart w:id="74" w:name="Diagrama_de_Contexto"/>
      <w:bookmarkEnd w:id="74"/>
      <w:r w:rsidRPr="004826DC">
        <w:rPr>
          <w:rFonts w:ascii="Calibri" w:hAnsi="Calibri"/>
          <w:b/>
          <w:sz w:val="22"/>
          <w:szCs w:val="22"/>
        </w:rPr>
        <w:t>Diagrama de Contexto</w:t>
      </w:r>
    </w:p>
    <w:p w:rsidR="0076629D" w:rsidRPr="004826DC" w:rsidRDefault="0076629D" w:rsidP="00D13510">
      <w:pPr>
        <w:pStyle w:val="NormalWeb"/>
        <w:jc w:val="both"/>
        <w:rPr>
          <w:rFonts w:ascii="Calibri" w:hAnsi="Calibri"/>
          <w:sz w:val="20"/>
          <w:szCs w:val="20"/>
        </w:rPr>
      </w:pPr>
      <w:r w:rsidRPr="004826DC">
        <w:rPr>
          <w:rFonts w:ascii="Calibri" w:hAnsi="Calibri"/>
          <w:sz w:val="20"/>
          <w:szCs w:val="20"/>
        </w:rPr>
        <w:t xml:space="preserve">N/A </w:t>
      </w:r>
    </w:p>
    <w:p w:rsidR="0076629D" w:rsidRPr="004826DC" w:rsidRDefault="0076629D" w:rsidP="00D13510">
      <w:pPr>
        <w:pStyle w:val="NormalWeb"/>
        <w:jc w:val="both"/>
        <w:rPr>
          <w:rFonts w:ascii="Calibri" w:hAnsi="Calibri"/>
          <w:b/>
          <w:sz w:val="22"/>
          <w:szCs w:val="22"/>
        </w:rPr>
      </w:pPr>
      <w:r w:rsidRPr="004826DC">
        <w:rPr>
          <w:rFonts w:ascii="Calibri" w:hAnsi="Calibri"/>
          <w:b/>
          <w:sz w:val="22"/>
          <w:szCs w:val="22"/>
        </w:rPr>
        <w:t>Guia de Variabilidade</w:t>
      </w:r>
    </w:p>
    <w:p w:rsidR="0076629D" w:rsidRPr="004826DC" w:rsidRDefault="0076629D" w:rsidP="00D13510">
      <w:pPr>
        <w:pStyle w:val="NormalWeb"/>
        <w:jc w:val="both"/>
        <w:rPr>
          <w:rFonts w:ascii="Calibri" w:hAnsi="Calibri"/>
          <w:sz w:val="20"/>
          <w:szCs w:val="20"/>
        </w:rPr>
      </w:pPr>
      <w:r w:rsidRPr="004826DC">
        <w:rPr>
          <w:rFonts w:ascii="Calibri" w:hAnsi="Calibri"/>
          <w:sz w:val="20"/>
          <w:szCs w:val="20"/>
        </w:rPr>
        <w:t xml:space="preserve">N/A </w:t>
      </w:r>
    </w:p>
    <w:p w:rsidR="0076629D" w:rsidRPr="004826DC" w:rsidRDefault="0076629D" w:rsidP="00D13510">
      <w:pPr>
        <w:pStyle w:val="NormalWeb"/>
        <w:jc w:val="both"/>
        <w:rPr>
          <w:rFonts w:ascii="Calibri" w:hAnsi="Calibri"/>
          <w:b/>
          <w:sz w:val="22"/>
          <w:szCs w:val="22"/>
        </w:rPr>
      </w:pPr>
      <w:r w:rsidRPr="004826DC">
        <w:rPr>
          <w:rFonts w:ascii="Calibri" w:hAnsi="Calibri"/>
          <w:b/>
          <w:sz w:val="22"/>
          <w:szCs w:val="22"/>
        </w:rPr>
        <w:t>Justificativa do Design</w:t>
      </w:r>
    </w:p>
    <w:p w:rsidR="0076629D" w:rsidRPr="004826DC" w:rsidRDefault="0076629D" w:rsidP="00D13510">
      <w:pPr>
        <w:numPr>
          <w:ilvl w:val="0"/>
          <w:numId w:val="42"/>
        </w:numPr>
        <w:spacing w:before="100" w:beforeAutospacing="1" w:after="100" w:afterAutospacing="1"/>
        <w:jc w:val="both"/>
        <w:rPr>
          <w:rFonts w:ascii="Calibri" w:hAnsi="Calibri"/>
        </w:rPr>
      </w:pPr>
      <w:r w:rsidRPr="004826DC">
        <w:rPr>
          <w:rFonts w:ascii="Calibri" w:hAnsi="Calibri"/>
        </w:rPr>
        <w:t xml:space="preserve">Daos e Svns não devem acessar outros Daos fora do pacote do conceito para garantir o uso correto das operações de negócio. Daos manipulam diretamente os dados no banco. Essa manipulação deve seguir as regras de negócio corporativas expressas nos Svns. Por exemplo, suponha que haja um Dao para realizar transferência de fundos entre contas bancárias. O Dao possivelmente conteria métodos para efetuar um crédito, efetuar um débito, obter saldos, entre outros. O Svn conteria um método para realizar a operação de negócio “transferência entre contas”, que encapsularia corretamente a transação, chamaria os métodos do Dao na ordem correta, efetuaria o log da transação e tudo mais que é necessário. Permitindo que elementos de fora do pacote do conceito acessassem o Dao sem passar pelo Svn, corre-se o risco de um outro pacote implementar uma transferência bancária que não obedeça as regras de negócio. Essa restrição também ajuda a reduzir o acoplamento entre conceitos. </w:t>
      </w:r>
    </w:p>
    <w:p w:rsidR="0076629D" w:rsidRPr="004826DC" w:rsidRDefault="0076629D" w:rsidP="00D13510">
      <w:pPr>
        <w:numPr>
          <w:ilvl w:val="0"/>
          <w:numId w:val="42"/>
        </w:numPr>
        <w:spacing w:before="100" w:beforeAutospacing="1" w:after="100" w:afterAutospacing="1"/>
        <w:jc w:val="both"/>
        <w:rPr>
          <w:rFonts w:ascii="Calibri" w:hAnsi="Calibri"/>
        </w:rPr>
      </w:pPr>
      <w:r w:rsidRPr="004826DC">
        <w:rPr>
          <w:rFonts w:ascii="Calibri" w:hAnsi="Calibri"/>
        </w:rPr>
        <w:t xml:space="preserve">O construtor de um Svn não deve instanciar Daos. Primeiro, porque a criação do objeto Dao ocupa CPU e memória e deve ocorrer se e quando necessário. Se para isso a estratégia envolver a criação da conexão apenas no Dao, então certamente o Dao só deve ser instanciado quando for necessário. </w:t>
      </w:r>
    </w:p>
    <w:p w:rsidR="0076629D" w:rsidRPr="004826DC" w:rsidRDefault="0076629D" w:rsidP="00D13510">
      <w:pPr>
        <w:numPr>
          <w:ilvl w:val="0"/>
          <w:numId w:val="42"/>
        </w:numPr>
        <w:spacing w:before="100" w:beforeAutospacing="1" w:after="100" w:afterAutospacing="1"/>
        <w:jc w:val="both"/>
        <w:rPr>
          <w:rFonts w:ascii="Calibri" w:hAnsi="Calibri"/>
        </w:rPr>
      </w:pPr>
      <w:r w:rsidRPr="004826DC">
        <w:rPr>
          <w:rFonts w:ascii="Calibri" w:hAnsi="Calibri"/>
        </w:rPr>
        <w:t xml:space="preserve">Daos não devem acessar Svns porque há uma estrutura em camadas na arquitetura que prevê que Svl/Acts chamam Ctls, que por sua vez chamam Svn, que por sua vez chamam Daos. Ou seja, um Dao está na camada de baixo e não deve chamar classes de cima. O diagrama em </w:t>
      </w:r>
      <w:hyperlink r:id="rId118" w:tooltip="ArqRef7.0 - Camadas" w:history="1">
        <w:r w:rsidRPr="004826DC">
          <w:rPr>
            <w:rStyle w:val="Hyperlink"/>
            <w:rFonts w:ascii="Calibri" w:hAnsi="Calibri"/>
            <w:color w:val="auto"/>
          </w:rPr>
          <w:t>ArqRef7.0 - Camadas</w:t>
        </w:r>
      </w:hyperlink>
      <w:r w:rsidRPr="004826DC">
        <w:rPr>
          <w:rFonts w:ascii="Calibri" w:hAnsi="Calibri"/>
        </w:rPr>
        <w:t xml:space="preserve"> mostra essa estrutura em camadas. </w:t>
      </w:r>
    </w:p>
    <w:p w:rsidR="0076629D" w:rsidRPr="004826DC" w:rsidRDefault="0076629D" w:rsidP="00D13510">
      <w:pPr>
        <w:numPr>
          <w:ilvl w:val="0"/>
          <w:numId w:val="42"/>
        </w:numPr>
        <w:spacing w:before="100" w:beforeAutospacing="1" w:after="100" w:afterAutospacing="1"/>
        <w:jc w:val="both"/>
        <w:rPr>
          <w:rFonts w:ascii="Calibri" w:hAnsi="Calibri"/>
        </w:rPr>
      </w:pPr>
      <w:r w:rsidRPr="004826DC">
        <w:rPr>
          <w:rFonts w:ascii="Calibri" w:hAnsi="Calibri"/>
        </w:rPr>
        <w:t xml:space="preserve">A Act está separada da Ctl. Uma outra alternativa (não adotada) seria de fazer um merge da Act e da Ctl. Porém, a Act separada permite que analistas de requisitos criem mais facilmente protótipos com dados simulados. Além disso, existe uma Ctl por caso de uso, mas existem várias telas (e portanto vários Acts) por caso de uso. Por fim, as </w:t>
      </w:r>
      <w:r w:rsidRPr="004826DC">
        <w:rPr>
          <w:rFonts w:ascii="Calibri" w:hAnsi="Calibri"/>
        </w:rPr>
        <w:lastRenderedPageBreak/>
        <w:t xml:space="preserve">Acts são ligadas à tecnologia de apresentação JSF e não é desejável que os métodos da camada de "aplicação" (representados em nossa arquitetura pelas Ctls) fiquem vinculados a determinada tecnologia de apresentação. Se porventura a tecnologia de apresentação for substituída, o código da camada de "aplicação" já estará isolado na Ctl. </w:t>
      </w:r>
    </w:p>
    <w:p w:rsidR="0076629D" w:rsidRPr="004826DC" w:rsidRDefault="0076629D" w:rsidP="00D13510">
      <w:pPr>
        <w:pStyle w:val="NormalWeb"/>
        <w:jc w:val="both"/>
        <w:rPr>
          <w:rFonts w:ascii="Calibri" w:hAnsi="Calibri"/>
          <w:b/>
          <w:sz w:val="22"/>
          <w:szCs w:val="22"/>
        </w:rPr>
      </w:pPr>
      <w:bookmarkStart w:id="75" w:name="Vis.C3.B5es_Relacionadas"/>
      <w:bookmarkEnd w:id="75"/>
      <w:r w:rsidRPr="004826DC">
        <w:rPr>
          <w:rFonts w:ascii="Calibri" w:hAnsi="Calibri"/>
          <w:b/>
          <w:sz w:val="22"/>
          <w:szCs w:val="22"/>
        </w:rPr>
        <w:t>Visões Relacionadas</w:t>
      </w:r>
    </w:p>
    <w:p w:rsidR="0076629D" w:rsidRPr="004826DC" w:rsidRDefault="001F0FD9" w:rsidP="00D13510">
      <w:pPr>
        <w:numPr>
          <w:ilvl w:val="0"/>
          <w:numId w:val="43"/>
        </w:numPr>
        <w:spacing w:before="100" w:beforeAutospacing="1" w:after="100" w:afterAutospacing="1"/>
        <w:jc w:val="both"/>
        <w:rPr>
          <w:rFonts w:ascii="Calibri" w:hAnsi="Calibri"/>
        </w:rPr>
      </w:pPr>
      <w:hyperlink r:id="rId119" w:tooltip="ArqRef7.0 - Camadas" w:history="1">
        <w:r w:rsidR="0076629D" w:rsidRPr="004826DC">
          <w:rPr>
            <w:rStyle w:val="Hyperlink"/>
            <w:rFonts w:ascii="Calibri" w:hAnsi="Calibri"/>
            <w:color w:val="auto"/>
          </w:rPr>
          <w:t>Camadas</w:t>
        </w:r>
      </w:hyperlink>
      <w:r w:rsidR="0076629D" w:rsidRPr="004826DC">
        <w:rPr>
          <w:rFonts w:ascii="Calibri" w:hAnsi="Calibri"/>
        </w:rPr>
        <w:t xml:space="preserve"> </w:t>
      </w:r>
    </w:p>
    <w:p w:rsidR="0076629D" w:rsidRPr="004826DC" w:rsidRDefault="001F0FD9" w:rsidP="00D13510">
      <w:pPr>
        <w:numPr>
          <w:ilvl w:val="0"/>
          <w:numId w:val="43"/>
        </w:numPr>
        <w:spacing w:before="100" w:beforeAutospacing="1" w:after="100" w:afterAutospacing="1"/>
        <w:jc w:val="both"/>
        <w:rPr>
          <w:rFonts w:ascii="Calibri" w:hAnsi="Calibri"/>
        </w:rPr>
      </w:pPr>
      <w:hyperlink r:id="rId120" w:tooltip="ArqRef7.0 - Refinamento tcu.util" w:history="1">
        <w:r w:rsidR="0076629D" w:rsidRPr="004826DC">
          <w:rPr>
            <w:rStyle w:val="Hyperlink"/>
            <w:rFonts w:ascii="Calibri" w:hAnsi="Calibri"/>
            <w:color w:val="auto"/>
          </w:rPr>
          <w:t>Refinamento tcu.util</w:t>
        </w:r>
      </w:hyperlink>
      <w:r w:rsidR="0076629D" w:rsidRPr="004826DC">
        <w:rPr>
          <w:rFonts w:ascii="Calibri" w:hAnsi="Calibri"/>
        </w:rPr>
        <w:t xml:space="preserve"> </w:t>
      </w:r>
    </w:p>
    <w:p w:rsidR="0076629D" w:rsidRPr="004826DC" w:rsidRDefault="0076629D" w:rsidP="0076629D">
      <w:pPr>
        <w:pStyle w:val="Ttulo3"/>
        <w:ind w:left="567"/>
        <w:rPr>
          <w:rFonts w:ascii="Calibri" w:hAnsi="Calibri"/>
        </w:rPr>
      </w:pPr>
    </w:p>
    <w:p w:rsidR="0076629D" w:rsidRPr="004826DC" w:rsidRDefault="0076629D" w:rsidP="0076629D">
      <w:pPr>
        <w:rPr>
          <w:rFonts w:ascii="Calibri" w:hAnsi="Calibri"/>
          <w:b/>
          <w:bCs/>
          <w:sz w:val="24"/>
          <w:szCs w:val="24"/>
        </w:rPr>
      </w:pPr>
      <w:r w:rsidRPr="004826DC">
        <w:rPr>
          <w:rFonts w:ascii="Calibri" w:hAnsi="Calibri"/>
        </w:rPr>
        <w:br w:type="page"/>
      </w:r>
    </w:p>
    <w:p w:rsidR="0076629D" w:rsidRPr="004826DC" w:rsidRDefault="00D13510" w:rsidP="0076629D">
      <w:pPr>
        <w:pStyle w:val="Ttulo3"/>
        <w:keepNext w:val="0"/>
        <w:numPr>
          <w:ilvl w:val="2"/>
          <w:numId w:val="0"/>
        </w:numPr>
        <w:spacing w:before="200" w:line="271" w:lineRule="auto"/>
        <w:ind w:left="720" w:hanging="720"/>
        <w:jc w:val="both"/>
        <w:rPr>
          <w:rFonts w:ascii="Calibri" w:hAnsi="Calibri"/>
          <w:b w:val="0"/>
        </w:rPr>
      </w:pPr>
      <w:bookmarkStart w:id="76" w:name="_Refinamento_tcu.util_e"/>
      <w:bookmarkStart w:id="77" w:name="_Ref310434105"/>
      <w:bookmarkEnd w:id="76"/>
      <w:r w:rsidRPr="004826DC">
        <w:rPr>
          <w:rFonts w:ascii="Calibri" w:hAnsi="Calibri"/>
        </w:rPr>
        <w:lastRenderedPageBreak/>
        <w:t xml:space="preserve"> </w:t>
      </w:r>
      <w:r w:rsidRPr="004826DC">
        <w:rPr>
          <w:rFonts w:ascii="Calibri" w:hAnsi="Calibri"/>
          <w:b w:val="0"/>
        </w:rPr>
        <w:t xml:space="preserve">2.1.4  </w:t>
      </w:r>
      <w:r w:rsidR="0076629D" w:rsidRPr="004826DC">
        <w:rPr>
          <w:rFonts w:ascii="Calibri" w:hAnsi="Calibri"/>
          <w:b w:val="0"/>
        </w:rPr>
        <w:t>Refinamento tcu.util e br.gov.tcu.comum</w:t>
      </w:r>
      <w:bookmarkEnd w:id="77"/>
    </w:p>
    <w:p w:rsidR="0076629D" w:rsidRPr="004826DC" w:rsidRDefault="0076629D" w:rsidP="0076629D">
      <w:pPr>
        <w:pStyle w:val="NormalWeb"/>
        <w:jc w:val="both"/>
        <w:rPr>
          <w:rFonts w:ascii="Calibri" w:hAnsi="Calibri"/>
          <w:b/>
          <w:sz w:val="22"/>
          <w:szCs w:val="22"/>
        </w:rPr>
      </w:pPr>
      <w:r w:rsidRPr="004826DC">
        <w:rPr>
          <w:rFonts w:ascii="Calibri" w:hAnsi="Calibri"/>
          <w:b/>
          <w:sz w:val="22"/>
          <w:szCs w:val="22"/>
        </w:rPr>
        <w:t>Apresentação</w:t>
      </w:r>
    </w:p>
    <w:p w:rsidR="0076629D" w:rsidRPr="004826DC" w:rsidRDefault="0061608D" w:rsidP="0076629D">
      <w:pPr>
        <w:pStyle w:val="NormalWeb"/>
        <w:jc w:val="both"/>
        <w:rPr>
          <w:rFonts w:ascii="Calibri" w:hAnsi="Calibri"/>
          <w:b/>
          <w:sz w:val="22"/>
          <w:szCs w:val="22"/>
        </w:rPr>
      </w:pPr>
      <w:r w:rsidRPr="004826DC">
        <w:rPr>
          <w:rFonts w:ascii="Calibri" w:hAnsi="Calibri"/>
          <w:noProof/>
          <w:sz w:val="20"/>
          <w:szCs w:val="20"/>
        </w:rPr>
        <w:drawing>
          <wp:inline distT="0" distB="0" distL="0" distR="0">
            <wp:extent cx="4897755" cy="5764530"/>
            <wp:effectExtent l="19050" t="0" r="0" b="0"/>
            <wp:docPr id="81" name="Imagem 19" descr="ArqRef7.0_tcu.ut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9" descr="ArqRef7.0_tcu.util.png"/>
                    <pic:cNvPicPr>
                      <a:picLocks noChangeAspect="1" noChangeArrowheads="1"/>
                    </pic:cNvPicPr>
                  </pic:nvPicPr>
                  <pic:blipFill>
                    <a:blip r:embed="rId121" cstate="print"/>
                    <a:srcRect/>
                    <a:stretch>
                      <a:fillRect/>
                    </a:stretch>
                  </pic:blipFill>
                  <pic:spPr bwMode="auto">
                    <a:xfrm>
                      <a:off x="0" y="0"/>
                      <a:ext cx="4897755" cy="5764530"/>
                    </a:xfrm>
                    <a:prstGeom prst="rect">
                      <a:avLst/>
                    </a:prstGeom>
                    <a:noFill/>
                    <a:ln w="9525">
                      <a:noFill/>
                      <a:miter lim="800000"/>
                      <a:headEnd/>
                      <a:tailEnd/>
                    </a:ln>
                  </pic:spPr>
                </pic:pic>
              </a:graphicData>
            </a:graphic>
          </wp:inline>
        </w:drawing>
      </w:r>
    </w:p>
    <w:p w:rsidR="0076629D" w:rsidRPr="004826DC" w:rsidRDefault="0076629D" w:rsidP="0076629D">
      <w:pPr>
        <w:pStyle w:val="NormalWeb"/>
        <w:rPr>
          <w:rFonts w:ascii="Calibri" w:hAnsi="Calibri"/>
          <w:sz w:val="20"/>
          <w:szCs w:val="20"/>
        </w:rPr>
      </w:pPr>
    </w:p>
    <w:p w:rsidR="0076629D" w:rsidRPr="004826DC" w:rsidRDefault="0076629D" w:rsidP="00D13510">
      <w:pPr>
        <w:pStyle w:val="NormalWeb"/>
        <w:jc w:val="both"/>
        <w:rPr>
          <w:rFonts w:ascii="Calibri" w:hAnsi="Calibri"/>
          <w:b/>
          <w:sz w:val="22"/>
          <w:szCs w:val="22"/>
        </w:rPr>
      </w:pPr>
      <w:r w:rsidRPr="004826DC">
        <w:rPr>
          <w:rFonts w:ascii="Calibri" w:hAnsi="Calibri"/>
          <w:b/>
          <w:sz w:val="22"/>
          <w:szCs w:val="22"/>
        </w:rPr>
        <w:t>Catálogo de Elementos</w:t>
      </w:r>
    </w:p>
    <w:p w:rsidR="0076629D" w:rsidRPr="004826DC" w:rsidRDefault="0076629D" w:rsidP="00D13510">
      <w:pPr>
        <w:jc w:val="both"/>
        <w:rPr>
          <w:rFonts w:ascii="Calibri" w:hAnsi="Calibri"/>
          <w:b/>
          <w:u w:val="single"/>
        </w:rPr>
      </w:pPr>
      <w:r w:rsidRPr="004826DC">
        <w:rPr>
          <w:rFonts w:ascii="Calibri" w:hAnsi="Calibri"/>
          <w:b/>
          <w:u w:val="single"/>
        </w:rPr>
        <w:t xml:space="preserve">br.gov.tcu.comum </w:t>
      </w:r>
    </w:p>
    <w:p w:rsidR="0076629D" w:rsidRPr="004826DC" w:rsidRDefault="0076629D" w:rsidP="00D13510">
      <w:pPr>
        <w:pStyle w:val="NormalWeb"/>
        <w:jc w:val="both"/>
        <w:rPr>
          <w:rFonts w:ascii="Calibri" w:hAnsi="Calibri"/>
          <w:sz w:val="20"/>
          <w:szCs w:val="20"/>
        </w:rPr>
      </w:pPr>
      <w:r w:rsidRPr="004826DC">
        <w:rPr>
          <w:rFonts w:ascii="Calibri" w:hAnsi="Calibri"/>
          <w:sz w:val="20"/>
          <w:szCs w:val="20"/>
        </w:rPr>
        <w:t>Pacote com funcionalidades comuns a vários sistemas. Subpacotes incluem:</w:t>
      </w:r>
    </w:p>
    <w:p w:rsidR="0076629D" w:rsidRPr="004826DC" w:rsidRDefault="0076629D" w:rsidP="00D13510">
      <w:pPr>
        <w:pStyle w:val="NormalWeb"/>
        <w:numPr>
          <w:ilvl w:val="0"/>
          <w:numId w:val="63"/>
        </w:numPr>
        <w:jc w:val="both"/>
        <w:rPr>
          <w:rFonts w:ascii="Calibri" w:hAnsi="Calibri"/>
          <w:sz w:val="20"/>
          <w:szCs w:val="20"/>
        </w:rPr>
      </w:pPr>
      <w:r w:rsidRPr="004826DC">
        <w:rPr>
          <w:rFonts w:ascii="Calibri" w:hAnsi="Calibri"/>
          <w:sz w:val="20"/>
          <w:szCs w:val="20"/>
        </w:rPr>
        <w:t xml:space="preserve">certificacao </w:t>
      </w:r>
    </w:p>
    <w:p w:rsidR="0076629D" w:rsidRPr="004826DC" w:rsidRDefault="0076629D" w:rsidP="00D13510">
      <w:pPr>
        <w:pStyle w:val="NormalWeb"/>
        <w:numPr>
          <w:ilvl w:val="0"/>
          <w:numId w:val="63"/>
        </w:numPr>
        <w:jc w:val="both"/>
        <w:rPr>
          <w:rFonts w:ascii="Calibri" w:hAnsi="Calibri"/>
          <w:sz w:val="20"/>
          <w:szCs w:val="20"/>
        </w:rPr>
      </w:pPr>
      <w:r w:rsidRPr="004826DC">
        <w:rPr>
          <w:rFonts w:ascii="Calibri" w:hAnsi="Calibri"/>
          <w:sz w:val="20"/>
          <w:szCs w:val="20"/>
        </w:rPr>
        <w:t>siga</w:t>
      </w:r>
    </w:p>
    <w:p w:rsidR="0076629D" w:rsidRPr="004826DC" w:rsidRDefault="0076629D" w:rsidP="00D13510">
      <w:pPr>
        <w:pStyle w:val="NormalWeb"/>
        <w:numPr>
          <w:ilvl w:val="0"/>
          <w:numId w:val="63"/>
        </w:numPr>
        <w:jc w:val="both"/>
        <w:rPr>
          <w:rFonts w:ascii="Calibri" w:hAnsi="Calibri"/>
          <w:sz w:val="20"/>
          <w:szCs w:val="20"/>
        </w:rPr>
      </w:pPr>
      <w:r w:rsidRPr="004826DC">
        <w:rPr>
          <w:rFonts w:ascii="Calibri" w:hAnsi="Calibri"/>
          <w:sz w:val="20"/>
          <w:szCs w:val="20"/>
        </w:rPr>
        <w:t>faleconosco: funcionalidade que permite ao usuário abrir chamados de problemas ou sugestões em qq tela de sistema.</w:t>
      </w:r>
    </w:p>
    <w:p w:rsidR="0076629D" w:rsidRPr="004826DC" w:rsidRDefault="0076629D" w:rsidP="00D13510">
      <w:pPr>
        <w:pStyle w:val="NormalWeb"/>
        <w:numPr>
          <w:ilvl w:val="0"/>
          <w:numId w:val="63"/>
        </w:numPr>
        <w:jc w:val="both"/>
        <w:rPr>
          <w:rFonts w:ascii="Calibri" w:hAnsi="Calibri"/>
          <w:sz w:val="20"/>
          <w:szCs w:val="20"/>
        </w:rPr>
      </w:pPr>
      <w:r w:rsidRPr="004826DC">
        <w:rPr>
          <w:rFonts w:ascii="Calibri" w:hAnsi="Calibri"/>
          <w:sz w:val="20"/>
          <w:szCs w:val="20"/>
        </w:rPr>
        <w:t>ged: gestão eletrônica de documentos (consulta, download e outras operações com arquivos eletrônicos).</w:t>
      </w:r>
    </w:p>
    <w:p w:rsidR="0076629D" w:rsidRPr="004826DC" w:rsidRDefault="0076629D" w:rsidP="00D13510">
      <w:pPr>
        <w:pStyle w:val="NormalWeb"/>
        <w:numPr>
          <w:ilvl w:val="0"/>
          <w:numId w:val="63"/>
        </w:numPr>
        <w:jc w:val="both"/>
        <w:rPr>
          <w:rFonts w:ascii="Calibri" w:hAnsi="Calibri"/>
          <w:sz w:val="20"/>
          <w:szCs w:val="20"/>
        </w:rPr>
      </w:pPr>
      <w:r w:rsidRPr="004826DC">
        <w:rPr>
          <w:rFonts w:ascii="Calibri" w:hAnsi="Calibri"/>
          <w:sz w:val="20"/>
          <w:szCs w:val="20"/>
        </w:rPr>
        <w:t xml:space="preserve">sisdoc: contém a SvlObterDocumentoSisdoc e suas classes acessórias.  </w:t>
      </w:r>
    </w:p>
    <w:p w:rsidR="0076629D" w:rsidRPr="004826DC" w:rsidRDefault="0076629D" w:rsidP="00D13510">
      <w:pPr>
        <w:jc w:val="both"/>
        <w:rPr>
          <w:rFonts w:ascii="Calibri" w:hAnsi="Calibri"/>
          <w:b/>
          <w:u w:val="single"/>
        </w:rPr>
      </w:pPr>
      <w:r w:rsidRPr="004826DC">
        <w:rPr>
          <w:rFonts w:ascii="Calibri" w:hAnsi="Calibri"/>
          <w:b/>
          <w:u w:val="single"/>
        </w:rPr>
        <w:lastRenderedPageBreak/>
        <w:t xml:space="preserve">certificacao </w:t>
      </w:r>
    </w:p>
    <w:p w:rsidR="0076629D" w:rsidRPr="004826DC" w:rsidRDefault="0076629D" w:rsidP="00D13510">
      <w:pPr>
        <w:pStyle w:val="NormalWeb"/>
        <w:jc w:val="both"/>
        <w:rPr>
          <w:rFonts w:ascii="Calibri" w:hAnsi="Calibri"/>
          <w:sz w:val="20"/>
          <w:szCs w:val="20"/>
        </w:rPr>
      </w:pPr>
      <w:r w:rsidRPr="004826DC">
        <w:rPr>
          <w:rFonts w:ascii="Calibri" w:hAnsi="Calibri"/>
          <w:sz w:val="20"/>
          <w:szCs w:val="20"/>
        </w:rPr>
        <w:t xml:space="preserve">Classes desenvolvidas no TCU para uso de certificação digital na assinatura digital de documentos eletrônicos. </w:t>
      </w:r>
    </w:p>
    <w:p w:rsidR="0076629D" w:rsidRPr="004826DC" w:rsidRDefault="0076629D" w:rsidP="00D13510">
      <w:pPr>
        <w:jc w:val="both"/>
        <w:rPr>
          <w:rFonts w:ascii="Calibri" w:hAnsi="Calibri"/>
          <w:b/>
          <w:u w:val="single"/>
        </w:rPr>
      </w:pPr>
      <w:r w:rsidRPr="004826DC">
        <w:rPr>
          <w:rFonts w:ascii="Calibri" w:hAnsi="Calibri"/>
          <w:b/>
          <w:u w:val="single"/>
        </w:rPr>
        <w:t xml:space="preserve">br.com.oaks.ICPBravo </w:t>
      </w:r>
    </w:p>
    <w:p w:rsidR="0076629D" w:rsidRPr="004826DC" w:rsidRDefault="0076629D" w:rsidP="00D13510">
      <w:pPr>
        <w:pStyle w:val="NormalWeb"/>
        <w:jc w:val="both"/>
        <w:rPr>
          <w:rFonts w:ascii="Calibri" w:hAnsi="Calibri"/>
          <w:sz w:val="20"/>
          <w:szCs w:val="20"/>
        </w:rPr>
      </w:pPr>
      <w:r w:rsidRPr="004826DC">
        <w:rPr>
          <w:rFonts w:ascii="Calibri" w:hAnsi="Calibri"/>
          <w:sz w:val="20"/>
          <w:szCs w:val="20"/>
        </w:rPr>
        <w:t xml:space="preserve">O </w:t>
      </w:r>
      <w:hyperlink r:id="rId122" w:history="1">
        <w:r w:rsidRPr="004826DC">
          <w:rPr>
            <w:rStyle w:val="Hyperlink"/>
            <w:rFonts w:ascii="Calibri" w:hAnsi="Calibri"/>
            <w:color w:val="auto"/>
            <w:sz w:val="20"/>
            <w:szCs w:val="20"/>
          </w:rPr>
          <w:t>SDK ICP-Bravo</w:t>
        </w:r>
      </w:hyperlink>
      <w:r w:rsidRPr="004826DC">
        <w:rPr>
          <w:rFonts w:ascii="Calibri" w:hAnsi="Calibri"/>
          <w:sz w:val="20"/>
          <w:szCs w:val="20"/>
        </w:rPr>
        <w:t xml:space="preserve"> é uma biblioteca para desenvolvimento de aplicações de certificação digital adquirida pelo TCU. </w:t>
      </w:r>
    </w:p>
    <w:p w:rsidR="0076629D" w:rsidRPr="004826DC" w:rsidRDefault="0076629D" w:rsidP="00D13510">
      <w:pPr>
        <w:jc w:val="both"/>
        <w:rPr>
          <w:rFonts w:ascii="Calibri" w:hAnsi="Calibri"/>
          <w:b/>
          <w:u w:val="single"/>
        </w:rPr>
      </w:pPr>
      <w:r w:rsidRPr="004826DC">
        <w:rPr>
          <w:rFonts w:ascii="Calibri" w:hAnsi="Calibri"/>
          <w:b/>
          <w:u w:val="single"/>
        </w:rPr>
        <w:t xml:space="preserve">siga </w:t>
      </w:r>
    </w:p>
    <w:p w:rsidR="0076629D" w:rsidRPr="004826DC" w:rsidRDefault="0076629D" w:rsidP="00D13510">
      <w:pPr>
        <w:pStyle w:val="NormalWeb"/>
        <w:jc w:val="both"/>
        <w:rPr>
          <w:rFonts w:ascii="Calibri" w:hAnsi="Calibri"/>
          <w:sz w:val="20"/>
          <w:szCs w:val="20"/>
        </w:rPr>
      </w:pPr>
      <w:r w:rsidRPr="004826DC">
        <w:rPr>
          <w:rFonts w:ascii="Calibri" w:hAnsi="Calibri"/>
          <w:sz w:val="20"/>
          <w:szCs w:val="20"/>
        </w:rPr>
        <w:t xml:space="preserve">Pacote onde ficam os componentes web do Siga (descrito mais abaixo). </w:t>
      </w:r>
    </w:p>
    <w:p w:rsidR="0076629D" w:rsidRPr="004826DC" w:rsidRDefault="0076629D" w:rsidP="00D13510">
      <w:pPr>
        <w:jc w:val="both"/>
        <w:rPr>
          <w:rFonts w:ascii="Calibri" w:hAnsi="Calibri"/>
          <w:b/>
          <w:u w:val="single"/>
        </w:rPr>
      </w:pPr>
      <w:r w:rsidRPr="004826DC">
        <w:rPr>
          <w:rFonts w:ascii="Calibri" w:hAnsi="Calibri"/>
          <w:b/>
          <w:u w:val="single"/>
        </w:rPr>
        <w:t xml:space="preserve">Siga </w:t>
      </w:r>
    </w:p>
    <w:p w:rsidR="0076629D" w:rsidRPr="004826DC" w:rsidRDefault="0076629D" w:rsidP="00D13510">
      <w:pPr>
        <w:pStyle w:val="NormalWeb"/>
        <w:jc w:val="both"/>
        <w:rPr>
          <w:rFonts w:ascii="Calibri" w:hAnsi="Calibri"/>
          <w:sz w:val="20"/>
          <w:szCs w:val="20"/>
        </w:rPr>
      </w:pPr>
      <w:r w:rsidRPr="004826DC">
        <w:rPr>
          <w:rFonts w:ascii="Calibri" w:hAnsi="Calibri"/>
          <w:sz w:val="20"/>
          <w:szCs w:val="20"/>
        </w:rPr>
        <w:t xml:space="preserve">Servlet que monta a tela de login único dos sistemas TCU (com usuário e senha). Está presente em todos os sistemas Web e corresponde ao caminho contextoWeb/Siga. </w:t>
      </w:r>
    </w:p>
    <w:p w:rsidR="0076629D" w:rsidRPr="004826DC" w:rsidRDefault="0076629D" w:rsidP="00D13510">
      <w:pPr>
        <w:jc w:val="both"/>
        <w:rPr>
          <w:rFonts w:ascii="Calibri" w:hAnsi="Calibri"/>
          <w:b/>
          <w:u w:val="single"/>
        </w:rPr>
      </w:pPr>
      <w:r w:rsidRPr="004826DC">
        <w:rPr>
          <w:rFonts w:ascii="Calibri" w:hAnsi="Calibri"/>
          <w:b/>
          <w:u w:val="single"/>
        </w:rPr>
        <w:t xml:space="preserve">SigaLogin </w:t>
      </w:r>
    </w:p>
    <w:p w:rsidR="0076629D" w:rsidRPr="004826DC" w:rsidRDefault="0076629D" w:rsidP="00D13510">
      <w:pPr>
        <w:pStyle w:val="NormalWeb"/>
        <w:jc w:val="both"/>
        <w:rPr>
          <w:rFonts w:ascii="Calibri" w:hAnsi="Calibri"/>
          <w:sz w:val="20"/>
          <w:szCs w:val="20"/>
        </w:rPr>
      </w:pPr>
      <w:r w:rsidRPr="004826DC">
        <w:rPr>
          <w:rFonts w:ascii="Calibri" w:hAnsi="Calibri"/>
          <w:sz w:val="20"/>
          <w:szCs w:val="20"/>
        </w:rPr>
        <w:t xml:space="preserve">Servlet presente em todo sistema web que corresponde ao caminho contextoWeb/SigaLogin. É chamada quando o usuário informa userID e senha na servlet Siga e clica Confirmar. </w:t>
      </w:r>
    </w:p>
    <w:p w:rsidR="0076629D" w:rsidRPr="004826DC" w:rsidRDefault="0076629D" w:rsidP="00D13510">
      <w:pPr>
        <w:jc w:val="both"/>
        <w:rPr>
          <w:rFonts w:ascii="Calibri" w:hAnsi="Calibri"/>
          <w:b/>
          <w:u w:val="single"/>
        </w:rPr>
      </w:pPr>
      <w:r w:rsidRPr="004826DC">
        <w:rPr>
          <w:rFonts w:ascii="Calibri" w:hAnsi="Calibri"/>
          <w:b/>
          <w:u w:val="single"/>
        </w:rPr>
        <w:t xml:space="preserve">SigaMenu </w:t>
      </w:r>
    </w:p>
    <w:p w:rsidR="0076629D" w:rsidRPr="004826DC" w:rsidRDefault="0076629D" w:rsidP="00D13510">
      <w:pPr>
        <w:pStyle w:val="NormalWeb"/>
        <w:jc w:val="both"/>
        <w:rPr>
          <w:rFonts w:ascii="Calibri" w:hAnsi="Calibri"/>
          <w:sz w:val="20"/>
          <w:szCs w:val="20"/>
        </w:rPr>
      </w:pPr>
      <w:r w:rsidRPr="004826DC">
        <w:rPr>
          <w:rFonts w:ascii="Calibri" w:hAnsi="Calibri"/>
          <w:sz w:val="20"/>
          <w:szCs w:val="20"/>
        </w:rPr>
        <w:t xml:space="preserve">Servlet chamada depois que o usuário efetua o login com sucesso. De acordo com os perfis de sistemas que o usuário possui, apresenta o menu de sistemas e opções a que ele tem acesso. Quando o usuário clica em uma opção, a URL associada é chamada. </w:t>
      </w:r>
    </w:p>
    <w:p w:rsidR="0076629D" w:rsidRPr="004826DC" w:rsidRDefault="0076629D" w:rsidP="00D13510">
      <w:pPr>
        <w:jc w:val="both"/>
        <w:rPr>
          <w:rFonts w:ascii="Calibri" w:hAnsi="Calibri"/>
          <w:b/>
          <w:u w:val="single"/>
        </w:rPr>
      </w:pPr>
      <w:r w:rsidRPr="004826DC">
        <w:rPr>
          <w:rFonts w:ascii="Calibri" w:hAnsi="Calibri"/>
          <w:b/>
          <w:u w:val="single"/>
        </w:rPr>
        <w:t xml:space="preserve">ServletTcuAbstrata </w:t>
      </w:r>
    </w:p>
    <w:p w:rsidR="0076629D" w:rsidRPr="004826DC" w:rsidRDefault="0076629D" w:rsidP="00D13510">
      <w:pPr>
        <w:pStyle w:val="NormalWeb"/>
        <w:jc w:val="both"/>
        <w:rPr>
          <w:rFonts w:ascii="Calibri" w:hAnsi="Calibri"/>
          <w:sz w:val="20"/>
          <w:szCs w:val="20"/>
        </w:rPr>
      </w:pPr>
      <w:r w:rsidRPr="004826DC">
        <w:rPr>
          <w:rFonts w:ascii="Calibri" w:hAnsi="Calibri"/>
          <w:sz w:val="20"/>
          <w:szCs w:val="20"/>
        </w:rPr>
        <w:t xml:space="preserve">Responsável por: </w:t>
      </w:r>
    </w:p>
    <w:p w:rsidR="0076629D" w:rsidRPr="004826DC" w:rsidRDefault="0076629D" w:rsidP="00D13510">
      <w:pPr>
        <w:numPr>
          <w:ilvl w:val="0"/>
          <w:numId w:val="44"/>
        </w:numPr>
        <w:spacing w:before="100" w:beforeAutospacing="1" w:after="100" w:afterAutospacing="1"/>
        <w:jc w:val="both"/>
        <w:rPr>
          <w:rFonts w:ascii="Calibri" w:hAnsi="Calibri"/>
        </w:rPr>
      </w:pPr>
      <w:r w:rsidRPr="004826DC">
        <w:rPr>
          <w:rFonts w:ascii="Calibri" w:hAnsi="Calibri"/>
        </w:rPr>
        <w:t xml:space="preserve">Encadeamento e redirecionamento e resposta de páginas HTML; </w:t>
      </w:r>
    </w:p>
    <w:p w:rsidR="0076629D" w:rsidRPr="004826DC" w:rsidRDefault="0076629D" w:rsidP="00D13510">
      <w:pPr>
        <w:numPr>
          <w:ilvl w:val="0"/>
          <w:numId w:val="44"/>
        </w:numPr>
        <w:spacing w:before="100" w:beforeAutospacing="1" w:after="100" w:afterAutospacing="1"/>
        <w:jc w:val="both"/>
        <w:rPr>
          <w:rFonts w:ascii="Calibri" w:hAnsi="Calibri"/>
        </w:rPr>
      </w:pPr>
      <w:r w:rsidRPr="004826DC">
        <w:rPr>
          <w:rFonts w:ascii="Calibri" w:hAnsi="Calibri"/>
        </w:rPr>
        <w:t xml:space="preserve">Integração das aplicações com o sistema SIGA (Segurança de Acesso). </w:t>
      </w:r>
    </w:p>
    <w:p w:rsidR="0076629D" w:rsidRPr="004826DC" w:rsidRDefault="0076629D" w:rsidP="00D13510">
      <w:pPr>
        <w:numPr>
          <w:ilvl w:val="1"/>
          <w:numId w:val="44"/>
        </w:numPr>
        <w:spacing w:before="100" w:beforeAutospacing="1" w:after="100" w:afterAutospacing="1"/>
        <w:jc w:val="both"/>
        <w:rPr>
          <w:rFonts w:ascii="Calibri" w:hAnsi="Calibri"/>
        </w:rPr>
      </w:pPr>
      <w:r w:rsidRPr="004826DC">
        <w:rPr>
          <w:rFonts w:ascii="Calibri" w:hAnsi="Calibri"/>
        </w:rPr>
        <w:t xml:space="preserve">No Siga existe um cadastro de recursos computacionais que, para efeito deste documento, vamos assumir que são os sistemas; </w:t>
      </w:r>
    </w:p>
    <w:p w:rsidR="0076629D" w:rsidRPr="004826DC" w:rsidRDefault="0076629D" w:rsidP="00D13510">
      <w:pPr>
        <w:numPr>
          <w:ilvl w:val="1"/>
          <w:numId w:val="44"/>
        </w:numPr>
        <w:spacing w:before="100" w:beforeAutospacing="1" w:after="100" w:afterAutospacing="1"/>
        <w:jc w:val="both"/>
        <w:rPr>
          <w:rFonts w:ascii="Calibri" w:hAnsi="Calibri"/>
        </w:rPr>
      </w:pPr>
      <w:r w:rsidRPr="004826DC">
        <w:rPr>
          <w:rFonts w:ascii="Calibri" w:hAnsi="Calibri"/>
        </w:rPr>
        <w:t xml:space="preserve">Os recursos computacionais (sistemas) são mapeados contra os perfis de usuários, através de funções computacionais, ou seja, um recurso computacional pode agrupar várias funções computacionais; </w:t>
      </w:r>
    </w:p>
    <w:p w:rsidR="0076629D" w:rsidRPr="004826DC" w:rsidRDefault="0076629D" w:rsidP="00D13510">
      <w:pPr>
        <w:numPr>
          <w:ilvl w:val="1"/>
          <w:numId w:val="44"/>
        </w:numPr>
        <w:spacing w:before="100" w:beforeAutospacing="1" w:after="100" w:afterAutospacing="1"/>
        <w:jc w:val="both"/>
        <w:rPr>
          <w:rFonts w:ascii="Calibri" w:hAnsi="Calibri"/>
        </w:rPr>
      </w:pPr>
      <w:r w:rsidRPr="004826DC">
        <w:rPr>
          <w:rFonts w:ascii="Calibri" w:hAnsi="Calibri"/>
        </w:rPr>
        <w:t xml:space="preserve">As funções computacionais são, no contexto desta arquitetura de referência, representados por um Svl ou Act. </w:t>
      </w:r>
    </w:p>
    <w:p w:rsidR="0076629D" w:rsidRPr="004826DC" w:rsidRDefault="0076629D" w:rsidP="00D13510">
      <w:pPr>
        <w:numPr>
          <w:ilvl w:val="1"/>
          <w:numId w:val="44"/>
        </w:numPr>
        <w:spacing w:before="100" w:beforeAutospacing="1" w:after="100" w:afterAutospacing="1"/>
        <w:jc w:val="both"/>
        <w:rPr>
          <w:rFonts w:ascii="Calibri" w:hAnsi="Calibri"/>
        </w:rPr>
      </w:pPr>
      <w:r w:rsidRPr="004826DC">
        <w:rPr>
          <w:rFonts w:ascii="Calibri" w:hAnsi="Calibri"/>
        </w:rPr>
        <w:t xml:space="preserve">As aplicações não precisam se preocupar em checar se o usuário possui ou não perfil para executar a servlet. O código nas classes ServletTcuAbstrata, ServletTcu e ActTcuAbstrata já implementa essa necessidade; </w:t>
      </w:r>
    </w:p>
    <w:p w:rsidR="0076629D" w:rsidRPr="004826DC" w:rsidRDefault="0076629D" w:rsidP="00D13510">
      <w:pPr>
        <w:jc w:val="both"/>
        <w:rPr>
          <w:rFonts w:ascii="Calibri" w:hAnsi="Calibri"/>
          <w:b/>
          <w:u w:val="single"/>
        </w:rPr>
      </w:pPr>
      <w:r w:rsidRPr="004826DC">
        <w:rPr>
          <w:rFonts w:ascii="Calibri" w:hAnsi="Calibri"/>
          <w:b/>
          <w:u w:val="single"/>
        </w:rPr>
        <w:t xml:space="preserve">ActTcuAbstrata </w:t>
      </w:r>
    </w:p>
    <w:p w:rsidR="0076629D" w:rsidRPr="004826DC" w:rsidRDefault="0076629D" w:rsidP="00D13510">
      <w:pPr>
        <w:pStyle w:val="NormalWeb"/>
        <w:jc w:val="both"/>
        <w:rPr>
          <w:rFonts w:ascii="Calibri" w:hAnsi="Calibri"/>
          <w:sz w:val="20"/>
          <w:szCs w:val="20"/>
        </w:rPr>
      </w:pPr>
      <w:r w:rsidRPr="004826DC">
        <w:rPr>
          <w:rFonts w:ascii="Calibri" w:hAnsi="Calibri"/>
          <w:sz w:val="20"/>
          <w:szCs w:val="20"/>
        </w:rPr>
        <w:t xml:space="preserve">Superclasse de todas Acts. Verifica se o usuário está autenticado e se tem autorização para executar a operação. Possui ainda métodos que auxiliam no tratamento de exceção, interação com o contexto javax.faces.context.ExternalContext e outras funcionalidades. </w:t>
      </w:r>
    </w:p>
    <w:p w:rsidR="0076629D" w:rsidRPr="004826DC" w:rsidRDefault="0076629D" w:rsidP="00D13510">
      <w:pPr>
        <w:jc w:val="both"/>
        <w:rPr>
          <w:rFonts w:ascii="Calibri" w:hAnsi="Calibri"/>
          <w:b/>
          <w:u w:val="single"/>
        </w:rPr>
      </w:pPr>
      <w:r w:rsidRPr="004826DC">
        <w:rPr>
          <w:rFonts w:ascii="Calibri" w:hAnsi="Calibri"/>
          <w:b/>
          <w:u w:val="single"/>
        </w:rPr>
        <w:t xml:space="preserve">tcu.util </w:t>
      </w:r>
    </w:p>
    <w:p w:rsidR="0076629D" w:rsidRPr="004826DC" w:rsidRDefault="0076629D" w:rsidP="00D13510">
      <w:pPr>
        <w:pStyle w:val="NormalWeb"/>
        <w:jc w:val="both"/>
        <w:rPr>
          <w:rFonts w:ascii="Calibri" w:hAnsi="Calibri"/>
          <w:sz w:val="20"/>
          <w:szCs w:val="20"/>
        </w:rPr>
      </w:pPr>
      <w:r w:rsidRPr="004826DC">
        <w:rPr>
          <w:rFonts w:ascii="Calibri" w:hAnsi="Calibri"/>
          <w:sz w:val="20"/>
          <w:szCs w:val="20"/>
        </w:rPr>
        <w:t xml:space="preserve">Veja: </w:t>
      </w:r>
      <w:hyperlink r:id="rId123" w:tooltip="ArqRef7.0 - Visão de Módulo Global" w:history="1">
        <w:r w:rsidRPr="004826DC">
          <w:rPr>
            <w:rStyle w:val="Hyperlink"/>
            <w:rFonts w:ascii="Calibri" w:hAnsi="Calibri"/>
            <w:color w:val="auto"/>
            <w:sz w:val="20"/>
            <w:szCs w:val="20"/>
          </w:rPr>
          <w:t>Visão de Módulo Global</w:t>
        </w:r>
      </w:hyperlink>
      <w:r w:rsidRPr="004826DC">
        <w:rPr>
          <w:rFonts w:ascii="Calibri" w:hAnsi="Calibri"/>
          <w:sz w:val="20"/>
          <w:szCs w:val="20"/>
        </w:rPr>
        <w:t xml:space="preserve"> </w:t>
      </w:r>
    </w:p>
    <w:p w:rsidR="0076629D" w:rsidRPr="004826DC" w:rsidRDefault="0076629D" w:rsidP="00D13510">
      <w:pPr>
        <w:jc w:val="both"/>
        <w:rPr>
          <w:rFonts w:ascii="Calibri" w:hAnsi="Calibri"/>
          <w:b/>
          <w:u w:val="single"/>
        </w:rPr>
      </w:pPr>
      <w:r w:rsidRPr="004826DC">
        <w:rPr>
          <w:rFonts w:ascii="Calibri" w:hAnsi="Calibri"/>
          <w:b/>
          <w:u w:val="single"/>
        </w:rPr>
        <w:t xml:space="preserve">seguranca </w:t>
      </w:r>
    </w:p>
    <w:p w:rsidR="0076629D" w:rsidRPr="004826DC" w:rsidRDefault="0076629D" w:rsidP="00D13510">
      <w:pPr>
        <w:pStyle w:val="NormalWeb"/>
        <w:jc w:val="both"/>
        <w:rPr>
          <w:rFonts w:ascii="Calibri" w:hAnsi="Calibri"/>
          <w:sz w:val="20"/>
          <w:szCs w:val="20"/>
        </w:rPr>
      </w:pPr>
      <w:r w:rsidRPr="004826DC">
        <w:rPr>
          <w:rFonts w:ascii="Calibri" w:hAnsi="Calibri"/>
          <w:sz w:val="20"/>
          <w:szCs w:val="20"/>
        </w:rPr>
        <w:lastRenderedPageBreak/>
        <w:t xml:space="preserve">Contém classes que oferecem serviços de controle de acesso (verificação de usuário autenticado), gerência de sessão http e criptografia. O elemento principal deste pacote no contexto desta arquitetura de referência é a classe Usuario. </w:t>
      </w:r>
    </w:p>
    <w:p w:rsidR="0076629D" w:rsidRPr="004826DC" w:rsidRDefault="0076629D" w:rsidP="00D13510">
      <w:pPr>
        <w:jc w:val="both"/>
        <w:rPr>
          <w:rFonts w:ascii="Calibri" w:hAnsi="Calibri"/>
          <w:b/>
          <w:u w:val="single"/>
        </w:rPr>
      </w:pPr>
      <w:r w:rsidRPr="004826DC">
        <w:rPr>
          <w:rFonts w:ascii="Calibri" w:hAnsi="Calibri"/>
          <w:b/>
          <w:u w:val="single"/>
        </w:rPr>
        <w:t>Usuario</w:t>
      </w:r>
    </w:p>
    <w:p w:rsidR="0076629D" w:rsidRPr="004826DC" w:rsidRDefault="0076629D" w:rsidP="00D13510">
      <w:pPr>
        <w:pStyle w:val="NormalWeb"/>
        <w:jc w:val="both"/>
        <w:rPr>
          <w:rFonts w:ascii="Calibri" w:hAnsi="Calibri"/>
          <w:sz w:val="20"/>
          <w:szCs w:val="20"/>
        </w:rPr>
      </w:pPr>
      <w:r w:rsidRPr="004826DC">
        <w:rPr>
          <w:rFonts w:ascii="Calibri" w:hAnsi="Calibri"/>
          <w:sz w:val="20"/>
          <w:szCs w:val="20"/>
        </w:rPr>
        <w:t xml:space="preserve">Há várias classes com esse nome na base de código do TCU. Esta classe (&lt;code&gt;tcu.util.Usuario&lt;/code&gt;) contém informações do usuário logado (login, senha, tipo, seSenhaExpirada, etc.) que ficam guardadas na sessão http. De fato, essa classe implementa </w:t>
      </w:r>
      <w:hyperlink r:id="rId124" w:history="1">
        <w:r w:rsidRPr="004826DC">
          <w:rPr>
            <w:rStyle w:val="Hyperlink"/>
            <w:rFonts w:ascii="Calibri" w:hAnsi="Calibri"/>
            <w:color w:val="auto"/>
            <w:sz w:val="20"/>
            <w:szCs w:val="20"/>
          </w:rPr>
          <w:t>HttpSessionBindingListener</w:t>
        </w:r>
      </w:hyperlink>
      <w:r w:rsidRPr="004826DC">
        <w:rPr>
          <w:rFonts w:ascii="Calibri" w:hAnsi="Calibri"/>
          <w:sz w:val="20"/>
          <w:szCs w:val="20"/>
        </w:rPr>
        <w:t xml:space="preserve">. O construtor faz algumas validações do usuário e a classe possui ainda métodos para obter as permissões de acesso a funções computacionais daquele usuário. </w:t>
      </w:r>
    </w:p>
    <w:p w:rsidR="0076629D" w:rsidRPr="004826DC" w:rsidRDefault="0076629D" w:rsidP="00D13510">
      <w:pPr>
        <w:jc w:val="both"/>
        <w:rPr>
          <w:rFonts w:ascii="Calibri" w:hAnsi="Calibri"/>
          <w:b/>
          <w:u w:val="single"/>
        </w:rPr>
      </w:pPr>
      <w:r w:rsidRPr="004826DC">
        <w:rPr>
          <w:rFonts w:ascii="Calibri" w:hAnsi="Calibri"/>
          <w:b/>
          <w:u w:val="single"/>
        </w:rPr>
        <w:t xml:space="preserve">contexto </w:t>
      </w:r>
    </w:p>
    <w:p w:rsidR="0076629D" w:rsidRPr="004826DC" w:rsidRDefault="0076629D" w:rsidP="00D13510">
      <w:pPr>
        <w:pStyle w:val="NormalWeb"/>
        <w:jc w:val="both"/>
        <w:rPr>
          <w:rFonts w:ascii="Calibri" w:hAnsi="Calibri"/>
          <w:sz w:val="20"/>
          <w:szCs w:val="20"/>
        </w:rPr>
      </w:pPr>
      <w:r w:rsidRPr="004826DC">
        <w:rPr>
          <w:rFonts w:ascii="Calibri" w:hAnsi="Calibri"/>
          <w:sz w:val="20"/>
          <w:szCs w:val="20"/>
        </w:rPr>
        <w:t xml:space="preserve">Neste pacote está o código que implementa o padrão de design Context Object que permite um eficiente compartilhamento de informações através das camadas do sistema. Por exemplo, as servlets, action class, controladoras de caso de uso, DAOs, podem compartilhar informações relativas a conexão e transação com o banco de dados. </w:t>
      </w:r>
    </w:p>
    <w:p w:rsidR="0076629D" w:rsidRPr="004826DC" w:rsidRDefault="0076629D" w:rsidP="00D13510">
      <w:pPr>
        <w:jc w:val="both"/>
        <w:rPr>
          <w:rFonts w:ascii="Calibri" w:hAnsi="Calibri"/>
          <w:b/>
          <w:u w:val="single"/>
        </w:rPr>
      </w:pPr>
      <w:r w:rsidRPr="004826DC">
        <w:rPr>
          <w:rFonts w:ascii="Calibri" w:hAnsi="Calibri"/>
          <w:b/>
          <w:u w:val="single"/>
        </w:rPr>
        <w:t xml:space="preserve">ContextObject </w:t>
      </w:r>
    </w:p>
    <w:p w:rsidR="0076629D" w:rsidRPr="004826DC" w:rsidRDefault="0076629D" w:rsidP="00D13510">
      <w:pPr>
        <w:pStyle w:val="NormalWeb"/>
        <w:jc w:val="both"/>
        <w:rPr>
          <w:rFonts w:ascii="Calibri" w:hAnsi="Calibri"/>
          <w:sz w:val="20"/>
          <w:szCs w:val="20"/>
        </w:rPr>
      </w:pPr>
      <w:r w:rsidRPr="004826DC">
        <w:rPr>
          <w:rFonts w:ascii="Calibri" w:hAnsi="Calibri"/>
          <w:sz w:val="20"/>
          <w:szCs w:val="20"/>
        </w:rPr>
        <w:t xml:space="preserve">A classe ContextObject permite: </w:t>
      </w:r>
    </w:p>
    <w:p w:rsidR="0076629D" w:rsidRPr="004826DC" w:rsidRDefault="0076629D" w:rsidP="00D13510">
      <w:pPr>
        <w:numPr>
          <w:ilvl w:val="0"/>
          <w:numId w:val="45"/>
        </w:numPr>
        <w:spacing w:before="100" w:beforeAutospacing="1" w:after="100" w:afterAutospacing="1"/>
        <w:jc w:val="both"/>
        <w:rPr>
          <w:rFonts w:ascii="Calibri" w:hAnsi="Calibri"/>
        </w:rPr>
      </w:pPr>
      <w:r w:rsidRPr="004826DC">
        <w:rPr>
          <w:rFonts w:ascii="Calibri" w:hAnsi="Calibri"/>
        </w:rPr>
        <w:t xml:space="preserve">Adicionar e recuperar instâncias da classe Problema. A classe problema armazena erros, alertas e informações que serão mostrados para o usuário do sistema. </w:t>
      </w:r>
    </w:p>
    <w:p w:rsidR="0076629D" w:rsidRPr="004826DC" w:rsidRDefault="0076629D" w:rsidP="00D13510">
      <w:pPr>
        <w:numPr>
          <w:ilvl w:val="0"/>
          <w:numId w:val="46"/>
        </w:numPr>
        <w:spacing w:before="100" w:beforeAutospacing="1" w:after="100" w:afterAutospacing="1"/>
        <w:jc w:val="both"/>
        <w:rPr>
          <w:rFonts w:ascii="Calibri" w:hAnsi="Calibri"/>
        </w:rPr>
      </w:pPr>
      <w:r w:rsidRPr="004826DC">
        <w:rPr>
          <w:rFonts w:ascii="Calibri" w:hAnsi="Calibri"/>
        </w:rPr>
        <w:t xml:space="preserve">Recuperar a interface IPersistencia e a conexão JDBC utilizada na requisição http, mais especificamente a interface IPersistencia e a conexão JDBC correspondente a sessão de persistência associada a requisição http. </w:t>
      </w:r>
    </w:p>
    <w:p w:rsidR="0076629D" w:rsidRPr="004826DC" w:rsidRDefault="0076629D" w:rsidP="00D13510">
      <w:pPr>
        <w:numPr>
          <w:ilvl w:val="0"/>
          <w:numId w:val="47"/>
        </w:numPr>
        <w:spacing w:before="100" w:beforeAutospacing="1" w:after="100" w:afterAutospacing="1"/>
        <w:jc w:val="both"/>
        <w:rPr>
          <w:rFonts w:ascii="Calibri" w:hAnsi="Calibri"/>
        </w:rPr>
      </w:pPr>
      <w:r w:rsidRPr="004826DC">
        <w:rPr>
          <w:rFonts w:ascii="Calibri" w:hAnsi="Calibri"/>
        </w:rPr>
        <w:t xml:space="preserve">Obter o usuario SIGA corrente. </w:t>
      </w:r>
    </w:p>
    <w:p w:rsidR="0076629D" w:rsidRPr="004826DC" w:rsidRDefault="0076629D" w:rsidP="00D13510">
      <w:pPr>
        <w:jc w:val="both"/>
        <w:rPr>
          <w:rFonts w:ascii="Calibri" w:hAnsi="Calibri"/>
          <w:b/>
          <w:u w:val="single"/>
        </w:rPr>
      </w:pPr>
      <w:r w:rsidRPr="004826DC">
        <w:rPr>
          <w:rFonts w:ascii="Calibri" w:hAnsi="Calibri"/>
          <w:b/>
          <w:u w:val="single"/>
        </w:rPr>
        <w:t xml:space="preserve">ThreadTcu </w:t>
      </w:r>
    </w:p>
    <w:p w:rsidR="0076629D" w:rsidRPr="004826DC" w:rsidRDefault="0076629D" w:rsidP="00D13510">
      <w:pPr>
        <w:pStyle w:val="NormalWeb"/>
        <w:jc w:val="both"/>
        <w:rPr>
          <w:rFonts w:ascii="Calibri" w:hAnsi="Calibri"/>
          <w:sz w:val="20"/>
          <w:szCs w:val="20"/>
        </w:rPr>
      </w:pPr>
      <w:r w:rsidRPr="004826DC">
        <w:rPr>
          <w:rFonts w:ascii="Calibri" w:hAnsi="Calibri"/>
          <w:sz w:val="20"/>
          <w:szCs w:val="20"/>
        </w:rPr>
        <w:t xml:space="preserve">As threads chamadas dentro das aplicações Web do TCU devem estender esta classe. Ela provê o uso apropriado de conexões JDBC, gerência de transação e tratamento de exceção. </w:t>
      </w:r>
    </w:p>
    <w:p w:rsidR="0076629D" w:rsidRPr="004826DC" w:rsidRDefault="0076629D" w:rsidP="00D13510">
      <w:pPr>
        <w:jc w:val="both"/>
        <w:rPr>
          <w:rFonts w:ascii="Calibri" w:hAnsi="Calibri"/>
          <w:b/>
          <w:u w:val="single"/>
        </w:rPr>
      </w:pPr>
      <w:r w:rsidRPr="004826DC">
        <w:rPr>
          <w:rFonts w:ascii="Calibri" w:hAnsi="Calibri"/>
          <w:b/>
          <w:u w:val="single"/>
        </w:rPr>
        <w:t xml:space="preserve">trataexcecao </w:t>
      </w:r>
    </w:p>
    <w:p w:rsidR="0076629D" w:rsidRPr="004826DC" w:rsidRDefault="0076629D" w:rsidP="00D13510">
      <w:pPr>
        <w:pStyle w:val="NormalWeb"/>
        <w:jc w:val="both"/>
        <w:rPr>
          <w:rFonts w:ascii="Calibri" w:hAnsi="Calibri"/>
          <w:sz w:val="20"/>
          <w:szCs w:val="20"/>
        </w:rPr>
      </w:pPr>
      <w:r w:rsidRPr="004826DC">
        <w:rPr>
          <w:rFonts w:ascii="Calibri" w:hAnsi="Calibri"/>
          <w:sz w:val="20"/>
          <w:szCs w:val="20"/>
        </w:rPr>
        <w:t>Pacote com classes relacionada ao tratamento centralizado de exceções em aplicações web e threads. Classes presentes:</w:t>
      </w:r>
    </w:p>
    <w:p w:rsidR="0076629D" w:rsidRPr="004826DC" w:rsidRDefault="0076629D" w:rsidP="00D13510">
      <w:pPr>
        <w:pStyle w:val="NormalWeb"/>
        <w:numPr>
          <w:ilvl w:val="0"/>
          <w:numId w:val="64"/>
        </w:numPr>
        <w:jc w:val="both"/>
        <w:rPr>
          <w:rFonts w:ascii="Calibri" w:hAnsi="Calibri"/>
          <w:sz w:val="20"/>
          <w:szCs w:val="20"/>
        </w:rPr>
      </w:pPr>
      <w:r w:rsidRPr="004826DC">
        <w:rPr>
          <w:rFonts w:ascii="Calibri" w:hAnsi="Calibri"/>
          <w:sz w:val="20"/>
          <w:szCs w:val="20"/>
        </w:rPr>
        <w:t>TratamentCentralExcecao</w:t>
      </w:r>
    </w:p>
    <w:p w:rsidR="0076629D" w:rsidRPr="004826DC" w:rsidRDefault="0076629D" w:rsidP="00D13510">
      <w:pPr>
        <w:pStyle w:val="NormalWeb"/>
        <w:numPr>
          <w:ilvl w:val="0"/>
          <w:numId w:val="64"/>
        </w:numPr>
        <w:jc w:val="both"/>
        <w:rPr>
          <w:rFonts w:ascii="Calibri" w:hAnsi="Calibri"/>
          <w:sz w:val="20"/>
          <w:szCs w:val="20"/>
        </w:rPr>
      </w:pPr>
      <w:r w:rsidRPr="004826DC">
        <w:rPr>
          <w:rFonts w:ascii="Calibri" w:hAnsi="Calibri"/>
          <w:sz w:val="20"/>
          <w:szCs w:val="20"/>
        </w:rPr>
        <w:t>ExcecaoUsuario</w:t>
      </w:r>
    </w:p>
    <w:p w:rsidR="0076629D" w:rsidRPr="004826DC" w:rsidRDefault="0076629D" w:rsidP="00D13510">
      <w:pPr>
        <w:pStyle w:val="NormalWeb"/>
        <w:numPr>
          <w:ilvl w:val="0"/>
          <w:numId w:val="64"/>
        </w:numPr>
        <w:jc w:val="both"/>
        <w:rPr>
          <w:rFonts w:ascii="Calibri" w:hAnsi="Calibri"/>
          <w:sz w:val="20"/>
          <w:szCs w:val="20"/>
        </w:rPr>
      </w:pPr>
      <w:r w:rsidRPr="004826DC">
        <w:rPr>
          <w:rFonts w:ascii="Calibri" w:hAnsi="Calibri"/>
          <w:sz w:val="20"/>
          <w:szCs w:val="20"/>
        </w:rPr>
        <w:t>ExcecaoUsuarioNaoChecada</w:t>
      </w:r>
    </w:p>
    <w:p w:rsidR="0076629D" w:rsidRPr="004826DC" w:rsidRDefault="0076629D" w:rsidP="00D13510">
      <w:pPr>
        <w:pStyle w:val="NormalWeb"/>
        <w:numPr>
          <w:ilvl w:val="0"/>
          <w:numId w:val="64"/>
        </w:numPr>
        <w:jc w:val="both"/>
        <w:rPr>
          <w:rFonts w:ascii="Calibri" w:hAnsi="Calibri"/>
          <w:sz w:val="20"/>
          <w:szCs w:val="20"/>
        </w:rPr>
      </w:pPr>
      <w:r w:rsidRPr="004826DC">
        <w:rPr>
          <w:rFonts w:ascii="Calibri" w:hAnsi="Calibri"/>
          <w:sz w:val="20"/>
          <w:szCs w:val="20"/>
        </w:rPr>
        <w:t>ExcecaoNegocio</w:t>
      </w:r>
    </w:p>
    <w:p w:rsidR="0076629D" w:rsidRPr="004826DC" w:rsidRDefault="0076629D" w:rsidP="00D13510">
      <w:pPr>
        <w:pStyle w:val="NormalWeb"/>
        <w:numPr>
          <w:ilvl w:val="0"/>
          <w:numId w:val="64"/>
        </w:numPr>
        <w:jc w:val="both"/>
        <w:rPr>
          <w:rFonts w:ascii="Calibri" w:hAnsi="Calibri"/>
          <w:sz w:val="20"/>
          <w:szCs w:val="20"/>
        </w:rPr>
      </w:pPr>
      <w:r w:rsidRPr="004826DC">
        <w:rPr>
          <w:rFonts w:ascii="Calibri" w:hAnsi="Calibri"/>
          <w:sz w:val="20"/>
          <w:szCs w:val="20"/>
        </w:rPr>
        <w:t xml:space="preserve">ExcecaoNegocioNaoChecada. </w:t>
      </w:r>
    </w:p>
    <w:p w:rsidR="0076629D" w:rsidRPr="004826DC" w:rsidRDefault="0076629D" w:rsidP="00D13510">
      <w:pPr>
        <w:jc w:val="both"/>
        <w:rPr>
          <w:rFonts w:ascii="Calibri" w:hAnsi="Calibri"/>
          <w:b/>
          <w:u w:val="single"/>
        </w:rPr>
      </w:pPr>
      <w:r w:rsidRPr="004826DC">
        <w:rPr>
          <w:rFonts w:ascii="Calibri" w:hAnsi="Calibri"/>
          <w:b/>
          <w:u w:val="single"/>
        </w:rPr>
        <w:t xml:space="preserve">ValidaCampos </w:t>
      </w:r>
    </w:p>
    <w:p w:rsidR="0076629D" w:rsidRPr="004826DC" w:rsidRDefault="0076629D" w:rsidP="00D13510">
      <w:pPr>
        <w:pStyle w:val="NormalWeb"/>
        <w:jc w:val="both"/>
        <w:rPr>
          <w:rFonts w:ascii="Calibri" w:hAnsi="Calibri"/>
          <w:sz w:val="20"/>
          <w:szCs w:val="20"/>
        </w:rPr>
      </w:pPr>
      <w:r w:rsidRPr="004826DC">
        <w:rPr>
          <w:rFonts w:ascii="Calibri" w:hAnsi="Calibri"/>
          <w:sz w:val="20"/>
          <w:szCs w:val="20"/>
        </w:rPr>
        <w:t xml:space="preserve">Classe usada para validação de campos em formulários JSF. As seguintes validações estão disponíveis: </w:t>
      </w:r>
    </w:p>
    <w:p w:rsidR="0076629D" w:rsidRPr="004826DC" w:rsidRDefault="0076629D" w:rsidP="00D13510">
      <w:pPr>
        <w:numPr>
          <w:ilvl w:val="0"/>
          <w:numId w:val="48"/>
        </w:numPr>
        <w:spacing w:before="100" w:beforeAutospacing="1" w:after="100" w:afterAutospacing="1"/>
        <w:jc w:val="both"/>
        <w:rPr>
          <w:rFonts w:ascii="Calibri" w:hAnsi="Calibri"/>
        </w:rPr>
      </w:pPr>
      <w:r w:rsidRPr="004826DC">
        <w:rPr>
          <w:rFonts w:ascii="Calibri" w:hAnsi="Calibri"/>
        </w:rPr>
        <w:t xml:space="preserve">Campo obrigatório </w:t>
      </w:r>
    </w:p>
    <w:p w:rsidR="0076629D" w:rsidRPr="004826DC" w:rsidRDefault="0076629D" w:rsidP="00D13510">
      <w:pPr>
        <w:numPr>
          <w:ilvl w:val="0"/>
          <w:numId w:val="48"/>
        </w:numPr>
        <w:spacing w:before="100" w:beforeAutospacing="1" w:after="100" w:afterAutospacing="1"/>
        <w:jc w:val="both"/>
        <w:rPr>
          <w:rFonts w:ascii="Calibri" w:hAnsi="Calibri"/>
        </w:rPr>
      </w:pPr>
      <w:r w:rsidRPr="004826DC">
        <w:rPr>
          <w:rFonts w:ascii="Calibri" w:hAnsi="Calibri"/>
        </w:rPr>
        <w:t xml:space="preserve">Campo de data </w:t>
      </w:r>
    </w:p>
    <w:p w:rsidR="0076629D" w:rsidRPr="004826DC" w:rsidRDefault="0076629D" w:rsidP="00D13510">
      <w:pPr>
        <w:numPr>
          <w:ilvl w:val="0"/>
          <w:numId w:val="48"/>
        </w:numPr>
        <w:spacing w:before="100" w:beforeAutospacing="1" w:after="100" w:afterAutospacing="1"/>
        <w:jc w:val="both"/>
        <w:rPr>
          <w:rFonts w:ascii="Calibri" w:hAnsi="Calibri"/>
        </w:rPr>
      </w:pPr>
      <w:r w:rsidRPr="004826DC">
        <w:rPr>
          <w:rFonts w:ascii="Calibri" w:hAnsi="Calibri"/>
        </w:rPr>
        <w:t xml:space="preserve">Campo de CEP </w:t>
      </w:r>
    </w:p>
    <w:p w:rsidR="0076629D" w:rsidRPr="004826DC" w:rsidRDefault="0076629D" w:rsidP="00D13510">
      <w:pPr>
        <w:numPr>
          <w:ilvl w:val="0"/>
          <w:numId w:val="48"/>
        </w:numPr>
        <w:spacing w:before="100" w:beforeAutospacing="1" w:after="100" w:afterAutospacing="1"/>
        <w:jc w:val="both"/>
        <w:rPr>
          <w:rFonts w:ascii="Calibri" w:hAnsi="Calibri"/>
        </w:rPr>
      </w:pPr>
      <w:r w:rsidRPr="004826DC">
        <w:rPr>
          <w:rFonts w:ascii="Calibri" w:hAnsi="Calibri"/>
        </w:rPr>
        <w:t xml:space="preserve">Campo de CPF </w:t>
      </w:r>
    </w:p>
    <w:p w:rsidR="0076629D" w:rsidRPr="004826DC" w:rsidRDefault="0076629D" w:rsidP="00D13510">
      <w:pPr>
        <w:pStyle w:val="NormalWeb"/>
        <w:jc w:val="both"/>
        <w:rPr>
          <w:rFonts w:ascii="Calibri" w:hAnsi="Calibri"/>
          <w:sz w:val="20"/>
          <w:szCs w:val="20"/>
        </w:rPr>
      </w:pPr>
      <w:r w:rsidRPr="004826DC">
        <w:rPr>
          <w:rFonts w:ascii="Calibri" w:hAnsi="Calibri"/>
          <w:sz w:val="20"/>
          <w:szCs w:val="20"/>
        </w:rPr>
        <w:t xml:space="preserve">Quando o valor não é válido, o método cria um objeto Problema no ContextObject, cria um objeto </w:t>
      </w:r>
      <w:hyperlink r:id="rId125" w:history="1">
        <w:r w:rsidRPr="004826DC">
          <w:rPr>
            <w:rStyle w:val="Hyperlink"/>
            <w:rFonts w:ascii="Calibri" w:hAnsi="Calibri"/>
            <w:color w:val="auto"/>
            <w:sz w:val="20"/>
            <w:szCs w:val="20"/>
          </w:rPr>
          <w:t>FacesMessage</w:t>
        </w:r>
      </w:hyperlink>
      <w:r w:rsidRPr="004826DC">
        <w:rPr>
          <w:rFonts w:ascii="Calibri" w:hAnsi="Calibri"/>
          <w:sz w:val="20"/>
          <w:szCs w:val="20"/>
        </w:rPr>
        <w:t xml:space="preserve">, seta o estilo do campo com erro para o estilo de erro e lança ValidatorException. </w:t>
      </w:r>
    </w:p>
    <w:p w:rsidR="0076629D" w:rsidRPr="004826DC" w:rsidRDefault="0076629D" w:rsidP="00D13510">
      <w:pPr>
        <w:jc w:val="both"/>
        <w:rPr>
          <w:rFonts w:ascii="Calibri" w:hAnsi="Calibri"/>
          <w:b/>
          <w:u w:val="single"/>
        </w:rPr>
      </w:pPr>
      <w:r w:rsidRPr="004826DC">
        <w:rPr>
          <w:rFonts w:ascii="Calibri" w:hAnsi="Calibri"/>
          <w:b/>
          <w:u w:val="single"/>
        </w:rPr>
        <w:lastRenderedPageBreak/>
        <w:t xml:space="preserve">formatHtml </w:t>
      </w:r>
    </w:p>
    <w:p w:rsidR="0076629D" w:rsidRPr="004826DC" w:rsidRDefault="0076629D" w:rsidP="00D13510">
      <w:pPr>
        <w:pStyle w:val="NormalWeb"/>
        <w:jc w:val="both"/>
        <w:rPr>
          <w:rFonts w:ascii="Calibri" w:hAnsi="Calibri"/>
          <w:sz w:val="20"/>
          <w:szCs w:val="20"/>
        </w:rPr>
      </w:pPr>
      <w:r w:rsidRPr="004826DC">
        <w:rPr>
          <w:rFonts w:ascii="Calibri" w:hAnsi="Calibri"/>
          <w:sz w:val="20"/>
          <w:szCs w:val="20"/>
        </w:rPr>
        <w:t xml:space="preserve">Contém código usado na implementação de servlets e páginas JSF para formatação de páginas html. </w:t>
      </w:r>
    </w:p>
    <w:p w:rsidR="0076629D" w:rsidRPr="004826DC" w:rsidRDefault="0076629D" w:rsidP="00D13510">
      <w:pPr>
        <w:jc w:val="both"/>
        <w:rPr>
          <w:rFonts w:ascii="Calibri" w:hAnsi="Calibri"/>
          <w:b/>
          <w:u w:val="single"/>
        </w:rPr>
      </w:pPr>
      <w:r w:rsidRPr="004826DC">
        <w:rPr>
          <w:rFonts w:ascii="Calibri" w:hAnsi="Calibri"/>
          <w:b/>
          <w:u w:val="single"/>
        </w:rPr>
        <w:t xml:space="preserve">FormatHtml </w:t>
      </w:r>
    </w:p>
    <w:p w:rsidR="0076629D" w:rsidRPr="004826DC" w:rsidRDefault="0076629D" w:rsidP="00D13510">
      <w:pPr>
        <w:pStyle w:val="NormalWeb"/>
        <w:jc w:val="both"/>
        <w:rPr>
          <w:rFonts w:ascii="Calibri" w:hAnsi="Calibri"/>
          <w:sz w:val="20"/>
          <w:szCs w:val="20"/>
        </w:rPr>
      </w:pPr>
      <w:r w:rsidRPr="004826DC">
        <w:rPr>
          <w:rFonts w:ascii="Calibri" w:hAnsi="Calibri"/>
          <w:sz w:val="20"/>
          <w:szCs w:val="20"/>
        </w:rPr>
        <w:t xml:space="preserve">Classe auxiliar usada em Servlets para formatar o conteúdo html de páginas dinâmicas com maior facilidade. Possui vários métodos para troca de tags por dados recuperados do banco no processamento da requisição. </w:t>
      </w:r>
    </w:p>
    <w:p w:rsidR="0076629D" w:rsidRPr="004826DC" w:rsidRDefault="0076629D" w:rsidP="00D13510">
      <w:pPr>
        <w:jc w:val="both"/>
        <w:rPr>
          <w:rFonts w:ascii="Calibri" w:hAnsi="Calibri"/>
          <w:b/>
          <w:u w:val="single"/>
        </w:rPr>
      </w:pPr>
      <w:r w:rsidRPr="004826DC">
        <w:rPr>
          <w:rFonts w:ascii="Calibri" w:hAnsi="Calibri"/>
          <w:b/>
          <w:u w:val="single"/>
        </w:rPr>
        <w:t xml:space="preserve">FormatHtmlJsf </w:t>
      </w:r>
    </w:p>
    <w:p w:rsidR="0076629D" w:rsidRPr="004826DC" w:rsidRDefault="0076629D" w:rsidP="00D13510">
      <w:pPr>
        <w:pStyle w:val="NormalWeb"/>
        <w:jc w:val="both"/>
        <w:rPr>
          <w:rFonts w:ascii="Calibri" w:hAnsi="Calibri"/>
          <w:sz w:val="20"/>
          <w:szCs w:val="20"/>
        </w:rPr>
      </w:pPr>
      <w:r w:rsidRPr="004826DC">
        <w:rPr>
          <w:rFonts w:ascii="Calibri" w:hAnsi="Calibri"/>
          <w:sz w:val="20"/>
          <w:szCs w:val="20"/>
        </w:rPr>
        <w:t xml:space="preserve">Monta o código html necessário para exibir no topo de uma página que usa JSF as mensagens existentes no ContextObject. Para detalhes do uso da validação de campos JSF, entre na página do SEQUAS | aba Documentação | 4 – Implementação | Camada de apresentação | Tutorial de validação através de javascript e JSF. </w:t>
      </w:r>
    </w:p>
    <w:p w:rsidR="0076629D" w:rsidRPr="004826DC" w:rsidRDefault="0076629D" w:rsidP="00D13510">
      <w:pPr>
        <w:pStyle w:val="NormalWeb"/>
        <w:jc w:val="both"/>
        <w:rPr>
          <w:rFonts w:ascii="Calibri" w:hAnsi="Calibri"/>
          <w:sz w:val="20"/>
          <w:szCs w:val="20"/>
        </w:rPr>
      </w:pPr>
      <w:r w:rsidRPr="004826DC">
        <w:rPr>
          <w:rFonts w:ascii="Calibri" w:hAnsi="Calibri"/>
          <w:i/>
          <w:iCs/>
          <w:sz w:val="20"/>
          <w:szCs w:val="20"/>
        </w:rPr>
        <w:t>Para uma descrição dos demais elementos do diagrama, veja os comentários no código de cada classe.</w:t>
      </w:r>
      <w:r w:rsidRPr="004826DC">
        <w:rPr>
          <w:rFonts w:ascii="Calibri" w:hAnsi="Calibri"/>
          <w:sz w:val="20"/>
          <w:szCs w:val="20"/>
        </w:rPr>
        <w:t xml:space="preserve"> </w:t>
      </w:r>
    </w:p>
    <w:p w:rsidR="0076629D" w:rsidRPr="004826DC" w:rsidRDefault="0076629D" w:rsidP="00D13510">
      <w:pPr>
        <w:pStyle w:val="NormalWeb"/>
        <w:jc w:val="both"/>
        <w:rPr>
          <w:rFonts w:ascii="Calibri" w:hAnsi="Calibri"/>
          <w:b/>
          <w:sz w:val="22"/>
          <w:szCs w:val="22"/>
        </w:rPr>
      </w:pPr>
      <w:r w:rsidRPr="004826DC">
        <w:rPr>
          <w:rFonts w:ascii="Calibri" w:hAnsi="Calibri"/>
          <w:b/>
          <w:sz w:val="22"/>
          <w:szCs w:val="22"/>
        </w:rPr>
        <w:t xml:space="preserve">Comportamento </w:t>
      </w:r>
    </w:p>
    <w:p w:rsidR="0076629D" w:rsidRPr="004826DC" w:rsidRDefault="0076629D" w:rsidP="00D13510">
      <w:pPr>
        <w:pStyle w:val="NormalWeb"/>
        <w:jc w:val="both"/>
        <w:rPr>
          <w:rFonts w:ascii="Calibri" w:hAnsi="Calibri"/>
          <w:sz w:val="20"/>
          <w:szCs w:val="20"/>
        </w:rPr>
      </w:pPr>
      <w:r w:rsidRPr="004826DC">
        <w:rPr>
          <w:rFonts w:ascii="Calibri" w:hAnsi="Calibri"/>
          <w:sz w:val="20"/>
          <w:szCs w:val="20"/>
        </w:rPr>
        <w:t xml:space="preserve">Os pacotes tcu.util e br.gov.tcu.comum contêm classes responsáveis por várias operações diferentes. Entre elas está o login integrado, cuja sequência de mensagens está descrita no diagrama abaixo. </w:t>
      </w:r>
    </w:p>
    <w:p w:rsidR="0076629D" w:rsidRPr="004826DC" w:rsidRDefault="0061608D" w:rsidP="0076629D">
      <w:pPr>
        <w:pStyle w:val="NormalWeb"/>
        <w:rPr>
          <w:rFonts w:ascii="Calibri" w:hAnsi="Calibri"/>
          <w:sz w:val="20"/>
          <w:szCs w:val="20"/>
        </w:rPr>
      </w:pPr>
      <w:r w:rsidRPr="004826DC">
        <w:rPr>
          <w:rFonts w:ascii="Calibri" w:hAnsi="Calibri"/>
          <w:noProof/>
          <w:sz w:val="20"/>
          <w:szCs w:val="20"/>
        </w:rPr>
        <w:drawing>
          <wp:inline distT="0" distB="0" distL="0" distR="0">
            <wp:extent cx="6010910" cy="4572000"/>
            <wp:effectExtent l="19050" t="0" r="8890" b="0"/>
            <wp:docPr id="82" name="Imagem 10" descr="Image:ArqRef7.0_tcu.util_SDloginIntegrado.png">
              <a:hlinkClick xmlns:a="http://schemas.openxmlformats.org/drawingml/2006/main" r:id="rId126" tooltip="Image:ArqRef7.0_tcu.util_SDloginIntegrado.png"/>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0" descr="Image:ArqRef7.0_tcu.util_SDloginIntegrado.png">
                      <a:hlinkClick r:id="rId126" tooltip="Image:ArqRef7.0_tcu.util_SDloginIntegrado.png"/>
                    </pic:cNvPr>
                    <pic:cNvPicPr>
                      <a:picLocks noChangeAspect="1" noChangeArrowheads="1"/>
                    </pic:cNvPicPr>
                  </pic:nvPicPr>
                  <pic:blipFill>
                    <a:blip r:embed="rId127" cstate="print"/>
                    <a:srcRect/>
                    <a:stretch>
                      <a:fillRect/>
                    </a:stretch>
                  </pic:blipFill>
                  <pic:spPr bwMode="auto">
                    <a:xfrm>
                      <a:off x="0" y="0"/>
                      <a:ext cx="6010910" cy="4572000"/>
                    </a:xfrm>
                    <a:prstGeom prst="rect">
                      <a:avLst/>
                    </a:prstGeom>
                    <a:noFill/>
                    <a:ln w="9525">
                      <a:noFill/>
                      <a:miter lim="800000"/>
                      <a:headEnd/>
                      <a:tailEnd/>
                    </a:ln>
                  </pic:spPr>
                </pic:pic>
              </a:graphicData>
            </a:graphic>
          </wp:inline>
        </w:drawing>
      </w:r>
    </w:p>
    <w:p w:rsidR="0076629D" w:rsidRPr="004826DC" w:rsidRDefault="0076629D" w:rsidP="00D13510">
      <w:pPr>
        <w:pStyle w:val="NormalWeb"/>
        <w:jc w:val="both"/>
        <w:rPr>
          <w:rFonts w:ascii="Calibri" w:hAnsi="Calibri"/>
          <w:sz w:val="20"/>
          <w:szCs w:val="20"/>
        </w:rPr>
      </w:pPr>
      <w:r w:rsidRPr="004826DC">
        <w:rPr>
          <w:rFonts w:ascii="Calibri" w:hAnsi="Calibri"/>
          <w:sz w:val="20"/>
          <w:szCs w:val="20"/>
        </w:rPr>
        <w:t xml:space="preserve">O tratamento central de exceções (diagrama de sequência abaixo) também é feito por classes em tcu.util. </w:t>
      </w:r>
    </w:p>
    <w:p w:rsidR="0076629D" w:rsidRPr="004826DC" w:rsidRDefault="0061608D" w:rsidP="0076629D">
      <w:pPr>
        <w:pStyle w:val="NormalWeb"/>
        <w:rPr>
          <w:rFonts w:ascii="Calibri" w:hAnsi="Calibri"/>
          <w:sz w:val="20"/>
          <w:szCs w:val="20"/>
        </w:rPr>
      </w:pPr>
      <w:r w:rsidRPr="004826DC">
        <w:rPr>
          <w:rFonts w:ascii="Calibri" w:hAnsi="Calibri"/>
          <w:noProof/>
          <w:sz w:val="20"/>
          <w:szCs w:val="20"/>
        </w:rPr>
        <w:lastRenderedPageBreak/>
        <w:drawing>
          <wp:inline distT="0" distB="0" distL="0" distR="0">
            <wp:extent cx="5923915" cy="3800475"/>
            <wp:effectExtent l="19050" t="0" r="635" b="0"/>
            <wp:docPr id="83" name="Imagem 11" descr="Image:ArqRef7.0_tcu.util_SDtrataExcecao.png">
              <a:hlinkClick xmlns:a="http://schemas.openxmlformats.org/drawingml/2006/main" r:id="rId128" tooltip="Image:ArqRef7.0_tcu.util_SDtrataExcecao.png"/>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descr="Image:ArqRef7.0_tcu.util_SDtrataExcecao.png">
                      <a:hlinkClick r:id="rId128" tooltip="Image:ArqRef7.0_tcu.util_SDtrataExcecao.png"/>
                    </pic:cNvPr>
                    <pic:cNvPicPr>
                      <a:picLocks noChangeAspect="1" noChangeArrowheads="1"/>
                    </pic:cNvPicPr>
                  </pic:nvPicPr>
                  <pic:blipFill>
                    <a:blip r:embed="rId129" cstate="print"/>
                    <a:srcRect/>
                    <a:stretch>
                      <a:fillRect/>
                    </a:stretch>
                  </pic:blipFill>
                  <pic:spPr bwMode="auto">
                    <a:xfrm>
                      <a:off x="0" y="0"/>
                      <a:ext cx="5923915" cy="3800475"/>
                    </a:xfrm>
                    <a:prstGeom prst="rect">
                      <a:avLst/>
                    </a:prstGeom>
                    <a:noFill/>
                    <a:ln w="9525">
                      <a:noFill/>
                      <a:miter lim="800000"/>
                      <a:headEnd/>
                      <a:tailEnd/>
                    </a:ln>
                  </pic:spPr>
                </pic:pic>
              </a:graphicData>
            </a:graphic>
          </wp:inline>
        </w:drawing>
      </w:r>
    </w:p>
    <w:p w:rsidR="0076629D" w:rsidRPr="004826DC" w:rsidRDefault="0076629D" w:rsidP="00D13510">
      <w:pPr>
        <w:pStyle w:val="NormalWeb"/>
        <w:jc w:val="both"/>
        <w:rPr>
          <w:rFonts w:ascii="Calibri" w:hAnsi="Calibri"/>
          <w:b/>
          <w:sz w:val="22"/>
          <w:szCs w:val="22"/>
        </w:rPr>
      </w:pPr>
      <w:r w:rsidRPr="004826DC">
        <w:rPr>
          <w:rFonts w:ascii="Calibri" w:hAnsi="Calibri"/>
          <w:b/>
          <w:sz w:val="22"/>
          <w:szCs w:val="22"/>
        </w:rPr>
        <w:t>Diagrama de Contexto</w:t>
      </w:r>
    </w:p>
    <w:p w:rsidR="0076629D" w:rsidRPr="004826DC" w:rsidRDefault="0076629D" w:rsidP="00D13510">
      <w:pPr>
        <w:pStyle w:val="NormalWeb"/>
        <w:jc w:val="both"/>
        <w:rPr>
          <w:rFonts w:ascii="Calibri" w:hAnsi="Calibri"/>
          <w:sz w:val="20"/>
          <w:szCs w:val="20"/>
        </w:rPr>
      </w:pPr>
      <w:r w:rsidRPr="004826DC">
        <w:rPr>
          <w:rFonts w:ascii="Calibri" w:hAnsi="Calibri"/>
          <w:sz w:val="20"/>
          <w:szCs w:val="20"/>
        </w:rPr>
        <w:t xml:space="preserve">N/A </w:t>
      </w:r>
    </w:p>
    <w:p w:rsidR="0076629D" w:rsidRPr="004826DC" w:rsidRDefault="0076629D" w:rsidP="00D13510">
      <w:pPr>
        <w:pStyle w:val="NormalWeb"/>
        <w:jc w:val="both"/>
        <w:rPr>
          <w:rFonts w:ascii="Calibri" w:hAnsi="Calibri"/>
          <w:b/>
          <w:sz w:val="22"/>
          <w:szCs w:val="22"/>
        </w:rPr>
      </w:pPr>
      <w:r w:rsidRPr="004826DC">
        <w:rPr>
          <w:rFonts w:ascii="Calibri" w:hAnsi="Calibri"/>
          <w:b/>
          <w:sz w:val="22"/>
          <w:szCs w:val="22"/>
        </w:rPr>
        <w:t>Guia de Variabilidade</w:t>
      </w:r>
    </w:p>
    <w:p w:rsidR="0076629D" w:rsidRPr="004826DC" w:rsidRDefault="0076629D" w:rsidP="00D13510">
      <w:pPr>
        <w:numPr>
          <w:ilvl w:val="0"/>
          <w:numId w:val="49"/>
        </w:numPr>
        <w:spacing w:before="100" w:beforeAutospacing="1" w:after="100" w:afterAutospacing="1"/>
        <w:jc w:val="both"/>
        <w:rPr>
          <w:rFonts w:ascii="Calibri" w:hAnsi="Calibri"/>
        </w:rPr>
      </w:pPr>
      <w:r w:rsidRPr="004826DC">
        <w:rPr>
          <w:rFonts w:ascii="Calibri" w:hAnsi="Calibri"/>
        </w:rPr>
        <w:t xml:space="preserve">O arquivo </w:t>
      </w:r>
      <w:r w:rsidRPr="004826DC">
        <w:rPr>
          <w:rFonts w:ascii="Calibri" w:hAnsi="Calibri"/>
          <w:i/>
          <w:iCs/>
        </w:rPr>
        <w:t>loginintegrado.properties</w:t>
      </w:r>
      <w:r w:rsidRPr="004826DC">
        <w:rPr>
          <w:rFonts w:ascii="Calibri" w:hAnsi="Calibri"/>
        </w:rPr>
        <w:t xml:space="preserve"> armazena: </w:t>
      </w:r>
    </w:p>
    <w:p w:rsidR="0076629D" w:rsidRPr="004826DC" w:rsidRDefault="0076629D" w:rsidP="00D13510">
      <w:pPr>
        <w:numPr>
          <w:ilvl w:val="1"/>
          <w:numId w:val="49"/>
        </w:numPr>
        <w:spacing w:before="100" w:beforeAutospacing="1" w:after="100" w:afterAutospacing="1"/>
        <w:jc w:val="both"/>
        <w:rPr>
          <w:rFonts w:ascii="Calibri" w:hAnsi="Calibri"/>
        </w:rPr>
      </w:pPr>
      <w:r w:rsidRPr="004826DC">
        <w:rPr>
          <w:rFonts w:ascii="Calibri" w:hAnsi="Calibri"/>
          <w:b/>
          <w:bCs/>
        </w:rPr>
        <w:t>loginintegrado.chaveBlowfish</w:t>
      </w:r>
      <w:r w:rsidRPr="004826DC">
        <w:rPr>
          <w:rFonts w:ascii="Calibri" w:hAnsi="Calibri"/>
        </w:rPr>
        <w:t xml:space="preserve">: chave simétrica para execução do algoritmo blowfish. Esta chave é quem encripta/decripta os dados de login e horário de uso do sistema. </w:t>
      </w:r>
    </w:p>
    <w:p w:rsidR="0076629D" w:rsidRPr="004826DC" w:rsidRDefault="0076629D" w:rsidP="00D13510">
      <w:pPr>
        <w:numPr>
          <w:ilvl w:val="1"/>
          <w:numId w:val="49"/>
        </w:numPr>
        <w:spacing w:before="100" w:beforeAutospacing="1" w:after="100" w:afterAutospacing="1"/>
        <w:jc w:val="both"/>
        <w:rPr>
          <w:rFonts w:ascii="Calibri" w:hAnsi="Calibri"/>
        </w:rPr>
      </w:pPr>
      <w:r w:rsidRPr="004826DC">
        <w:rPr>
          <w:rFonts w:ascii="Calibri" w:hAnsi="Calibri"/>
          <w:b/>
          <w:bCs/>
        </w:rPr>
        <w:t>loginintegrado.tokenTimeoutInMillis</w:t>
      </w:r>
      <w:r w:rsidRPr="004826DC">
        <w:rPr>
          <w:rFonts w:ascii="Calibri" w:hAnsi="Calibri"/>
        </w:rPr>
        <w:t xml:space="preserve">: prazo de validade do timestamp, i.e, tempo (em milisegundos) de validade de uma requisição. </w:t>
      </w:r>
    </w:p>
    <w:p w:rsidR="0076629D" w:rsidRPr="004826DC" w:rsidRDefault="0076629D" w:rsidP="00D13510">
      <w:pPr>
        <w:numPr>
          <w:ilvl w:val="0"/>
          <w:numId w:val="49"/>
        </w:numPr>
        <w:spacing w:before="100" w:beforeAutospacing="1" w:after="100" w:afterAutospacing="1"/>
        <w:jc w:val="both"/>
        <w:rPr>
          <w:rFonts w:ascii="Calibri" w:hAnsi="Calibri"/>
        </w:rPr>
      </w:pPr>
      <w:r w:rsidRPr="004826DC">
        <w:rPr>
          <w:rFonts w:ascii="Calibri" w:hAnsi="Calibri"/>
        </w:rPr>
        <w:t xml:space="preserve">O arquivo </w:t>
      </w:r>
      <w:r w:rsidRPr="004826DC">
        <w:rPr>
          <w:rFonts w:ascii="Calibri" w:hAnsi="Calibri"/>
          <w:i/>
          <w:iCs/>
        </w:rPr>
        <w:t>ambientecomputacional.properties</w:t>
      </w:r>
      <w:r w:rsidRPr="004826DC">
        <w:rPr>
          <w:rFonts w:ascii="Calibri" w:hAnsi="Calibri"/>
        </w:rPr>
        <w:t xml:space="preserve"> armazena alguns parâmetros usados por classes tcu.util, entre eles: </w:t>
      </w:r>
    </w:p>
    <w:p w:rsidR="0076629D" w:rsidRPr="004826DC" w:rsidRDefault="0076629D" w:rsidP="00D13510">
      <w:pPr>
        <w:numPr>
          <w:ilvl w:val="1"/>
          <w:numId w:val="49"/>
        </w:numPr>
        <w:spacing w:before="100" w:beforeAutospacing="1" w:after="100" w:afterAutospacing="1"/>
        <w:jc w:val="both"/>
        <w:rPr>
          <w:rFonts w:ascii="Calibri" w:hAnsi="Calibri"/>
        </w:rPr>
      </w:pPr>
      <w:r w:rsidRPr="004826DC">
        <w:rPr>
          <w:rFonts w:ascii="Calibri" w:hAnsi="Calibri"/>
          <w:b/>
          <w:bCs/>
        </w:rPr>
        <w:t>imprime.request</w:t>
      </w:r>
      <w:r w:rsidRPr="004826DC">
        <w:rPr>
          <w:rFonts w:ascii="Calibri" w:hAnsi="Calibri"/>
        </w:rPr>
        <w:t xml:space="preserve">: se presente no properties, imprime os parâmetros do request no log do servidor de aplicação. </w:t>
      </w:r>
    </w:p>
    <w:p w:rsidR="0076629D" w:rsidRPr="004826DC" w:rsidRDefault="0076629D" w:rsidP="00D13510">
      <w:pPr>
        <w:numPr>
          <w:ilvl w:val="1"/>
          <w:numId w:val="49"/>
        </w:numPr>
        <w:spacing w:before="100" w:beforeAutospacing="1" w:after="100" w:afterAutospacing="1"/>
        <w:jc w:val="both"/>
        <w:rPr>
          <w:rFonts w:ascii="Calibri" w:hAnsi="Calibri"/>
        </w:rPr>
      </w:pPr>
      <w:r w:rsidRPr="004826DC">
        <w:rPr>
          <w:rFonts w:ascii="Calibri" w:hAnsi="Calibri"/>
          <w:b/>
          <w:bCs/>
        </w:rPr>
        <w:t>ambiente.computacional</w:t>
      </w:r>
      <w:r w:rsidRPr="004826DC">
        <w:rPr>
          <w:rFonts w:ascii="Calibri" w:hAnsi="Calibri"/>
        </w:rPr>
        <w:t xml:space="preserve">: indica se é DESENVOL, PRODUCAO, etc. </w:t>
      </w:r>
    </w:p>
    <w:p w:rsidR="0076629D" w:rsidRPr="004826DC" w:rsidRDefault="0076629D" w:rsidP="00D13510">
      <w:pPr>
        <w:numPr>
          <w:ilvl w:val="1"/>
          <w:numId w:val="49"/>
        </w:numPr>
        <w:spacing w:before="100" w:beforeAutospacing="1" w:after="100" w:afterAutospacing="1"/>
        <w:jc w:val="both"/>
        <w:rPr>
          <w:rFonts w:ascii="Calibri" w:hAnsi="Calibri"/>
        </w:rPr>
      </w:pPr>
      <w:r w:rsidRPr="004826DC">
        <w:rPr>
          <w:rFonts w:ascii="Calibri" w:hAnsi="Calibri"/>
          <w:b/>
          <w:bCs/>
        </w:rPr>
        <w:t>monitorar.desenvol, monitorar.producao</w:t>
      </w:r>
      <w:r w:rsidRPr="004826DC">
        <w:rPr>
          <w:rFonts w:ascii="Calibri" w:hAnsi="Calibri"/>
        </w:rPr>
        <w:t xml:space="preserve">, etc: booleano que indica pra cada ambiente se o monitoramento está ligado. </w:t>
      </w:r>
    </w:p>
    <w:p w:rsidR="0076629D" w:rsidRPr="004826DC" w:rsidRDefault="0076629D" w:rsidP="00D13510">
      <w:pPr>
        <w:pStyle w:val="NormalWeb"/>
        <w:jc w:val="both"/>
        <w:rPr>
          <w:rFonts w:ascii="Calibri" w:hAnsi="Calibri"/>
          <w:b/>
          <w:sz w:val="22"/>
          <w:szCs w:val="22"/>
        </w:rPr>
      </w:pPr>
      <w:r w:rsidRPr="004826DC">
        <w:rPr>
          <w:rFonts w:ascii="Calibri" w:hAnsi="Calibri"/>
          <w:b/>
          <w:sz w:val="22"/>
          <w:szCs w:val="22"/>
        </w:rPr>
        <w:t>Justificativa do Design</w:t>
      </w:r>
    </w:p>
    <w:p w:rsidR="0076629D" w:rsidRPr="004826DC" w:rsidRDefault="0076629D" w:rsidP="00D13510">
      <w:pPr>
        <w:pStyle w:val="NormalWeb"/>
        <w:jc w:val="both"/>
        <w:rPr>
          <w:rFonts w:ascii="Calibri" w:hAnsi="Calibri"/>
          <w:sz w:val="20"/>
          <w:szCs w:val="20"/>
        </w:rPr>
      </w:pPr>
      <w:r w:rsidRPr="004826DC">
        <w:rPr>
          <w:rFonts w:ascii="Calibri" w:hAnsi="Calibri"/>
          <w:sz w:val="20"/>
          <w:szCs w:val="20"/>
        </w:rPr>
        <w:t xml:space="preserve">TO-DO </w:t>
      </w:r>
    </w:p>
    <w:p w:rsidR="0076629D" w:rsidRPr="004826DC" w:rsidRDefault="0076629D" w:rsidP="00D13510">
      <w:pPr>
        <w:pStyle w:val="NormalWeb"/>
        <w:jc w:val="both"/>
        <w:rPr>
          <w:rFonts w:ascii="Calibri" w:hAnsi="Calibri"/>
          <w:b/>
          <w:sz w:val="22"/>
          <w:szCs w:val="22"/>
        </w:rPr>
      </w:pPr>
      <w:r w:rsidRPr="004826DC">
        <w:rPr>
          <w:rFonts w:ascii="Calibri" w:hAnsi="Calibri"/>
          <w:b/>
          <w:sz w:val="22"/>
          <w:szCs w:val="22"/>
        </w:rPr>
        <w:t>Visões Relacionadas</w:t>
      </w:r>
    </w:p>
    <w:p w:rsidR="0076629D" w:rsidRPr="004826DC" w:rsidRDefault="001F0FD9" w:rsidP="00D13510">
      <w:pPr>
        <w:numPr>
          <w:ilvl w:val="0"/>
          <w:numId w:val="50"/>
        </w:numPr>
        <w:spacing w:before="100" w:beforeAutospacing="1" w:after="100" w:afterAutospacing="1"/>
        <w:jc w:val="both"/>
        <w:rPr>
          <w:rFonts w:ascii="Calibri" w:hAnsi="Calibri"/>
        </w:rPr>
      </w:pPr>
      <w:hyperlink r:id="rId130" w:tooltip="ArqRef7.0 - Refinamento Dependências Código Java" w:history="1">
        <w:r w:rsidR="0076629D" w:rsidRPr="004826DC">
          <w:rPr>
            <w:rStyle w:val="Hyperlink"/>
            <w:rFonts w:ascii="Calibri" w:hAnsi="Calibri"/>
            <w:color w:val="auto"/>
          </w:rPr>
          <w:t>Refinamento Dependências Java</w:t>
        </w:r>
      </w:hyperlink>
      <w:r w:rsidR="0076629D" w:rsidRPr="004826DC">
        <w:rPr>
          <w:rFonts w:ascii="Calibri" w:hAnsi="Calibri"/>
        </w:rPr>
        <w:t xml:space="preserve">: detalhes dos tipos de classes na camada de apresentação e no corporativo e suas dependências. </w:t>
      </w:r>
    </w:p>
    <w:p w:rsidR="0076629D" w:rsidRPr="004826DC" w:rsidRDefault="0076629D" w:rsidP="00D13510">
      <w:pPr>
        <w:rPr>
          <w:rFonts w:ascii="Calibri" w:hAnsi="Calibri"/>
          <w:b/>
          <w:sz w:val="24"/>
          <w:szCs w:val="24"/>
        </w:rPr>
      </w:pPr>
      <w:r w:rsidRPr="004826DC">
        <w:rPr>
          <w:rFonts w:ascii="Calibri" w:hAnsi="Calibri"/>
        </w:rPr>
        <w:br w:type="page"/>
      </w:r>
      <w:r w:rsidR="00D13510" w:rsidRPr="004826DC">
        <w:rPr>
          <w:rFonts w:ascii="Calibri" w:hAnsi="Calibri"/>
          <w:b/>
        </w:rPr>
        <w:lastRenderedPageBreak/>
        <w:t>2.1.5</w:t>
      </w:r>
      <w:r w:rsidR="00D13510" w:rsidRPr="004826DC">
        <w:rPr>
          <w:rFonts w:ascii="Calibri" w:hAnsi="Calibri"/>
        </w:rPr>
        <w:t xml:space="preserve">   </w:t>
      </w:r>
      <w:r w:rsidRPr="004826DC">
        <w:rPr>
          <w:rFonts w:ascii="Calibri" w:hAnsi="Calibri"/>
          <w:b/>
          <w:sz w:val="24"/>
          <w:szCs w:val="24"/>
        </w:rPr>
        <w:t>Persistência e Conexões de Banco</w:t>
      </w:r>
    </w:p>
    <w:p w:rsidR="0076629D" w:rsidRPr="004826DC" w:rsidRDefault="0076629D" w:rsidP="0076629D">
      <w:pPr>
        <w:pStyle w:val="NormalWeb"/>
        <w:jc w:val="both"/>
        <w:rPr>
          <w:rFonts w:ascii="Calibri" w:hAnsi="Calibri"/>
          <w:b/>
          <w:sz w:val="22"/>
          <w:szCs w:val="22"/>
        </w:rPr>
      </w:pPr>
      <w:r w:rsidRPr="004826DC">
        <w:rPr>
          <w:rFonts w:ascii="Calibri" w:hAnsi="Calibri"/>
          <w:b/>
          <w:sz w:val="22"/>
          <w:szCs w:val="22"/>
        </w:rPr>
        <w:t>Apresentação</w:t>
      </w:r>
    </w:p>
    <w:p w:rsidR="0076629D" w:rsidRPr="004826DC" w:rsidRDefault="0061608D" w:rsidP="0076629D">
      <w:pPr>
        <w:pStyle w:val="NormalWeb"/>
        <w:rPr>
          <w:rFonts w:ascii="Calibri" w:hAnsi="Calibri"/>
          <w:sz w:val="20"/>
          <w:szCs w:val="20"/>
        </w:rPr>
      </w:pPr>
      <w:r w:rsidRPr="004826DC">
        <w:rPr>
          <w:rFonts w:ascii="Calibri" w:hAnsi="Calibri"/>
          <w:noProof/>
          <w:sz w:val="20"/>
          <w:szCs w:val="20"/>
        </w:rPr>
        <w:drawing>
          <wp:inline distT="0" distB="0" distL="0" distR="0">
            <wp:extent cx="5995035" cy="5947410"/>
            <wp:effectExtent l="19050" t="0" r="5715" b="0"/>
            <wp:docPr id="84" name="Imagem 1" descr="Image:DAS_ArqReferencia_06.JPG">
              <a:hlinkClick xmlns:a="http://schemas.openxmlformats.org/drawingml/2006/main" r:id="rId131" tooltip="Image:DAS_ArqReferencia_06.JPG"/>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descr="Image:DAS_ArqReferencia_06.JPG">
                      <a:hlinkClick r:id="rId131" tooltip="Image:DAS_ArqReferencia_06.JPG"/>
                    </pic:cNvPr>
                    <pic:cNvPicPr>
                      <a:picLocks noChangeAspect="1" noChangeArrowheads="1"/>
                    </pic:cNvPicPr>
                  </pic:nvPicPr>
                  <pic:blipFill>
                    <a:blip r:embed="rId132" cstate="print"/>
                    <a:srcRect/>
                    <a:stretch>
                      <a:fillRect/>
                    </a:stretch>
                  </pic:blipFill>
                  <pic:spPr bwMode="auto">
                    <a:xfrm>
                      <a:off x="0" y="0"/>
                      <a:ext cx="5995035" cy="5947410"/>
                    </a:xfrm>
                    <a:prstGeom prst="rect">
                      <a:avLst/>
                    </a:prstGeom>
                    <a:noFill/>
                    <a:ln w="9525">
                      <a:noFill/>
                      <a:miter lim="800000"/>
                      <a:headEnd/>
                      <a:tailEnd/>
                    </a:ln>
                  </pic:spPr>
                </pic:pic>
              </a:graphicData>
            </a:graphic>
          </wp:inline>
        </w:drawing>
      </w:r>
    </w:p>
    <w:p w:rsidR="0076629D" w:rsidRPr="004826DC" w:rsidRDefault="0076629D" w:rsidP="00D13510">
      <w:pPr>
        <w:pStyle w:val="NormalWeb"/>
        <w:jc w:val="both"/>
        <w:rPr>
          <w:rFonts w:ascii="Calibri" w:hAnsi="Calibri"/>
          <w:b/>
          <w:sz w:val="22"/>
          <w:szCs w:val="22"/>
        </w:rPr>
      </w:pPr>
      <w:r w:rsidRPr="004826DC">
        <w:rPr>
          <w:rFonts w:ascii="Calibri" w:hAnsi="Calibri"/>
          <w:b/>
          <w:sz w:val="22"/>
          <w:szCs w:val="22"/>
        </w:rPr>
        <w:t>Catálogo de Elementos</w:t>
      </w:r>
    </w:p>
    <w:p w:rsidR="0076629D" w:rsidRPr="004826DC" w:rsidRDefault="0076629D" w:rsidP="00D13510">
      <w:pPr>
        <w:jc w:val="both"/>
        <w:rPr>
          <w:rFonts w:ascii="Calibri" w:hAnsi="Calibri"/>
          <w:b/>
          <w:u w:val="single"/>
        </w:rPr>
      </w:pPr>
      <w:r w:rsidRPr="004826DC">
        <w:rPr>
          <w:rFonts w:ascii="Calibri" w:hAnsi="Calibri"/>
          <w:b/>
          <w:u w:val="single"/>
        </w:rPr>
        <w:t xml:space="preserve">persistencia </w:t>
      </w:r>
    </w:p>
    <w:p w:rsidR="0076629D" w:rsidRPr="004826DC" w:rsidRDefault="0076629D" w:rsidP="00D13510">
      <w:pPr>
        <w:pStyle w:val="NormalWeb"/>
        <w:jc w:val="both"/>
        <w:rPr>
          <w:rFonts w:ascii="Calibri" w:hAnsi="Calibri"/>
          <w:sz w:val="20"/>
          <w:szCs w:val="20"/>
        </w:rPr>
      </w:pPr>
      <w:r w:rsidRPr="004826DC">
        <w:rPr>
          <w:rFonts w:ascii="Calibri" w:hAnsi="Calibri"/>
          <w:sz w:val="20"/>
          <w:szCs w:val="20"/>
        </w:rPr>
        <w:t xml:space="preserve">Contém código para gerenciar a conexão com o banco de dados relacional, gerenciar transações e manter o sincronismo entre o objeto persistente em memória e o respectivo dado no banco. O elemento principal para as classes usuárias de persistência é a interface IPersistencia. </w:t>
      </w:r>
    </w:p>
    <w:p w:rsidR="0076629D" w:rsidRPr="004826DC" w:rsidRDefault="0076629D" w:rsidP="00D13510">
      <w:pPr>
        <w:jc w:val="both"/>
        <w:rPr>
          <w:rFonts w:ascii="Calibri" w:hAnsi="Calibri"/>
          <w:b/>
          <w:u w:val="single"/>
        </w:rPr>
      </w:pPr>
      <w:r w:rsidRPr="004826DC">
        <w:rPr>
          <w:rFonts w:ascii="Calibri" w:hAnsi="Calibri"/>
          <w:b/>
          <w:u w:val="single"/>
        </w:rPr>
        <w:t xml:space="preserve">&lt;&lt;interface&gt;&gt; IPersistencia </w:t>
      </w:r>
    </w:p>
    <w:p w:rsidR="0076629D" w:rsidRPr="004826DC" w:rsidRDefault="0076629D" w:rsidP="00D13510">
      <w:pPr>
        <w:pStyle w:val="NormalWeb"/>
        <w:jc w:val="both"/>
        <w:rPr>
          <w:rFonts w:ascii="Calibri" w:hAnsi="Calibri"/>
          <w:sz w:val="20"/>
          <w:szCs w:val="20"/>
        </w:rPr>
      </w:pPr>
      <w:r w:rsidRPr="004826DC">
        <w:rPr>
          <w:rFonts w:ascii="Calibri" w:hAnsi="Calibri"/>
          <w:sz w:val="20"/>
          <w:szCs w:val="20"/>
        </w:rPr>
        <w:t xml:space="preserve">Esta interface descreve uma fachada para APIs de mecanismos MOR, por exemplo, Hibernate. Para o Hibernate existe uma classe que implementa a interface IPersistencia, trata-se da classe PersistenciaHibernate. Esta classe faz as chamadas a API proprietária do Hibernate. Por exemplo, as classes clientes de IPersistencia podem invocar métodos para: </w:t>
      </w:r>
    </w:p>
    <w:p w:rsidR="0076629D" w:rsidRPr="004826DC" w:rsidRDefault="0076629D" w:rsidP="00D13510">
      <w:pPr>
        <w:numPr>
          <w:ilvl w:val="0"/>
          <w:numId w:val="51"/>
        </w:numPr>
        <w:spacing w:before="100" w:beforeAutospacing="1" w:after="100" w:afterAutospacing="1"/>
        <w:jc w:val="both"/>
        <w:rPr>
          <w:rFonts w:ascii="Calibri" w:hAnsi="Calibri"/>
        </w:rPr>
      </w:pPr>
      <w:r w:rsidRPr="004826DC">
        <w:rPr>
          <w:rFonts w:ascii="Calibri" w:hAnsi="Calibri"/>
        </w:rPr>
        <w:lastRenderedPageBreak/>
        <w:t xml:space="preserve">Salvar as modificações feitas nos atributos dos objetos, durante uma sessão de persistência, nas tabelas </w:t>
      </w:r>
    </w:p>
    <w:p w:rsidR="0076629D" w:rsidRPr="004826DC" w:rsidRDefault="0076629D" w:rsidP="00D13510">
      <w:pPr>
        <w:pStyle w:val="NormalWeb"/>
        <w:jc w:val="both"/>
        <w:rPr>
          <w:rFonts w:ascii="Calibri" w:hAnsi="Calibri"/>
          <w:sz w:val="20"/>
          <w:szCs w:val="20"/>
        </w:rPr>
      </w:pPr>
      <w:r w:rsidRPr="004826DC">
        <w:rPr>
          <w:rFonts w:ascii="Calibri" w:hAnsi="Calibri"/>
          <w:sz w:val="20"/>
          <w:szCs w:val="20"/>
        </w:rPr>
        <w:t xml:space="preserve">correspondentes no banco de dados relacional; </w:t>
      </w:r>
    </w:p>
    <w:p w:rsidR="0076629D" w:rsidRPr="004826DC" w:rsidRDefault="0076629D" w:rsidP="00D13510">
      <w:pPr>
        <w:numPr>
          <w:ilvl w:val="0"/>
          <w:numId w:val="52"/>
        </w:numPr>
        <w:spacing w:before="100" w:beforeAutospacing="1" w:after="100" w:afterAutospacing="1"/>
        <w:jc w:val="both"/>
        <w:rPr>
          <w:rFonts w:ascii="Calibri" w:hAnsi="Calibri"/>
        </w:rPr>
      </w:pPr>
      <w:r w:rsidRPr="004826DC">
        <w:rPr>
          <w:rFonts w:ascii="Calibri" w:hAnsi="Calibri"/>
        </w:rPr>
        <w:t xml:space="preserve">Efetivar ou desfazer transações para uma sessão de persistência.; </w:t>
      </w:r>
    </w:p>
    <w:p w:rsidR="0076629D" w:rsidRPr="004826DC" w:rsidRDefault="0076629D" w:rsidP="00D13510">
      <w:pPr>
        <w:numPr>
          <w:ilvl w:val="0"/>
          <w:numId w:val="52"/>
        </w:numPr>
        <w:spacing w:before="100" w:beforeAutospacing="1" w:after="100" w:afterAutospacing="1"/>
        <w:jc w:val="both"/>
        <w:rPr>
          <w:rFonts w:ascii="Calibri" w:hAnsi="Calibri"/>
        </w:rPr>
      </w:pPr>
      <w:r w:rsidRPr="004826DC">
        <w:rPr>
          <w:rFonts w:ascii="Calibri" w:hAnsi="Calibri"/>
        </w:rPr>
        <w:t xml:space="preserve">Recuperar um Objeto de Negócio através de um identificador recebido; </w:t>
      </w:r>
    </w:p>
    <w:p w:rsidR="0076629D" w:rsidRPr="004826DC" w:rsidRDefault="0076629D" w:rsidP="00D13510">
      <w:pPr>
        <w:numPr>
          <w:ilvl w:val="0"/>
          <w:numId w:val="52"/>
        </w:numPr>
        <w:spacing w:before="100" w:beforeAutospacing="1" w:after="100" w:afterAutospacing="1"/>
        <w:jc w:val="both"/>
        <w:rPr>
          <w:rFonts w:ascii="Calibri" w:hAnsi="Calibri"/>
        </w:rPr>
      </w:pPr>
      <w:r w:rsidRPr="004826DC">
        <w:rPr>
          <w:rFonts w:ascii="Calibri" w:hAnsi="Calibri"/>
        </w:rPr>
        <w:t xml:space="preserve">Recuperar um Objeto de Negócio através de um Objeto de Negócio recebido como “exemplo”, ou seja, </w:t>
      </w:r>
    </w:p>
    <w:p w:rsidR="0076629D" w:rsidRPr="004826DC" w:rsidRDefault="0076629D" w:rsidP="00D13510">
      <w:pPr>
        <w:pStyle w:val="NormalWeb"/>
        <w:jc w:val="both"/>
        <w:rPr>
          <w:rFonts w:ascii="Calibri" w:hAnsi="Calibri"/>
          <w:sz w:val="20"/>
          <w:szCs w:val="20"/>
        </w:rPr>
      </w:pPr>
      <w:r w:rsidRPr="004826DC">
        <w:rPr>
          <w:rFonts w:ascii="Calibri" w:hAnsi="Calibri"/>
          <w:sz w:val="20"/>
          <w:szCs w:val="20"/>
        </w:rPr>
        <w:t xml:space="preserve">que tenha as propriedades iguais às propriedades preenchidas no Objeto de parâmetro; </w:t>
      </w:r>
    </w:p>
    <w:p w:rsidR="0076629D" w:rsidRPr="004826DC" w:rsidRDefault="0076629D" w:rsidP="00D13510">
      <w:pPr>
        <w:numPr>
          <w:ilvl w:val="0"/>
          <w:numId w:val="53"/>
        </w:numPr>
        <w:spacing w:before="100" w:beforeAutospacing="1" w:after="100" w:afterAutospacing="1"/>
        <w:jc w:val="both"/>
        <w:rPr>
          <w:rFonts w:ascii="Calibri" w:hAnsi="Calibri"/>
        </w:rPr>
      </w:pPr>
      <w:r w:rsidRPr="004826DC">
        <w:rPr>
          <w:rFonts w:ascii="Calibri" w:hAnsi="Calibri"/>
        </w:rPr>
        <w:t xml:space="preserve">Recuperar uma lista de Objetos de Negócio através de um Objeto de Negócio recebido como “exemplo”, </w:t>
      </w:r>
    </w:p>
    <w:p w:rsidR="0076629D" w:rsidRPr="004826DC" w:rsidRDefault="0076629D" w:rsidP="00D13510">
      <w:pPr>
        <w:pStyle w:val="NormalWeb"/>
        <w:jc w:val="both"/>
        <w:rPr>
          <w:rFonts w:ascii="Calibri" w:hAnsi="Calibri"/>
          <w:sz w:val="20"/>
          <w:szCs w:val="20"/>
        </w:rPr>
      </w:pPr>
      <w:r w:rsidRPr="004826DC">
        <w:rPr>
          <w:rFonts w:ascii="Calibri" w:hAnsi="Calibri"/>
          <w:sz w:val="20"/>
          <w:szCs w:val="20"/>
        </w:rPr>
        <w:t xml:space="preserve">ou seja, que tenham as propriedades iguais às propriedades preenchidas no Objeto de parâmetro; </w:t>
      </w:r>
    </w:p>
    <w:p w:rsidR="0076629D" w:rsidRPr="004826DC" w:rsidRDefault="0076629D" w:rsidP="00D13510">
      <w:pPr>
        <w:numPr>
          <w:ilvl w:val="0"/>
          <w:numId w:val="54"/>
        </w:numPr>
        <w:spacing w:before="100" w:beforeAutospacing="1" w:after="100" w:afterAutospacing="1"/>
        <w:jc w:val="both"/>
        <w:rPr>
          <w:rFonts w:ascii="Calibri" w:hAnsi="Calibri"/>
        </w:rPr>
      </w:pPr>
      <w:r w:rsidRPr="004826DC">
        <w:rPr>
          <w:rFonts w:ascii="Calibri" w:hAnsi="Calibri"/>
        </w:rPr>
        <w:t xml:space="preserve">Recuperar todos os Objetos de Negócio de uma determinada classe de negócio passada como parâmetro; </w:t>
      </w:r>
    </w:p>
    <w:p w:rsidR="0076629D" w:rsidRPr="004826DC" w:rsidRDefault="0076629D" w:rsidP="00D13510">
      <w:pPr>
        <w:numPr>
          <w:ilvl w:val="0"/>
          <w:numId w:val="54"/>
        </w:numPr>
        <w:spacing w:before="100" w:beforeAutospacing="1" w:after="100" w:afterAutospacing="1"/>
        <w:jc w:val="both"/>
        <w:rPr>
          <w:rFonts w:ascii="Calibri" w:hAnsi="Calibri"/>
        </w:rPr>
      </w:pPr>
      <w:r w:rsidRPr="004826DC">
        <w:rPr>
          <w:rFonts w:ascii="Calibri" w:hAnsi="Calibri"/>
        </w:rPr>
        <w:t xml:space="preserve">Recuperar uma lista de Objetos de Negócio através de uma cláusula de consulta do mecanismo de mapeamento objeto relacional (ex.: HQL/Hibernate); </w:t>
      </w:r>
    </w:p>
    <w:p w:rsidR="0076629D" w:rsidRPr="004826DC" w:rsidRDefault="0076629D" w:rsidP="00D13510">
      <w:pPr>
        <w:pStyle w:val="NormalWeb"/>
        <w:jc w:val="both"/>
        <w:rPr>
          <w:rFonts w:ascii="Calibri" w:hAnsi="Calibri"/>
          <w:sz w:val="20"/>
          <w:szCs w:val="20"/>
        </w:rPr>
      </w:pPr>
      <w:r w:rsidRPr="004826DC">
        <w:rPr>
          <w:rFonts w:ascii="Calibri" w:hAnsi="Calibri"/>
          <w:sz w:val="20"/>
          <w:szCs w:val="20"/>
        </w:rPr>
        <w:br/>
      </w:r>
      <w:r w:rsidRPr="004826DC">
        <w:rPr>
          <w:rFonts w:ascii="Calibri" w:hAnsi="Calibri"/>
          <w:i/>
          <w:iCs/>
          <w:sz w:val="20"/>
          <w:szCs w:val="20"/>
        </w:rPr>
        <w:t>Para uma descrição dos demais elementos do diagrama, veja os comentários no código de cada classe.</w:t>
      </w:r>
      <w:r w:rsidRPr="004826DC">
        <w:rPr>
          <w:rFonts w:ascii="Calibri" w:hAnsi="Calibri"/>
          <w:sz w:val="20"/>
          <w:szCs w:val="20"/>
        </w:rPr>
        <w:t xml:space="preserve"> </w:t>
      </w:r>
    </w:p>
    <w:p w:rsidR="0076629D" w:rsidRPr="004826DC" w:rsidRDefault="0076629D" w:rsidP="00D13510">
      <w:pPr>
        <w:pStyle w:val="NormalWeb"/>
        <w:jc w:val="both"/>
        <w:rPr>
          <w:rFonts w:ascii="Calibri" w:hAnsi="Calibri"/>
          <w:sz w:val="20"/>
          <w:szCs w:val="20"/>
        </w:rPr>
      </w:pPr>
    </w:p>
    <w:p w:rsidR="0076629D" w:rsidRPr="004826DC" w:rsidRDefault="0076629D" w:rsidP="00D13510">
      <w:pPr>
        <w:pStyle w:val="NormalWeb"/>
        <w:jc w:val="both"/>
        <w:rPr>
          <w:rFonts w:ascii="Calibri" w:hAnsi="Calibri"/>
          <w:b/>
          <w:sz w:val="22"/>
          <w:szCs w:val="22"/>
        </w:rPr>
      </w:pPr>
      <w:r w:rsidRPr="004826DC">
        <w:rPr>
          <w:rFonts w:ascii="Calibri" w:hAnsi="Calibri"/>
          <w:b/>
          <w:sz w:val="22"/>
          <w:szCs w:val="22"/>
        </w:rPr>
        <w:t>Comportamento</w:t>
      </w:r>
    </w:p>
    <w:p w:rsidR="0076629D" w:rsidRPr="004826DC" w:rsidRDefault="0076629D" w:rsidP="00D13510">
      <w:pPr>
        <w:pStyle w:val="NormalWeb"/>
        <w:jc w:val="both"/>
        <w:rPr>
          <w:rFonts w:ascii="Calibri" w:hAnsi="Calibri"/>
          <w:sz w:val="20"/>
          <w:szCs w:val="20"/>
        </w:rPr>
      </w:pPr>
      <w:r w:rsidRPr="004826DC">
        <w:rPr>
          <w:rFonts w:ascii="Calibri" w:hAnsi="Calibri"/>
          <w:sz w:val="20"/>
          <w:szCs w:val="20"/>
        </w:rPr>
        <w:t>Diagrama de seq</w:t>
      </w:r>
      <w:r w:rsidR="004B4598" w:rsidRPr="004826DC">
        <w:rPr>
          <w:rFonts w:ascii="Calibri" w:hAnsi="Calibri"/>
          <w:sz w:val="20"/>
          <w:szCs w:val="20"/>
        </w:rPr>
        <w:t>u</w:t>
      </w:r>
      <w:r w:rsidRPr="004826DC">
        <w:rPr>
          <w:rFonts w:ascii="Calibri" w:hAnsi="Calibri"/>
          <w:sz w:val="20"/>
          <w:szCs w:val="20"/>
        </w:rPr>
        <w:t xml:space="preserve">ência do processamento de um request a um sistema web quando o usuário não está logado ainda. O foco é nos objetos usados para persistência e conexão com o banco Oracle. </w:t>
      </w:r>
    </w:p>
    <w:p w:rsidR="0076629D" w:rsidRPr="004826DC" w:rsidRDefault="0061608D" w:rsidP="0076629D">
      <w:pPr>
        <w:pStyle w:val="NormalWeb"/>
        <w:rPr>
          <w:rFonts w:ascii="Calibri" w:hAnsi="Calibri"/>
          <w:sz w:val="20"/>
          <w:szCs w:val="20"/>
        </w:rPr>
      </w:pPr>
      <w:r w:rsidRPr="004826DC">
        <w:rPr>
          <w:rFonts w:ascii="Calibri" w:hAnsi="Calibri"/>
          <w:noProof/>
          <w:sz w:val="20"/>
          <w:szCs w:val="20"/>
        </w:rPr>
        <w:drawing>
          <wp:inline distT="0" distB="0" distL="0" distR="0">
            <wp:extent cx="6035040" cy="3124835"/>
            <wp:effectExtent l="19050" t="0" r="3810" b="0"/>
            <wp:docPr id="85" name="Imagem 2" descr="Image:DAS_ArqReferencia_07.JPG">
              <a:hlinkClick xmlns:a="http://schemas.openxmlformats.org/drawingml/2006/main" r:id="rId133" tooltip="Image:DAS_ArqReferencia_07.JPG"/>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 descr="Image:DAS_ArqReferencia_07.JPG">
                      <a:hlinkClick r:id="rId133" tooltip="Image:DAS_ArqReferencia_07.JPG"/>
                    </pic:cNvPr>
                    <pic:cNvPicPr>
                      <a:picLocks noChangeAspect="1" noChangeArrowheads="1"/>
                    </pic:cNvPicPr>
                  </pic:nvPicPr>
                  <pic:blipFill>
                    <a:blip r:embed="rId134" cstate="print"/>
                    <a:srcRect/>
                    <a:stretch>
                      <a:fillRect/>
                    </a:stretch>
                  </pic:blipFill>
                  <pic:spPr bwMode="auto">
                    <a:xfrm>
                      <a:off x="0" y="0"/>
                      <a:ext cx="6035040" cy="3124835"/>
                    </a:xfrm>
                    <a:prstGeom prst="rect">
                      <a:avLst/>
                    </a:prstGeom>
                    <a:noFill/>
                    <a:ln w="9525">
                      <a:noFill/>
                      <a:miter lim="800000"/>
                      <a:headEnd/>
                      <a:tailEnd/>
                    </a:ln>
                  </pic:spPr>
                </pic:pic>
              </a:graphicData>
            </a:graphic>
          </wp:inline>
        </w:drawing>
      </w:r>
    </w:p>
    <w:p w:rsidR="0076629D" w:rsidRPr="004826DC" w:rsidRDefault="0076629D" w:rsidP="0076629D">
      <w:pPr>
        <w:pStyle w:val="NormalWeb"/>
        <w:rPr>
          <w:rFonts w:ascii="Calibri" w:hAnsi="Calibri"/>
          <w:sz w:val="20"/>
          <w:szCs w:val="20"/>
        </w:rPr>
      </w:pPr>
      <w:r w:rsidRPr="004826DC">
        <w:rPr>
          <w:rFonts w:ascii="Calibri" w:hAnsi="Calibri"/>
          <w:sz w:val="20"/>
          <w:szCs w:val="20"/>
        </w:rPr>
        <w:t>Diagrama de seq</w:t>
      </w:r>
      <w:r w:rsidR="004B4598" w:rsidRPr="004826DC">
        <w:rPr>
          <w:rFonts w:ascii="Calibri" w:hAnsi="Calibri"/>
          <w:sz w:val="20"/>
          <w:szCs w:val="20"/>
        </w:rPr>
        <w:t>u</w:t>
      </w:r>
      <w:r w:rsidRPr="004826DC">
        <w:rPr>
          <w:rFonts w:ascii="Calibri" w:hAnsi="Calibri"/>
          <w:sz w:val="20"/>
          <w:szCs w:val="20"/>
        </w:rPr>
        <w:t xml:space="preserve">ência do processamento de um request a um sistema web quando o usuário está logado ainda. O foco é nos objetos usados para persistência e conexão com o banco Oracle. </w:t>
      </w:r>
    </w:p>
    <w:p w:rsidR="0076629D" w:rsidRPr="004826DC" w:rsidRDefault="0061608D" w:rsidP="0076629D">
      <w:pPr>
        <w:pStyle w:val="NormalWeb"/>
        <w:rPr>
          <w:rFonts w:ascii="Calibri" w:hAnsi="Calibri"/>
        </w:rPr>
      </w:pPr>
      <w:r w:rsidRPr="004826DC">
        <w:rPr>
          <w:rFonts w:ascii="Calibri" w:hAnsi="Calibri"/>
          <w:noProof/>
        </w:rPr>
        <w:lastRenderedPageBreak/>
        <w:drawing>
          <wp:inline distT="0" distB="0" distL="0" distR="0">
            <wp:extent cx="6043295" cy="7816215"/>
            <wp:effectExtent l="19050" t="0" r="0" b="0"/>
            <wp:docPr id="86" name="Imagem 3" descr="Image:DAS_ArqReferencia_08.JPG">
              <a:hlinkClick xmlns:a="http://schemas.openxmlformats.org/drawingml/2006/main" r:id="rId135" tooltip="Image:DAS_ArqReferencia_08.JPG"/>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 descr="Image:DAS_ArqReferencia_08.JPG">
                      <a:hlinkClick r:id="rId135" tooltip="Image:DAS_ArqReferencia_08.JPG"/>
                    </pic:cNvPr>
                    <pic:cNvPicPr>
                      <a:picLocks noChangeAspect="1" noChangeArrowheads="1"/>
                    </pic:cNvPicPr>
                  </pic:nvPicPr>
                  <pic:blipFill>
                    <a:blip r:embed="rId136" cstate="print"/>
                    <a:srcRect/>
                    <a:stretch>
                      <a:fillRect/>
                    </a:stretch>
                  </pic:blipFill>
                  <pic:spPr bwMode="auto">
                    <a:xfrm>
                      <a:off x="0" y="0"/>
                      <a:ext cx="6043295" cy="7816215"/>
                    </a:xfrm>
                    <a:prstGeom prst="rect">
                      <a:avLst/>
                    </a:prstGeom>
                    <a:noFill/>
                    <a:ln w="9525">
                      <a:noFill/>
                      <a:miter lim="800000"/>
                      <a:headEnd/>
                      <a:tailEnd/>
                    </a:ln>
                  </pic:spPr>
                </pic:pic>
              </a:graphicData>
            </a:graphic>
          </wp:inline>
        </w:drawing>
      </w:r>
    </w:p>
    <w:p w:rsidR="0076629D" w:rsidRPr="004826DC" w:rsidRDefault="0076629D" w:rsidP="0076629D">
      <w:pPr>
        <w:pStyle w:val="NormalWeb"/>
        <w:jc w:val="both"/>
        <w:rPr>
          <w:rFonts w:ascii="Calibri" w:hAnsi="Calibri"/>
          <w:b/>
          <w:sz w:val="22"/>
          <w:szCs w:val="22"/>
        </w:rPr>
      </w:pPr>
      <w:r w:rsidRPr="004826DC">
        <w:rPr>
          <w:rFonts w:ascii="Calibri" w:hAnsi="Calibri"/>
          <w:b/>
          <w:sz w:val="22"/>
          <w:szCs w:val="22"/>
        </w:rPr>
        <w:t>Diagrama de Contexto</w:t>
      </w:r>
    </w:p>
    <w:p w:rsidR="0076629D" w:rsidRPr="004826DC" w:rsidRDefault="0076629D" w:rsidP="0076629D">
      <w:pPr>
        <w:pStyle w:val="NormalWeb"/>
        <w:jc w:val="both"/>
        <w:rPr>
          <w:rFonts w:ascii="Calibri" w:hAnsi="Calibri"/>
          <w:sz w:val="20"/>
          <w:szCs w:val="20"/>
        </w:rPr>
      </w:pPr>
      <w:r w:rsidRPr="004826DC">
        <w:rPr>
          <w:rFonts w:ascii="Calibri" w:hAnsi="Calibri"/>
          <w:sz w:val="20"/>
          <w:szCs w:val="20"/>
        </w:rPr>
        <w:t xml:space="preserve">N/A </w:t>
      </w:r>
    </w:p>
    <w:p w:rsidR="0076629D" w:rsidRPr="004826DC" w:rsidRDefault="0076629D" w:rsidP="0076629D">
      <w:pPr>
        <w:pStyle w:val="NormalWeb"/>
        <w:rPr>
          <w:rFonts w:ascii="Calibri" w:hAnsi="Calibri"/>
        </w:rPr>
      </w:pPr>
    </w:p>
    <w:p w:rsidR="0076629D" w:rsidRPr="004826DC" w:rsidRDefault="0076629D" w:rsidP="0076629D">
      <w:pPr>
        <w:pStyle w:val="NormalWeb"/>
        <w:jc w:val="both"/>
        <w:rPr>
          <w:rFonts w:ascii="Calibri" w:hAnsi="Calibri"/>
          <w:b/>
          <w:sz w:val="22"/>
          <w:szCs w:val="22"/>
        </w:rPr>
      </w:pPr>
      <w:r w:rsidRPr="004826DC">
        <w:rPr>
          <w:rFonts w:ascii="Calibri" w:hAnsi="Calibri"/>
          <w:b/>
          <w:sz w:val="22"/>
          <w:szCs w:val="22"/>
        </w:rPr>
        <w:lastRenderedPageBreak/>
        <w:t>Guia de Variabilidade</w:t>
      </w:r>
    </w:p>
    <w:p w:rsidR="0076629D" w:rsidRPr="004826DC" w:rsidRDefault="0076629D" w:rsidP="00D13510">
      <w:pPr>
        <w:pStyle w:val="NormalWeb"/>
        <w:jc w:val="both"/>
        <w:rPr>
          <w:rFonts w:ascii="Calibri" w:hAnsi="Calibri"/>
          <w:sz w:val="20"/>
          <w:szCs w:val="20"/>
        </w:rPr>
      </w:pPr>
      <w:r w:rsidRPr="004826DC">
        <w:rPr>
          <w:rFonts w:ascii="Calibri" w:hAnsi="Calibri"/>
          <w:sz w:val="20"/>
          <w:szCs w:val="20"/>
        </w:rPr>
        <w:t xml:space="preserve">Há três importantes mecanismos de configuração fora do código Java: </w:t>
      </w:r>
    </w:p>
    <w:p w:rsidR="0076629D" w:rsidRPr="004826DC" w:rsidRDefault="0076629D" w:rsidP="00D13510">
      <w:pPr>
        <w:numPr>
          <w:ilvl w:val="0"/>
          <w:numId w:val="55"/>
        </w:numPr>
        <w:spacing w:before="100" w:beforeAutospacing="1" w:after="100" w:afterAutospacing="1"/>
        <w:jc w:val="both"/>
        <w:rPr>
          <w:rFonts w:ascii="Calibri" w:hAnsi="Calibri"/>
        </w:rPr>
      </w:pPr>
      <w:r w:rsidRPr="004826DC">
        <w:rPr>
          <w:rFonts w:ascii="Calibri" w:hAnsi="Calibri"/>
        </w:rPr>
        <w:t xml:space="preserve">código do banco: TO-DO-descrição </w:t>
      </w:r>
    </w:p>
    <w:p w:rsidR="0076629D" w:rsidRPr="004826DC" w:rsidRDefault="0076629D" w:rsidP="00D13510">
      <w:pPr>
        <w:numPr>
          <w:ilvl w:val="0"/>
          <w:numId w:val="55"/>
        </w:numPr>
        <w:spacing w:before="100" w:beforeAutospacing="1" w:after="100" w:afterAutospacing="1"/>
        <w:jc w:val="both"/>
        <w:rPr>
          <w:rFonts w:ascii="Calibri" w:hAnsi="Calibri"/>
        </w:rPr>
      </w:pPr>
      <w:r w:rsidRPr="004826DC">
        <w:rPr>
          <w:rFonts w:ascii="Calibri" w:hAnsi="Calibri"/>
        </w:rPr>
        <w:t xml:space="preserve">parâmetro ambiente.desenvol.local do ambientecomputacional.properties </w:t>
      </w:r>
    </w:p>
    <w:p w:rsidR="0076629D" w:rsidRPr="004826DC" w:rsidRDefault="0076629D" w:rsidP="00D13510">
      <w:pPr>
        <w:numPr>
          <w:ilvl w:val="0"/>
          <w:numId w:val="55"/>
        </w:numPr>
        <w:spacing w:before="100" w:beforeAutospacing="1" w:after="100" w:afterAutospacing="1"/>
        <w:jc w:val="both"/>
        <w:rPr>
          <w:rFonts w:ascii="Calibri" w:hAnsi="Calibri"/>
        </w:rPr>
      </w:pPr>
      <w:r w:rsidRPr="004826DC">
        <w:rPr>
          <w:rFonts w:ascii="Calibri" w:hAnsi="Calibri"/>
        </w:rPr>
        <w:t xml:space="preserve">configuração da URL, user id e senha pra acesso ao banco: </w:t>
      </w:r>
    </w:p>
    <w:p w:rsidR="0076629D" w:rsidRPr="004826DC" w:rsidRDefault="0076629D" w:rsidP="00D13510">
      <w:pPr>
        <w:numPr>
          <w:ilvl w:val="1"/>
          <w:numId w:val="55"/>
        </w:numPr>
        <w:spacing w:before="100" w:beforeAutospacing="1" w:after="100" w:afterAutospacing="1"/>
        <w:jc w:val="both"/>
        <w:rPr>
          <w:rFonts w:ascii="Calibri" w:hAnsi="Calibri"/>
        </w:rPr>
      </w:pPr>
      <w:r w:rsidRPr="004826DC">
        <w:rPr>
          <w:rFonts w:ascii="Calibri" w:hAnsi="Calibri"/>
        </w:rPr>
        <w:t xml:space="preserve">no Datasource pro caso de FachadaPoolConexaoAbstrata </w:t>
      </w:r>
    </w:p>
    <w:p w:rsidR="0076629D" w:rsidRPr="004826DC" w:rsidRDefault="0076629D" w:rsidP="00D13510">
      <w:pPr>
        <w:numPr>
          <w:ilvl w:val="1"/>
          <w:numId w:val="55"/>
        </w:numPr>
        <w:spacing w:before="100" w:beforeAutospacing="1" w:after="100" w:afterAutospacing="1"/>
        <w:jc w:val="both"/>
        <w:rPr>
          <w:rFonts w:ascii="Calibri" w:hAnsi="Calibri"/>
        </w:rPr>
      </w:pPr>
      <w:r w:rsidRPr="004826DC">
        <w:rPr>
          <w:rFonts w:ascii="Calibri" w:hAnsi="Calibri"/>
        </w:rPr>
        <w:t xml:space="preserve">em ambientecomputacional.properties pro caso de ConnectionPoolAbstrata </w:t>
      </w:r>
    </w:p>
    <w:p w:rsidR="0076629D" w:rsidRPr="004826DC" w:rsidRDefault="0076629D" w:rsidP="0076629D">
      <w:pPr>
        <w:pStyle w:val="NormalWeb"/>
        <w:jc w:val="both"/>
        <w:rPr>
          <w:rFonts w:ascii="Calibri" w:hAnsi="Calibri"/>
          <w:b/>
          <w:sz w:val="22"/>
          <w:szCs w:val="22"/>
        </w:rPr>
      </w:pPr>
      <w:r w:rsidRPr="004826DC">
        <w:rPr>
          <w:rFonts w:ascii="Calibri" w:hAnsi="Calibri"/>
          <w:b/>
          <w:sz w:val="22"/>
          <w:szCs w:val="22"/>
        </w:rPr>
        <w:t>Justificativa do Design</w:t>
      </w:r>
    </w:p>
    <w:p w:rsidR="0076629D" w:rsidRPr="004826DC" w:rsidRDefault="0076629D" w:rsidP="0076629D">
      <w:pPr>
        <w:pStyle w:val="NormalWeb"/>
        <w:rPr>
          <w:rFonts w:ascii="Calibri" w:hAnsi="Calibri"/>
          <w:sz w:val="20"/>
          <w:szCs w:val="20"/>
        </w:rPr>
      </w:pPr>
      <w:r w:rsidRPr="004826DC">
        <w:rPr>
          <w:rFonts w:ascii="Calibri" w:hAnsi="Calibri"/>
          <w:sz w:val="20"/>
          <w:szCs w:val="20"/>
        </w:rPr>
        <w:t xml:space="preserve">TO-DO </w:t>
      </w:r>
    </w:p>
    <w:p w:rsidR="0076629D" w:rsidRPr="004826DC" w:rsidRDefault="0076629D" w:rsidP="0076629D">
      <w:pPr>
        <w:pStyle w:val="NormalWeb"/>
        <w:jc w:val="both"/>
        <w:rPr>
          <w:rFonts w:ascii="Calibri" w:hAnsi="Calibri"/>
          <w:b/>
          <w:sz w:val="22"/>
          <w:szCs w:val="22"/>
        </w:rPr>
      </w:pPr>
      <w:r w:rsidRPr="004826DC">
        <w:rPr>
          <w:rFonts w:ascii="Calibri" w:hAnsi="Calibri"/>
          <w:b/>
          <w:sz w:val="22"/>
          <w:szCs w:val="22"/>
        </w:rPr>
        <w:t>Visões Relacionadas</w:t>
      </w:r>
    </w:p>
    <w:p w:rsidR="0076629D" w:rsidRPr="004826DC" w:rsidRDefault="001F0FD9" w:rsidP="00B727DF">
      <w:pPr>
        <w:numPr>
          <w:ilvl w:val="0"/>
          <w:numId w:val="56"/>
        </w:numPr>
        <w:spacing w:before="100" w:beforeAutospacing="1" w:after="100" w:afterAutospacing="1"/>
        <w:rPr>
          <w:rFonts w:ascii="Calibri" w:hAnsi="Calibri"/>
        </w:rPr>
      </w:pPr>
      <w:hyperlink r:id="rId137" w:tooltip="ArqRef7.0 - Refinamento tcu.util" w:history="1">
        <w:r w:rsidR="0076629D" w:rsidRPr="004826DC">
          <w:rPr>
            <w:rStyle w:val="Hyperlink"/>
            <w:rFonts w:ascii="Calibri" w:hAnsi="Calibri"/>
            <w:color w:val="auto"/>
          </w:rPr>
          <w:t>Refinamento tcu.util</w:t>
        </w:r>
      </w:hyperlink>
      <w:r w:rsidR="0076629D" w:rsidRPr="004826DC">
        <w:rPr>
          <w:rFonts w:ascii="Calibri" w:hAnsi="Calibri"/>
        </w:rPr>
        <w:t xml:space="preserve"> (visão pai). </w:t>
      </w:r>
    </w:p>
    <w:p w:rsidR="0076629D" w:rsidRPr="004826DC" w:rsidRDefault="0076629D" w:rsidP="0076629D">
      <w:pPr>
        <w:spacing w:before="100" w:beforeAutospacing="1" w:after="100" w:afterAutospacing="1"/>
        <w:rPr>
          <w:rFonts w:ascii="Calibri" w:hAnsi="Calibri"/>
        </w:rPr>
      </w:pPr>
    </w:p>
    <w:p w:rsidR="0076629D" w:rsidRPr="004826DC" w:rsidRDefault="0076629D" w:rsidP="00D13510">
      <w:pPr>
        <w:pStyle w:val="NormalWeb"/>
        <w:jc w:val="both"/>
        <w:rPr>
          <w:rFonts w:ascii="Calibri" w:hAnsi="Calibri"/>
        </w:rPr>
      </w:pPr>
      <w:r w:rsidRPr="004826DC">
        <w:rPr>
          <w:rFonts w:ascii="Calibri" w:hAnsi="Calibri"/>
          <w:b/>
          <w:sz w:val="22"/>
          <w:szCs w:val="22"/>
        </w:rPr>
        <w:br w:type="page"/>
      </w:r>
      <w:r w:rsidR="00D13510" w:rsidRPr="004826DC">
        <w:rPr>
          <w:rFonts w:ascii="Calibri" w:hAnsi="Calibri"/>
          <w:sz w:val="22"/>
          <w:szCs w:val="22"/>
        </w:rPr>
        <w:lastRenderedPageBreak/>
        <w:t>2.2</w:t>
      </w:r>
      <w:r w:rsidR="00D13510" w:rsidRPr="004826DC">
        <w:rPr>
          <w:rFonts w:ascii="Calibri" w:hAnsi="Calibri"/>
          <w:b/>
          <w:sz w:val="22"/>
          <w:szCs w:val="22"/>
        </w:rPr>
        <w:t xml:space="preserve">  </w:t>
      </w:r>
      <w:r w:rsidRPr="004826DC">
        <w:rPr>
          <w:rFonts w:ascii="Calibri" w:hAnsi="Calibri"/>
        </w:rPr>
        <w:t>Visões de Runtime</w:t>
      </w:r>
    </w:p>
    <w:p w:rsidR="0076629D" w:rsidRPr="004826DC" w:rsidRDefault="00D13510" w:rsidP="0076629D">
      <w:pPr>
        <w:pStyle w:val="Ttulo3"/>
        <w:keepNext w:val="0"/>
        <w:numPr>
          <w:ilvl w:val="2"/>
          <w:numId w:val="0"/>
        </w:numPr>
        <w:spacing w:before="200" w:line="271" w:lineRule="auto"/>
        <w:ind w:left="720" w:hanging="720"/>
        <w:jc w:val="both"/>
        <w:rPr>
          <w:rFonts w:ascii="Calibri" w:hAnsi="Calibri"/>
          <w:b w:val="0"/>
        </w:rPr>
      </w:pPr>
      <w:r w:rsidRPr="004826DC">
        <w:rPr>
          <w:rFonts w:ascii="Calibri" w:hAnsi="Calibri"/>
          <w:b w:val="0"/>
        </w:rPr>
        <w:t xml:space="preserve">2.2.1  </w:t>
      </w:r>
      <w:r w:rsidR="0076629D" w:rsidRPr="004826DC">
        <w:rPr>
          <w:rFonts w:ascii="Calibri" w:hAnsi="Calibri"/>
          <w:b w:val="0"/>
        </w:rPr>
        <w:t>Visão Multi-tier</w:t>
      </w:r>
    </w:p>
    <w:p w:rsidR="0076629D" w:rsidRPr="004826DC" w:rsidRDefault="0076629D" w:rsidP="0076629D">
      <w:pPr>
        <w:pStyle w:val="NormalWeb"/>
        <w:jc w:val="both"/>
        <w:rPr>
          <w:rFonts w:ascii="Calibri" w:hAnsi="Calibri"/>
          <w:b/>
          <w:sz w:val="22"/>
          <w:szCs w:val="22"/>
        </w:rPr>
      </w:pPr>
      <w:r w:rsidRPr="004826DC">
        <w:rPr>
          <w:rFonts w:ascii="Calibri" w:hAnsi="Calibri"/>
          <w:b/>
          <w:sz w:val="22"/>
          <w:szCs w:val="22"/>
        </w:rPr>
        <w:t>Apresentação</w:t>
      </w:r>
    </w:p>
    <w:p w:rsidR="0076629D" w:rsidRPr="004826DC" w:rsidRDefault="0061608D" w:rsidP="0076629D">
      <w:pPr>
        <w:pStyle w:val="NormalWeb"/>
        <w:rPr>
          <w:rFonts w:ascii="Calibri" w:hAnsi="Calibri"/>
        </w:rPr>
      </w:pPr>
      <w:r w:rsidRPr="004826DC">
        <w:rPr>
          <w:rFonts w:ascii="Calibri" w:hAnsi="Calibri"/>
          <w:noProof/>
        </w:rPr>
        <w:drawing>
          <wp:inline distT="0" distB="0" distL="0" distR="0">
            <wp:extent cx="4850130" cy="4269740"/>
            <wp:effectExtent l="19050" t="0" r="7620" b="0"/>
            <wp:docPr id="87" name="Imagem 16" descr="DAS_ArqReferencia_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6" descr="DAS_ArqReferencia_10.JPG"/>
                    <pic:cNvPicPr>
                      <a:picLocks noChangeAspect="1" noChangeArrowheads="1"/>
                    </pic:cNvPicPr>
                  </pic:nvPicPr>
                  <pic:blipFill>
                    <a:blip r:embed="rId138" cstate="print"/>
                    <a:srcRect/>
                    <a:stretch>
                      <a:fillRect/>
                    </a:stretch>
                  </pic:blipFill>
                  <pic:spPr bwMode="auto">
                    <a:xfrm>
                      <a:off x="0" y="0"/>
                      <a:ext cx="4850130" cy="4269740"/>
                    </a:xfrm>
                    <a:prstGeom prst="rect">
                      <a:avLst/>
                    </a:prstGeom>
                    <a:noFill/>
                    <a:ln w="9525">
                      <a:noFill/>
                      <a:miter lim="800000"/>
                      <a:headEnd/>
                      <a:tailEnd/>
                    </a:ln>
                  </pic:spPr>
                </pic:pic>
              </a:graphicData>
            </a:graphic>
          </wp:inline>
        </w:drawing>
      </w:r>
    </w:p>
    <w:p w:rsidR="0076629D" w:rsidRPr="004826DC" w:rsidRDefault="0076629D" w:rsidP="00D13510">
      <w:pPr>
        <w:pStyle w:val="NormalWeb"/>
        <w:jc w:val="both"/>
        <w:rPr>
          <w:rFonts w:ascii="Calibri" w:hAnsi="Calibri"/>
          <w:b/>
          <w:sz w:val="22"/>
          <w:szCs w:val="22"/>
        </w:rPr>
      </w:pPr>
      <w:r w:rsidRPr="004826DC">
        <w:rPr>
          <w:rFonts w:ascii="Calibri" w:hAnsi="Calibri"/>
          <w:b/>
          <w:sz w:val="22"/>
          <w:szCs w:val="22"/>
        </w:rPr>
        <w:t>Catálogo de Elementos</w:t>
      </w:r>
    </w:p>
    <w:p w:rsidR="0076629D" w:rsidRPr="004826DC" w:rsidRDefault="0076629D" w:rsidP="00D13510">
      <w:pPr>
        <w:jc w:val="both"/>
        <w:rPr>
          <w:rFonts w:ascii="Calibri" w:hAnsi="Calibri"/>
          <w:b/>
          <w:u w:val="single"/>
        </w:rPr>
      </w:pPr>
      <w:r w:rsidRPr="004826DC">
        <w:rPr>
          <w:rFonts w:ascii="Calibri" w:hAnsi="Calibri"/>
          <w:b/>
          <w:u w:val="single"/>
        </w:rPr>
        <w:t xml:space="preserve">Página de um sistema </w:t>
      </w:r>
    </w:p>
    <w:p w:rsidR="0076629D" w:rsidRPr="004826DC" w:rsidRDefault="0076629D" w:rsidP="00D13510">
      <w:pPr>
        <w:pStyle w:val="NormalWeb"/>
        <w:jc w:val="both"/>
        <w:rPr>
          <w:rFonts w:ascii="Calibri" w:hAnsi="Calibri"/>
          <w:sz w:val="20"/>
          <w:szCs w:val="20"/>
        </w:rPr>
      </w:pPr>
      <w:r w:rsidRPr="004826DC">
        <w:rPr>
          <w:rFonts w:ascii="Calibri" w:hAnsi="Calibri"/>
          <w:sz w:val="20"/>
          <w:szCs w:val="20"/>
        </w:rPr>
        <w:t xml:space="preserve">Este componente representa uma página web de algum sistema do TCU rodando em um navegador (ex.: IE, Firefox) instalado na máquina do cliente. A página contém basicamente código html e JavaScript (JS). </w:t>
      </w:r>
    </w:p>
    <w:p w:rsidR="0076629D" w:rsidRPr="004826DC" w:rsidRDefault="0076629D" w:rsidP="00D13510">
      <w:pPr>
        <w:jc w:val="both"/>
        <w:rPr>
          <w:rFonts w:ascii="Calibri" w:hAnsi="Calibri"/>
          <w:b/>
          <w:u w:val="single"/>
        </w:rPr>
      </w:pPr>
      <w:r w:rsidRPr="004826DC">
        <w:rPr>
          <w:rFonts w:ascii="Calibri" w:hAnsi="Calibri"/>
          <w:b/>
          <w:u w:val="single"/>
        </w:rPr>
        <w:t xml:space="preserve">ContextFilter </w:t>
      </w:r>
    </w:p>
    <w:p w:rsidR="0076629D" w:rsidRPr="004826DC" w:rsidRDefault="0076629D" w:rsidP="00D13510">
      <w:pPr>
        <w:pStyle w:val="NormalWeb"/>
        <w:jc w:val="both"/>
        <w:rPr>
          <w:rFonts w:ascii="Calibri" w:hAnsi="Calibri"/>
          <w:sz w:val="20"/>
          <w:szCs w:val="20"/>
        </w:rPr>
      </w:pPr>
      <w:r w:rsidRPr="004826DC">
        <w:rPr>
          <w:rFonts w:ascii="Calibri" w:hAnsi="Calibri"/>
          <w:sz w:val="20"/>
          <w:szCs w:val="20"/>
        </w:rPr>
        <w:t xml:space="preserve">Componente do tipo </w:t>
      </w:r>
      <w:hyperlink r:id="rId139" w:history="1">
        <w:r w:rsidRPr="004826DC">
          <w:rPr>
            <w:rStyle w:val="Hyperlink"/>
            <w:rFonts w:ascii="Calibri" w:hAnsi="Calibri"/>
            <w:color w:val="auto"/>
            <w:sz w:val="20"/>
            <w:szCs w:val="20"/>
          </w:rPr>
          <w:t>filter</w:t>
        </w:r>
      </w:hyperlink>
      <w:r w:rsidRPr="004826DC">
        <w:rPr>
          <w:rFonts w:ascii="Calibri" w:hAnsi="Calibri"/>
          <w:sz w:val="20"/>
          <w:szCs w:val="20"/>
        </w:rPr>
        <w:t xml:space="preserve">. Para todas as request http (e response) faz as instanciações/destruições necessárias para uso do ContextObject. Este filtro deve ser configurado no arquivo web.xml de todos os sistemas web. Deve ser o primeiro filter no web.xml, antes de extensionsFilter ou qualquer outro filter usado pelo sistema. </w:t>
      </w:r>
    </w:p>
    <w:p w:rsidR="0076629D" w:rsidRPr="004826DC" w:rsidRDefault="0076629D" w:rsidP="00D13510">
      <w:pPr>
        <w:jc w:val="both"/>
        <w:rPr>
          <w:rFonts w:ascii="Calibri" w:hAnsi="Calibri"/>
          <w:b/>
          <w:u w:val="single"/>
        </w:rPr>
      </w:pPr>
      <w:r w:rsidRPr="004826DC">
        <w:rPr>
          <w:rFonts w:ascii="Calibri" w:hAnsi="Calibri"/>
          <w:b/>
          <w:u w:val="single"/>
        </w:rPr>
        <w:t xml:space="preserve">ExtensionsFilter, Ajax4jsf Filter </w:t>
      </w:r>
    </w:p>
    <w:p w:rsidR="0076629D" w:rsidRPr="004826DC" w:rsidRDefault="0076629D" w:rsidP="00D13510">
      <w:pPr>
        <w:pStyle w:val="NormalWeb"/>
        <w:jc w:val="both"/>
        <w:rPr>
          <w:rFonts w:ascii="Calibri" w:hAnsi="Calibri"/>
          <w:sz w:val="20"/>
          <w:szCs w:val="20"/>
        </w:rPr>
      </w:pPr>
      <w:r w:rsidRPr="004826DC">
        <w:rPr>
          <w:rFonts w:ascii="Calibri" w:hAnsi="Calibri"/>
          <w:sz w:val="20"/>
          <w:szCs w:val="20"/>
        </w:rPr>
        <w:t xml:space="preserve">São dois componentes do tipo filter. O primeiro faz parte do myfaces e é usado em aplicações com JSF. Este componente, bem como FacesServlet só são usados em sistemas (i.e., contextos) que utilizam JSF. O segundo é também conhecido como </w:t>
      </w:r>
      <w:hyperlink r:id="rId140" w:tooltip="http://www.jboss.org/richfaces" w:history="1">
        <w:r w:rsidRPr="004826DC">
          <w:rPr>
            <w:rFonts w:ascii="Calibri" w:hAnsi="Calibri"/>
            <w:sz w:val="20"/>
            <w:szCs w:val="20"/>
          </w:rPr>
          <w:t>RichFaces</w:t>
        </w:r>
      </w:hyperlink>
      <w:r w:rsidRPr="004826DC">
        <w:rPr>
          <w:rFonts w:ascii="Calibri" w:hAnsi="Calibri"/>
          <w:sz w:val="20"/>
          <w:szCs w:val="20"/>
        </w:rPr>
        <w:t xml:space="preserve"> e também é usado em sistemas JSF. </w:t>
      </w:r>
    </w:p>
    <w:p w:rsidR="0076629D" w:rsidRPr="004826DC" w:rsidRDefault="0076629D" w:rsidP="00D13510">
      <w:pPr>
        <w:pStyle w:val="NormalWeb"/>
        <w:jc w:val="both"/>
        <w:rPr>
          <w:rFonts w:ascii="Calibri" w:hAnsi="Calibri"/>
          <w:sz w:val="20"/>
          <w:szCs w:val="20"/>
        </w:rPr>
      </w:pPr>
      <w:r w:rsidRPr="004826DC">
        <w:rPr>
          <w:rFonts w:ascii="Calibri" w:hAnsi="Calibri"/>
          <w:sz w:val="20"/>
          <w:szCs w:val="20"/>
          <w:lang w:val="en-US"/>
        </w:rPr>
        <w:t xml:space="preserve">Explicação retirada da </w:t>
      </w:r>
      <w:hyperlink r:id="rId141" w:tooltip="http://myfaces.apache.org/tomahawk/extensionsFilter.html" w:history="1">
        <w:r w:rsidRPr="004826DC">
          <w:rPr>
            <w:rFonts w:ascii="Calibri" w:hAnsi="Calibri"/>
            <w:sz w:val="20"/>
            <w:szCs w:val="20"/>
            <w:lang w:val="en-US"/>
          </w:rPr>
          <w:t>documentação MyFaces</w:t>
        </w:r>
      </w:hyperlink>
      <w:r w:rsidRPr="004826DC">
        <w:rPr>
          <w:rFonts w:ascii="Calibri" w:hAnsi="Calibri"/>
          <w:sz w:val="20"/>
          <w:szCs w:val="20"/>
          <w:lang w:val="en-US"/>
        </w:rPr>
        <w:t>: “</w:t>
      </w:r>
      <w:r w:rsidRPr="004826DC">
        <w:rPr>
          <w:rFonts w:ascii="Calibri" w:hAnsi="Calibri"/>
          <w:i/>
          <w:sz w:val="20"/>
          <w:szCs w:val="20"/>
          <w:lang w:val="en-US"/>
        </w:rPr>
        <w:t xml:space="preserve">Some MyFaces components do more than include some HTML in the pages. They may need additional support scripts, style sheets, images, ... Those resources are included in the MyFaces' jar file and the </w:t>
      </w:r>
      <w:r w:rsidRPr="004826DC">
        <w:rPr>
          <w:rFonts w:ascii="Calibri" w:hAnsi="Calibri"/>
          <w:i/>
          <w:sz w:val="20"/>
          <w:szCs w:val="20"/>
          <w:lang w:val="en-US"/>
        </w:rPr>
        <w:lastRenderedPageBreak/>
        <w:t xml:space="preserve">Extensions Filter adds the code and URL needed to provide those resources to the generated HTML. Some other components, like the file upload component (t:inputFileUpload), need to parse Multipart requests. </w:t>
      </w:r>
      <w:r w:rsidRPr="004826DC">
        <w:rPr>
          <w:rFonts w:ascii="Calibri" w:hAnsi="Calibri"/>
          <w:i/>
          <w:sz w:val="20"/>
          <w:szCs w:val="20"/>
        </w:rPr>
        <w:t>The extensions filter handles this as well</w:t>
      </w:r>
      <w:r w:rsidRPr="004826DC">
        <w:rPr>
          <w:rFonts w:ascii="Calibri" w:hAnsi="Calibri"/>
          <w:sz w:val="20"/>
          <w:szCs w:val="20"/>
        </w:rPr>
        <w:t xml:space="preserve">”. </w:t>
      </w:r>
    </w:p>
    <w:p w:rsidR="0076629D" w:rsidRPr="004826DC" w:rsidRDefault="0076629D" w:rsidP="00D13510">
      <w:pPr>
        <w:jc w:val="both"/>
        <w:rPr>
          <w:rFonts w:ascii="Calibri" w:hAnsi="Calibri"/>
          <w:b/>
          <w:u w:val="single"/>
        </w:rPr>
      </w:pPr>
      <w:r w:rsidRPr="004826DC">
        <w:rPr>
          <w:rFonts w:ascii="Calibri" w:hAnsi="Calibri"/>
          <w:b/>
          <w:u w:val="single"/>
        </w:rPr>
        <w:t xml:space="preserve">FacesServlet + Transações JSF </w:t>
      </w:r>
    </w:p>
    <w:p w:rsidR="0076629D" w:rsidRPr="004826DC" w:rsidRDefault="0076629D" w:rsidP="00D13510">
      <w:pPr>
        <w:pStyle w:val="NormalWeb"/>
        <w:jc w:val="both"/>
        <w:rPr>
          <w:rFonts w:ascii="Calibri" w:hAnsi="Calibri"/>
          <w:sz w:val="20"/>
          <w:szCs w:val="20"/>
        </w:rPr>
      </w:pPr>
      <w:r w:rsidRPr="004826DC">
        <w:rPr>
          <w:rFonts w:ascii="Calibri" w:hAnsi="Calibri"/>
          <w:sz w:val="20"/>
          <w:szCs w:val="20"/>
        </w:rPr>
        <w:t xml:space="preserve">As requests http de transações escritas em JSF são de fato recebidas e gerenciadas por uma servlet chamada FacesServlet. Ao processar um request, ela: </w:t>
      </w:r>
    </w:p>
    <w:p w:rsidR="0076629D" w:rsidRPr="004826DC" w:rsidRDefault="0076629D" w:rsidP="00D13510">
      <w:pPr>
        <w:pStyle w:val="NormalWeb"/>
        <w:numPr>
          <w:ilvl w:val="0"/>
          <w:numId w:val="59"/>
        </w:numPr>
        <w:jc w:val="both"/>
        <w:rPr>
          <w:rFonts w:ascii="Calibri" w:hAnsi="Calibri"/>
          <w:sz w:val="20"/>
          <w:szCs w:val="20"/>
        </w:rPr>
      </w:pPr>
      <w:r w:rsidRPr="004826DC">
        <w:rPr>
          <w:rFonts w:ascii="Calibri" w:hAnsi="Calibri"/>
          <w:sz w:val="20"/>
          <w:szCs w:val="20"/>
        </w:rPr>
        <w:t xml:space="preserve">Identifica qual página JSP está sendo chamada. </w:t>
      </w:r>
    </w:p>
    <w:p w:rsidR="0076629D" w:rsidRPr="004826DC" w:rsidRDefault="0076629D" w:rsidP="00D13510">
      <w:pPr>
        <w:pStyle w:val="NormalWeb"/>
        <w:numPr>
          <w:ilvl w:val="0"/>
          <w:numId w:val="59"/>
        </w:numPr>
        <w:jc w:val="both"/>
        <w:rPr>
          <w:rFonts w:ascii="Calibri" w:hAnsi="Calibri"/>
          <w:sz w:val="20"/>
          <w:szCs w:val="20"/>
        </w:rPr>
      </w:pPr>
      <w:r w:rsidRPr="004826DC">
        <w:rPr>
          <w:rFonts w:ascii="Calibri" w:hAnsi="Calibri"/>
          <w:sz w:val="20"/>
          <w:szCs w:val="20"/>
        </w:rPr>
        <w:t xml:space="preserve">Atribui valores dos componentes. </w:t>
      </w:r>
    </w:p>
    <w:p w:rsidR="0076629D" w:rsidRPr="004826DC" w:rsidRDefault="0076629D" w:rsidP="00D13510">
      <w:pPr>
        <w:pStyle w:val="NormalWeb"/>
        <w:numPr>
          <w:ilvl w:val="0"/>
          <w:numId w:val="59"/>
        </w:numPr>
        <w:jc w:val="both"/>
        <w:rPr>
          <w:rFonts w:ascii="Calibri" w:hAnsi="Calibri"/>
          <w:sz w:val="20"/>
          <w:szCs w:val="20"/>
        </w:rPr>
      </w:pPr>
      <w:r w:rsidRPr="004826DC">
        <w:rPr>
          <w:rFonts w:ascii="Calibri" w:hAnsi="Calibri"/>
          <w:sz w:val="20"/>
          <w:szCs w:val="20"/>
        </w:rPr>
        <w:t xml:space="preserve">Executa a validação, possivelmente chamando validators que o desenvolvedor tenha especificado. </w:t>
      </w:r>
    </w:p>
    <w:p w:rsidR="0076629D" w:rsidRPr="004826DC" w:rsidRDefault="0076629D" w:rsidP="00D13510">
      <w:pPr>
        <w:pStyle w:val="NormalWeb"/>
        <w:numPr>
          <w:ilvl w:val="0"/>
          <w:numId w:val="59"/>
        </w:numPr>
        <w:jc w:val="both"/>
        <w:rPr>
          <w:rFonts w:ascii="Calibri" w:hAnsi="Calibri"/>
          <w:sz w:val="20"/>
          <w:szCs w:val="20"/>
        </w:rPr>
      </w:pPr>
      <w:r w:rsidRPr="004826DC">
        <w:rPr>
          <w:rFonts w:ascii="Calibri" w:hAnsi="Calibri"/>
          <w:sz w:val="20"/>
          <w:szCs w:val="20"/>
        </w:rPr>
        <w:t xml:space="preserve">Processa o evento do usuário, tal como o submit de um formulário. </w:t>
      </w:r>
    </w:p>
    <w:p w:rsidR="0076629D" w:rsidRPr="004826DC" w:rsidRDefault="0076629D" w:rsidP="00D13510">
      <w:pPr>
        <w:pStyle w:val="NormalWeb"/>
        <w:numPr>
          <w:ilvl w:val="0"/>
          <w:numId w:val="59"/>
        </w:numPr>
        <w:jc w:val="both"/>
        <w:rPr>
          <w:rFonts w:ascii="Calibri" w:hAnsi="Calibri"/>
          <w:sz w:val="20"/>
          <w:szCs w:val="20"/>
        </w:rPr>
      </w:pPr>
      <w:r w:rsidRPr="004826DC">
        <w:rPr>
          <w:rFonts w:ascii="Calibri" w:hAnsi="Calibri"/>
          <w:sz w:val="20"/>
          <w:szCs w:val="20"/>
        </w:rPr>
        <w:t xml:space="preserve">Renderiza a resposta. </w:t>
      </w:r>
    </w:p>
    <w:p w:rsidR="0076629D" w:rsidRPr="004826DC" w:rsidRDefault="0076629D" w:rsidP="00D13510">
      <w:pPr>
        <w:pStyle w:val="NormalWeb"/>
        <w:jc w:val="both"/>
        <w:rPr>
          <w:rFonts w:ascii="Calibri" w:hAnsi="Calibri"/>
          <w:sz w:val="20"/>
          <w:szCs w:val="20"/>
        </w:rPr>
      </w:pPr>
      <w:r w:rsidRPr="004826DC">
        <w:rPr>
          <w:rFonts w:ascii="Calibri" w:hAnsi="Calibri"/>
          <w:sz w:val="20"/>
          <w:szCs w:val="20"/>
        </w:rPr>
        <w:t xml:space="preserve">No processamento de um request, a FacesServlet instancia e chama métodos das classes desenvolvidas pela Setec. São métodos usados para processar os eventos (click de botão ou link), validators e outros. As classes Act chamam as classes Ctl e daí por diante na execução da transação. FacesServlet deve estar declarada no arquivo web.xml de todo sistema que usa JSF. Esta servlet inspeciona os arquivos faces-config*.xml para saber para que página navegar após o processamento de um request. </w:t>
      </w:r>
    </w:p>
    <w:p w:rsidR="0076629D" w:rsidRPr="004826DC" w:rsidRDefault="0076629D" w:rsidP="00D13510">
      <w:pPr>
        <w:pStyle w:val="NormalWeb"/>
        <w:jc w:val="both"/>
        <w:rPr>
          <w:rFonts w:ascii="Calibri" w:hAnsi="Calibri"/>
          <w:sz w:val="20"/>
          <w:szCs w:val="20"/>
        </w:rPr>
      </w:pPr>
      <w:r w:rsidRPr="004826DC">
        <w:rPr>
          <w:rFonts w:ascii="Calibri" w:hAnsi="Calibri"/>
          <w:sz w:val="20"/>
          <w:szCs w:val="20"/>
        </w:rPr>
        <w:t xml:space="preserve">Para uma explicação de como a FacesServlet e o processamento de requests funciona, veja: </w:t>
      </w:r>
    </w:p>
    <w:p w:rsidR="0076629D" w:rsidRPr="004826DC" w:rsidRDefault="001F0FD9" w:rsidP="00D13510">
      <w:pPr>
        <w:numPr>
          <w:ilvl w:val="0"/>
          <w:numId w:val="57"/>
        </w:numPr>
        <w:spacing w:before="100" w:beforeAutospacing="1" w:after="100" w:afterAutospacing="1"/>
        <w:jc w:val="both"/>
        <w:rPr>
          <w:rFonts w:ascii="Calibri" w:hAnsi="Calibri"/>
        </w:rPr>
      </w:pPr>
      <w:hyperlink r:id="rId142" w:tooltip="http://www.devshed.com/c/a/Java/Introduction-to-JavaServer-Faces-1/" w:history="1">
        <w:r w:rsidR="0076629D" w:rsidRPr="004826DC">
          <w:rPr>
            <w:rFonts w:ascii="Calibri" w:hAnsi="Calibri"/>
            <w:u w:val="single"/>
          </w:rPr>
          <w:t>http://www.devshed.com/c/a/Java/Introduction-to-JavaServer-Faces-1/</w:t>
        </w:r>
      </w:hyperlink>
      <w:r w:rsidR="0076629D" w:rsidRPr="004826DC">
        <w:rPr>
          <w:rFonts w:ascii="Calibri" w:hAnsi="Calibri"/>
        </w:rPr>
        <w:t xml:space="preserve"> </w:t>
      </w:r>
    </w:p>
    <w:p w:rsidR="0076629D" w:rsidRPr="004826DC" w:rsidRDefault="0076629D" w:rsidP="00D13510">
      <w:pPr>
        <w:jc w:val="both"/>
        <w:rPr>
          <w:rFonts w:ascii="Calibri" w:hAnsi="Calibri"/>
          <w:b/>
          <w:u w:val="single"/>
        </w:rPr>
      </w:pPr>
      <w:r w:rsidRPr="004826DC">
        <w:rPr>
          <w:rFonts w:ascii="Calibri" w:hAnsi="Calibri"/>
          <w:b/>
          <w:u w:val="single"/>
        </w:rPr>
        <w:t xml:space="preserve">faces-config-CasoX.xml </w:t>
      </w:r>
    </w:p>
    <w:p w:rsidR="0076629D" w:rsidRPr="004826DC" w:rsidRDefault="0076629D" w:rsidP="00D13510">
      <w:pPr>
        <w:pStyle w:val="NormalWeb"/>
        <w:jc w:val="both"/>
        <w:rPr>
          <w:rFonts w:ascii="Calibri" w:hAnsi="Calibri"/>
          <w:sz w:val="20"/>
          <w:szCs w:val="20"/>
        </w:rPr>
      </w:pPr>
      <w:r w:rsidRPr="004826DC">
        <w:rPr>
          <w:rFonts w:ascii="Calibri" w:hAnsi="Calibri"/>
          <w:sz w:val="20"/>
          <w:szCs w:val="20"/>
        </w:rPr>
        <w:t xml:space="preserve">Estes arquivos configuram a navegação entre páginas de uma aplicação JSF. É possível colocar toda as regras de navegação em um único arquivo, mas a recomendação aqui no TCU é que seja criado um arquivo por caso de uso. Estes arquivos devem estar configurados no web.xml (parâmetro javax.faces.CONFIG_FILES). </w:t>
      </w:r>
    </w:p>
    <w:p w:rsidR="0076629D" w:rsidRPr="004826DC" w:rsidRDefault="0076629D" w:rsidP="00D13510">
      <w:pPr>
        <w:pStyle w:val="NormalWeb"/>
        <w:jc w:val="both"/>
        <w:rPr>
          <w:rFonts w:ascii="Calibri" w:hAnsi="Calibri"/>
          <w:sz w:val="20"/>
          <w:szCs w:val="20"/>
        </w:rPr>
      </w:pPr>
      <w:r w:rsidRPr="004826DC">
        <w:rPr>
          <w:rFonts w:ascii="Calibri" w:hAnsi="Calibri"/>
          <w:sz w:val="20"/>
          <w:szCs w:val="20"/>
        </w:rPr>
        <w:t xml:space="preserve">Para saber mais: </w:t>
      </w:r>
    </w:p>
    <w:p w:rsidR="0076629D" w:rsidRPr="004826DC" w:rsidRDefault="001F0FD9" w:rsidP="00D13510">
      <w:pPr>
        <w:numPr>
          <w:ilvl w:val="0"/>
          <w:numId w:val="58"/>
        </w:numPr>
        <w:spacing w:before="100" w:beforeAutospacing="1" w:after="100" w:afterAutospacing="1"/>
        <w:jc w:val="both"/>
        <w:rPr>
          <w:rFonts w:ascii="Calibri" w:hAnsi="Calibri"/>
        </w:rPr>
      </w:pPr>
      <w:hyperlink r:id="rId143" w:tooltip="http://www.jsftutorials.net/jsf-navigation-by-examples.html" w:history="1">
        <w:r w:rsidR="0076629D" w:rsidRPr="004826DC">
          <w:rPr>
            <w:rFonts w:ascii="Calibri" w:hAnsi="Calibri"/>
            <w:u w:val="single"/>
          </w:rPr>
          <w:t>http://www.jsftutorials.net/jsf-navigation-by-examples.html</w:t>
        </w:r>
      </w:hyperlink>
      <w:r w:rsidR="0076629D" w:rsidRPr="004826DC">
        <w:rPr>
          <w:rFonts w:ascii="Calibri" w:hAnsi="Calibri"/>
        </w:rPr>
        <w:t xml:space="preserve"> </w:t>
      </w:r>
    </w:p>
    <w:p w:rsidR="0076629D" w:rsidRPr="004826DC" w:rsidRDefault="0076629D" w:rsidP="00D13510">
      <w:pPr>
        <w:jc w:val="both"/>
        <w:rPr>
          <w:rFonts w:ascii="Calibri" w:hAnsi="Calibri"/>
          <w:b/>
          <w:u w:val="single"/>
        </w:rPr>
      </w:pPr>
      <w:r w:rsidRPr="004826DC">
        <w:rPr>
          <w:rFonts w:ascii="Calibri" w:hAnsi="Calibri"/>
          <w:b/>
          <w:u w:val="single"/>
        </w:rPr>
        <w:t xml:space="preserve">SvlTransacaoA </w:t>
      </w:r>
    </w:p>
    <w:p w:rsidR="0076629D" w:rsidRPr="004826DC" w:rsidRDefault="0076629D" w:rsidP="00D13510">
      <w:pPr>
        <w:pStyle w:val="NormalWeb"/>
        <w:jc w:val="both"/>
        <w:rPr>
          <w:rFonts w:ascii="Calibri" w:hAnsi="Calibri"/>
          <w:sz w:val="20"/>
          <w:szCs w:val="20"/>
        </w:rPr>
      </w:pPr>
      <w:r w:rsidRPr="004826DC">
        <w:rPr>
          <w:rFonts w:ascii="Calibri" w:hAnsi="Calibri"/>
          <w:sz w:val="20"/>
          <w:szCs w:val="20"/>
        </w:rPr>
        <w:t xml:space="preserve">As transações dos sistemas não implementadas com JSF usam a tecnologia Servlet. Cada servlet deve estar declarada no arquivo web.xml. Veja a descrição do módulo Svl na Seção </w:t>
      </w:r>
      <w:hyperlink r:id="rId144" w:tooltip="ArqRef7.0 - Refinamento Dependências Código Java" w:history="1">
        <w:r w:rsidRPr="004826DC">
          <w:rPr>
            <w:rFonts w:ascii="Calibri" w:hAnsi="Calibri"/>
            <w:sz w:val="20"/>
            <w:szCs w:val="20"/>
          </w:rPr>
          <w:t>Refinamento Dependências Java</w:t>
        </w:r>
      </w:hyperlink>
      <w:r w:rsidRPr="004826DC">
        <w:rPr>
          <w:rFonts w:ascii="Calibri" w:hAnsi="Calibri"/>
          <w:sz w:val="20"/>
          <w:szCs w:val="20"/>
        </w:rPr>
        <w:t xml:space="preserve"> para uma descrição de como as servlets devem ser implementadas. </w:t>
      </w:r>
    </w:p>
    <w:p w:rsidR="0076629D" w:rsidRPr="004826DC" w:rsidRDefault="0076629D" w:rsidP="00D13510">
      <w:pPr>
        <w:jc w:val="both"/>
        <w:rPr>
          <w:rFonts w:ascii="Calibri" w:hAnsi="Calibri"/>
          <w:b/>
          <w:u w:val="single"/>
        </w:rPr>
      </w:pPr>
      <w:r w:rsidRPr="004826DC">
        <w:rPr>
          <w:rFonts w:ascii="Calibri" w:hAnsi="Calibri"/>
          <w:b/>
          <w:u w:val="single"/>
        </w:rPr>
        <w:t xml:space="preserve">servlets do Siga </w:t>
      </w:r>
    </w:p>
    <w:p w:rsidR="0076629D" w:rsidRPr="004826DC" w:rsidRDefault="0076629D" w:rsidP="00D13510">
      <w:pPr>
        <w:pStyle w:val="NormalWeb"/>
        <w:jc w:val="both"/>
        <w:rPr>
          <w:rFonts w:ascii="Calibri" w:hAnsi="Calibri"/>
          <w:sz w:val="20"/>
          <w:szCs w:val="20"/>
        </w:rPr>
      </w:pPr>
      <w:r w:rsidRPr="004826DC">
        <w:rPr>
          <w:rFonts w:ascii="Calibri" w:hAnsi="Calibri"/>
          <w:sz w:val="20"/>
          <w:szCs w:val="20"/>
        </w:rPr>
        <w:t xml:space="preserve">São servlets utilzadas para gerência de acesso que estão presentes em todos os sistemas e devem estar declaradas no arquivo web.xml. Abaixo está a lista de servlets do Siga que devem ser declaradas: </w:t>
      </w:r>
    </w:p>
    <w:p w:rsidR="0076629D" w:rsidRPr="004826DC" w:rsidRDefault="0076629D" w:rsidP="00D13510">
      <w:pPr>
        <w:pStyle w:val="NormalWeb"/>
        <w:numPr>
          <w:ilvl w:val="0"/>
          <w:numId w:val="60"/>
        </w:numPr>
        <w:jc w:val="both"/>
        <w:rPr>
          <w:rFonts w:ascii="Calibri" w:hAnsi="Calibri"/>
          <w:sz w:val="20"/>
          <w:szCs w:val="20"/>
        </w:rPr>
      </w:pPr>
      <w:r w:rsidRPr="004826DC">
        <w:rPr>
          <w:rFonts w:ascii="Calibri" w:hAnsi="Calibri"/>
          <w:sz w:val="20"/>
          <w:szCs w:val="20"/>
        </w:rPr>
        <w:t xml:space="preserve">Siga </w:t>
      </w:r>
    </w:p>
    <w:p w:rsidR="0076629D" w:rsidRPr="004826DC" w:rsidRDefault="0076629D" w:rsidP="00D13510">
      <w:pPr>
        <w:pStyle w:val="NormalWeb"/>
        <w:numPr>
          <w:ilvl w:val="0"/>
          <w:numId w:val="60"/>
        </w:numPr>
        <w:jc w:val="both"/>
        <w:rPr>
          <w:rFonts w:ascii="Calibri" w:hAnsi="Calibri"/>
          <w:sz w:val="20"/>
          <w:szCs w:val="20"/>
        </w:rPr>
      </w:pPr>
      <w:r w:rsidRPr="004826DC">
        <w:rPr>
          <w:rFonts w:ascii="Calibri" w:hAnsi="Calibri"/>
          <w:sz w:val="20"/>
          <w:szCs w:val="20"/>
        </w:rPr>
        <w:t xml:space="preserve">SigaLogin </w:t>
      </w:r>
    </w:p>
    <w:p w:rsidR="0076629D" w:rsidRPr="004826DC" w:rsidRDefault="0076629D" w:rsidP="00D13510">
      <w:pPr>
        <w:pStyle w:val="NormalWeb"/>
        <w:numPr>
          <w:ilvl w:val="0"/>
          <w:numId w:val="60"/>
        </w:numPr>
        <w:jc w:val="both"/>
        <w:rPr>
          <w:rFonts w:ascii="Calibri" w:hAnsi="Calibri"/>
          <w:sz w:val="20"/>
          <w:szCs w:val="20"/>
        </w:rPr>
      </w:pPr>
      <w:r w:rsidRPr="004826DC">
        <w:rPr>
          <w:rFonts w:ascii="Calibri" w:hAnsi="Calibri"/>
          <w:sz w:val="20"/>
          <w:szCs w:val="20"/>
        </w:rPr>
        <w:t xml:space="preserve">SvlSigaMenu </w:t>
      </w:r>
    </w:p>
    <w:p w:rsidR="0076629D" w:rsidRPr="004826DC" w:rsidRDefault="0076629D" w:rsidP="00D13510">
      <w:pPr>
        <w:pStyle w:val="NormalWeb"/>
        <w:numPr>
          <w:ilvl w:val="0"/>
          <w:numId w:val="60"/>
        </w:numPr>
        <w:jc w:val="both"/>
        <w:rPr>
          <w:rFonts w:ascii="Calibri" w:hAnsi="Calibri"/>
          <w:sz w:val="20"/>
          <w:szCs w:val="20"/>
        </w:rPr>
      </w:pPr>
      <w:r w:rsidRPr="004826DC">
        <w:rPr>
          <w:rFonts w:ascii="Calibri" w:hAnsi="Calibri"/>
          <w:sz w:val="20"/>
          <w:szCs w:val="20"/>
        </w:rPr>
        <w:t xml:space="preserve">SigaMenuSistema </w:t>
      </w:r>
    </w:p>
    <w:p w:rsidR="0076629D" w:rsidRPr="004826DC" w:rsidRDefault="0076629D" w:rsidP="00D13510">
      <w:pPr>
        <w:pStyle w:val="NormalWeb"/>
        <w:numPr>
          <w:ilvl w:val="0"/>
          <w:numId w:val="60"/>
        </w:numPr>
        <w:jc w:val="both"/>
        <w:rPr>
          <w:rFonts w:ascii="Calibri" w:hAnsi="Calibri"/>
          <w:sz w:val="20"/>
          <w:szCs w:val="20"/>
        </w:rPr>
      </w:pPr>
      <w:r w:rsidRPr="004826DC">
        <w:rPr>
          <w:rFonts w:ascii="Calibri" w:hAnsi="Calibri"/>
          <w:sz w:val="20"/>
          <w:szCs w:val="20"/>
        </w:rPr>
        <w:t xml:space="preserve">SigaSair </w:t>
      </w:r>
    </w:p>
    <w:p w:rsidR="0076629D" w:rsidRPr="004826DC" w:rsidRDefault="0076629D" w:rsidP="00D13510">
      <w:pPr>
        <w:pStyle w:val="NormalWeb"/>
        <w:numPr>
          <w:ilvl w:val="0"/>
          <w:numId w:val="60"/>
        </w:numPr>
        <w:jc w:val="both"/>
        <w:rPr>
          <w:rFonts w:ascii="Calibri" w:hAnsi="Calibri"/>
          <w:sz w:val="20"/>
          <w:szCs w:val="20"/>
        </w:rPr>
      </w:pPr>
      <w:r w:rsidRPr="004826DC">
        <w:rPr>
          <w:rFonts w:ascii="Calibri" w:hAnsi="Calibri"/>
          <w:sz w:val="20"/>
          <w:szCs w:val="20"/>
        </w:rPr>
        <w:t xml:space="preserve">SigaMensagem </w:t>
      </w:r>
    </w:p>
    <w:p w:rsidR="0076629D" w:rsidRPr="004826DC" w:rsidRDefault="0076629D" w:rsidP="00D13510">
      <w:pPr>
        <w:pStyle w:val="NormalWeb"/>
        <w:numPr>
          <w:ilvl w:val="0"/>
          <w:numId w:val="60"/>
        </w:numPr>
        <w:jc w:val="both"/>
        <w:rPr>
          <w:rFonts w:ascii="Calibri" w:hAnsi="Calibri"/>
          <w:sz w:val="20"/>
          <w:szCs w:val="20"/>
        </w:rPr>
      </w:pPr>
      <w:r w:rsidRPr="004826DC">
        <w:rPr>
          <w:rFonts w:ascii="Calibri" w:hAnsi="Calibri"/>
          <w:sz w:val="20"/>
          <w:szCs w:val="20"/>
        </w:rPr>
        <w:t xml:space="preserve">SigaMonitor </w:t>
      </w:r>
    </w:p>
    <w:p w:rsidR="0076629D" w:rsidRPr="004826DC" w:rsidRDefault="0076629D" w:rsidP="00D13510">
      <w:pPr>
        <w:pStyle w:val="NormalWeb"/>
        <w:numPr>
          <w:ilvl w:val="0"/>
          <w:numId w:val="60"/>
        </w:numPr>
        <w:jc w:val="both"/>
        <w:rPr>
          <w:rFonts w:ascii="Calibri" w:hAnsi="Calibri"/>
          <w:sz w:val="20"/>
          <w:szCs w:val="20"/>
        </w:rPr>
      </w:pPr>
      <w:r w:rsidRPr="004826DC">
        <w:rPr>
          <w:rFonts w:ascii="Calibri" w:hAnsi="Calibri"/>
          <w:sz w:val="20"/>
          <w:szCs w:val="20"/>
        </w:rPr>
        <w:t xml:space="preserve">SvlSenhaExpirada </w:t>
      </w:r>
    </w:p>
    <w:p w:rsidR="0076629D" w:rsidRPr="004826DC" w:rsidRDefault="0076629D" w:rsidP="00D13510">
      <w:pPr>
        <w:pStyle w:val="NormalWeb"/>
        <w:numPr>
          <w:ilvl w:val="0"/>
          <w:numId w:val="60"/>
        </w:numPr>
        <w:jc w:val="both"/>
        <w:rPr>
          <w:rFonts w:ascii="Calibri" w:hAnsi="Calibri"/>
          <w:sz w:val="20"/>
          <w:szCs w:val="20"/>
        </w:rPr>
      </w:pPr>
      <w:r w:rsidRPr="004826DC">
        <w:rPr>
          <w:rFonts w:ascii="Calibri" w:hAnsi="Calibri"/>
          <w:sz w:val="20"/>
          <w:szCs w:val="20"/>
        </w:rPr>
        <w:t xml:space="preserve">SigaMantemSessao </w:t>
      </w:r>
    </w:p>
    <w:p w:rsidR="0076629D" w:rsidRPr="004826DC" w:rsidRDefault="0076629D" w:rsidP="00D13510">
      <w:pPr>
        <w:pStyle w:val="NormalWeb"/>
        <w:numPr>
          <w:ilvl w:val="0"/>
          <w:numId w:val="60"/>
        </w:numPr>
        <w:jc w:val="both"/>
        <w:rPr>
          <w:rFonts w:ascii="Calibri" w:hAnsi="Calibri"/>
          <w:sz w:val="20"/>
          <w:szCs w:val="20"/>
        </w:rPr>
      </w:pPr>
      <w:r w:rsidRPr="004826DC">
        <w:rPr>
          <w:rFonts w:ascii="Calibri" w:hAnsi="Calibri"/>
          <w:sz w:val="20"/>
          <w:szCs w:val="20"/>
        </w:rPr>
        <w:t xml:space="preserve">SigaEncapsulaFrameMantemSessao </w:t>
      </w:r>
    </w:p>
    <w:p w:rsidR="0076629D" w:rsidRPr="004826DC" w:rsidRDefault="0076629D" w:rsidP="00D13510">
      <w:pPr>
        <w:pStyle w:val="NormalWeb"/>
        <w:numPr>
          <w:ilvl w:val="0"/>
          <w:numId w:val="60"/>
        </w:numPr>
        <w:jc w:val="both"/>
        <w:rPr>
          <w:rFonts w:ascii="Calibri" w:hAnsi="Calibri"/>
          <w:sz w:val="20"/>
          <w:szCs w:val="20"/>
        </w:rPr>
      </w:pPr>
      <w:r w:rsidRPr="004826DC">
        <w:rPr>
          <w:rFonts w:ascii="Calibri" w:hAnsi="Calibri"/>
          <w:sz w:val="20"/>
          <w:szCs w:val="20"/>
        </w:rPr>
        <w:lastRenderedPageBreak/>
        <w:t xml:space="preserve">SigaAviso (esta aparece separada no diagrama e está descrita abaixo) </w:t>
      </w:r>
    </w:p>
    <w:p w:rsidR="0076629D" w:rsidRPr="004826DC" w:rsidRDefault="0076629D" w:rsidP="00D13510">
      <w:pPr>
        <w:jc w:val="both"/>
        <w:rPr>
          <w:rFonts w:ascii="Calibri" w:hAnsi="Calibri"/>
          <w:b/>
          <w:u w:val="single"/>
        </w:rPr>
      </w:pPr>
      <w:r w:rsidRPr="004826DC">
        <w:rPr>
          <w:rFonts w:ascii="Calibri" w:hAnsi="Calibri"/>
          <w:b/>
          <w:u w:val="single"/>
        </w:rPr>
        <w:t xml:space="preserve">SigaAviso </w:t>
      </w:r>
    </w:p>
    <w:p w:rsidR="0076629D" w:rsidRPr="004826DC" w:rsidRDefault="0076629D" w:rsidP="00D13510">
      <w:pPr>
        <w:pStyle w:val="NormalWeb"/>
        <w:jc w:val="both"/>
        <w:rPr>
          <w:rFonts w:ascii="Calibri" w:hAnsi="Calibri"/>
          <w:sz w:val="20"/>
          <w:szCs w:val="20"/>
        </w:rPr>
      </w:pPr>
      <w:r w:rsidRPr="004826DC">
        <w:rPr>
          <w:rFonts w:ascii="Calibri" w:hAnsi="Calibri"/>
          <w:sz w:val="20"/>
          <w:szCs w:val="20"/>
        </w:rPr>
        <w:t xml:space="preserve">Exibe página com mensagem de erro ao usuário quando ocorre erro no processamento do request no lado servidor. Essa página é chamada via forward ou redirect. É tipicamente chamada quando ocorre uma exceção ao executar a operação do usuário. </w:t>
      </w:r>
    </w:p>
    <w:p w:rsidR="0076629D" w:rsidRPr="004826DC" w:rsidRDefault="0076629D" w:rsidP="00D13510">
      <w:pPr>
        <w:jc w:val="both"/>
        <w:rPr>
          <w:rFonts w:ascii="Calibri" w:hAnsi="Calibri"/>
          <w:b/>
          <w:u w:val="single"/>
        </w:rPr>
      </w:pPr>
      <w:r w:rsidRPr="004826DC">
        <w:rPr>
          <w:rFonts w:ascii="Calibri" w:hAnsi="Calibri"/>
          <w:b/>
          <w:u w:val="single"/>
        </w:rPr>
        <w:t xml:space="preserve">ContextListener </w:t>
      </w:r>
    </w:p>
    <w:p w:rsidR="0076629D" w:rsidRPr="004826DC" w:rsidRDefault="0076629D" w:rsidP="00D13510">
      <w:pPr>
        <w:pStyle w:val="NormalWeb"/>
        <w:jc w:val="both"/>
        <w:rPr>
          <w:rFonts w:ascii="Calibri" w:hAnsi="Calibri"/>
        </w:rPr>
      </w:pPr>
      <w:r w:rsidRPr="004826DC">
        <w:rPr>
          <w:rFonts w:ascii="Calibri" w:hAnsi="Calibri"/>
          <w:sz w:val="20"/>
          <w:szCs w:val="20"/>
        </w:rPr>
        <w:t xml:space="preserve">Os </w:t>
      </w:r>
      <w:hyperlink r:id="rId145" w:history="1">
        <w:r w:rsidRPr="004826DC">
          <w:rPr>
            <w:rStyle w:val="Hyperlink"/>
            <w:rFonts w:ascii="Calibri" w:hAnsi="Calibri"/>
            <w:color w:val="auto"/>
            <w:sz w:val="20"/>
            <w:szCs w:val="20"/>
          </w:rPr>
          <w:t>context listener</w:t>
        </w:r>
      </w:hyperlink>
      <w:r w:rsidRPr="004826DC">
        <w:rPr>
          <w:rFonts w:ascii="Calibri" w:hAnsi="Calibri"/>
          <w:sz w:val="20"/>
          <w:szCs w:val="20"/>
        </w:rPr>
        <w:t xml:space="preserve">s são componentes especiais configurados no web.xml e que são chamados pelo web container quando o contexto é inicializado. O ContextListener do TCU (classe &lt;code&gt;tcu.util.contexto.ContextListener&lt;/code&gt;) está configurado em todos os contextos web de sistemas. Ele seta uma variável de contexto com o nome do contexto e gera registros de monitoramento.  </w:t>
      </w:r>
    </w:p>
    <w:p w:rsidR="0076629D" w:rsidRPr="004826DC" w:rsidRDefault="0076629D" w:rsidP="00D13510">
      <w:pPr>
        <w:jc w:val="both"/>
        <w:rPr>
          <w:rFonts w:ascii="Calibri" w:hAnsi="Calibri"/>
          <w:b/>
          <w:u w:val="single"/>
        </w:rPr>
      </w:pPr>
      <w:r w:rsidRPr="004826DC">
        <w:rPr>
          <w:rFonts w:ascii="Calibri" w:hAnsi="Calibri"/>
          <w:b/>
          <w:u w:val="single"/>
        </w:rPr>
        <w:t xml:space="preserve">Oracle PRODUCAO </w:t>
      </w:r>
    </w:p>
    <w:p w:rsidR="0076629D" w:rsidRPr="004826DC" w:rsidRDefault="0076629D" w:rsidP="00D13510">
      <w:pPr>
        <w:pStyle w:val="NormalWeb"/>
        <w:jc w:val="both"/>
        <w:rPr>
          <w:rFonts w:ascii="Calibri" w:hAnsi="Calibri"/>
          <w:sz w:val="20"/>
          <w:szCs w:val="20"/>
        </w:rPr>
      </w:pPr>
      <w:r w:rsidRPr="004826DC">
        <w:rPr>
          <w:rFonts w:ascii="Calibri" w:hAnsi="Calibri"/>
          <w:sz w:val="20"/>
          <w:szCs w:val="20"/>
        </w:rPr>
        <w:t xml:space="preserve">O acesso ao banco de dados relacional Oracle é feito por meio do driver JDBC. As chamadas no código podem usar uma das seguintes formas: </w:t>
      </w:r>
    </w:p>
    <w:p w:rsidR="0076629D" w:rsidRPr="004826DC" w:rsidRDefault="0076629D" w:rsidP="00D13510">
      <w:pPr>
        <w:pStyle w:val="NormalWeb"/>
        <w:numPr>
          <w:ilvl w:val="0"/>
          <w:numId w:val="61"/>
        </w:numPr>
        <w:jc w:val="both"/>
        <w:rPr>
          <w:rFonts w:ascii="Calibri" w:hAnsi="Calibri"/>
          <w:sz w:val="20"/>
          <w:szCs w:val="20"/>
        </w:rPr>
      </w:pPr>
      <w:r w:rsidRPr="004826DC">
        <w:rPr>
          <w:rFonts w:ascii="Calibri" w:hAnsi="Calibri"/>
          <w:sz w:val="20"/>
          <w:szCs w:val="20"/>
        </w:rPr>
        <w:t xml:space="preserve">Framework de mapeamento objeto relacional, por exemplo, Hibernate; </w:t>
      </w:r>
    </w:p>
    <w:p w:rsidR="0076629D" w:rsidRPr="004826DC" w:rsidRDefault="0076629D" w:rsidP="00D13510">
      <w:pPr>
        <w:pStyle w:val="NormalWeb"/>
        <w:numPr>
          <w:ilvl w:val="0"/>
          <w:numId w:val="61"/>
        </w:numPr>
        <w:jc w:val="both"/>
        <w:rPr>
          <w:rFonts w:ascii="Calibri" w:hAnsi="Calibri"/>
          <w:sz w:val="20"/>
          <w:szCs w:val="20"/>
        </w:rPr>
      </w:pPr>
      <w:r w:rsidRPr="004826DC">
        <w:rPr>
          <w:rFonts w:ascii="Calibri" w:hAnsi="Calibri"/>
          <w:sz w:val="20"/>
          <w:szCs w:val="20"/>
        </w:rPr>
        <w:t xml:space="preserve">Diretamente via API JDBC em métodos dos DAOs. </w:t>
      </w:r>
    </w:p>
    <w:p w:rsidR="0076629D" w:rsidRPr="004826DC" w:rsidRDefault="0076629D" w:rsidP="00D13510">
      <w:pPr>
        <w:pStyle w:val="NormalWeb"/>
        <w:jc w:val="both"/>
        <w:rPr>
          <w:rFonts w:ascii="Calibri" w:hAnsi="Calibri"/>
          <w:sz w:val="20"/>
          <w:szCs w:val="20"/>
        </w:rPr>
      </w:pPr>
      <w:r w:rsidRPr="004826DC">
        <w:rPr>
          <w:rFonts w:ascii="Calibri" w:hAnsi="Calibri"/>
          <w:sz w:val="20"/>
          <w:szCs w:val="20"/>
        </w:rPr>
        <w:t xml:space="preserve">No servidor de aplicações há um Datasource configurado que se chama BancoDadosNomeContexto. As aplicações obtêm conexões de banco por meio deste Datasource, que possui internamente um pool de conexões. </w:t>
      </w:r>
    </w:p>
    <w:p w:rsidR="0076629D" w:rsidRPr="004826DC" w:rsidRDefault="0076629D" w:rsidP="00D13510">
      <w:pPr>
        <w:jc w:val="both"/>
        <w:rPr>
          <w:rFonts w:ascii="Calibri" w:hAnsi="Calibri"/>
          <w:b/>
          <w:u w:val="single"/>
        </w:rPr>
      </w:pPr>
      <w:r w:rsidRPr="004826DC">
        <w:rPr>
          <w:rFonts w:ascii="Calibri" w:hAnsi="Calibri"/>
          <w:b/>
          <w:u w:val="single"/>
        </w:rPr>
        <w:t xml:space="preserve">ThreadLoggerBD </w:t>
      </w:r>
    </w:p>
    <w:p w:rsidR="0076629D" w:rsidRPr="004826DC" w:rsidRDefault="0076629D" w:rsidP="00D13510">
      <w:pPr>
        <w:pStyle w:val="NormalWeb"/>
        <w:jc w:val="both"/>
        <w:rPr>
          <w:rFonts w:ascii="Calibri" w:hAnsi="Calibri"/>
          <w:sz w:val="20"/>
          <w:szCs w:val="20"/>
        </w:rPr>
      </w:pPr>
      <w:r w:rsidRPr="004826DC">
        <w:rPr>
          <w:rFonts w:ascii="Calibri" w:hAnsi="Calibri"/>
          <w:sz w:val="20"/>
          <w:szCs w:val="20"/>
        </w:rPr>
        <w:t xml:space="preserve">Reponsável pelo processamento em background de registros de monitoramento. Este processamento consiste basicamente de armazenamento do registro no banco e, em alguns casos, notificação por email. Exemplos de registros de monitoramento: </w:t>
      </w:r>
    </w:p>
    <w:p w:rsidR="0076629D" w:rsidRPr="004826DC" w:rsidRDefault="0076629D" w:rsidP="00D13510">
      <w:pPr>
        <w:pStyle w:val="NormalWeb"/>
        <w:numPr>
          <w:ilvl w:val="0"/>
          <w:numId w:val="61"/>
        </w:numPr>
        <w:jc w:val="both"/>
        <w:rPr>
          <w:rFonts w:ascii="Calibri" w:hAnsi="Calibri"/>
          <w:sz w:val="20"/>
          <w:szCs w:val="20"/>
        </w:rPr>
      </w:pPr>
      <w:r w:rsidRPr="004826DC">
        <w:rPr>
          <w:rFonts w:ascii="Calibri" w:hAnsi="Calibri"/>
          <w:sz w:val="20"/>
          <w:szCs w:val="20"/>
        </w:rPr>
        <w:t xml:space="preserve">Falha de aplicação </w:t>
      </w:r>
    </w:p>
    <w:p w:rsidR="0076629D" w:rsidRPr="004826DC" w:rsidRDefault="0076629D" w:rsidP="00D13510">
      <w:pPr>
        <w:pStyle w:val="NormalWeb"/>
        <w:numPr>
          <w:ilvl w:val="0"/>
          <w:numId w:val="61"/>
        </w:numPr>
        <w:jc w:val="both"/>
        <w:rPr>
          <w:rFonts w:ascii="Calibri" w:hAnsi="Calibri"/>
          <w:sz w:val="20"/>
          <w:szCs w:val="20"/>
        </w:rPr>
      </w:pPr>
      <w:r w:rsidRPr="004826DC">
        <w:rPr>
          <w:rFonts w:ascii="Calibri" w:hAnsi="Calibri"/>
          <w:sz w:val="20"/>
          <w:szCs w:val="20"/>
        </w:rPr>
        <w:t xml:space="preserve">Disponibilidade de recursos/sistemas </w:t>
      </w:r>
    </w:p>
    <w:p w:rsidR="0076629D" w:rsidRPr="004826DC" w:rsidRDefault="0076629D" w:rsidP="00D13510">
      <w:pPr>
        <w:pStyle w:val="NormalWeb"/>
        <w:numPr>
          <w:ilvl w:val="0"/>
          <w:numId w:val="61"/>
        </w:numPr>
        <w:jc w:val="both"/>
        <w:rPr>
          <w:rFonts w:ascii="Calibri" w:hAnsi="Calibri"/>
          <w:sz w:val="20"/>
          <w:szCs w:val="20"/>
        </w:rPr>
      </w:pPr>
      <w:r w:rsidRPr="004826DC">
        <w:rPr>
          <w:rFonts w:ascii="Calibri" w:hAnsi="Calibri"/>
          <w:sz w:val="20"/>
          <w:szCs w:val="20"/>
        </w:rPr>
        <w:t xml:space="preserve">Login/logout de usuário </w:t>
      </w:r>
    </w:p>
    <w:p w:rsidR="0076629D" w:rsidRPr="004826DC" w:rsidRDefault="0076629D" w:rsidP="00D13510">
      <w:pPr>
        <w:pStyle w:val="NormalWeb"/>
        <w:numPr>
          <w:ilvl w:val="0"/>
          <w:numId w:val="61"/>
        </w:numPr>
        <w:jc w:val="both"/>
        <w:rPr>
          <w:rFonts w:ascii="Calibri" w:hAnsi="Calibri"/>
          <w:sz w:val="20"/>
          <w:szCs w:val="20"/>
        </w:rPr>
      </w:pPr>
      <w:r w:rsidRPr="004826DC">
        <w:rPr>
          <w:rFonts w:ascii="Calibri" w:hAnsi="Calibri"/>
          <w:sz w:val="20"/>
          <w:szCs w:val="20"/>
        </w:rPr>
        <w:t xml:space="preserve">Startup/shutdown de contexto </w:t>
      </w:r>
    </w:p>
    <w:p w:rsidR="0076629D" w:rsidRPr="004826DC" w:rsidRDefault="0076629D" w:rsidP="00D13510">
      <w:pPr>
        <w:jc w:val="both"/>
        <w:rPr>
          <w:rFonts w:ascii="Calibri" w:hAnsi="Calibri"/>
          <w:b/>
          <w:u w:val="single"/>
        </w:rPr>
      </w:pPr>
      <w:r w:rsidRPr="004826DC">
        <w:rPr>
          <w:rFonts w:ascii="Calibri" w:hAnsi="Calibri"/>
          <w:b/>
          <w:u w:val="single"/>
        </w:rPr>
        <w:t xml:space="preserve">ThreadFunçãoX </w:t>
      </w:r>
    </w:p>
    <w:p w:rsidR="0076629D" w:rsidRPr="004826DC" w:rsidRDefault="0076629D" w:rsidP="00D13510">
      <w:pPr>
        <w:pStyle w:val="NormalWeb"/>
        <w:jc w:val="both"/>
        <w:rPr>
          <w:rFonts w:ascii="Calibri" w:hAnsi="Calibri"/>
          <w:sz w:val="20"/>
          <w:szCs w:val="20"/>
        </w:rPr>
      </w:pPr>
      <w:r w:rsidRPr="004826DC">
        <w:rPr>
          <w:rFonts w:ascii="Calibri" w:hAnsi="Calibri"/>
          <w:sz w:val="20"/>
          <w:szCs w:val="20"/>
        </w:rPr>
        <w:t xml:space="preserve">Alguns sistemas disparam threads para realizar em background parte do processamento do request do usuário. Há várias threads associadas ao workflow de negócio dos sistemas. Há também uma thread da infraestrutura chamada ThreadLoggerBD, que é responsável pelo processamento em background de registros de monitoramento. Este processamento consiste basicamente de armazenamento do registro no banco e, em alguns casos, notificação por email. Exemplos de registros de monitoramento: falha de aplicação; disponibilidade de recursos/sistemas; login/logout de usuário; startup/shutdown de contexto. </w:t>
      </w:r>
    </w:p>
    <w:p w:rsidR="0076629D" w:rsidRPr="004826DC" w:rsidRDefault="0076629D" w:rsidP="00D13510">
      <w:pPr>
        <w:jc w:val="both"/>
        <w:rPr>
          <w:rFonts w:ascii="Calibri" w:hAnsi="Calibri"/>
          <w:b/>
          <w:u w:val="single"/>
        </w:rPr>
      </w:pPr>
      <w:r w:rsidRPr="004826DC">
        <w:rPr>
          <w:rFonts w:ascii="Calibri" w:hAnsi="Calibri"/>
          <w:b/>
          <w:u w:val="single"/>
        </w:rPr>
        <w:t xml:space="preserve">AgendadorRotina </w:t>
      </w:r>
    </w:p>
    <w:p w:rsidR="0076629D" w:rsidRPr="004826DC" w:rsidRDefault="0076629D" w:rsidP="00D13510">
      <w:pPr>
        <w:pStyle w:val="NormalWeb"/>
        <w:jc w:val="both"/>
        <w:rPr>
          <w:rFonts w:ascii="Calibri" w:hAnsi="Calibri"/>
          <w:sz w:val="20"/>
          <w:szCs w:val="20"/>
        </w:rPr>
      </w:pPr>
      <w:r w:rsidRPr="004826DC">
        <w:rPr>
          <w:rFonts w:ascii="Calibri" w:hAnsi="Calibri"/>
          <w:sz w:val="20"/>
          <w:szCs w:val="20"/>
        </w:rPr>
        <w:t xml:space="preserve">Aplicação Java de linha de comando desenvolvida pelo Sepas, que é responsável por: </w:t>
      </w:r>
    </w:p>
    <w:p w:rsidR="0076629D" w:rsidRPr="004826DC" w:rsidRDefault="0076629D" w:rsidP="00D13510">
      <w:pPr>
        <w:pStyle w:val="NormalWeb"/>
        <w:numPr>
          <w:ilvl w:val="0"/>
          <w:numId w:val="61"/>
        </w:numPr>
        <w:jc w:val="both"/>
        <w:rPr>
          <w:rFonts w:ascii="Calibri" w:hAnsi="Calibri"/>
          <w:sz w:val="20"/>
          <w:szCs w:val="20"/>
        </w:rPr>
      </w:pPr>
      <w:r w:rsidRPr="004826DC">
        <w:rPr>
          <w:rFonts w:ascii="Calibri" w:hAnsi="Calibri"/>
          <w:sz w:val="20"/>
          <w:szCs w:val="20"/>
        </w:rPr>
        <w:t xml:space="preserve">executar rotinas agendadas (cadastradas no banco de dados) </w:t>
      </w:r>
    </w:p>
    <w:p w:rsidR="0076629D" w:rsidRPr="004826DC" w:rsidRDefault="0076629D" w:rsidP="00D13510">
      <w:pPr>
        <w:pStyle w:val="NormalWeb"/>
        <w:numPr>
          <w:ilvl w:val="0"/>
          <w:numId w:val="61"/>
        </w:numPr>
        <w:jc w:val="both"/>
        <w:rPr>
          <w:rFonts w:ascii="Calibri" w:hAnsi="Calibri"/>
          <w:sz w:val="20"/>
          <w:szCs w:val="20"/>
        </w:rPr>
      </w:pPr>
      <w:r w:rsidRPr="004826DC">
        <w:rPr>
          <w:rFonts w:ascii="Calibri" w:hAnsi="Calibri"/>
          <w:sz w:val="20"/>
          <w:szCs w:val="20"/>
        </w:rPr>
        <w:t xml:space="preserve">monitorar a disponibilidade dos sistemas. Periodicamente envia um http request à pagina VerificaSistema.jsp de cada. Se esse request não retornar o valor “OK”, o programa registra que o sistema não está disponível. </w:t>
      </w:r>
    </w:p>
    <w:p w:rsidR="0076629D" w:rsidRPr="004826DC" w:rsidRDefault="0076629D" w:rsidP="00D13510">
      <w:pPr>
        <w:pStyle w:val="NormalWeb"/>
        <w:numPr>
          <w:ilvl w:val="0"/>
          <w:numId w:val="61"/>
        </w:numPr>
        <w:jc w:val="both"/>
        <w:rPr>
          <w:rFonts w:ascii="Calibri" w:hAnsi="Calibri"/>
          <w:sz w:val="20"/>
          <w:szCs w:val="20"/>
        </w:rPr>
      </w:pPr>
      <w:r w:rsidRPr="004826DC">
        <w:rPr>
          <w:rFonts w:ascii="Calibri" w:hAnsi="Calibri"/>
          <w:sz w:val="20"/>
          <w:szCs w:val="20"/>
        </w:rPr>
        <w:t xml:space="preserve">monitorar a disponibilidade do banco de dados. </w:t>
      </w:r>
    </w:p>
    <w:p w:rsidR="0076629D" w:rsidRPr="004826DC" w:rsidRDefault="0076629D" w:rsidP="00D13510">
      <w:pPr>
        <w:pStyle w:val="NormalWeb"/>
        <w:jc w:val="both"/>
        <w:rPr>
          <w:rFonts w:ascii="Calibri" w:hAnsi="Calibri"/>
          <w:sz w:val="20"/>
          <w:szCs w:val="20"/>
        </w:rPr>
      </w:pPr>
      <w:r w:rsidRPr="004826DC">
        <w:rPr>
          <w:rFonts w:ascii="Calibri" w:hAnsi="Calibri"/>
          <w:sz w:val="20"/>
          <w:szCs w:val="20"/>
        </w:rPr>
        <w:lastRenderedPageBreak/>
        <w:t xml:space="preserve">Esta aplicação Java roda numa máquina separada. Ela é uma nova versão da antiga ClienteMonitoramentoSistemas. A classe que contém o entry point (método main) do AgendadorRotina é br.gov.tcu.agendadorrotina.AgendadorRotina. </w:t>
      </w:r>
    </w:p>
    <w:p w:rsidR="0076629D" w:rsidRPr="004826DC" w:rsidRDefault="0076629D" w:rsidP="00D13510">
      <w:pPr>
        <w:jc w:val="both"/>
        <w:rPr>
          <w:rFonts w:ascii="Calibri" w:hAnsi="Calibri"/>
          <w:b/>
          <w:u w:val="single"/>
        </w:rPr>
      </w:pPr>
      <w:r w:rsidRPr="004826DC">
        <w:rPr>
          <w:rFonts w:ascii="Calibri" w:hAnsi="Calibri"/>
          <w:b/>
          <w:u w:val="single"/>
        </w:rPr>
        <w:t xml:space="preserve">Quartz jobs </w:t>
      </w:r>
    </w:p>
    <w:p w:rsidR="0076629D" w:rsidRPr="004826DC" w:rsidRDefault="0076629D" w:rsidP="00D13510">
      <w:pPr>
        <w:pStyle w:val="NormalWeb"/>
        <w:jc w:val="both"/>
        <w:rPr>
          <w:rFonts w:ascii="Calibri" w:hAnsi="Calibri"/>
          <w:sz w:val="20"/>
          <w:szCs w:val="20"/>
        </w:rPr>
      </w:pPr>
      <w:r w:rsidRPr="004826DC">
        <w:rPr>
          <w:rFonts w:ascii="Calibri" w:hAnsi="Calibri"/>
          <w:sz w:val="20"/>
          <w:szCs w:val="20"/>
        </w:rPr>
        <w:t xml:space="preserve">As rotinas agendadas são executadas por meio da biblioteca </w:t>
      </w:r>
      <w:hyperlink r:id="rId146" w:tooltip="http://www.quartz-scheduler.org/" w:history="1">
        <w:r w:rsidRPr="004826DC">
          <w:rPr>
            <w:rFonts w:ascii="Calibri" w:hAnsi="Calibri"/>
            <w:sz w:val="20"/>
            <w:szCs w:val="20"/>
          </w:rPr>
          <w:t>Quartz</w:t>
        </w:r>
      </w:hyperlink>
      <w:r w:rsidRPr="004826DC">
        <w:rPr>
          <w:rFonts w:ascii="Calibri" w:hAnsi="Calibri"/>
          <w:sz w:val="20"/>
          <w:szCs w:val="20"/>
        </w:rPr>
        <w:t xml:space="preserve">. Essa biblioteca mantém um pool de threads e dispara threads (de forma transparente) para executar as rotinas agendadas. </w:t>
      </w:r>
    </w:p>
    <w:p w:rsidR="0076629D" w:rsidRPr="004826DC" w:rsidRDefault="0076629D" w:rsidP="00D13510">
      <w:pPr>
        <w:jc w:val="both"/>
        <w:rPr>
          <w:rFonts w:ascii="Calibri" w:hAnsi="Calibri"/>
          <w:b/>
          <w:u w:val="single"/>
        </w:rPr>
      </w:pPr>
      <w:r w:rsidRPr="004826DC">
        <w:rPr>
          <w:rFonts w:ascii="Calibri" w:hAnsi="Calibri"/>
          <w:b/>
          <w:u w:val="single"/>
        </w:rPr>
        <w:t xml:space="preserve">ResourceServlet </w:t>
      </w:r>
    </w:p>
    <w:p w:rsidR="0076629D" w:rsidRPr="004826DC" w:rsidRDefault="0076629D" w:rsidP="00D13510">
      <w:pPr>
        <w:pStyle w:val="NormalWeb"/>
        <w:jc w:val="both"/>
        <w:rPr>
          <w:rFonts w:ascii="Calibri" w:hAnsi="Calibri"/>
          <w:sz w:val="20"/>
          <w:szCs w:val="20"/>
        </w:rPr>
      </w:pPr>
      <w:r w:rsidRPr="004826DC">
        <w:rPr>
          <w:rFonts w:ascii="Calibri" w:hAnsi="Calibri"/>
          <w:sz w:val="20"/>
          <w:szCs w:val="20"/>
        </w:rPr>
        <w:t xml:space="preserve">Servlet que faz parte de todas as aplicações Web. Ela é responsável por fornecer os arquivos e subpastas dentro de \Web\Shared\estilos, \Web\Shared\imagens e \Web\Shared\scripts. Os artefatos nessas pastas são mantidos dentro do projeto corporativo. Ou seja, no servidor de aplicações, esses arquivos ficam dentro do corporativo.jar. Quando eles são acessados, a servlet pega o artefato solicitado de dentro do corporativo e envia ao cliente. A partir daí, esse artefato fica em cache. </w:t>
      </w:r>
    </w:p>
    <w:p w:rsidR="0076629D" w:rsidRPr="004826DC" w:rsidRDefault="0076629D" w:rsidP="00D13510">
      <w:pPr>
        <w:pStyle w:val="NormalWeb"/>
        <w:jc w:val="both"/>
        <w:rPr>
          <w:rFonts w:ascii="Calibri" w:hAnsi="Calibri"/>
          <w:sz w:val="20"/>
          <w:szCs w:val="20"/>
        </w:rPr>
      </w:pPr>
      <w:r w:rsidRPr="004826DC">
        <w:rPr>
          <w:rFonts w:ascii="Calibri" w:hAnsi="Calibri"/>
          <w:sz w:val="20"/>
          <w:szCs w:val="20"/>
        </w:rPr>
        <w:t xml:space="preserve">Veja </w:t>
      </w:r>
      <w:hyperlink r:id="rId147" w:anchor="Justificativa_do_Design" w:history="1">
        <w:r w:rsidRPr="004826DC">
          <w:rPr>
            <w:rFonts w:ascii="Calibri" w:hAnsi="Calibri"/>
            <w:sz w:val="20"/>
            <w:szCs w:val="20"/>
          </w:rPr>
          <w:t>Justificativa do Design</w:t>
        </w:r>
      </w:hyperlink>
      <w:r w:rsidRPr="004826DC">
        <w:rPr>
          <w:rFonts w:ascii="Calibri" w:hAnsi="Calibri"/>
          <w:sz w:val="20"/>
          <w:szCs w:val="20"/>
        </w:rPr>
        <w:t xml:space="preserve"> para mais informações. </w:t>
      </w:r>
    </w:p>
    <w:p w:rsidR="0076629D" w:rsidRPr="004826DC" w:rsidRDefault="0076629D" w:rsidP="00D13510">
      <w:pPr>
        <w:pStyle w:val="NormalWeb"/>
        <w:jc w:val="both"/>
        <w:rPr>
          <w:rFonts w:ascii="Calibri" w:hAnsi="Calibri"/>
          <w:b/>
          <w:sz w:val="22"/>
          <w:szCs w:val="22"/>
        </w:rPr>
      </w:pPr>
      <w:r w:rsidRPr="004826DC">
        <w:rPr>
          <w:rFonts w:ascii="Calibri" w:hAnsi="Calibri"/>
          <w:b/>
          <w:sz w:val="22"/>
          <w:szCs w:val="22"/>
        </w:rPr>
        <w:t>Comportamento</w:t>
      </w:r>
    </w:p>
    <w:p w:rsidR="0076629D" w:rsidRPr="004826DC" w:rsidRDefault="0076629D" w:rsidP="00D13510">
      <w:pPr>
        <w:pStyle w:val="NormalWeb"/>
        <w:jc w:val="both"/>
        <w:rPr>
          <w:rFonts w:ascii="Calibri" w:hAnsi="Calibri"/>
          <w:sz w:val="20"/>
          <w:szCs w:val="20"/>
        </w:rPr>
      </w:pPr>
      <w:r w:rsidRPr="004826DC">
        <w:rPr>
          <w:rFonts w:ascii="Calibri" w:hAnsi="Calibri"/>
          <w:sz w:val="20"/>
          <w:szCs w:val="20"/>
        </w:rPr>
        <w:t xml:space="preserve">TO-DO </w:t>
      </w:r>
    </w:p>
    <w:p w:rsidR="0076629D" w:rsidRPr="004826DC" w:rsidRDefault="0076629D" w:rsidP="00D13510">
      <w:pPr>
        <w:pStyle w:val="NormalWeb"/>
        <w:jc w:val="both"/>
        <w:rPr>
          <w:rFonts w:ascii="Calibri" w:hAnsi="Calibri"/>
          <w:b/>
          <w:sz w:val="22"/>
          <w:szCs w:val="22"/>
        </w:rPr>
      </w:pPr>
      <w:r w:rsidRPr="004826DC">
        <w:rPr>
          <w:rFonts w:ascii="Calibri" w:hAnsi="Calibri"/>
          <w:b/>
          <w:sz w:val="22"/>
          <w:szCs w:val="22"/>
        </w:rPr>
        <w:t>Diagrama de Contexto</w:t>
      </w:r>
    </w:p>
    <w:p w:rsidR="0076629D" w:rsidRPr="004826DC" w:rsidRDefault="0076629D" w:rsidP="00D13510">
      <w:pPr>
        <w:pStyle w:val="NormalWeb"/>
        <w:jc w:val="both"/>
        <w:rPr>
          <w:rFonts w:ascii="Calibri" w:hAnsi="Calibri"/>
          <w:sz w:val="20"/>
          <w:szCs w:val="20"/>
        </w:rPr>
      </w:pPr>
      <w:r w:rsidRPr="004826DC">
        <w:rPr>
          <w:rFonts w:ascii="Calibri" w:hAnsi="Calibri"/>
          <w:sz w:val="20"/>
          <w:szCs w:val="20"/>
        </w:rPr>
        <w:t xml:space="preserve">N/A </w:t>
      </w:r>
    </w:p>
    <w:p w:rsidR="0076629D" w:rsidRPr="004826DC" w:rsidRDefault="0076629D" w:rsidP="00D13510">
      <w:pPr>
        <w:pStyle w:val="NormalWeb"/>
        <w:jc w:val="both"/>
        <w:rPr>
          <w:rFonts w:ascii="Calibri" w:hAnsi="Calibri"/>
          <w:b/>
          <w:sz w:val="22"/>
          <w:szCs w:val="22"/>
        </w:rPr>
      </w:pPr>
      <w:r w:rsidRPr="004826DC">
        <w:rPr>
          <w:rFonts w:ascii="Calibri" w:hAnsi="Calibri"/>
          <w:b/>
          <w:sz w:val="22"/>
          <w:szCs w:val="22"/>
        </w:rPr>
        <w:t>Guia de Variabilidade</w:t>
      </w:r>
    </w:p>
    <w:p w:rsidR="0076629D" w:rsidRPr="004826DC" w:rsidRDefault="0076629D" w:rsidP="00D13510">
      <w:pPr>
        <w:pStyle w:val="NormalWeb"/>
        <w:jc w:val="both"/>
        <w:rPr>
          <w:rFonts w:ascii="Calibri" w:hAnsi="Calibri"/>
          <w:sz w:val="20"/>
          <w:szCs w:val="20"/>
        </w:rPr>
      </w:pPr>
      <w:r w:rsidRPr="004826DC">
        <w:rPr>
          <w:rFonts w:ascii="Calibri" w:hAnsi="Calibri"/>
          <w:sz w:val="20"/>
          <w:szCs w:val="20"/>
        </w:rPr>
        <w:t xml:space="preserve">TO-DO </w:t>
      </w:r>
    </w:p>
    <w:p w:rsidR="0076629D" w:rsidRPr="004826DC" w:rsidRDefault="0076629D" w:rsidP="00D13510">
      <w:pPr>
        <w:pStyle w:val="NormalWeb"/>
        <w:jc w:val="both"/>
        <w:rPr>
          <w:rFonts w:ascii="Calibri" w:hAnsi="Calibri"/>
          <w:b/>
          <w:sz w:val="22"/>
          <w:szCs w:val="22"/>
        </w:rPr>
      </w:pPr>
      <w:r w:rsidRPr="004826DC">
        <w:rPr>
          <w:rFonts w:ascii="Calibri" w:hAnsi="Calibri"/>
          <w:b/>
          <w:sz w:val="22"/>
          <w:szCs w:val="22"/>
        </w:rPr>
        <w:t xml:space="preserve">Justificativa do Design </w:t>
      </w:r>
    </w:p>
    <w:p w:rsidR="0076629D" w:rsidRPr="004826DC" w:rsidRDefault="0076629D" w:rsidP="00D13510">
      <w:pPr>
        <w:pStyle w:val="NormalWeb"/>
        <w:jc w:val="both"/>
        <w:rPr>
          <w:rFonts w:ascii="Calibri" w:hAnsi="Calibri"/>
          <w:sz w:val="20"/>
          <w:szCs w:val="20"/>
        </w:rPr>
      </w:pPr>
      <w:r w:rsidRPr="004826DC">
        <w:rPr>
          <w:rFonts w:ascii="Calibri" w:hAnsi="Calibri"/>
          <w:sz w:val="20"/>
          <w:szCs w:val="20"/>
        </w:rPr>
        <w:t xml:space="preserve">Em vez de threads, o processamento em background poderia ser feito por Message-Driven beans (MDBs) que receberiam mensagens de uma fila. O MDB é mais simples de programar (não requer conhecimento de programação de threads e sincronização), e é mais confiável (a fila pode inclusive ser persistente para que não sejam perdidas mensagens em caso de falha). Além disso, MDBs resultam em menor acoplamento. Porém, threads foram usadas em vez de filas e MDB provavelmente por falta de conhecimento na implementação de filas (JMS) e MDB. Em 2012, nossa infraestrutura JBoss terá também um produto de mensageria (HornetQ) que permitirá o uso de comunicação assíncrona via JMS entre componentes em vez de threads.  </w:t>
      </w:r>
    </w:p>
    <w:p w:rsidR="0076629D" w:rsidRPr="004826DC" w:rsidRDefault="0076629D" w:rsidP="00D13510">
      <w:pPr>
        <w:pStyle w:val="NormalWeb"/>
        <w:jc w:val="both"/>
        <w:rPr>
          <w:rFonts w:ascii="Calibri" w:hAnsi="Calibri"/>
          <w:sz w:val="20"/>
          <w:szCs w:val="20"/>
        </w:rPr>
      </w:pPr>
      <w:r w:rsidRPr="004826DC">
        <w:rPr>
          <w:rFonts w:ascii="Calibri" w:hAnsi="Calibri"/>
          <w:sz w:val="20"/>
          <w:szCs w:val="20"/>
        </w:rPr>
        <w:t xml:space="preserve">Até novembro de 2010, as pastas Web\Shared e Web\MesaTrabalho existiam nos projetos dos sistemas por meio de um link simbólico do svn (o "svn:externals"). A ResourceServlet foi parte da solução para deixar de usar os "svn:externals", que não são compatíveis com branches e tags. </w:t>
      </w:r>
    </w:p>
    <w:p w:rsidR="0076629D" w:rsidRPr="004826DC" w:rsidRDefault="0076629D" w:rsidP="00D13510">
      <w:pPr>
        <w:pStyle w:val="NormalWeb"/>
        <w:jc w:val="both"/>
        <w:rPr>
          <w:rFonts w:ascii="Calibri" w:hAnsi="Calibri"/>
          <w:b/>
        </w:rPr>
      </w:pPr>
      <w:r w:rsidRPr="004826DC">
        <w:rPr>
          <w:rFonts w:ascii="Calibri" w:hAnsi="Calibri"/>
          <w:b/>
        </w:rPr>
        <w:t>Visões Relacionadas</w:t>
      </w:r>
    </w:p>
    <w:p w:rsidR="0076629D" w:rsidRPr="004826DC" w:rsidRDefault="0076629D" w:rsidP="00D13510">
      <w:pPr>
        <w:pStyle w:val="NormalWeb"/>
        <w:jc w:val="both"/>
        <w:rPr>
          <w:rFonts w:ascii="Calibri" w:hAnsi="Calibri"/>
          <w:sz w:val="20"/>
          <w:szCs w:val="20"/>
        </w:rPr>
      </w:pPr>
      <w:r w:rsidRPr="004826DC">
        <w:rPr>
          <w:rFonts w:ascii="Calibri" w:hAnsi="Calibri"/>
          <w:sz w:val="20"/>
          <w:szCs w:val="20"/>
        </w:rPr>
        <w:t xml:space="preserve">N/A </w:t>
      </w:r>
    </w:p>
    <w:p w:rsidR="0076629D" w:rsidRPr="004826DC" w:rsidRDefault="00D13510" w:rsidP="0076629D">
      <w:pPr>
        <w:pStyle w:val="Ttulo1"/>
        <w:keepNext w:val="0"/>
        <w:spacing w:before="480" w:after="0" w:line="276" w:lineRule="auto"/>
        <w:ind w:left="432" w:hanging="432"/>
        <w:contextualSpacing/>
        <w:jc w:val="both"/>
        <w:rPr>
          <w:rFonts w:ascii="Calibri" w:hAnsi="Calibri"/>
          <w:sz w:val="24"/>
          <w:szCs w:val="24"/>
        </w:rPr>
      </w:pPr>
      <w:r w:rsidRPr="004826DC">
        <w:rPr>
          <w:rFonts w:ascii="Calibri" w:hAnsi="Calibri"/>
          <w:sz w:val="24"/>
          <w:szCs w:val="24"/>
        </w:rPr>
        <w:t xml:space="preserve">3 </w:t>
      </w:r>
      <w:r w:rsidR="0076629D" w:rsidRPr="004826DC">
        <w:rPr>
          <w:rFonts w:ascii="Calibri" w:hAnsi="Calibri"/>
          <w:sz w:val="24"/>
          <w:szCs w:val="24"/>
        </w:rPr>
        <w:t>Mapeamento Entre Visões</w:t>
      </w:r>
    </w:p>
    <w:p w:rsidR="0076629D" w:rsidRPr="004826DC" w:rsidRDefault="00D13510" w:rsidP="0076629D">
      <w:pPr>
        <w:pStyle w:val="Ttulo2"/>
        <w:keepNext w:val="0"/>
        <w:numPr>
          <w:ilvl w:val="1"/>
          <w:numId w:val="0"/>
        </w:numPr>
        <w:tabs>
          <w:tab w:val="clear" w:pos="1701"/>
        </w:tabs>
        <w:spacing w:before="200" w:line="276" w:lineRule="auto"/>
        <w:ind w:left="576" w:right="0" w:hanging="576"/>
        <w:jc w:val="both"/>
        <w:rPr>
          <w:rFonts w:ascii="Calibri" w:hAnsi="Calibri"/>
          <w:b w:val="0"/>
          <w:color w:val="auto"/>
        </w:rPr>
      </w:pPr>
      <w:r w:rsidRPr="004826DC">
        <w:rPr>
          <w:rFonts w:ascii="Calibri" w:hAnsi="Calibri"/>
          <w:b w:val="0"/>
          <w:color w:val="auto"/>
        </w:rPr>
        <w:t xml:space="preserve">3.1 </w:t>
      </w:r>
      <w:r w:rsidR="0076629D" w:rsidRPr="004826DC">
        <w:rPr>
          <w:rFonts w:ascii="Calibri" w:hAnsi="Calibri"/>
          <w:b w:val="0"/>
          <w:color w:val="auto"/>
        </w:rPr>
        <w:t>Visão Multi-tier (runtime) x Visão de Módulo</w:t>
      </w:r>
    </w:p>
    <w:p w:rsidR="0076629D" w:rsidRPr="004826DC" w:rsidRDefault="0076629D" w:rsidP="00D13510">
      <w:pPr>
        <w:jc w:val="both"/>
        <w:rPr>
          <w:rFonts w:ascii="Calibri" w:hAnsi="Calibri"/>
        </w:rPr>
      </w:pPr>
      <w:r w:rsidRPr="004826DC">
        <w:rPr>
          <w:rFonts w:ascii="Calibri" w:hAnsi="Calibri"/>
        </w:rPr>
        <w:t>A tabela abaixo ajuda a mapear os componentes que existem em tempo de execução para a localização do código que roda dentro deles.</w:t>
      </w:r>
    </w:p>
    <w:tbl>
      <w:tblPr>
        <w:tblW w:w="0" w:type="auto"/>
        <w:tblLook w:val="04A0" w:firstRow="1" w:lastRow="0" w:firstColumn="1" w:lastColumn="0" w:noHBand="0" w:noVBand="1"/>
      </w:tblPr>
      <w:tblGrid>
        <w:gridCol w:w="3058"/>
        <w:gridCol w:w="6548"/>
      </w:tblGrid>
      <w:tr w:rsidR="0076629D" w:rsidRPr="004826DC" w:rsidTr="0076629D">
        <w:tc>
          <w:tcPr>
            <w:tcW w:w="3058" w:type="dxa"/>
            <w:shd w:val="clear" w:color="auto" w:fill="FBD4B4"/>
          </w:tcPr>
          <w:p w:rsidR="0076629D" w:rsidRPr="004826DC" w:rsidRDefault="0076629D" w:rsidP="0076629D">
            <w:pPr>
              <w:rPr>
                <w:rFonts w:ascii="Calibri" w:hAnsi="Calibri"/>
                <w:b/>
              </w:rPr>
            </w:pPr>
            <w:r w:rsidRPr="004826DC">
              <w:rPr>
                <w:rFonts w:ascii="Calibri" w:hAnsi="Calibri"/>
                <w:b/>
              </w:rPr>
              <w:t>Visão Multi-tier</w:t>
            </w:r>
          </w:p>
        </w:tc>
        <w:tc>
          <w:tcPr>
            <w:tcW w:w="6548" w:type="dxa"/>
            <w:shd w:val="clear" w:color="auto" w:fill="FBD4B4"/>
          </w:tcPr>
          <w:p w:rsidR="0076629D" w:rsidRPr="004826DC" w:rsidRDefault="0076629D" w:rsidP="0076629D">
            <w:pPr>
              <w:rPr>
                <w:rFonts w:ascii="Calibri" w:hAnsi="Calibri"/>
                <w:b/>
              </w:rPr>
            </w:pPr>
            <w:r w:rsidRPr="004826DC">
              <w:rPr>
                <w:rFonts w:ascii="Calibri" w:hAnsi="Calibri"/>
                <w:b/>
              </w:rPr>
              <w:t>Visões de módulo</w:t>
            </w:r>
          </w:p>
        </w:tc>
      </w:tr>
      <w:tr w:rsidR="0076629D" w:rsidRPr="004826DC" w:rsidTr="0076629D">
        <w:tc>
          <w:tcPr>
            <w:tcW w:w="3058" w:type="dxa"/>
          </w:tcPr>
          <w:p w:rsidR="0076629D" w:rsidRPr="004826DC" w:rsidRDefault="0076629D" w:rsidP="0076629D">
            <w:pPr>
              <w:rPr>
                <w:rFonts w:ascii="Calibri" w:hAnsi="Calibri"/>
              </w:rPr>
            </w:pPr>
            <w:r w:rsidRPr="004826DC">
              <w:rPr>
                <w:rFonts w:ascii="Calibri" w:hAnsi="Calibri"/>
              </w:rPr>
              <w:lastRenderedPageBreak/>
              <w:t>Página de um sistema</w:t>
            </w:r>
          </w:p>
        </w:tc>
        <w:tc>
          <w:tcPr>
            <w:tcW w:w="6548" w:type="dxa"/>
          </w:tcPr>
          <w:p w:rsidR="0076629D" w:rsidRPr="004826DC" w:rsidRDefault="001F0FD9" w:rsidP="0076629D">
            <w:pPr>
              <w:rPr>
                <w:rFonts w:ascii="Calibri" w:hAnsi="Calibri"/>
              </w:rPr>
            </w:pPr>
            <w:hyperlink w:anchor="_Visão_de_Módulo" w:history="1">
              <w:r w:rsidR="0076629D" w:rsidRPr="004826DC">
                <w:rPr>
                  <w:rStyle w:val="Hyperlink"/>
                  <w:rFonts w:ascii="Calibri" w:hAnsi="Calibri"/>
                  <w:color w:val="auto"/>
                </w:rPr>
                <w:t>Web::Meusistema, Web::Shared</w:t>
              </w:r>
            </w:hyperlink>
          </w:p>
        </w:tc>
      </w:tr>
      <w:tr w:rsidR="0076629D" w:rsidRPr="004826DC" w:rsidTr="0076629D">
        <w:tc>
          <w:tcPr>
            <w:tcW w:w="3058" w:type="dxa"/>
          </w:tcPr>
          <w:p w:rsidR="0076629D" w:rsidRPr="004826DC" w:rsidRDefault="0076629D" w:rsidP="0076629D">
            <w:pPr>
              <w:rPr>
                <w:rFonts w:ascii="Calibri" w:hAnsi="Calibri"/>
              </w:rPr>
            </w:pPr>
            <w:r w:rsidRPr="004826DC">
              <w:rPr>
                <w:rFonts w:ascii="Calibri" w:hAnsi="Calibri"/>
              </w:rPr>
              <w:t>ContextFilter</w:t>
            </w:r>
          </w:p>
        </w:tc>
        <w:tc>
          <w:tcPr>
            <w:tcW w:w="6548" w:type="dxa"/>
          </w:tcPr>
          <w:p w:rsidR="0076629D" w:rsidRPr="004826DC" w:rsidRDefault="001F0FD9" w:rsidP="0076629D">
            <w:pPr>
              <w:rPr>
                <w:rFonts w:ascii="Calibri" w:hAnsi="Calibri"/>
              </w:rPr>
            </w:pPr>
            <w:hyperlink w:anchor="_Refinamento_tcu.util_e" w:history="1">
              <w:r w:rsidR="0076629D" w:rsidRPr="004826DC">
                <w:rPr>
                  <w:rStyle w:val="Hyperlink"/>
                  <w:rFonts w:ascii="Calibri" w:hAnsi="Calibri"/>
                  <w:color w:val="auto"/>
                </w:rPr>
                <w:t>corporativoutil::tcu.util.contexto.ContextFilter</w:t>
              </w:r>
            </w:hyperlink>
            <w:r w:rsidR="0076629D" w:rsidRPr="004826DC">
              <w:rPr>
                <w:rFonts w:ascii="Calibri" w:hAnsi="Calibri"/>
              </w:rPr>
              <w:t xml:space="preserve"> e suas classes dependentes</w:t>
            </w:r>
          </w:p>
        </w:tc>
      </w:tr>
      <w:tr w:rsidR="0076629D" w:rsidRPr="004826DC" w:rsidTr="0076629D">
        <w:tc>
          <w:tcPr>
            <w:tcW w:w="3058" w:type="dxa"/>
          </w:tcPr>
          <w:p w:rsidR="0076629D" w:rsidRPr="004826DC" w:rsidRDefault="0076629D" w:rsidP="0076629D">
            <w:pPr>
              <w:rPr>
                <w:rFonts w:ascii="Calibri" w:hAnsi="Calibri"/>
              </w:rPr>
            </w:pPr>
            <w:r w:rsidRPr="004826DC">
              <w:rPr>
                <w:rFonts w:ascii="Calibri" w:hAnsi="Calibri"/>
              </w:rPr>
              <w:t>ExtensionsFilter, Ajax4jsf Filter</w:t>
            </w:r>
          </w:p>
        </w:tc>
        <w:tc>
          <w:tcPr>
            <w:tcW w:w="6548" w:type="dxa"/>
          </w:tcPr>
          <w:p w:rsidR="0076629D" w:rsidRPr="004826DC" w:rsidRDefault="0076629D" w:rsidP="0076629D">
            <w:pPr>
              <w:rPr>
                <w:rFonts w:ascii="Calibri" w:hAnsi="Calibri"/>
              </w:rPr>
            </w:pPr>
            <w:r w:rsidRPr="004826DC">
              <w:rPr>
                <w:rFonts w:ascii="Calibri" w:hAnsi="Calibri"/>
              </w:rPr>
              <w:t>código externo</w:t>
            </w:r>
          </w:p>
        </w:tc>
      </w:tr>
      <w:tr w:rsidR="0076629D" w:rsidRPr="004826DC" w:rsidTr="0076629D">
        <w:tc>
          <w:tcPr>
            <w:tcW w:w="3058" w:type="dxa"/>
          </w:tcPr>
          <w:p w:rsidR="0076629D" w:rsidRPr="004826DC" w:rsidRDefault="0076629D" w:rsidP="0076629D">
            <w:pPr>
              <w:rPr>
                <w:rFonts w:ascii="Calibri" w:hAnsi="Calibri"/>
              </w:rPr>
            </w:pPr>
            <w:r w:rsidRPr="004826DC">
              <w:rPr>
                <w:rFonts w:ascii="Calibri" w:hAnsi="Calibri"/>
              </w:rPr>
              <w:t>FacesServlet + Transações JSF</w:t>
            </w:r>
          </w:p>
        </w:tc>
        <w:tc>
          <w:tcPr>
            <w:tcW w:w="6548" w:type="dxa"/>
          </w:tcPr>
          <w:p w:rsidR="0076629D" w:rsidRPr="004826DC" w:rsidRDefault="0076629D" w:rsidP="0076629D">
            <w:pPr>
              <w:rPr>
                <w:rFonts w:ascii="Calibri" w:hAnsi="Calibri"/>
              </w:rPr>
            </w:pPr>
            <w:r w:rsidRPr="004826DC">
              <w:rPr>
                <w:rFonts w:ascii="Calibri" w:hAnsi="Calibri"/>
              </w:rPr>
              <w:t xml:space="preserve">A classe javax.faces.webapp.FacesServlet é externa. Em sua execução ela aciona </w:t>
            </w:r>
            <w:hyperlink w:anchor="_Refinamento_de_Dependências" w:history="1">
              <w:r w:rsidRPr="004826DC">
                <w:rPr>
                  <w:rStyle w:val="Hyperlink"/>
                  <w:rFonts w:ascii="Calibri" w:hAnsi="Calibri"/>
                  <w:color w:val="auto"/>
                </w:rPr>
                <w:t>Acts e Bkbs</w:t>
              </w:r>
            </w:hyperlink>
            <w:r w:rsidRPr="004826DC">
              <w:rPr>
                <w:rFonts w:ascii="Calibri" w:hAnsi="Calibri"/>
              </w:rPr>
              <w:t xml:space="preserve"> das aplicações e suas classes dependentes.</w:t>
            </w:r>
          </w:p>
        </w:tc>
      </w:tr>
      <w:tr w:rsidR="0076629D" w:rsidRPr="004826DC" w:rsidTr="0076629D">
        <w:tc>
          <w:tcPr>
            <w:tcW w:w="3058" w:type="dxa"/>
          </w:tcPr>
          <w:p w:rsidR="0076629D" w:rsidRPr="004826DC" w:rsidRDefault="0076629D" w:rsidP="0076629D">
            <w:pPr>
              <w:rPr>
                <w:rFonts w:ascii="Calibri" w:hAnsi="Calibri"/>
              </w:rPr>
            </w:pPr>
            <w:r w:rsidRPr="004826DC">
              <w:rPr>
                <w:rFonts w:ascii="Calibri" w:hAnsi="Calibri"/>
              </w:rPr>
              <w:t>faces-config-CasoX.xml</w:t>
            </w:r>
          </w:p>
        </w:tc>
        <w:tc>
          <w:tcPr>
            <w:tcW w:w="6548" w:type="dxa"/>
          </w:tcPr>
          <w:p w:rsidR="0076629D" w:rsidRPr="004826DC" w:rsidRDefault="0076629D" w:rsidP="0076629D">
            <w:pPr>
              <w:rPr>
                <w:rFonts w:ascii="Calibri" w:hAnsi="Calibri"/>
              </w:rPr>
            </w:pPr>
            <w:r w:rsidRPr="004826DC">
              <w:rPr>
                <w:rFonts w:ascii="Calibri" w:hAnsi="Calibri"/>
              </w:rPr>
              <w:t>N/A</w:t>
            </w:r>
          </w:p>
        </w:tc>
      </w:tr>
      <w:tr w:rsidR="0076629D" w:rsidRPr="004826DC" w:rsidTr="0076629D">
        <w:tc>
          <w:tcPr>
            <w:tcW w:w="3058" w:type="dxa"/>
          </w:tcPr>
          <w:p w:rsidR="0076629D" w:rsidRPr="004826DC" w:rsidRDefault="0076629D" w:rsidP="0076629D">
            <w:pPr>
              <w:rPr>
                <w:rFonts w:ascii="Calibri" w:hAnsi="Calibri"/>
              </w:rPr>
            </w:pPr>
            <w:r w:rsidRPr="004826DC">
              <w:rPr>
                <w:rFonts w:ascii="Calibri" w:hAnsi="Calibri"/>
              </w:rPr>
              <w:t>SvlTransacaoA</w:t>
            </w:r>
          </w:p>
        </w:tc>
        <w:tc>
          <w:tcPr>
            <w:tcW w:w="6548" w:type="dxa"/>
          </w:tcPr>
          <w:p w:rsidR="0076629D" w:rsidRPr="004826DC" w:rsidRDefault="0076629D" w:rsidP="0076629D">
            <w:pPr>
              <w:rPr>
                <w:rFonts w:ascii="Calibri" w:hAnsi="Calibri"/>
              </w:rPr>
            </w:pPr>
            <w:r w:rsidRPr="004826DC">
              <w:rPr>
                <w:rFonts w:ascii="Calibri" w:hAnsi="Calibri"/>
              </w:rPr>
              <w:t xml:space="preserve">Classe </w:t>
            </w:r>
            <w:hyperlink w:anchor="_Refinamento_de_Dependências" w:history="1">
              <w:r w:rsidRPr="004826DC">
                <w:rPr>
                  <w:rStyle w:val="Hyperlink"/>
                  <w:rFonts w:ascii="Calibri" w:hAnsi="Calibri"/>
                  <w:color w:val="auto"/>
                </w:rPr>
                <w:t>Svl</w:t>
              </w:r>
            </w:hyperlink>
            <w:r w:rsidRPr="004826DC">
              <w:rPr>
                <w:rFonts w:ascii="Calibri" w:hAnsi="Calibri"/>
              </w:rPr>
              <w:t xml:space="preserve"> de um sistema e suas classes dependentes.</w:t>
            </w:r>
          </w:p>
        </w:tc>
      </w:tr>
      <w:tr w:rsidR="0076629D" w:rsidRPr="004826DC" w:rsidTr="0076629D">
        <w:tc>
          <w:tcPr>
            <w:tcW w:w="3058" w:type="dxa"/>
          </w:tcPr>
          <w:p w:rsidR="0076629D" w:rsidRPr="004826DC" w:rsidRDefault="0076629D" w:rsidP="0076629D">
            <w:pPr>
              <w:rPr>
                <w:rFonts w:ascii="Calibri" w:hAnsi="Calibri"/>
              </w:rPr>
            </w:pPr>
            <w:r w:rsidRPr="004826DC">
              <w:rPr>
                <w:rFonts w:ascii="Calibri" w:hAnsi="Calibri"/>
              </w:rPr>
              <w:t>servlets do Siga</w:t>
            </w:r>
          </w:p>
        </w:tc>
        <w:tc>
          <w:tcPr>
            <w:tcW w:w="6548" w:type="dxa"/>
          </w:tcPr>
          <w:p w:rsidR="0076629D" w:rsidRPr="004826DC" w:rsidRDefault="0076629D" w:rsidP="0076629D">
            <w:pPr>
              <w:rPr>
                <w:rFonts w:ascii="Calibri" w:hAnsi="Calibri"/>
              </w:rPr>
            </w:pPr>
            <w:r w:rsidRPr="004826DC">
              <w:rPr>
                <w:rFonts w:ascii="Calibri" w:hAnsi="Calibri"/>
              </w:rPr>
              <w:t xml:space="preserve">Ficam em </w:t>
            </w:r>
            <w:hyperlink w:anchor="_Refinamento_tcu.util_e" w:history="1">
              <w:r w:rsidRPr="004826DC">
                <w:rPr>
                  <w:rStyle w:val="Hyperlink"/>
                  <w:rFonts w:ascii="Calibri" w:hAnsi="Calibri"/>
                  <w:color w:val="auto"/>
                </w:rPr>
                <w:t>corporativo::br.gov.tcu.comum.siga</w:t>
              </w:r>
            </w:hyperlink>
            <w:r w:rsidRPr="004826DC">
              <w:rPr>
                <w:rFonts w:ascii="Calibri" w:hAnsi="Calibri"/>
              </w:rPr>
              <w:t xml:space="preserve"> e </w:t>
            </w:r>
            <w:hyperlink w:anchor="_Visão_de_Módulo" w:history="1">
              <w:r w:rsidRPr="004826DC">
                <w:rPr>
                  <w:rStyle w:val="Hyperlink"/>
                  <w:rFonts w:ascii="Calibri" w:hAnsi="Calibri"/>
                  <w:color w:val="auto"/>
                </w:rPr>
                <w:t>corporativo::Web::Shared</w:t>
              </w:r>
            </w:hyperlink>
            <w:r w:rsidRPr="004826DC">
              <w:rPr>
                <w:rFonts w:ascii="Calibri" w:hAnsi="Calibri"/>
              </w:rPr>
              <w:t>::Siga</w:t>
            </w:r>
          </w:p>
        </w:tc>
      </w:tr>
      <w:tr w:rsidR="0076629D" w:rsidRPr="004826DC" w:rsidTr="0076629D">
        <w:tc>
          <w:tcPr>
            <w:tcW w:w="3058" w:type="dxa"/>
          </w:tcPr>
          <w:p w:rsidR="0076629D" w:rsidRPr="004826DC" w:rsidRDefault="0076629D" w:rsidP="0076629D">
            <w:pPr>
              <w:rPr>
                <w:rFonts w:ascii="Calibri" w:hAnsi="Calibri"/>
              </w:rPr>
            </w:pPr>
            <w:r w:rsidRPr="004826DC">
              <w:rPr>
                <w:rFonts w:ascii="Calibri" w:hAnsi="Calibri"/>
              </w:rPr>
              <w:t>SigaAviso</w:t>
            </w:r>
          </w:p>
        </w:tc>
        <w:tc>
          <w:tcPr>
            <w:tcW w:w="6548" w:type="dxa"/>
          </w:tcPr>
          <w:p w:rsidR="0076629D" w:rsidRPr="004826DC" w:rsidRDefault="001F0FD9" w:rsidP="0076629D">
            <w:pPr>
              <w:rPr>
                <w:rFonts w:ascii="Calibri" w:hAnsi="Calibri"/>
              </w:rPr>
            </w:pPr>
            <w:hyperlink w:anchor="_Refinamento_tcu.util_e" w:history="1">
              <w:r w:rsidR="0076629D" w:rsidRPr="004826DC">
                <w:rPr>
                  <w:rStyle w:val="Hyperlink"/>
                  <w:rFonts w:ascii="Calibri" w:hAnsi="Calibri"/>
                  <w:color w:val="auto"/>
                </w:rPr>
                <w:t>corporativo::br.gov.tcu.comum.siga</w:t>
              </w:r>
            </w:hyperlink>
            <w:r w:rsidR="0076629D" w:rsidRPr="004826DC">
              <w:rPr>
                <w:rFonts w:ascii="Calibri" w:hAnsi="Calibri"/>
              </w:rPr>
              <w:t xml:space="preserve">.SigaAviso e </w:t>
            </w:r>
            <w:hyperlink w:anchor="_Visão_de_Módulo" w:history="1">
              <w:r w:rsidR="0076629D" w:rsidRPr="004826DC">
                <w:rPr>
                  <w:rStyle w:val="Hyperlink"/>
                  <w:rFonts w:ascii="Calibri" w:hAnsi="Calibri"/>
                  <w:color w:val="auto"/>
                </w:rPr>
                <w:t>corporativo::Web::Shared</w:t>
              </w:r>
            </w:hyperlink>
            <w:r w:rsidR="0076629D" w:rsidRPr="004826DC">
              <w:rPr>
                <w:rFonts w:ascii="Calibri" w:hAnsi="Calibri"/>
              </w:rPr>
              <w:t>::Siga::SigaAviso.jsp, SigaAviso.htm</w:t>
            </w:r>
          </w:p>
        </w:tc>
      </w:tr>
      <w:tr w:rsidR="0076629D" w:rsidRPr="004826DC" w:rsidTr="0076629D">
        <w:tc>
          <w:tcPr>
            <w:tcW w:w="3058" w:type="dxa"/>
          </w:tcPr>
          <w:p w:rsidR="0076629D" w:rsidRPr="004826DC" w:rsidRDefault="0076629D" w:rsidP="0076629D">
            <w:pPr>
              <w:rPr>
                <w:rFonts w:ascii="Calibri" w:hAnsi="Calibri"/>
              </w:rPr>
            </w:pPr>
            <w:r w:rsidRPr="004826DC">
              <w:rPr>
                <w:rFonts w:ascii="Calibri" w:hAnsi="Calibri"/>
              </w:rPr>
              <w:t>ContextListener</w:t>
            </w:r>
          </w:p>
        </w:tc>
        <w:tc>
          <w:tcPr>
            <w:tcW w:w="6548" w:type="dxa"/>
          </w:tcPr>
          <w:p w:rsidR="0076629D" w:rsidRPr="004826DC" w:rsidRDefault="001F0FD9" w:rsidP="0076629D">
            <w:pPr>
              <w:rPr>
                <w:rFonts w:ascii="Calibri" w:hAnsi="Calibri"/>
              </w:rPr>
            </w:pPr>
            <w:hyperlink w:anchor="_Refinamento_tcu.util_e" w:history="1">
              <w:r w:rsidR="0076629D" w:rsidRPr="004826DC">
                <w:rPr>
                  <w:rStyle w:val="Hyperlink"/>
                  <w:rFonts w:ascii="Calibri" w:hAnsi="Calibri"/>
                  <w:color w:val="auto"/>
                </w:rPr>
                <w:t>corporativoutil::tcu.util.contexto.ContextListener</w:t>
              </w:r>
            </w:hyperlink>
            <w:r w:rsidR="0076629D" w:rsidRPr="004826DC">
              <w:rPr>
                <w:rFonts w:ascii="Calibri" w:hAnsi="Calibri"/>
              </w:rPr>
              <w:t xml:space="preserve"> e suas classes dependentes</w:t>
            </w:r>
          </w:p>
        </w:tc>
      </w:tr>
      <w:tr w:rsidR="0076629D" w:rsidRPr="004826DC" w:rsidTr="0076629D">
        <w:tc>
          <w:tcPr>
            <w:tcW w:w="3058" w:type="dxa"/>
          </w:tcPr>
          <w:p w:rsidR="0076629D" w:rsidRPr="004826DC" w:rsidRDefault="0076629D" w:rsidP="0076629D">
            <w:pPr>
              <w:rPr>
                <w:rFonts w:ascii="Calibri" w:hAnsi="Calibri"/>
              </w:rPr>
            </w:pPr>
            <w:r w:rsidRPr="004826DC">
              <w:rPr>
                <w:rFonts w:ascii="Calibri" w:hAnsi="Calibri"/>
              </w:rPr>
              <w:t>Oracle PRODUCAO</w:t>
            </w:r>
          </w:p>
        </w:tc>
        <w:tc>
          <w:tcPr>
            <w:tcW w:w="6548" w:type="dxa"/>
          </w:tcPr>
          <w:p w:rsidR="0076629D" w:rsidRPr="004826DC" w:rsidRDefault="0076629D" w:rsidP="0076629D">
            <w:pPr>
              <w:rPr>
                <w:rFonts w:ascii="Calibri" w:hAnsi="Calibri"/>
              </w:rPr>
            </w:pPr>
            <w:r w:rsidRPr="004826DC">
              <w:rPr>
                <w:rFonts w:ascii="Calibri" w:hAnsi="Calibri"/>
              </w:rPr>
              <w:t>N/A</w:t>
            </w:r>
          </w:p>
        </w:tc>
      </w:tr>
      <w:tr w:rsidR="0076629D" w:rsidRPr="004826DC" w:rsidTr="0076629D">
        <w:tc>
          <w:tcPr>
            <w:tcW w:w="3058" w:type="dxa"/>
          </w:tcPr>
          <w:p w:rsidR="0076629D" w:rsidRPr="004826DC" w:rsidRDefault="0076629D" w:rsidP="0076629D">
            <w:pPr>
              <w:rPr>
                <w:rFonts w:ascii="Calibri" w:hAnsi="Calibri"/>
              </w:rPr>
            </w:pPr>
            <w:r w:rsidRPr="004826DC">
              <w:rPr>
                <w:rFonts w:ascii="Calibri" w:hAnsi="Calibri"/>
              </w:rPr>
              <w:t>ThreadFunçãoX</w:t>
            </w:r>
          </w:p>
        </w:tc>
        <w:tc>
          <w:tcPr>
            <w:tcW w:w="6548" w:type="dxa"/>
          </w:tcPr>
          <w:p w:rsidR="0076629D" w:rsidRPr="004826DC" w:rsidRDefault="0076629D" w:rsidP="0076629D">
            <w:pPr>
              <w:rPr>
                <w:rFonts w:ascii="Calibri" w:hAnsi="Calibri"/>
              </w:rPr>
            </w:pPr>
            <w:r w:rsidRPr="004826DC">
              <w:rPr>
                <w:rFonts w:ascii="Calibri" w:hAnsi="Calibri"/>
              </w:rPr>
              <w:t>Código de threads está espalhado pelos sistemas e corporativo.</w:t>
            </w:r>
          </w:p>
        </w:tc>
      </w:tr>
      <w:tr w:rsidR="0076629D" w:rsidRPr="004826DC" w:rsidTr="0076629D">
        <w:tc>
          <w:tcPr>
            <w:tcW w:w="3058" w:type="dxa"/>
          </w:tcPr>
          <w:p w:rsidR="0076629D" w:rsidRPr="004826DC" w:rsidRDefault="0076629D" w:rsidP="0076629D">
            <w:pPr>
              <w:rPr>
                <w:rFonts w:ascii="Calibri" w:hAnsi="Calibri"/>
              </w:rPr>
            </w:pPr>
            <w:r w:rsidRPr="004826DC">
              <w:rPr>
                <w:rFonts w:ascii="Calibri" w:hAnsi="Calibri"/>
              </w:rPr>
              <w:t>AgendadorRotina</w:t>
            </w:r>
          </w:p>
        </w:tc>
        <w:tc>
          <w:tcPr>
            <w:tcW w:w="6548" w:type="dxa"/>
          </w:tcPr>
          <w:p w:rsidR="0076629D" w:rsidRPr="004826DC" w:rsidRDefault="0076629D" w:rsidP="0076629D">
            <w:pPr>
              <w:rPr>
                <w:rFonts w:ascii="Calibri" w:hAnsi="Calibri"/>
              </w:rPr>
            </w:pPr>
            <w:r w:rsidRPr="004826DC">
              <w:rPr>
                <w:rFonts w:ascii="Calibri" w:hAnsi="Calibri"/>
              </w:rPr>
              <w:t xml:space="preserve">Classe </w:t>
            </w:r>
            <w:hyperlink w:anchor="_Visão_de_Módulo" w:history="1">
              <w:r w:rsidRPr="004826DC">
                <w:rPr>
                  <w:rStyle w:val="Hyperlink"/>
                  <w:rFonts w:ascii="Calibri" w:hAnsi="Calibri"/>
                  <w:color w:val="auto"/>
                </w:rPr>
                <w:t>br.gov.tcu</w:t>
              </w:r>
            </w:hyperlink>
            <w:r w:rsidRPr="004826DC">
              <w:rPr>
                <w:rFonts w:ascii="Calibri" w:hAnsi="Calibri"/>
              </w:rPr>
              <w:t>.agendadorrotina.AgendadorRotina e suas classes dependentes.</w:t>
            </w:r>
          </w:p>
        </w:tc>
      </w:tr>
      <w:tr w:rsidR="0076629D" w:rsidRPr="004826DC" w:rsidTr="0076629D">
        <w:tc>
          <w:tcPr>
            <w:tcW w:w="3058" w:type="dxa"/>
          </w:tcPr>
          <w:p w:rsidR="0076629D" w:rsidRPr="004826DC" w:rsidRDefault="0076629D" w:rsidP="0076629D">
            <w:pPr>
              <w:rPr>
                <w:rFonts w:ascii="Calibri" w:hAnsi="Calibri"/>
              </w:rPr>
            </w:pPr>
            <w:r w:rsidRPr="004826DC">
              <w:rPr>
                <w:rFonts w:ascii="Calibri" w:hAnsi="Calibri"/>
              </w:rPr>
              <w:t>Quartz Jobs</w:t>
            </w:r>
          </w:p>
        </w:tc>
        <w:tc>
          <w:tcPr>
            <w:tcW w:w="6548" w:type="dxa"/>
          </w:tcPr>
          <w:p w:rsidR="0076629D" w:rsidRPr="004826DC" w:rsidRDefault="0076629D" w:rsidP="0076629D">
            <w:pPr>
              <w:rPr>
                <w:rFonts w:ascii="Calibri" w:hAnsi="Calibri"/>
              </w:rPr>
            </w:pPr>
            <w:r w:rsidRPr="004826DC">
              <w:rPr>
                <w:rFonts w:ascii="Calibri" w:hAnsi="Calibri"/>
              </w:rPr>
              <w:t>TO-DO</w:t>
            </w:r>
          </w:p>
        </w:tc>
      </w:tr>
      <w:tr w:rsidR="0076629D" w:rsidRPr="004826DC" w:rsidTr="0076629D">
        <w:tc>
          <w:tcPr>
            <w:tcW w:w="3058" w:type="dxa"/>
          </w:tcPr>
          <w:p w:rsidR="0076629D" w:rsidRPr="004826DC" w:rsidRDefault="0076629D" w:rsidP="0076629D">
            <w:pPr>
              <w:rPr>
                <w:rFonts w:ascii="Calibri" w:hAnsi="Calibri"/>
              </w:rPr>
            </w:pPr>
            <w:r w:rsidRPr="004826DC">
              <w:rPr>
                <w:rFonts w:ascii="Calibri" w:hAnsi="Calibri"/>
              </w:rPr>
              <w:t>ResourceServlet</w:t>
            </w:r>
          </w:p>
        </w:tc>
        <w:tc>
          <w:tcPr>
            <w:tcW w:w="6548" w:type="dxa"/>
          </w:tcPr>
          <w:p w:rsidR="0076629D" w:rsidRPr="004826DC" w:rsidRDefault="0076629D" w:rsidP="0076629D">
            <w:pPr>
              <w:rPr>
                <w:rFonts w:ascii="Calibri" w:hAnsi="Calibri"/>
              </w:rPr>
            </w:pPr>
            <w:r w:rsidRPr="004826DC">
              <w:rPr>
                <w:rFonts w:ascii="Calibri" w:hAnsi="Calibri"/>
              </w:rPr>
              <w:t xml:space="preserve">Classe </w:t>
            </w:r>
            <w:hyperlink w:anchor="_Visão_de_Módulo" w:history="1">
              <w:r w:rsidRPr="004826DC">
                <w:rPr>
                  <w:rStyle w:val="Hyperlink"/>
                  <w:rFonts w:ascii="Calibri" w:hAnsi="Calibri"/>
                  <w:color w:val="auto"/>
                </w:rPr>
                <w:t>tcu.util</w:t>
              </w:r>
            </w:hyperlink>
            <w:r w:rsidRPr="004826DC">
              <w:rPr>
                <w:rFonts w:ascii="Calibri" w:hAnsi="Calibri"/>
              </w:rPr>
              <w:t>.resource.ResourceServlet e suas classes dependentes.</w:t>
            </w:r>
          </w:p>
        </w:tc>
      </w:tr>
    </w:tbl>
    <w:p w:rsidR="0076629D" w:rsidRPr="004826DC" w:rsidRDefault="0076629D" w:rsidP="0076629D">
      <w:pPr>
        <w:rPr>
          <w:rFonts w:ascii="Calibri" w:hAnsi="Calibri"/>
        </w:rPr>
      </w:pPr>
    </w:p>
    <w:p w:rsidR="0076629D" w:rsidRPr="004826DC" w:rsidRDefault="00D13510" w:rsidP="0076629D">
      <w:pPr>
        <w:pStyle w:val="Ttulo1"/>
        <w:keepNext w:val="0"/>
        <w:spacing w:before="480" w:after="0" w:line="276" w:lineRule="auto"/>
        <w:ind w:left="432" w:hanging="432"/>
        <w:contextualSpacing/>
        <w:jc w:val="both"/>
        <w:rPr>
          <w:rFonts w:ascii="Calibri" w:hAnsi="Calibri"/>
          <w:sz w:val="24"/>
          <w:szCs w:val="24"/>
        </w:rPr>
      </w:pPr>
      <w:r w:rsidRPr="004826DC">
        <w:rPr>
          <w:rFonts w:ascii="Calibri" w:hAnsi="Calibri"/>
          <w:sz w:val="24"/>
          <w:szCs w:val="24"/>
        </w:rPr>
        <w:t xml:space="preserve">4  </w:t>
      </w:r>
      <w:r w:rsidR="0076629D" w:rsidRPr="004826DC">
        <w:rPr>
          <w:rFonts w:ascii="Calibri" w:hAnsi="Calibri"/>
          <w:sz w:val="24"/>
          <w:szCs w:val="24"/>
        </w:rPr>
        <w:t>Glossário e Lista de Siglas</w:t>
      </w:r>
    </w:p>
    <w:p w:rsidR="0076629D" w:rsidRPr="004826DC" w:rsidRDefault="0076629D" w:rsidP="0076629D">
      <w:pPr>
        <w:pStyle w:val="NormalWeb"/>
        <w:jc w:val="both"/>
        <w:rPr>
          <w:rFonts w:ascii="Calibri" w:hAnsi="Calibri"/>
          <w:b/>
          <w:sz w:val="22"/>
          <w:szCs w:val="22"/>
        </w:rPr>
      </w:pPr>
      <w:r w:rsidRPr="004826DC">
        <w:rPr>
          <w:rFonts w:ascii="Calibri" w:hAnsi="Calibri"/>
          <w:b/>
          <w:sz w:val="22"/>
          <w:szCs w:val="22"/>
        </w:rPr>
        <w:t xml:space="preserve">DAO Data Accss Object </w:t>
      </w:r>
    </w:p>
    <w:p w:rsidR="0076629D" w:rsidRPr="004826DC" w:rsidRDefault="0076629D" w:rsidP="0076629D">
      <w:pPr>
        <w:pStyle w:val="NormalWeb"/>
        <w:ind w:left="567"/>
        <w:jc w:val="both"/>
        <w:rPr>
          <w:rFonts w:ascii="Calibri" w:hAnsi="Calibri"/>
          <w:sz w:val="20"/>
          <w:szCs w:val="20"/>
        </w:rPr>
      </w:pPr>
      <w:r w:rsidRPr="004826DC">
        <w:rPr>
          <w:rFonts w:ascii="Calibri" w:hAnsi="Calibri"/>
          <w:sz w:val="20"/>
          <w:szCs w:val="20"/>
        </w:rPr>
        <w:t>Atualmente o modelo preferido para persistir dados em aplicações é de banco de dados relacional. DAO (Data Access Object) é um padrão para persistência de dados que permite separar regras de negócio das regras de acesso a banco de dados. Numa aplicação que utilize a arquitetura MVC, todas as funcionalidades de bancos de dados, tais como obter as conexões, mapear objetos Java para tipos de dados SQL ou executar comandos SQL, devem ser feitas por classes de DAO. (</w:t>
      </w:r>
      <w:hyperlink r:id="rId148" w:tooltip="http://pt.wikipedia.org/wiki/Data_Access_Object_(DAO))" w:history="1">
        <w:r w:rsidRPr="004826DC">
          <w:rPr>
            <w:rFonts w:ascii="Calibri" w:hAnsi="Calibri"/>
            <w:sz w:val="20"/>
            <w:szCs w:val="20"/>
          </w:rPr>
          <w:t>http://pt.wikipedia.org/wiki/Data_Access_Object_(DAO))</w:t>
        </w:r>
      </w:hyperlink>
      <w:r w:rsidRPr="004826DC">
        <w:rPr>
          <w:rFonts w:ascii="Calibri" w:hAnsi="Calibri"/>
          <w:sz w:val="20"/>
          <w:szCs w:val="20"/>
        </w:rPr>
        <w:t xml:space="preserve"> </w:t>
      </w:r>
    </w:p>
    <w:p w:rsidR="0076629D" w:rsidRPr="004826DC" w:rsidRDefault="0076629D" w:rsidP="0076629D">
      <w:pPr>
        <w:pStyle w:val="NormalWeb"/>
        <w:jc w:val="both"/>
        <w:rPr>
          <w:rFonts w:ascii="Calibri" w:hAnsi="Calibri"/>
          <w:b/>
          <w:sz w:val="22"/>
          <w:szCs w:val="22"/>
        </w:rPr>
      </w:pPr>
      <w:r w:rsidRPr="004826DC">
        <w:rPr>
          <w:rFonts w:ascii="Calibri" w:hAnsi="Calibri"/>
          <w:b/>
          <w:sz w:val="22"/>
          <w:szCs w:val="22"/>
        </w:rPr>
        <w:t xml:space="preserve">DTO Data Transfer Object </w:t>
      </w:r>
    </w:p>
    <w:p w:rsidR="0076629D" w:rsidRPr="004826DC" w:rsidRDefault="0076629D" w:rsidP="0076629D">
      <w:pPr>
        <w:pStyle w:val="NormalWeb"/>
        <w:ind w:left="567"/>
        <w:jc w:val="both"/>
        <w:rPr>
          <w:rFonts w:ascii="Calibri" w:hAnsi="Calibri"/>
          <w:sz w:val="20"/>
          <w:szCs w:val="20"/>
          <w:lang w:val="en-US"/>
        </w:rPr>
      </w:pPr>
      <w:r w:rsidRPr="004826DC">
        <w:rPr>
          <w:rFonts w:ascii="Calibri" w:hAnsi="Calibri"/>
          <w:sz w:val="20"/>
          <w:szCs w:val="20"/>
          <w:lang w:val="en-US"/>
        </w:rPr>
        <w:t>"Data Transfer Objects (DTO), also known as Value Objects or VO, are a design pattern used to transfer data between software application subsystems. DTOs are often used in conjunction with Data Access Objects to retrieve data from a database. The difference between Data Transfer Objects and Business Objects or Data Access Objects is that DTOs do not have any behavior except for storage and retrieval of its own data (assessors and mutators)." (</w:t>
      </w:r>
      <w:hyperlink r:id="rId149" w:tooltip="http://en.wikipedia.org/wiki/Value_Objects" w:history="1">
        <w:r w:rsidRPr="004826DC">
          <w:rPr>
            <w:rFonts w:ascii="Calibri" w:hAnsi="Calibri"/>
            <w:sz w:val="20"/>
            <w:szCs w:val="20"/>
            <w:lang w:val="en-US"/>
          </w:rPr>
          <w:t>http://en.wikipedia.org/wiki/Value_Objects</w:t>
        </w:r>
      </w:hyperlink>
      <w:r w:rsidRPr="004826DC">
        <w:rPr>
          <w:rFonts w:ascii="Calibri" w:hAnsi="Calibri"/>
          <w:sz w:val="20"/>
          <w:szCs w:val="20"/>
          <w:lang w:val="en-US"/>
        </w:rPr>
        <w:t xml:space="preserve">) </w:t>
      </w:r>
    </w:p>
    <w:p w:rsidR="0076629D" w:rsidRPr="004826DC" w:rsidRDefault="0076629D" w:rsidP="0076629D">
      <w:pPr>
        <w:pStyle w:val="NormalWeb"/>
        <w:jc w:val="both"/>
        <w:rPr>
          <w:rFonts w:ascii="Calibri" w:hAnsi="Calibri"/>
          <w:b/>
          <w:sz w:val="22"/>
          <w:szCs w:val="22"/>
          <w:lang w:val="en-US"/>
        </w:rPr>
      </w:pPr>
      <w:r w:rsidRPr="004826DC">
        <w:rPr>
          <w:rFonts w:ascii="Calibri" w:hAnsi="Calibri"/>
          <w:b/>
          <w:sz w:val="22"/>
          <w:szCs w:val="22"/>
          <w:lang w:val="en-US"/>
        </w:rPr>
        <w:t xml:space="preserve">POJO Plain Old Java Object </w:t>
      </w:r>
    </w:p>
    <w:p w:rsidR="0076629D" w:rsidRPr="004826DC" w:rsidRDefault="0076629D" w:rsidP="0076629D">
      <w:pPr>
        <w:pStyle w:val="NormalWeb"/>
        <w:ind w:left="567"/>
        <w:jc w:val="both"/>
        <w:rPr>
          <w:rFonts w:ascii="Calibri" w:hAnsi="Calibri"/>
          <w:sz w:val="20"/>
          <w:szCs w:val="20"/>
          <w:lang w:val="en-US"/>
        </w:rPr>
      </w:pPr>
      <w:r w:rsidRPr="004826DC">
        <w:rPr>
          <w:rFonts w:ascii="Calibri" w:hAnsi="Calibri"/>
          <w:sz w:val="20"/>
          <w:szCs w:val="20"/>
          <w:lang w:val="en-US"/>
        </w:rPr>
        <w:t xml:space="preserve">"A POJO is simply a Java object that does not implement any special interfaces such as those defined by the EJB framework. The name was coined by Fowler, Rebbecca Parsons, and Josh MacKenzie [Fowler POJO] to give regular Java objects an exciting-sounding name" (Pojo in Action. Richardson, Chris, 2006) </w:t>
      </w:r>
    </w:p>
    <w:p w:rsidR="0076629D" w:rsidRPr="004826DC" w:rsidRDefault="0076629D" w:rsidP="0076629D">
      <w:pPr>
        <w:pStyle w:val="NormalWeb"/>
        <w:ind w:left="567"/>
        <w:jc w:val="both"/>
        <w:rPr>
          <w:rFonts w:ascii="Calibri" w:hAnsi="Calibri"/>
          <w:sz w:val="20"/>
          <w:szCs w:val="20"/>
          <w:lang w:val="en-US"/>
        </w:rPr>
      </w:pPr>
      <w:r w:rsidRPr="004826DC">
        <w:rPr>
          <w:rFonts w:ascii="Calibri" w:hAnsi="Calibri"/>
          <w:sz w:val="20"/>
          <w:szCs w:val="20"/>
          <w:lang w:val="en-US"/>
        </w:rPr>
        <w:t>"POJO is an acronym for Plain Old Java Object, and is favored by advocates of the idea that the simpler the design, the better. The name is used to emphasize that the object in question is an ordinary Java Object, not a special object, and in particular not an Enterprise JavaBean (especially before EJB 3). The term was coined by Martin Fowler, Rebecca Parsons and Josh MacKenzie in September 2000" (</w:t>
      </w:r>
      <w:hyperlink r:id="rId150" w:tooltip="http://en.wikipedia.org/wiki/Plain_Old_Java_Object" w:history="1">
        <w:r w:rsidRPr="004826DC">
          <w:rPr>
            <w:rFonts w:ascii="Calibri" w:hAnsi="Calibri"/>
            <w:sz w:val="20"/>
            <w:szCs w:val="20"/>
            <w:lang w:val="en-US"/>
          </w:rPr>
          <w:t>http://en.wikipedia.org/wiki/Plain_Old_Java_Object</w:t>
        </w:r>
      </w:hyperlink>
      <w:r w:rsidRPr="004826DC">
        <w:rPr>
          <w:rFonts w:ascii="Calibri" w:hAnsi="Calibri"/>
          <w:sz w:val="20"/>
          <w:szCs w:val="20"/>
          <w:lang w:val="en-US"/>
        </w:rPr>
        <w:t xml:space="preserve">) </w:t>
      </w:r>
    </w:p>
    <w:p w:rsidR="0076629D" w:rsidRPr="004826DC" w:rsidRDefault="0076629D" w:rsidP="0076629D">
      <w:pPr>
        <w:pStyle w:val="NormalWeb"/>
        <w:jc w:val="both"/>
        <w:rPr>
          <w:rFonts w:ascii="Calibri" w:hAnsi="Calibri"/>
          <w:b/>
          <w:sz w:val="22"/>
          <w:szCs w:val="22"/>
        </w:rPr>
      </w:pPr>
      <w:r w:rsidRPr="004826DC">
        <w:rPr>
          <w:rFonts w:ascii="Calibri" w:hAnsi="Calibri"/>
          <w:b/>
          <w:sz w:val="22"/>
          <w:szCs w:val="22"/>
        </w:rPr>
        <w:t xml:space="preserve">SIGA </w:t>
      </w:r>
    </w:p>
    <w:p w:rsidR="0076629D" w:rsidRPr="004826DC" w:rsidRDefault="0076629D" w:rsidP="0076629D">
      <w:pPr>
        <w:pStyle w:val="NormalWeb"/>
        <w:ind w:left="567"/>
        <w:jc w:val="both"/>
        <w:rPr>
          <w:rFonts w:ascii="Calibri" w:hAnsi="Calibri"/>
          <w:sz w:val="20"/>
          <w:szCs w:val="20"/>
        </w:rPr>
      </w:pPr>
      <w:r w:rsidRPr="004826DC">
        <w:rPr>
          <w:rFonts w:ascii="Calibri" w:hAnsi="Calibri"/>
          <w:sz w:val="20"/>
          <w:szCs w:val="20"/>
        </w:rPr>
        <w:t xml:space="preserve">Sistema Integrado de Gerenciamento de Acesso </w:t>
      </w:r>
    </w:p>
    <w:p w:rsidR="0076629D" w:rsidRPr="004826DC" w:rsidRDefault="0076629D" w:rsidP="0076629D">
      <w:pPr>
        <w:rPr>
          <w:rFonts w:ascii="Calibri" w:hAnsi="Calibri"/>
          <w:b/>
          <w:sz w:val="24"/>
          <w:szCs w:val="24"/>
        </w:rPr>
        <w:sectPr w:rsidR="0076629D" w:rsidRPr="004826DC" w:rsidSect="0076629D">
          <w:headerReference w:type="default" r:id="rId151"/>
          <w:footerReference w:type="default" r:id="rId152"/>
          <w:pgSz w:w="11906" w:h="16838" w:code="9"/>
          <w:pgMar w:top="1106" w:right="851" w:bottom="851" w:left="845" w:header="284" w:footer="0" w:gutter="0"/>
          <w:pgNumType w:start="1"/>
          <w:cols w:space="708"/>
          <w:docGrid w:linePitch="360"/>
        </w:sectPr>
      </w:pPr>
    </w:p>
    <w:p w:rsidR="003D512B" w:rsidRPr="004826DC" w:rsidRDefault="003D512B" w:rsidP="0076629D">
      <w:pPr>
        <w:pStyle w:val="Ttulo"/>
        <w:outlineLvl w:val="0"/>
        <w:rPr>
          <w:rFonts w:ascii="Calibri" w:hAnsi="Calibri"/>
          <w:sz w:val="24"/>
          <w:szCs w:val="24"/>
        </w:rPr>
      </w:pPr>
      <w:r w:rsidRPr="004826DC">
        <w:rPr>
          <w:rFonts w:ascii="Calibri" w:hAnsi="Calibri"/>
          <w:sz w:val="24"/>
          <w:szCs w:val="24"/>
        </w:rPr>
        <w:lastRenderedPageBreak/>
        <w:t xml:space="preserve">ANEXO XIII – </w:t>
      </w:r>
      <w:r w:rsidR="00B0483A" w:rsidRPr="004826DC">
        <w:rPr>
          <w:rFonts w:ascii="Calibri" w:hAnsi="Calibri"/>
          <w:sz w:val="24"/>
          <w:szCs w:val="24"/>
        </w:rPr>
        <w:t>MANUAL DE MEDIÇÃO DE SOFTWARE EM PONTOS DE FUNÇÃO</w:t>
      </w:r>
    </w:p>
    <w:p w:rsidR="003D512B" w:rsidRPr="004826DC" w:rsidRDefault="003D512B" w:rsidP="0076629D">
      <w:pPr>
        <w:pStyle w:val="Ttulo"/>
        <w:outlineLvl w:val="0"/>
        <w:rPr>
          <w:rFonts w:ascii="Calibri" w:hAnsi="Calibri"/>
        </w:rPr>
      </w:pPr>
    </w:p>
    <w:p w:rsidR="0076629D" w:rsidRPr="004826DC" w:rsidRDefault="0076629D" w:rsidP="0076629D">
      <w:pPr>
        <w:pStyle w:val="Ttulo"/>
        <w:outlineLvl w:val="0"/>
        <w:rPr>
          <w:rFonts w:ascii="Calibri" w:hAnsi="Calibri"/>
        </w:rPr>
      </w:pPr>
      <w:r w:rsidRPr="004826DC">
        <w:rPr>
          <w:rFonts w:ascii="Calibri" w:hAnsi="Calibri"/>
        </w:rPr>
        <w:t>Sumário</w:t>
      </w:r>
    </w:p>
    <w:p w:rsidR="0076629D" w:rsidRPr="004826DC" w:rsidRDefault="00960E53" w:rsidP="0076629D">
      <w:pPr>
        <w:pStyle w:val="Sumrio1"/>
        <w:tabs>
          <w:tab w:val="left" w:pos="480"/>
          <w:tab w:val="right" w:leader="underscore" w:pos="9890"/>
        </w:tabs>
        <w:rPr>
          <w:b/>
          <w:bCs/>
          <w:i/>
          <w:iCs/>
          <w:noProof/>
        </w:rPr>
      </w:pPr>
      <w:r w:rsidRPr="004826DC">
        <w:rPr>
          <w:bCs/>
          <w:i/>
          <w:iCs/>
          <w:sz w:val="24"/>
          <w:szCs w:val="28"/>
          <w:lang w:eastAsia="pt-BR"/>
        </w:rPr>
        <w:fldChar w:fldCharType="begin"/>
      </w:r>
      <w:r w:rsidR="0076629D" w:rsidRPr="004826DC">
        <w:instrText xml:space="preserve"> TOC \h \z \t "RUP Nível 1;1;RUP Nível 2;2;RUP Nível 3;3" </w:instrText>
      </w:r>
      <w:r w:rsidRPr="004826DC">
        <w:rPr>
          <w:bCs/>
          <w:i/>
          <w:iCs/>
          <w:sz w:val="24"/>
          <w:szCs w:val="28"/>
          <w:lang w:eastAsia="pt-BR"/>
        </w:rPr>
        <w:fldChar w:fldCharType="separate"/>
      </w:r>
      <w:hyperlink w:anchor="_Toc317770239" w:history="1">
        <w:r w:rsidR="0076629D" w:rsidRPr="004826DC">
          <w:rPr>
            <w:rStyle w:val="Hyperlink"/>
            <w:noProof/>
            <w:color w:val="auto"/>
          </w:rPr>
          <w:t>1.</w:t>
        </w:r>
        <w:r w:rsidR="0076629D" w:rsidRPr="004826DC">
          <w:rPr>
            <w:noProof/>
          </w:rPr>
          <w:tab/>
        </w:r>
        <w:r w:rsidR="0076629D" w:rsidRPr="004826DC">
          <w:rPr>
            <w:rStyle w:val="Hyperlink"/>
            <w:noProof/>
            <w:color w:val="auto"/>
          </w:rPr>
          <w:t>Objetivo</w:t>
        </w:r>
        <w:r w:rsidR="0076629D" w:rsidRPr="004826DC">
          <w:rPr>
            <w:noProof/>
            <w:webHidden/>
          </w:rPr>
          <w:tab/>
        </w:r>
        <w:r w:rsidRPr="004826DC">
          <w:rPr>
            <w:noProof/>
            <w:webHidden/>
          </w:rPr>
          <w:fldChar w:fldCharType="begin"/>
        </w:r>
        <w:r w:rsidR="0076629D" w:rsidRPr="004826DC">
          <w:rPr>
            <w:noProof/>
            <w:webHidden/>
          </w:rPr>
          <w:instrText xml:space="preserve"> PAGEREF _Toc317770239 \h </w:instrText>
        </w:r>
        <w:r w:rsidRPr="004826DC">
          <w:rPr>
            <w:noProof/>
            <w:webHidden/>
          </w:rPr>
        </w:r>
        <w:r w:rsidRPr="004826DC">
          <w:rPr>
            <w:noProof/>
            <w:webHidden/>
          </w:rPr>
          <w:fldChar w:fldCharType="separate"/>
        </w:r>
        <w:r w:rsidR="0076629D" w:rsidRPr="004826DC">
          <w:rPr>
            <w:noProof/>
            <w:webHidden/>
          </w:rPr>
          <w:t>4</w:t>
        </w:r>
        <w:r w:rsidRPr="004826DC">
          <w:rPr>
            <w:noProof/>
            <w:webHidden/>
          </w:rPr>
          <w:fldChar w:fldCharType="end"/>
        </w:r>
      </w:hyperlink>
    </w:p>
    <w:p w:rsidR="0076629D" w:rsidRPr="004826DC" w:rsidRDefault="001F0FD9" w:rsidP="0076629D">
      <w:pPr>
        <w:pStyle w:val="Sumrio1"/>
        <w:tabs>
          <w:tab w:val="left" w:pos="480"/>
          <w:tab w:val="right" w:leader="underscore" w:pos="9890"/>
        </w:tabs>
        <w:rPr>
          <w:b/>
          <w:bCs/>
          <w:i/>
          <w:iCs/>
          <w:noProof/>
        </w:rPr>
      </w:pPr>
      <w:hyperlink w:anchor="_Toc317770240" w:history="1">
        <w:r w:rsidR="0076629D" w:rsidRPr="004826DC">
          <w:rPr>
            <w:rStyle w:val="Hyperlink"/>
            <w:noProof/>
            <w:color w:val="auto"/>
          </w:rPr>
          <w:t>2.</w:t>
        </w:r>
        <w:r w:rsidR="0076629D" w:rsidRPr="004826DC">
          <w:rPr>
            <w:noProof/>
          </w:rPr>
          <w:tab/>
        </w:r>
        <w:r w:rsidR="0076629D" w:rsidRPr="004826DC">
          <w:rPr>
            <w:rStyle w:val="Hyperlink"/>
            <w:noProof/>
            <w:color w:val="auto"/>
          </w:rPr>
          <w:t>Introdução</w:t>
        </w:r>
        <w:r w:rsidR="0076629D" w:rsidRPr="004826DC">
          <w:rPr>
            <w:noProof/>
            <w:webHidden/>
          </w:rPr>
          <w:tab/>
        </w:r>
        <w:r w:rsidR="00960E53" w:rsidRPr="004826DC">
          <w:rPr>
            <w:noProof/>
            <w:webHidden/>
          </w:rPr>
          <w:fldChar w:fldCharType="begin"/>
        </w:r>
        <w:r w:rsidR="0076629D" w:rsidRPr="004826DC">
          <w:rPr>
            <w:noProof/>
            <w:webHidden/>
          </w:rPr>
          <w:instrText xml:space="preserve"> PAGEREF _Toc317770240 \h </w:instrText>
        </w:r>
        <w:r w:rsidR="00960E53" w:rsidRPr="004826DC">
          <w:rPr>
            <w:noProof/>
            <w:webHidden/>
          </w:rPr>
        </w:r>
        <w:r w:rsidR="00960E53" w:rsidRPr="004826DC">
          <w:rPr>
            <w:noProof/>
            <w:webHidden/>
          </w:rPr>
          <w:fldChar w:fldCharType="separate"/>
        </w:r>
        <w:r w:rsidR="0076629D" w:rsidRPr="004826DC">
          <w:rPr>
            <w:noProof/>
            <w:webHidden/>
          </w:rPr>
          <w:t>4</w:t>
        </w:r>
        <w:r w:rsidR="00960E53" w:rsidRPr="004826DC">
          <w:rPr>
            <w:noProof/>
            <w:webHidden/>
          </w:rPr>
          <w:fldChar w:fldCharType="end"/>
        </w:r>
      </w:hyperlink>
    </w:p>
    <w:p w:rsidR="0076629D" w:rsidRPr="004826DC" w:rsidRDefault="001F0FD9" w:rsidP="0076629D">
      <w:pPr>
        <w:pStyle w:val="Sumrio1"/>
        <w:tabs>
          <w:tab w:val="left" w:pos="480"/>
          <w:tab w:val="right" w:leader="underscore" w:pos="9890"/>
        </w:tabs>
        <w:rPr>
          <w:b/>
          <w:bCs/>
          <w:i/>
          <w:iCs/>
          <w:noProof/>
        </w:rPr>
      </w:pPr>
      <w:hyperlink w:anchor="_Toc317770241" w:history="1">
        <w:r w:rsidR="0076629D" w:rsidRPr="004826DC">
          <w:rPr>
            <w:rStyle w:val="Hyperlink"/>
            <w:noProof/>
            <w:color w:val="auto"/>
          </w:rPr>
          <w:t>3.</w:t>
        </w:r>
        <w:r w:rsidR="0076629D" w:rsidRPr="004826DC">
          <w:rPr>
            <w:noProof/>
          </w:rPr>
          <w:tab/>
        </w:r>
        <w:r w:rsidR="0076629D" w:rsidRPr="004826DC">
          <w:rPr>
            <w:rStyle w:val="Hyperlink"/>
            <w:noProof/>
            <w:color w:val="auto"/>
          </w:rPr>
          <w:t>PROCESSO DE MÉTRICAS DE SOFTWARE</w:t>
        </w:r>
        <w:r w:rsidR="0076629D" w:rsidRPr="004826DC">
          <w:rPr>
            <w:noProof/>
            <w:webHidden/>
          </w:rPr>
          <w:tab/>
        </w:r>
        <w:r w:rsidR="00960E53" w:rsidRPr="004826DC">
          <w:rPr>
            <w:noProof/>
            <w:webHidden/>
          </w:rPr>
          <w:fldChar w:fldCharType="begin"/>
        </w:r>
        <w:r w:rsidR="0076629D" w:rsidRPr="004826DC">
          <w:rPr>
            <w:noProof/>
            <w:webHidden/>
          </w:rPr>
          <w:instrText xml:space="preserve"> PAGEREF _Toc317770241 \h </w:instrText>
        </w:r>
        <w:r w:rsidR="00960E53" w:rsidRPr="004826DC">
          <w:rPr>
            <w:noProof/>
            <w:webHidden/>
          </w:rPr>
        </w:r>
        <w:r w:rsidR="00960E53" w:rsidRPr="004826DC">
          <w:rPr>
            <w:noProof/>
            <w:webHidden/>
          </w:rPr>
          <w:fldChar w:fldCharType="separate"/>
        </w:r>
        <w:r w:rsidR="0076629D" w:rsidRPr="004826DC">
          <w:rPr>
            <w:noProof/>
            <w:webHidden/>
          </w:rPr>
          <w:t>5</w:t>
        </w:r>
        <w:r w:rsidR="00960E53" w:rsidRPr="004826DC">
          <w:rPr>
            <w:noProof/>
            <w:webHidden/>
          </w:rPr>
          <w:fldChar w:fldCharType="end"/>
        </w:r>
      </w:hyperlink>
    </w:p>
    <w:p w:rsidR="0076629D" w:rsidRPr="004826DC" w:rsidRDefault="001F0FD9" w:rsidP="0076629D">
      <w:pPr>
        <w:pStyle w:val="Sumrio1"/>
        <w:tabs>
          <w:tab w:val="left" w:pos="480"/>
          <w:tab w:val="right" w:leader="underscore" w:pos="9890"/>
        </w:tabs>
        <w:rPr>
          <w:b/>
          <w:bCs/>
          <w:i/>
          <w:iCs/>
          <w:noProof/>
        </w:rPr>
      </w:pPr>
      <w:hyperlink w:anchor="_Toc317770242" w:history="1">
        <w:r w:rsidR="0076629D" w:rsidRPr="004826DC">
          <w:rPr>
            <w:rStyle w:val="Hyperlink"/>
            <w:noProof/>
            <w:color w:val="auto"/>
          </w:rPr>
          <w:t>4.</w:t>
        </w:r>
        <w:r w:rsidR="0076629D" w:rsidRPr="004826DC">
          <w:rPr>
            <w:noProof/>
          </w:rPr>
          <w:tab/>
        </w:r>
        <w:r w:rsidR="0076629D" w:rsidRPr="004826DC">
          <w:rPr>
            <w:rStyle w:val="Hyperlink"/>
            <w:noProof/>
            <w:color w:val="auto"/>
          </w:rPr>
          <w:t>Determinação do tipo de Medição</w:t>
        </w:r>
        <w:r w:rsidR="0076629D" w:rsidRPr="004826DC">
          <w:rPr>
            <w:noProof/>
            <w:webHidden/>
          </w:rPr>
          <w:tab/>
        </w:r>
        <w:r w:rsidR="00960E53" w:rsidRPr="004826DC">
          <w:rPr>
            <w:noProof/>
            <w:webHidden/>
          </w:rPr>
          <w:fldChar w:fldCharType="begin"/>
        </w:r>
        <w:r w:rsidR="0076629D" w:rsidRPr="004826DC">
          <w:rPr>
            <w:noProof/>
            <w:webHidden/>
          </w:rPr>
          <w:instrText xml:space="preserve"> PAGEREF _Toc317770242 \h </w:instrText>
        </w:r>
        <w:r w:rsidR="00960E53" w:rsidRPr="004826DC">
          <w:rPr>
            <w:noProof/>
            <w:webHidden/>
          </w:rPr>
        </w:r>
        <w:r w:rsidR="00960E53" w:rsidRPr="004826DC">
          <w:rPr>
            <w:noProof/>
            <w:webHidden/>
          </w:rPr>
          <w:fldChar w:fldCharType="separate"/>
        </w:r>
        <w:r w:rsidR="0076629D" w:rsidRPr="004826DC">
          <w:rPr>
            <w:noProof/>
            <w:webHidden/>
          </w:rPr>
          <w:t>6</w:t>
        </w:r>
        <w:r w:rsidR="00960E53" w:rsidRPr="004826DC">
          <w:rPr>
            <w:noProof/>
            <w:webHidden/>
          </w:rPr>
          <w:fldChar w:fldCharType="end"/>
        </w:r>
      </w:hyperlink>
    </w:p>
    <w:p w:rsidR="0076629D" w:rsidRPr="004826DC" w:rsidRDefault="001F0FD9" w:rsidP="0076629D">
      <w:pPr>
        <w:pStyle w:val="Sumrio2"/>
        <w:tabs>
          <w:tab w:val="left" w:pos="960"/>
          <w:tab w:val="right" w:leader="underscore" w:pos="9890"/>
        </w:tabs>
        <w:rPr>
          <w:b/>
          <w:bCs/>
          <w:noProof/>
        </w:rPr>
      </w:pPr>
      <w:hyperlink w:anchor="_Toc317770243" w:history="1">
        <w:r w:rsidR="0076629D" w:rsidRPr="004826DC">
          <w:rPr>
            <w:rStyle w:val="Hyperlink"/>
            <w:noProof/>
            <w:color w:val="auto"/>
          </w:rPr>
          <w:t>4.1.</w:t>
        </w:r>
        <w:r w:rsidR="0076629D" w:rsidRPr="004826DC">
          <w:rPr>
            <w:noProof/>
          </w:rPr>
          <w:tab/>
        </w:r>
        <w:r w:rsidR="0076629D" w:rsidRPr="004826DC">
          <w:rPr>
            <w:rStyle w:val="Hyperlink"/>
            <w:noProof/>
            <w:color w:val="auto"/>
          </w:rPr>
          <w:t>Quanto ao alvo da medição</w:t>
        </w:r>
        <w:r w:rsidR="0076629D" w:rsidRPr="004826DC">
          <w:rPr>
            <w:noProof/>
            <w:webHidden/>
          </w:rPr>
          <w:tab/>
        </w:r>
        <w:r w:rsidR="00960E53" w:rsidRPr="004826DC">
          <w:rPr>
            <w:noProof/>
            <w:webHidden/>
          </w:rPr>
          <w:fldChar w:fldCharType="begin"/>
        </w:r>
        <w:r w:rsidR="0076629D" w:rsidRPr="004826DC">
          <w:rPr>
            <w:noProof/>
            <w:webHidden/>
          </w:rPr>
          <w:instrText xml:space="preserve"> PAGEREF _Toc317770243 \h </w:instrText>
        </w:r>
        <w:r w:rsidR="00960E53" w:rsidRPr="004826DC">
          <w:rPr>
            <w:noProof/>
            <w:webHidden/>
          </w:rPr>
        </w:r>
        <w:r w:rsidR="00960E53" w:rsidRPr="004826DC">
          <w:rPr>
            <w:noProof/>
            <w:webHidden/>
          </w:rPr>
          <w:fldChar w:fldCharType="separate"/>
        </w:r>
        <w:r w:rsidR="0076629D" w:rsidRPr="004826DC">
          <w:rPr>
            <w:noProof/>
            <w:webHidden/>
          </w:rPr>
          <w:t>6</w:t>
        </w:r>
        <w:r w:rsidR="00960E53" w:rsidRPr="004826DC">
          <w:rPr>
            <w:noProof/>
            <w:webHidden/>
          </w:rPr>
          <w:fldChar w:fldCharType="end"/>
        </w:r>
      </w:hyperlink>
    </w:p>
    <w:p w:rsidR="0076629D" w:rsidRPr="004826DC" w:rsidRDefault="001F0FD9" w:rsidP="0076629D">
      <w:pPr>
        <w:pStyle w:val="Sumrio3"/>
        <w:tabs>
          <w:tab w:val="left" w:pos="1440"/>
          <w:tab w:val="right" w:leader="underscore" w:pos="9890"/>
        </w:tabs>
        <w:rPr>
          <w:noProof/>
        </w:rPr>
      </w:pPr>
      <w:hyperlink w:anchor="_Toc317770244" w:history="1">
        <w:r w:rsidR="0076629D" w:rsidRPr="004826DC">
          <w:rPr>
            <w:rStyle w:val="Hyperlink"/>
            <w:noProof/>
            <w:color w:val="auto"/>
          </w:rPr>
          <w:t>4.1.1.</w:t>
        </w:r>
        <w:r w:rsidR="0076629D" w:rsidRPr="004826DC">
          <w:rPr>
            <w:noProof/>
          </w:rPr>
          <w:tab/>
        </w:r>
        <w:r w:rsidR="0076629D" w:rsidRPr="004826DC">
          <w:rPr>
            <w:rStyle w:val="Hyperlink"/>
            <w:noProof/>
            <w:color w:val="auto"/>
          </w:rPr>
          <w:t>Caso de desenvolvimento</w:t>
        </w:r>
        <w:r w:rsidR="0076629D" w:rsidRPr="004826DC">
          <w:rPr>
            <w:noProof/>
            <w:webHidden/>
          </w:rPr>
          <w:tab/>
        </w:r>
        <w:r w:rsidR="00960E53" w:rsidRPr="004826DC">
          <w:rPr>
            <w:noProof/>
            <w:webHidden/>
          </w:rPr>
          <w:fldChar w:fldCharType="begin"/>
        </w:r>
        <w:r w:rsidR="0076629D" w:rsidRPr="004826DC">
          <w:rPr>
            <w:noProof/>
            <w:webHidden/>
          </w:rPr>
          <w:instrText xml:space="preserve"> PAGEREF _Toc317770244 \h </w:instrText>
        </w:r>
        <w:r w:rsidR="00960E53" w:rsidRPr="004826DC">
          <w:rPr>
            <w:noProof/>
            <w:webHidden/>
          </w:rPr>
        </w:r>
        <w:r w:rsidR="00960E53" w:rsidRPr="004826DC">
          <w:rPr>
            <w:noProof/>
            <w:webHidden/>
          </w:rPr>
          <w:fldChar w:fldCharType="separate"/>
        </w:r>
        <w:r w:rsidR="0076629D" w:rsidRPr="004826DC">
          <w:rPr>
            <w:noProof/>
            <w:webHidden/>
          </w:rPr>
          <w:t>7</w:t>
        </w:r>
        <w:r w:rsidR="00960E53" w:rsidRPr="004826DC">
          <w:rPr>
            <w:noProof/>
            <w:webHidden/>
          </w:rPr>
          <w:fldChar w:fldCharType="end"/>
        </w:r>
      </w:hyperlink>
    </w:p>
    <w:p w:rsidR="0076629D" w:rsidRPr="004826DC" w:rsidRDefault="001F0FD9" w:rsidP="0076629D">
      <w:pPr>
        <w:pStyle w:val="Sumrio3"/>
        <w:tabs>
          <w:tab w:val="left" w:pos="1440"/>
          <w:tab w:val="right" w:leader="underscore" w:pos="9890"/>
        </w:tabs>
        <w:rPr>
          <w:noProof/>
        </w:rPr>
      </w:pPr>
      <w:hyperlink w:anchor="_Toc317770245" w:history="1">
        <w:r w:rsidR="0076629D" w:rsidRPr="004826DC">
          <w:rPr>
            <w:rStyle w:val="Hyperlink"/>
            <w:noProof/>
            <w:color w:val="auto"/>
          </w:rPr>
          <w:t>4.1.2.</w:t>
        </w:r>
        <w:r w:rsidR="0076629D" w:rsidRPr="004826DC">
          <w:rPr>
            <w:noProof/>
          </w:rPr>
          <w:tab/>
        </w:r>
        <w:r w:rsidR="0076629D" w:rsidRPr="004826DC">
          <w:rPr>
            <w:rStyle w:val="Hyperlink"/>
            <w:noProof/>
            <w:color w:val="auto"/>
          </w:rPr>
          <w:t>Caso de melhoria ou redesenvolvimento</w:t>
        </w:r>
        <w:r w:rsidR="0076629D" w:rsidRPr="004826DC">
          <w:rPr>
            <w:noProof/>
            <w:webHidden/>
          </w:rPr>
          <w:tab/>
        </w:r>
        <w:r w:rsidR="00960E53" w:rsidRPr="004826DC">
          <w:rPr>
            <w:noProof/>
            <w:webHidden/>
          </w:rPr>
          <w:fldChar w:fldCharType="begin"/>
        </w:r>
        <w:r w:rsidR="0076629D" w:rsidRPr="004826DC">
          <w:rPr>
            <w:noProof/>
            <w:webHidden/>
          </w:rPr>
          <w:instrText xml:space="preserve"> PAGEREF _Toc317770245 \h </w:instrText>
        </w:r>
        <w:r w:rsidR="00960E53" w:rsidRPr="004826DC">
          <w:rPr>
            <w:noProof/>
            <w:webHidden/>
          </w:rPr>
        </w:r>
        <w:r w:rsidR="00960E53" w:rsidRPr="004826DC">
          <w:rPr>
            <w:noProof/>
            <w:webHidden/>
          </w:rPr>
          <w:fldChar w:fldCharType="separate"/>
        </w:r>
        <w:r w:rsidR="0076629D" w:rsidRPr="004826DC">
          <w:rPr>
            <w:noProof/>
            <w:webHidden/>
          </w:rPr>
          <w:t>7</w:t>
        </w:r>
        <w:r w:rsidR="00960E53" w:rsidRPr="004826DC">
          <w:rPr>
            <w:noProof/>
            <w:webHidden/>
          </w:rPr>
          <w:fldChar w:fldCharType="end"/>
        </w:r>
      </w:hyperlink>
    </w:p>
    <w:p w:rsidR="0076629D" w:rsidRPr="004826DC" w:rsidRDefault="001F0FD9" w:rsidP="0076629D">
      <w:pPr>
        <w:pStyle w:val="Sumrio3"/>
        <w:tabs>
          <w:tab w:val="left" w:pos="1440"/>
          <w:tab w:val="right" w:leader="underscore" w:pos="9890"/>
        </w:tabs>
        <w:rPr>
          <w:noProof/>
        </w:rPr>
      </w:pPr>
      <w:hyperlink w:anchor="_Toc317770246" w:history="1">
        <w:r w:rsidR="0076629D" w:rsidRPr="004826DC">
          <w:rPr>
            <w:rStyle w:val="Hyperlink"/>
            <w:noProof/>
            <w:color w:val="auto"/>
          </w:rPr>
          <w:t>4.1.3.</w:t>
        </w:r>
        <w:r w:rsidR="0076629D" w:rsidRPr="004826DC">
          <w:rPr>
            <w:noProof/>
          </w:rPr>
          <w:tab/>
        </w:r>
        <w:r w:rsidR="0076629D" w:rsidRPr="004826DC">
          <w:rPr>
            <w:rStyle w:val="Hyperlink"/>
            <w:noProof/>
            <w:color w:val="auto"/>
          </w:rPr>
          <w:t>Aplicação</w:t>
        </w:r>
        <w:r w:rsidR="0076629D" w:rsidRPr="004826DC">
          <w:rPr>
            <w:noProof/>
            <w:webHidden/>
          </w:rPr>
          <w:tab/>
        </w:r>
        <w:r w:rsidR="00960E53" w:rsidRPr="004826DC">
          <w:rPr>
            <w:noProof/>
            <w:webHidden/>
          </w:rPr>
          <w:fldChar w:fldCharType="begin"/>
        </w:r>
        <w:r w:rsidR="0076629D" w:rsidRPr="004826DC">
          <w:rPr>
            <w:noProof/>
            <w:webHidden/>
          </w:rPr>
          <w:instrText xml:space="preserve"> PAGEREF _Toc317770246 \h </w:instrText>
        </w:r>
        <w:r w:rsidR="00960E53" w:rsidRPr="004826DC">
          <w:rPr>
            <w:noProof/>
            <w:webHidden/>
          </w:rPr>
        </w:r>
        <w:r w:rsidR="00960E53" w:rsidRPr="004826DC">
          <w:rPr>
            <w:noProof/>
            <w:webHidden/>
          </w:rPr>
          <w:fldChar w:fldCharType="separate"/>
        </w:r>
        <w:r w:rsidR="0076629D" w:rsidRPr="004826DC">
          <w:rPr>
            <w:noProof/>
            <w:webHidden/>
          </w:rPr>
          <w:t>7</w:t>
        </w:r>
        <w:r w:rsidR="00960E53" w:rsidRPr="004826DC">
          <w:rPr>
            <w:noProof/>
            <w:webHidden/>
          </w:rPr>
          <w:fldChar w:fldCharType="end"/>
        </w:r>
      </w:hyperlink>
    </w:p>
    <w:p w:rsidR="0076629D" w:rsidRPr="004826DC" w:rsidRDefault="001F0FD9" w:rsidP="0076629D">
      <w:pPr>
        <w:pStyle w:val="Sumrio2"/>
        <w:tabs>
          <w:tab w:val="left" w:pos="960"/>
          <w:tab w:val="right" w:leader="underscore" w:pos="9890"/>
        </w:tabs>
        <w:rPr>
          <w:b/>
          <w:bCs/>
          <w:noProof/>
        </w:rPr>
      </w:pPr>
      <w:hyperlink w:anchor="_Toc317770247" w:history="1">
        <w:r w:rsidR="0076629D" w:rsidRPr="004826DC">
          <w:rPr>
            <w:rStyle w:val="Hyperlink"/>
            <w:noProof/>
            <w:color w:val="auto"/>
          </w:rPr>
          <w:t>4.2.</w:t>
        </w:r>
        <w:r w:rsidR="0076629D" w:rsidRPr="004826DC">
          <w:rPr>
            <w:noProof/>
          </w:rPr>
          <w:tab/>
        </w:r>
        <w:r w:rsidR="0076629D" w:rsidRPr="004826DC">
          <w:rPr>
            <w:rStyle w:val="Hyperlink"/>
            <w:noProof/>
            <w:color w:val="auto"/>
          </w:rPr>
          <w:t>Quanto ao método de medição</w:t>
        </w:r>
        <w:r w:rsidR="0076629D" w:rsidRPr="004826DC">
          <w:rPr>
            <w:noProof/>
            <w:webHidden/>
          </w:rPr>
          <w:tab/>
        </w:r>
        <w:r w:rsidR="00960E53" w:rsidRPr="004826DC">
          <w:rPr>
            <w:noProof/>
            <w:webHidden/>
          </w:rPr>
          <w:fldChar w:fldCharType="begin"/>
        </w:r>
        <w:r w:rsidR="0076629D" w:rsidRPr="004826DC">
          <w:rPr>
            <w:noProof/>
            <w:webHidden/>
          </w:rPr>
          <w:instrText xml:space="preserve"> PAGEREF _Toc317770247 \h </w:instrText>
        </w:r>
        <w:r w:rsidR="00960E53" w:rsidRPr="004826DC">
          <w:rPr>
            <w:noProof/>
            <w:webHidden/>
          </w:rPr>
        </w:r>
        <w:r w:rsidR="00960E53" w:rsidRPr="004826DC">
          <w:rPr>
            <w:noProof/>
            <w:webHidden/>
          </w:rPr>
          <w:fldChar w:fldCharType="separate"/>
        </w:r>
        <w:r w:rsidR="0076629D" w:rsidRPr="004826DC">
          <w:rPr>
            <w:noProof/>
            <w:webHidden/>
          </w:rPr>
          <w:t>7</w:t>
        </w:r>
        <w:r w:rsidR="00960E53" w:rsidRPr="004826DC">
          <w:rPr>
            <w:noProof/>
            <w:webHidden/>
          </w:rPr>
          <w:fldChar w:fldCharType="end"/>
        </w:r>
      </w:hyperlink>
    </w:p>
    <w:p w:rsidR="0076629D" w:rsidRPr="004826DC" w:rsidRDefault="001F0FD9" w:rsidP="0076629D">
      <w:pPr>
        <w:pStyle w:val="Sumrio3"/>
        <w:tabs>
          <w:tab w:val="left" w:pos="1440"/>
          <w:tab w:val="right" w:leader="underscore" w:pos="9890"/>
        </w:tabs>
        <w:rPr>
          <w:noProof/>
        </w:rPr>
      </w:pPr>
      <w:hyperlink w:anchor="_Toc317770248" w:history="1">
        <w:r w:rsidR="0076629D" w:rsidRPr="004826DC">
          <w:rPr>
            <w:rStyle w:val="Hyperlink"/>
            <w:bCs/>
            <w:noProof/>
            <w:color w:val="auto"/>
          </w:rPr>
          <w:t>4.2.1.</w:t>
        </w:r>
        <w:r w:rsidR="0076629D" w:rsidRPr="004826DC">
          <w:rPr>
            <w:noProof/>
          </w:rPr>
          <w:tab/>
        </w:r>
        <w:r w:rsidR="0076629D" w:rsidRPr="004826DC">
          <w:rPr>
            <w:rStyle w:val="Hyperlink"/>
            <w:b/>
            <w:bCs/>
            <w:noProof/>
            <w:color w:val="auto"/>
          </w:rPr>
          <w:t>Contagem indicativa</w:t>
        </w:r>
        <w:r w:rsidR="0076629D" w:rsidRPr="004826DC">
          <w:rPr>
            <w:noProof/>
            <w:webHidden/>
          </w:rPr>
          <w:tab/>
        </w:r>
        <w:r w:rsidR="00960E53" w:rsidRPr="004826DC">
          <w:rPr>
            <w:noProof/>
            <w:webHidden/>
          </w:rPr>
          <w:fldChar w:fldCharType="begin"/>
        </w:r>
        <w:r w:rsidR="0076629D" w:rsidRPr="004826DC">
          <w:rPr>
            <w:noProof/>
            <w:webHidden/>
          </w:rPr>
          <w:instrText xml:space="preserve"> PAGEREF _Toc317770248 \h </w:instrText>
        </w:r>
        <w:r w:rsidR="00960E53" w:rsidRPr="004826DC">
          <w:rPr>
            <w:noProof/>
            <w:webHidden/>
          </w:rPr>
        </w:r>
        <w:r w:rsidR="00960E53" w:rsidRPr="004826DC">
          <w:rPr>
            <w:noProof/>
            <w:webHidden/>
          </w:rPr>
          <w:fldChar w:fldCharType="separate"/>
        </w:r>
        <w:r w:rsidR="0076629D" w:rsidRPr="004826DC">
          <w:rPr>
            <w:noProof/>
            <w:webHidden/>
          </w:rPr>
          <w:t>7</w:t>
        </w:r>
        <w:r w:rsidR="00960E53" w:rsidRPr="004826DC">
          <w:rPr>
            <w:noProof/>
            <w:webHidden/>
          </w:rPr>
          <w:fldChar w:fldCharType="end"/>
        </w:r>
      </w:hyperlink>
    </w:p>
    <w:p w:rsidR="0076629D" w:rsidRPr="004826DC" w:rsidRDefault="001F0FD9" w:rsidP="0076629D">
      <w:pPr>
        <w:pStyle w:val="Sumrio3"/>
        <w:tabs>
          <w:tab w:val="left" w:pos="1440"/>
          <w:tab w:val="right" w:leader="underscore" w:pos="9890"/>
        </w:tabs>
        <w:rPr>
          <w:noProof/>
        </w:rPr>
      </w:pPr>
      <w:hyperlink w:anchor="_Toc317770249" w:history="1">
        <w:r w:rsidR="0076629D" w:rsidRPr="004826DC">
          <w:rPr>
            <w:rStyle w:val="Hyperlink"/>
            <w:bCs/>
            <w:noProof/>
            <w:color w:val="auto"/>
          </w:rPr>
          <w:t>4.2.2.</w:t>
        </w:r>
        <w:r w:rsidR="0076629D" w:rsidRPr="004826DC">
          <w:rPr>
            <w:noProof/>
          </w:rPr>
          <w:tab/>
        </w:r>
        <w:r w:rsidR="0076629D" w:rsidRPr="004826DC">
          <w:rPr>
            <w:rStyle w:val="Hyperlink"/>
            <w:b/>
            <w:bCs/>
            <w:noProof/>
            <w:color w:val="auto"/>
          </w:rPr>
          <w:t>Contagem estimativa</w:t>
        </w:r>
        <w:r w:rsidR="0076629D" w:rsidRPr="004826DC">
          <w:rPr>
            <w:noProof/>
            <w:webHidden/>
          </w:rPr>
          <w:tab/>
        </w:r>
        <w:r w:rsidR="00960E53" w:rsidRPr="004826DC">
          <w:rPr>
            <w:noProof/>
            <w:webHidden/>
          </w:rPr>
          <w:fldChar w:fldCharType="begin"/>
        </w:r>
        <w:r w:rsidR="0076629D" w:rsidRPr="004826DC">
          <w:rPr>
            <w:noProof/>
            <w:webHidden/>
          </w:rPr>
          <w:instrText xml:space="preserve"> PAGEREF _Toc317770249 \h </w:instrText>
        </w:r>
        <w:r w:rsidR="00960E53" w:rsidRPr="004826DC">
          <w:rPr>
            <w:noProof/>
            <w:webHidden/>
          </w:rPr>
        </w:r>
        <w:r w:rsidR="00960E53" w:rsidRPr="004826DC">
          <w:rPr>
            <w:noProof/>
            <w:webHidden/>
          </w:rPr>
          <w:fldChar w:fldCharType="separate"/>
        </w:r>
        <w:r w:rsidR="0076629D" w:rsidRPr="004826DC">
          <w:rPr>
            <w:noProof/>
            <w:webHidden/>
          </w:rPr>
          <w:t>7</w:t>
        </w:r>
        <w:r w:rsidR="00960E53" w:rsidRPr="004826DC">
          <w:rPr>
            <w:noProof/>
            <w:webHidden/>
          </w:rPr>
          <w:fldChar w:fldCharType="end"/>
        </w:r>
      </w:hyperlink>
    </w:p>
    <w:p w:rsidR="0076629D" w:rsidRPr="004826DC" w:rsidRDefault="001F0FD9" w:rsidP="0076629D">
      <w:pPr>
        <w:pStyle w:val="Sumrio3"/>
        <w:tabs>
          <w:tab w:val="left" w:pos="1440"/>
          <w:tab w:val="right" w:leader="underscore" w:pos="9890"/>
        </w:tabs>
        <w:rPr>
          <w:noProof/>
        </w:rPr>
      </w:pPr>
      <w:hyperlink w:anchor="_Toc317770250" w:history="1">
        <w:r w:rsidR="0076629D" w:rsidRPr="004826DC">
          <w:rPr>
            <w:rStyle w:val="Hyperlink"/>
            <w:bCs/>
            <w:noProof/>
            <w:color w:val="auto"/>
          </w:rPr>
          <w:t>4.2.3.</w:t>
        </w:r>
        <w:r w:rsidR="0076629D" w:rsidRPr="004826DC">
          <w:rPr>
            <w:noProof/>
          </w:rPr>
          <w:tab/>
        </w:r>
        <w:r w:rsidR="0076629D" w:rsidRPr="004826DC">
          <w:rPr>
            <w:rStyle w:val="Hyperlink"/>
            <w:b/>
            <w:bCs/>
            <w:noProof/>
            <w:color w:val="auto"/>
          </w:rPr>
          <w:t>Contagem detalhada</w:t>
        </w:r>
        <w:r w:rsidR="0076629D" w:rsidRPr="004826DC">
          <w:rPr>
            <w:noProof/>
            <w:webHidden/>
          </w:rPr>
          <w:tab/>
        </w:r>
        <w:r w:rsidR="00960E53" w:rsidRPr="004826DC">
          <w:rPr>
            <w:noProof/>
            <w:webHidden/>
          </w:rPr>
          <w:fldChar w:fldCharType="begin"/>
        </w:r>
        <w:r w:rsidR="0076629D" w:rsidRPr="004826DC">
          <w:rPr>
            <w:noProof/>
            <w:webHidden/>
          </w:rPr>
          <w:instrText xml:space="preserve"> PAGEREF _Toc317770250 \h </w:instrText>
        </w:r>
        <w:r w:rsidR="00960E53" w:rsidRPr="004826DC">
          <w:rPr>
            <w:noProof/>
            <w:webHidden/>
          </w:rPr>
        </w:r>
        <w:r w:rsidR="00960E53" w:rsidRPr="004826DC">
          <w:rPr>
            <w:noProof/>
            <w:webHidden/>
          </w:rPr>
          <w:fldChar w:fldCharType="separate"/>
        </w:r>
        <w:r w:rsidR="0076629D" w:rsidRPr="004826DC">
          <w:rPr>
            <w:noProof/>
            <w:webHidden/>
          </w:rPr>
          <w:t>7</w:t>
        </w:r>
        <w:r w:rsidR="00960E53" w:rsidRPr="004826DC">
          <w:rPr>
            <w:noProof/>
            <w:webHidden/>
          </w:rPr>
          <w:fldChar w:fldCharType="end"/>
        </w:r>
      </w:hyperlink>
    </w:p>
    <w:p w:rsidR="0076629D" w:rsidRPr="004826DC" w:rsidRDefault="001F0FD9" w:rsidP="0076629D">
      <w:pPr>
        <w:pStyle w:val="Sumrio1"/>
        <w:tabs>
          <w:tab w:val="left" w:pos="480"/>
          <w:tab w:val="right" w:leader="underscore" w:pos="9890"/>
        </w:tabs>
        <w:rPr>
          <w:b/>
          <w:bCs/>
          <w:i/>
          <w:iCs/>
          <w:noProof/>
        </w:rPr>
      </w:pPr>
      <w:hyperlink w:anchor="_Toc317770251" w:history="1">
        <w:r w:rsidR="0076629D" w:rsidRPr="004826DC">
          <w:rPr>
            <w:rStyle w:val="Hyperlink"/>
            <w:noProof/>
            <w:color w:val="auto"/>
          </w:rPr>
          <w:t>5.</w:t>
        </w:r>
        <w:r w:rsidR="0076629D" w:rsidRPr="004826DC">
          <w:rPr>
            <w:noProof/>
          </w:rPr>
          <w:tab/>
        </w:r>
        <w:r w:rsidR="0076629D" w:rsidRPr="004826DC">
          <w:rPr>
            <w:rStyle w:val="Hyperlink"/>
            <w:noProof/>
            <w:color w:val="auto"/>
          </w:rPr>
          <w:t>Identificação do escopo da Medição e da fronteira da aplicação</w:t>
        </w:r>
        <w:r w:rsidR="0076629D" w:rsidRPr="004826DC">
          <w:rPr>
            <w:noProof/>
            <w:webHidden/>
          </w:rPr>
          <w:tab/>
        </w:r>
        <w:r w:rsidR="00960E53" w:rsidRPr="004826DC">
          <w:rPr>
            <w:noProof/>
            <w:webHidden/>
          </w:rPr>
          <w:fldChar w:fldCharType="begin"/>
        </w:r>
        <w:r w:rsidR="0076629D" w:rsidRPr="004826DC">
          <w:rPr>
            <w:noProof/>
            <w:webHidden/>
          </w:rPr>
          <w:instrText xml:space="preserve"> PAGEREF _Toc317770251 \h </w:instrText>
        </w:r>
        <w:r w:rsidR="00960E53" w:rsidRPr="004826DC">
          <w:rPr>
            <w:noProof/>
            <w:webHidden/>
          </w:rPr>
        </w:r>
        <w:r w:rsidR="00960E53" w:rsidRPr="004826DC">
          <w:rPr>
            <w:noProof/>
            <w:webHidden/>
          </w:rPr>
          <w:fldChar w:fldCharType="separate"/>
        </w:r>
        <w:r w:rsidR="0076629D" w:rsidRPr="004826DC">
          <w:rPr>
            <w:noProof/>
            <w:webHidden/>
          </w:rPr>
          <w:t>8</w:t>
        </w:r>
        <w:r w:rsidR="00960E53" w:rsidRPr="004826DC">
          <w:rPr>
            <w:noProof/>
            <w:webHidden/>
          </w:rPr>
          <w:fldChar w:fldCharType="end"/>
        </w:r>
      </w:hyperlink>
    </w:p>
    <w:p w:rsidR="0076629D" w:rsidRPr="004826DC" w:rsidRDefault="001F0FD9" w:rsidP="0076629D">
      <w:pPr>
        <w:pStyle w:val="Sumrio2"/>
        <w:tabs>
          <w:tab w:val="left" w:pos="960"/>
          <w:tab w:val="right" w:leader="underscore" w:pos="9890"/>
        </w:tabs>
        <w:rPr>
          <w:b/>
          <w:bCs/>
          <w:noProof/>
        </w:rPr>
      </w:pPr>
      <w:hyperlink w:anchor="_Toc317770252" w:history="1">
        <w:r w:rsidR="0076629D" w:rsidRPr="004826DC">
          <w:rPr>
            <w:rStyle w:val="Hyperlink"/>
            <w:noProof/>
            <w:color w:val="auto"/>
          </w:rPr>
          <w:t>5.1.</w:t>
        </w:r>
        <w:r w:rsidR="0076629D" w:rsidRPr="004826DC">
          <w:rPr>
            <w:noProof/>
          </w:rPr>
          <w:tab/>
        </w:r>
        <w:r w:rsidR="0076629D" w:rsidRPr="004826DC">
          <w:rPr>
            <w:rStyle w:val="Hyperlink"/>
            <w:noProof/>
            <w:color w:val="auto"/>
          </w:rPr>
          <w:t>Escopo da medição</w:t>
        </w:r>
        <w:r w:rsidR="0076629D" w:rsidRPr="004826DC">
          <w:rPr>
            <w:noProof/>
            <w:webHidden/>
          </w:rPr>
          <w:tab/>
        </w:r>
        <w:r w:rsidR="00960E53" w:rsidRPr="004826DC">
          <w:rPr>
            <w:noProof/>
            <w:webHidden/>
          </w:rPr>
          <w:fldChar w:fldCharType="begin"/>
        </w:r>
        <w:r w:rsidR="0076629D" w:rsidRPr="004826DC">
          <w:rPr>
            <w:noProof/>
            <w:webHidden/>
          </w:rPr>
          <w:instrText xml:space="preserve"> PAGEREF _Toc317770252 \h </w:instrText>
        </w:r>
        <w:r w:rsidR="00960E53" w:rsidRPr="004826DC">
          <w:rPr>
            <w:noProof/>
            <w:webHidden/>
          </w:rPr>
        </w:r>
        <w:r w:rsidR="00960E53" w:rsidRPr="004826DC">
          <w:rPr>
            <w:noProof/>
            <w:webHidden/>
          </w:rPr>
          <w:fldChar w:fldCharType="separate"/>
        </w:r>
        <w:r w:rsidR="0076629D" w:rsidRPr="004826DC">
          <w:rPr>
            <w:noProof/>
            <w:webHidden/>
          </w:rPr>
          <w:t>8</w:t>
        </w:r>
        <w:r w:rsidR="00960E53" w:rsidRPr="004826DC">
          <w:rPr>
            <w:noProof/>
            <w:webHidden/>
          </w:rPr>
          <w:fldChar w:fldCharType="end"/>
        </w:r>
      </w:hyperlink>
    </w:p>
    <w:p w:rsidR="0076629D" w:rsidRPr="004826DC" w:rsidRDefault="001F0FD9" w:rsidP="0076629D">
      <w:pPr>
        <w:pStyle w:val="Sumrio2"/>
        <w:tabs>
          <w:tab w:val="left" w:pos="960"/>
          <w:tab w:val="right" w:leader="underscore" w:pos="9890"/>
        </w:tabs>
        <w:rPr>
          <w:b/>
          <w:bCs/>
          <w:noProof/>
        </w:rPr>
      </w:pPr>
      <w:hyperlink w:anchor="_Toc317770253" w:history="1">
        <w:r w:rsidR="0076629D" w:rsidRPr="004826DC">
          <w:rPr>
            <w:rStyle w:val="Hyperlink"/>
            <w:noProof/>
            <w:color w:val="auto"/>
          </w:rPr>
          <w:t>5.2.</w:t>
        </w:r>
        <w:r w:rsidR="0076629D" w:rsidRPr="004826DC">
          <w:rPr>
            <w:noProof/>
          </w:rPr>
          <w:tab/>
        </w:r>
        <w:r w:rsidR="0076629D" w:rsidRPr="004826DC">
          <w:rPr>
            <w:rStyle w:val="Hyperlink"/>
            <w:noProof/>
            <w:color w:val="auto"/>
          </w:rPr>
          <w:t>Fronteira da aplicação</w:t>
        </w:r>
        <w:r w:rsidR="0076629D" w:rsidRPr="004826DC">
          <w:rPr>
            <w:noProof/>
            <w:webHidden/>
          </w:rPr>
          <w:tab/>
        </w:r>
        <w:r w:rsidR="00960E53" w:rsidRPr="004826DC">
          <w:rPr>
            <w:noProof/>
            <w:webHidden/>
          </w:rPr>
          <w:fldChar w:fldCharType="begin"/>
        </w:r>
        <w:r w:rsidR="0076629D" w:rsidRPr="004826DC">
          <w:rPr>
            <w:noProof/>
            <w:webHidden/>
          </w:rPr>
          <w:instrText xml:space="preserve"> PAGEREF _Toc317770253 \h </w:instrText>
        </w:r>
        <w:r w:rsidR="00960E53" w:rsidRPr="004826DC">
          <w:rPr>
            <w:noProof/>
            <w:webHidden/>
          </w:rPr>
        </w:r>
        <w:r w:rsidR="00960E53" w:rsidRPr="004826DC">
          <w:rPr>
            <w:noProof/>
            <w:webHidden/>
          </w:rPr>
          <w:fldChar w:fldCharType="separate"/>
        </w:r>
        <w:r w:rsidR="0076629D" w:rsidRPr="004826DC">
          <w:rPr>
            <w:noProof/>
            <w:webHidden/>
          </w:rPr>
          <w:t>8</w:t>
        </w:r>
        <w:r w:rsidR="00960E53" w:rsidRPr="004826DC">
          <w:rPr>
            <w:noProof/>
            <w:webHidden/>
          </w:rPr>
          <w:fldChar w:fldCharType="end"/>
        </w:r>
      </w:hyperlink>
    </w:p>
    <w:p w:rsidR="0076629D" w:rsidRPr="004826DC" w:rsidRDefault="001F0FD9" w:rsidP="0076629D">
      <w:pPr>
        <w:pStyle w:val="Sumrio1"/>
        <w:tabs>
          <w:tab w:val="left" w:pos="480"/>
          <w:tab w:val="right" w:leader="underscore" w:pos="9890"/>
        </w:tabs>
        <w:rPr>
          <w:b/>
          <w:bCs/>
          <w:i/>
          <w:iCs/>
          <w:noProof/>
        </w:rPr>
      </w:pPr>
      <w:hyperlink w:anchor="_Toc317770254" w:history="1">
        <w:r w:rsidR="0076629D" w:rsidRPr="004826DC">
          <w:rPr>
            <w:rStyle w:val="Hyperlink"/>
            <w:noProof/>
            <w:color w:val="auto"/>
          </w:rPr>
          <w:t>6.</w:t>
        </w:r>
        <w:r w:rsidR="0076629D" w:rsidRPr="004826DC">
          <w:rPr>
            <w:noProof/>
          </w:rPr>
          <w:tab/>
        </w:r>
        <w:r w:rsidR="0076629D" w:rsidRPr="004826DC">
          <w:rPr>
            <w:rStyle w:val="Hyperlink"/>
            <w:noProof/>
            <w:color w:val="auto"/>
          </w:rPr>
          <w:t>Identificação das funções do tipo dado</w:t>
        </w:r>
        <w:r w:rsidR="0076629D" w:rsidRPr="004826DC">
          <w:rPr>
            <w:noProof/>
            <w:webHidden/>
          </w:rPr>
          <w:tab/>
        </w:r>
        <w:r w:rsidR="00960E53" w:rsidRPr="004826DC">
          <w:rPr>
            <w:noProof/>
            <w:webHidden/>
          </w:rPr>
          <w:fldChar w:fldCharType="begin"/>
        </w:r>
        <w:r w:rsidR="0076629D" w:rsidRPr="004826DC">
          <w:rPr>
            <w:noProof/>
            <w:webHidden/>
          </w:rPr>
          <w:instrText xml:space="preserve"> PAGEREF _Toc317770254 \h </w:instrText>
        </w:r>
        <w:r w:rsidR="00960E53" w:rsidRPr="004826DC">
          <w:rPr>
            <w:noProof/>
            <w:webHidden/>
          </w:rPr>
        </w:r>
        <w:r w:rsidR="00960E53" w:rsidRPr="004826DC">
          <w:rPr>
            <w:noProof/>
            <w:webHidden/>
          </w:rPr>
          <w:fldChar w:fldCharType="separate"/>
        </w:r>
        <w:r w:rsidR="0076629D" w:rsidRPr="004826DC">
          <w:rPr>
            <w:noProof/>
            <w:webHidden/>
          </w:rPr>
          <w:t>9</w:t>
        </w:r>
        <w:r w:rsidR="00960E53" w:rsidRPr="004826DC">
          <w:rPr>
            <w:noProof/>
            <w:webHidden/>
          </w:rPr>
          <w:fldChar w:fldCharType="end"/>
        </w:r>
      </w:hyperlink>
    </w:p>
    <w:p w:rsidR="0076629D" w:rsidRPr="004826DC" w:rsidRDefault="001F0FD9" w:rsidP="0076629D">
      <w:pPr>
        <w:pStyle w:val="Sumrio2"/>
        <w:tabs>
          <w:tab w:val="left" w:pos="960"/>
          <w:tab w:val="right" w:leader="underscore" w:pos="9890"/>
        </w:tabs>
        <w:rPr>
          <w:b/>
          <w:bCs/>
          <w:noProof/>
        </w:rPr>
      </w:pPr>
      <w:hyperlink w:anchor="_Toc317770255" w:history="1">
        <w:r w:rsidR="0076629D" w:rsidRPr="004826DC">
          <w:rPr>
            <w:rStyle w:val="Hyperlink"/>
            <w:noProof/>
            <w:color w:val="auto"/>
          </w:rPr>
          <w:t>6.1.</w:t>
        </w:r>
        <w:r w:rsidR="0076629D" w:rsidRPr="004826DC">
          <w:rPr>
            <w:noProof/>
          </w:rPr>
          <w:tab/>
        </w:r>
        <w:r w:rsidR="0076629D" w:rsidRPr="004826DC">
          <w:rPr>
            <w:rStyle w:val="Hyperlink"/>
            <w:noProof/>
            <w:color w:val="auto"/>
          </w:rPr>
          <w:t>Identificação dos arquivos lógicos</w:t>
        </w:r>
        <w:r w:rsidR="0076629D" w:rsidRPr="004826DC">
          <w:rPr>
            <w:noProof/>
            <w:webHidden/>
          </w:rPr>
          <w:tab/>
        </w:r>
        <w:r w:rsidR="00960E53" w:rsidRPr="004826DC">
          <w:rPr>
            <w:noProof/>
            <w:webHidden/>
          </w:rPr>
          <w:fldChar w:fldCharType="begin"/>
        </w:r>
        <w:r w:rsidR="0076629D" w:rsidRPr="004826DC">
          <w:rPr>
            <w:noProof/>
            <w:webHidden/>
          </w:rPr>
          <w:instrText xml:space="preserve"> PAGEREF _Toc317770255 \h </w:instrText>
        </w:r>
        <w:r w:rsidR="00960E53" w:rsidRPr="004826DC">
          <w:rPr>
            <w:noProof/>
            <w:webHidden/>
          </w:rPr>
        </w:r>
        <w:r w:rsidR="00960E53" w:rsidRPr="004826DC">
          <w:rPr>
            <w:noProof/>
            <w:webHidden/>
          </w:rPr>
          <w:fldChar w:fldCharType="separate"/>
        </w:r>
        <w:r w:rsidR="0076629D" w:rsidRPr="004826DC">
          <w:rPr>
            <w:noProof/>
            <w:webHidden/>
          </w:rPr>
          <w:t>9</w:t>
        </w:r>
        <w:r w:rsidR="00960E53" w:rsidRPr="004826DC">
          <w:rPr>
            <w:noProof/>
            <w:webHidden/>
          </w:rPr>
          <w:fldChar w:fldCharType="end"/>
        </w:r>
      </w:hyperlink>
    </w:p>
    <w:p w:rsidR="0076629D" w:rsidRPr="004826DC" w:rsidRDefault="001F0FD9" w:rsidP="0076629D">
      <w:pPr>
        <w:pStyle w:val="Sumrio2"/>
        <w:tabs>
          <w:tab w:val="left" w:pos="960"/>
          <w:tab w:val="right" w:leader="underscore" w:pos="9890"/>
        </w:tabs>
        <w:rPr>
          <w:b/>
          <w:bCs/>
          <w:noProof/>
        </w:rPr>
      </w:pPr>
      <w:hyperlink w:anchor="_Toc317770256" w:history="1">
        <w:r w:rsidR="0076629D" w:rsidRPr="004826DC">
          <w:rPr>
            <w:rStyle w:val="Hyperlink"/>
            <w:noProof/>
            <w:color w:val="auto"/>
          </w:rPr>
          <w:t>6.2.</w:t>
        </w:r>
        <w:r w:rsidR="0076629D" w:rsidRPr="004826DC">
          <w:rPr>
            <w:noProof/>
          </w:rPr>
          <w:tab/>
        </w:r>
        <w:r w:rsidR="0076629D" w:rsidRPr="004826DC">
          <w:rPr>
            <w:rStyle w:val="Hyperlink"/>
            <w:noProof/>
            <w:color w:val="auto"/>
          </w:rPr>
          <w:t>Classificação de cada arquivo lógico como ALI  ou AIE</w:t>
        </w:r>
        <w:r w:rsidR="0076629D" w:rsidRPr="004826DC">
          <w:rPr>
            <w:noProof/>
            <w:webHidden/>
          </w:rPr>
          <w:tab/>
        </w:r>
        <w:r w:rsidR="00960E53" w:rsidRPr="004826DC">
          <w:rPr>
            <w:noProof/>
            <w:webHidden/>
          </w:rPr>
          <w:fldChar w:fldCharType="begin"/>
        </w:r>
        <w:r w:rsidR="0076629D" w:rsidRPr="004826DC">
          <w:rPr>
            <w:noProof/>
            <w:webHidden/>
          </w:rPr>
          <w:instrText xml:space="preserve"> PAGEREF _Toc317770256 \h </w:instrText>
        </w:r>
        <w:r w:rsidR="00960E53" w:rsidRPr="004826DC">
          <w:rPr>
            <w:noProof/>
            <w:webHidden/>
          </w:rPr>
        </w:r>
        <w:r w:rsidR="00960E53" w:rsidRPr="004826DC">
          <w:rPr>
            <w:noProof/>
            <w:webHidden/>
          </w:rPr>
          <w:fldChar w:fldCharType="separate"/>
        </w:r>
        <w:r w:rsidR="0076629D" w:rsidRPr="004826DC">
          <w:rPr>
            <w:noProof/>
            <w:webHidden/>
          </w:rPr>
          <w:t>9</w:t>
        </w:r>
        <w:r w:rsidR="00960E53" w:rsidRPr="004826DC">
          <w:rPr>
            <w:noProof/>
            <w:webHidden/>
          </w:rPr>
          <w:fldChar w:fldCharType="end"/>
        </w:r>
      </w:hyperlink>
    </w:p>
    <w:p w:rsidR="0076629D" w:rsidRPr="004826DC" w:rsidRDefault="001F0FD9" w:rsidP="0076629D">
      <w:pPr>
        <w:pStyle w:val="Sumrio3"/>
        <w:tabs>
          <w:tab w:val="left" w:pos="1440"/>
          <w:tab w:val="right" w:leader="underscore" w:pos="9890"/>
        </w:tabs>
        <w:rPr>
          <w:noProof/>
        </w:rPr>
      </w:pPr>
      <w:hyperlink w:anchor="_Toc317770257" w:history="1">
        <w:r w:rsidR="0076629D" w:rsidRPr="004826DC">
          <w:rPr>
            <w:rStyle w:val="Hyperlink"/>
            <w:bCs/>
            <w:noProof/>
            <w:color w:val="auto"/>
          </w:rPr>
          <w:t>6.2.1.</w:t>
        </w:r>
        <w:r w:rsidR="0076629D" w:rsidRPr="004826DC">
          <w:rPr>
            <w:noProof/>
          </w:rPr>
          <w:tab/>
        </w:r>
        <w:r w:rsidR="0076629D" w:rsidRPr="004826DC">
          <w:rPr>
            <w:rStyle w:val="Hyperlink"/>
            <w:b/>
            <w:bCs/>
            <w:noProof/>
            <w:color w:val="auto"/>
          </w:rPr>
          <w:t>Regras de classificação de arquivo lógico interno</w:t>
        </w:r>
        <w:r w:rsidR="0076629D" w:rsidRPr="004826DC">
          <w:rPr>
            <w:noProof/>
            <w:webHidden/>
          </w:rPr>
          <w:tab/>
        </w:r>
        <w:r w:rsidR="00960E53" w:rsidRPr="004826DC">
          <w:rPr>
            <w:noProof/>
            <w:webHidden/>
          </w:rPr>
          <w:fldChar w:fldCharType="begin"/>
        </w:r>
        <w:r w:rsidR="0076629D" w:rsidRPr="004826DC">
          <w:rPr>
            <w:noProof/>
            <w:webHidden/>
          </w:rPr>
          <w:instrText xml:space="preserve"> PAGEREF _Toc317770257 \h </w:instrText>
        </w:r>
        <w:r w:rsidR="00960E53" w:rsidRPr="004826DC">
          <w:rPr>
            <w:noProof/>
            <w:webHidden/>
          </w:rPr>
        </w:r>
        <w:r w:rsidR="00960E53" w:rsidRPr="004826DC">
          <w:rPr>
            <w:noProof/>
            <w:webHidden/>
          </w:rPr>
          <w:fldChar w:fldCharType="separate"/>
        </w:r>
        <w:r w:rsidR="0076629D" w:rsidRPr="004826DC">
          <w:rPr>
            <w:noProof/>
            <w:webHidden/>
          </w:rPr>
          <w:t>9</w:t>
        </w:r>
        <w:r w:rsidR="00960E53" w:rsidRPr="004826DC">
          <w:rPr>
            <w:noProof/>
            <w:webHidden/>
          </w:rPr>
          <w:fldChar w:fldCharType="end"/>
        </w:r>
      </w:hyperlink>
    </w:p>
    <w:p w:rsidR="0076629D" w:rsidRPr="004826DC" w:rsidRDefault="001F0FD9" w:rsidP="0076629D">
      <w:pPr>
        <w:pStyle w:val="Sumrio3"/>
        <w:tabs>
          <w:tab w:val="left" w:pos="1440"/>
          <w:tab w:val="right" w:leader="underscore" w:pos="9890"/>
        </w:tabs>
        <w:rPr>
          <w:noProof/>
        </w:rPr>
      </w:pPr>
      <w:hyperlink w:anchor="_Toc317770258" w:history="1">
        <w:r w:rsidR="0076629D" w:rsidRPr="004826DC">
          <w:rPr>
            <w:rStyle w:val="Hyperlink"/>
            <w:bCs/>
            <w:noProof/>
            <w:color w:val="auto"/>
          </w:rPr>
          <w:t>6.2.2.</w:t>
        </w:r>
        <w:r w:rsidR="0076629D" w:rsidRPr="004826DC">
          <w:rPr>
            <w:noProof/>
          </w:rPr>
          <w:tab/>
        </w:r>
        <w:r w:rsidR="0076629D" w:rsidRPr="004826DC">
          <w:rPr>
            <w:rStyle w:val="Hyperlink"/>
            <w:b/>
            <w:bCs/>
            <w:noProof/>
            <w:color w:val="auto"/>
          </w:rPr>
          <w:t>Regras de classificação de arquivo de interface externa</w:t>
        </w:r>
        <w:r w:rsidR="0076629D" w:rsidRPr="004826DC">
          <w:rPr>
            <w:noProof/>
            <w:webHidden/>
          </w:rPr>
          <w:tab/>
        </w:r>
        <w:r w:rsidR="00960E53" w:rsidRPr="004826DC">
          <w:rPr>
            <w:noProof/>
            <w:webHidden/>
          </w:rPr>
          <w:fldChar w:fldCharType="begin"/>
        </w:r>
        <w:r w:rsidR="0076629D" w:rsidRPr="004826DC">
          <w:rPr>
            <w:noProof/>
            <w:webHidden/>
          </w:rPr>
          <w:instrText xml:space="preserve"> PAGEREF _Toc317770258 \h </w:instrText>
        </w:r>
        <w:r w:rsidR="00960E53" w:rsidRPr="004826DC">
          <w:rPr>
            <w:noProof/>
            <w:webHidden/>
          </w:rPr>
        </w:r>
        <w:r w:rsidR="00960E53" w:rsidRPr="004826DC">
          <w:rPr>
            <w:noProof/>
            <w:webHidden/>
          </w:rPr>
          <w:fldChar w:fldCharType="separate"/>
        </w:r>
        <w:r w:rsidR="0076629D" w:rsidRPr="004826DC">
          <w:rPr>
            <w:noProof/>
            <w:webHidden/>
          </w:rPr>
          <w:t>10</w:t>
        </w:r>
        <w:r w:rsidR="00960E53" w:rsidRPr="004826DC">
          <w:rPr>
            <w:noProof/>
            <w:webHidden/>
          </w:rPr>
          <w:fldChar w:fldCharType="end"/>
        </w:r>
      </w:hyperlink>
    </w:p>
    <w:p w:rsidR="0076629D" w:rsidRPr="004826DC" w:rsidRDefault="001F0FD9" w:rsidP="0076629D">
      <w:pPr>
        <w:pStyle w:val="Sumrio2"/>
        <w:tabs>
          <w:tab w:val="left" w:pos="960"/>
          <w:tab w:val="right" w:leader="underscore" w:pos="9890"/>
        </w:tabs>
        <w:rPr>
          <w:b/>
          <w:bCs/>
          <w:noProof/>
        </w:rPr>
      </w:pPr>
      <w:hyperlink w:anchor="_Toc317770259" w:history="1">
        <w:r w:rsidR="0076629D" w:rsidRPr="004826DC">
          <w:rPr>
            <w:rStyle w:val="Hyperlink"/>
            <w:noProof/>
            <w:color w:val="auto"/>
          </w:rPr>
          <w:t>6.3.</w:t>
        </w:r>
        <w:r w:rsidR="0076629D" w:rsidRPr="004826DC">
          <w:rPr>
            <w:noProof/>
          </w:rPr>
          <w:tab/>
        </w:r>
        <w:r w:rsidR="0076629D" w:rsidRPr="004826DC">
          <w:rPr>
            <w:rStyle w:val="Hyperlink"/>
            <w:noProof/>
            <w:color w:val="auto"/>
          </w:rPr>
          <w:t>Considerações para funções do tipo dado em casos de melhoria</w:t>
        </w:r>
        <w:r w:rsidR="0076629D" w:rsidRPr="004826DC">
          <w:rPr>
            <w:noProof/>
            <w:webHidden/>
          </w:rPr>
          <w:tab/>
        </w:r>
        <w:r w:rsidR="00960E53" w:rsidRPr="004826DC">
          <w:rPr>
            <w:noProof/>
            <w:webHidden/>
          </w:rPr>
          <w:fldChar w:fldCharType="begin"/>
        </w:r>
        <w:r w:rsidR="0076629D" w:rsidRPr="004826DC">
          <w:rPr>
            <w:noProof/>
            <w:webHidden/>
          </w:rPr>
          <w:instrText xml:space="preserve"> PAGEREF _Toc317770259 \h </w:instrText>
        </w:r>
        <w:r w:rsidR="00960E53" w:rsidRPr="004826DC">
          <w:rPr>
            <w:noProof/>
            <w:webHidden/>
          </w:rPr>
        </w:r>
        <w:r w:rsidR="00960E53" w:rsidRPr="004826DC">
          <w:rPr>
            <w:noProof/>
            <w:webHidden/>
          </w:rPr>
          <w:fldChar w:fldCharType="separate"/>
        </w:r>
        <w:r w:rsidR="0076629D" w:rsidRPr="004826DC">
          <w:rPr>
            <w:noProof/>
            <w:webHidden/>
          </w:rPr>
          <w:t>10</w:t>
        </w:r>
        <w:r w:rsidR="00960E53" w:rsidRPr="004826DC">
          <w:rPr>
            <w:noProof/>
            <w:webHidden/>
          </w:rPr>
          <w:fldChar w:fldCharType="end"/>
        </w:r>
      </w:hyperlink>
    </w:p>
    <w:p w:rsidR="0076629D" w:rsidRPr="004826DC" w:rsidRDefault="001F0FD9" w:rsidP="0076629D">
      <w:pPr>
        <w:pStyle w:val="Sumrio1"/>
        <w:tabs>
          <w:tab w:val="left" w:pos="480"/>
          <w:tab w:val="right" w:leader="underscore" w:pos="9890"/>
        </w:tabs>
        <w:rPr>
          <w:b/>
          <w:bCs/>
          <w:i/>
          <w:iCs/>
          <w:noProof/>
        </w:rPr>
      </w:pPr>
      <w:hyperlink w:anchor="_Toc317770260" w:history="1">
        <w:r w:rsidR="0076629D" w:rsidRPr="004826DC">
          <w:rPr>
            <w:rStyle w:val="Hyperlink"/>
            <w:noProof/>
            <w:color w:val="auto"/>
          </w:rPr>
          <w:t>7.</w:t>
        </w:r>
        <w:r w:rsidR="0076629D" w:rsidRPr="004826DC">
          <w:rPr>
            <w:noProof/>
          </w:rPr>
          <w:tab/>
        </w:r>
        <w:r w:rsidR="0076629D" w:rsidRPr="004826DC">
          <w:rPr>
            <w:rStyle w:val="Hyperlink"/>
            <w:noProof/>
            <w:color w:val="auto"/>
          </w:rPr>
          <w:t>Classificação das funções do tipo dado</w:t>
        </w:r>
        <w:r w:rsidR="0076629D" w:rsidRPr="004826DC">
          <w:rPr>
            <w:noProof/>
            <w:webHidden/>
          </w:rPr>
          <w:tab/>
        </w:r>
        <w:r w:rsidR="00960E53" w:rsidRPr="004826DC">
          <w:rPr>
            <w:noProof/>
            <w:webHidden/>
          </w:rPr>
          <w:fldChar w:fldCharType="begin"/>
        </w:r>
        <w:r w:rsidR="0076629D" w:rsidRPr="004826DC">
          <w:rPr>
            <w:noProof/>
            <w:webHidden/>
          </w:rPr>
          <w:instrText xml:space="preserve"> PAGEREF _Toc317770260 \h </w:instrText>
        </w:r>
        <w:r w:rsidR="00960E53" w:rsidRPr="004826DC">
          <w:rPr>
            <w:noProof/>
            <w:webHidden/>
          </w:rPr>
        </w:r>
        <w:r w:rsidR="00960E53" w:rsidRPr="004826DC">
          <w:rPr>
            <w:noProof/>
            <w:webHidden/>
          </w:rPr>
          <w:fldChar w:fldCharType="separate"/>
        </w:r>
        <w:r w:rsidR="0076629D" w:rsidRPr="004826DC">
          <w:rPr>
            <w:noProof/>
            <w:webHidden/>
          </w:rPr>
          <w:t>10</w:t>
        </w:r>
        <w:r w:rsidR="00960E53" w:rsidRPr="004826DC">
          <w:rPr>
            <w:noProof/>
            <w:webHidden/>
          </w:rPr>
          <w:fldChar w:fldCharType="end"/>
        </w:r>
      </w:hyperlink>
    </w:p>
    <w:p w:rsidR="0076629D" w:rsidRPr="004826DC" w:rsidRDefault="001F0FD9" w:rsidP="0076629D">
      <w:pPr>
        <w:pStyle w:val="Sumrio2"/>
        <w:tabs>
          <w:tab w:val="left" w:pos="960"/>
          <w:tab w:val="right" w:leader="underscore" w:pos="9890"/>
        </w:tabs>
        <w:rPr>
          <w:b/>
          <w:bCs/>
          <w:noProof/>
        </w:rPr>
      </w:pPr>
      <w:hyperlink w:anchor="_Toc317770261" w:history="1">
        <w:r w:rsidR="0076629D" w:rsidRPr="004826DC">
          <w:rPr>
            <w:rStyle w:val="Hyperlink"/>
            <w:noProof/>
            <w:color w:val="auto"/>
          </w:rPr>
          <w:t>7.1.</w:t>
        </w:r>
        <w:r w:rsidR="0076629D" w:rsidRPr="004826DC">
          <w:rPr>
            <w:noProof/>
          </w:rPr>
          <w:tab/>
        </w:r>
        <w:r w:rsidR="0076629D" w:rsidRPr="004826DC">
          <w:rPr>
            <w:rStyle w:val="Hyperlink"/>
            <w:noProof/>
            <w:color w:val="auto"/>
          </w:rPr>
          <w:t>Tabela de classificação quanto à complexidade</w:t>
        </w:r>
        <w:r w:rsidR="0076629D" w:rsidRPr="004826DC">
          <w:rPr>
            <w:noProof/>
            <w:webHidden/>
          </w:rPr>
          <w:tab/>
        </w:r>
        <w:r w:rsidR="00960E53" w:rsidRPr="004826DC">
          <w:rPr>
            <w:noProof/>
            <w:webHidden/>
          </w:rPr>
          <w:fldChar w:fldCharType="begin"/>
        </w:r>
        <w:r w:rsidR="0076629D" w:rsidRPr="004826DC">
          <w:rPr>
            <w:noProof/>
            <w:webHidden/>
          </w:rPr>
          <w:instrText xml:space="preserve"> PAGEREF _Toc317770261 \h </w:instrText>
        </w:r>
        <w:r w:rsidR="00960E53" w:rsidRPr="004826DC">
          <w:rPr>
            <w:noProof/>
            <w:webHidden/>
          </w:rPr>
        </w:r>
        <w:r w:rsidR="00960E53" w:rsidRPr="004826DC">
          <w:rPr>
            <w:noProof/>
            <w:webHidden/>
          </w:rPr>
          <w:fldChar w:fldCharType="separate"/>
        </w:r>
        <w:r w:rsidR="0076629D" w:rsidRPr="004826DC">
          <w:rPr>
            <w:noProof/>
            <w:webHidden/>
          </w:rPr>
          <w:t>10</w:t>
        </w:r>
        <w:r w:rsidR="00960E53" w:rsidRPr="004826DC">
          <w:rPr>
            <w:noProof/>
            <w:webHidden/>
          </w:rPr>
          <w:fldChar w:fldCharType="end"/>
        </w:r>
      </w:hyperlink>
    </w:p>
    <w:p w:rsidR="0076629D" w:rsidRPr="004826DC" w:rsidRDefault="001F0FD9" w:rsidP="0076629D">
      <w:pPr>
        <w:pStyle w:val="Sumrio2"/>
        <w:tabs>
          <w:tab w:val="left" w:pos="960"/>
          <w:tab w:val="right" w:leader="underscore" w:pos="9890"/>
        </w:tabs>
        <w:rPr>
          <w:b/>
          <w:bCs/>
          <w:noProof/>
        </w:rPr>
      </w:pPr>
      <w:hyperlink w:anchor="_Toc317770262" w:history="1">
        <w:r w:rsidR="0076629D" w:rsidRPr="004826DC">
          <w:rPr>
            <w:rStyle w:val="Hyperlink"/>
            <w:noProof/>
            <w:color w:val="auto"/>
          </w:rPr>
          <w:t>7.2.</w:t>
        </w:r>
        <w:r w:rsidR="0076629D" w:rsidRPr="004826DC">
          <w:rPr>
            <w:noProof/>
          </w:rPr>
          <w:tab/>
        </w:r>
        <w:r w:rsidR="0076629D" w:rsidRPr="004826DC">
          <w:rPr>
            <w:rStyle w:val="Hyperlink"/>
            <w:noProof/>
            <w:color w:val="auto"/>
          </w:rPr>
          <w:t>Regras de contagem de tipos de dados para funções do tipo dado</w:t>
        </w:r>
        <w:r w:rsidR="0076629D" w:rsidRPr="004826DC">
          <w:rPr>
            <w:noProof/>
            <w:webHidden/>
          </w:rPr>
          <w:tab/>
        </w:r>
        <w:r w:rsidR="00960E53" w:rsidRPr="004826DC">
          <w:rPr>
            <w:noProof/>
            <w:webHidden/>
          </w:rPr>
          <w:fldChar w:fldCharType="begin"/>
        </w:r>
        <w:r w:rsidR="0076629D" w:rsidRPr="004826DC">
          <w:rPr>
            <w:noProof/>
            <w:webHidden/>
          </w:rPr>
          <w:instrText xml:space="preserve"> PAGEREF _Toc317770262 \h </w:instrText>
        </w:r>
        <w:r w:rsidR="00960E53" w:rsidRPr="004826DC">
          <w:rPr>
            <w:noProof/>
            <w:webHidden/>
          </w:rPr>
        </w:r>
        <w:r w:rsidR="00960E53" w:rsidRPr="004826DC">
          <w:rPr>
            <w:noProof/>
            <w:webHidden/>
          </w:rPr>
          <w:fldChar w:fldCharType="separate"/>
        </w:r>
        <w:r w:rsidR="0076629D" w:rsidRPr="004826DC">
          <w:rPr>
            <w:noProof/>
            <w:webHidden/>
          </w:rPr>
          <w:t>11</w:t>
        </w:r>
        <w:r w:rsidR="00960E53" w:rsidRPr="004826DC">
          <w:rPr>
            <w:noProof/>
            <w:webHidden/>
          </w:rPr>
          <w:fldChar w:fldCharType="end"/>
        </w:r>
      </w:hyperlink>
    </w:p>
    <w:p w:rsidR="0076629D" w:rsidRPr="004826DC" w:rsidRDefault="001F0FD9" w:rsidP="0076629D">
      <w:pPr>
        <w:pStyle w:val="Sumrio2"/>
        <w:tabs>
          <w:tab w:val="left" w:pos="960"/>
          <w:tab w:val="right" w:leader="underscore" w:pos="9890"/>
        </w:tabs>
        <w:rPr>
          <w:b/>
          <w:bCs/>
          <w:noProof/>
        </w:rPr>
      </w:pPr>
      <w:hyperlink w:anchor="_Toc317770263" w:history="1">
        <w:r w:rsidR="0076629D" w:rsidRPr="004826DC">
          <w:rPr>
            <w:rStyle w:val="Hyperlink"/>
            <w:noProof/>
            <w:color w:val="auto"/>
          </w:rPr>
          <w:t>7.3.</w:t>
        </w:r>
        <w:r w:rsidR="0076629D" w:rsidRPr="004826DC">
          <w:rPr>
            <w:noProof/>
          </w:rPr>
          <w:tab/>
        </w:r>
        <w:r w:rsidR="0076629D" w:rsidRPr="004826DC">
          <w:rPr>
            <w:rStyle w:val="Hyperlink"/>
            <w:noProof/>
            <w:color w:val="auto"/>
          </w:rPr>
          <w:t>Regras de contagem de tipos de registro</w:t>
        </w:r>
        <w:r w:rsidR="0076629D" w:rsidRPr="004826DC">
          <w:rPr>
            <w:noProof/>
            <w:webHidden/>
          </w:rPr>
          <w:tab/>
        </w:r>
        <w:r w:rsidR="00960E53" w:rsidRPr="004826DC">
          <w:rPr>
            <w:noProof/>
            <w:webHidden/>
          </w:rPr>
          <w:fldChar w:fldCharType="begin"/>
        </w:r>
        <w:r w:rsidR="0076629D" w:rsidRPr="004826DC">
          <w:rPr>
            <w:noProof/>
            <w:webHidden/>
          </w:rPr>
          <w:instrText xml:space="preserve"> PAGEREF _Toc317770263 \h </w:instrText>
        </w:r>
        <w:r w:rsidR="00960E53" w:rsidRPr="004826DC">
          <w:rPr>
            <w:noProof/>
            <w:webHidden/>
          </w:rPr>
        </w:r>
        <w:r w:rsidR="00960E53" w:rsidRPr="004826DC">
          <w:rPr>
            <w:noProof/>
            <w:webHidden/>
          </w:rPr>
          <w:fldChar w:fldCharType="separate"/>
        </w:r>
        <w:r w:rsidR="0076629D" w:rsidRPr="004826DC">
          <w:rPr>
            <w:noProof/>
            <w:webHidden/>
          </w:rPr>
          <w:t>11</w:t>
        </w:r>
        <w:r w:rsidR="00960E53" w:rsidRPr="004826DC">
          <w:rPr>
            <w:noProof/>
            <w:webHidden/>
          </w:rPr>
          <w:fldChar w:fldCharType="end"/>
        </w:r>
      </w:hyperlink>
    </w:p>
    <w:p w:rsidR="0076629D" w:rsidRPr="004826DC" w:rsidRDefault="001F0FD9" w:rsidP="0076629D">
      <w:pPr>
        <w:pStyle w:val="Sumrio1"/>
        <w:tabs>
          <w:tab w:val="left" w:pos="480"/>
          <w:tab w:val="right" w:leader="underscore" w:pos="9890"/>
        </w:tabs>
        <w:rPr>
          <w:b/>
          <w:bCs/>
          <w:i/>
          <w:iCs/>
          <w:noProof/>
        </w:rPr>
      </w:pPr>
      <w:hyperlink w:anchor="_Toc317770264" w:history="1">
        <w:r w:rsidR="0076629D" w:rsidRPr="004826DC">
          <w:rPr>
            <w:rStyle w:val="Hyperlink"/>
            <w:noProof/>
            <w:color w:val="auto"/>
          </w:rPr>
          <w:t>8.</w:t>
        </w:r>
        <w:r w:rsidR="0076629D" w:rsidRPr="004826DC">
          <w:rPr>
            <w:noProof/>
          </w:rPr>
          <w:tab/>
        </w:r>
        <w:r w:rsidR="0076629D" w:rsidRPr="004826DC">
          <w:rPr>
            <w:rStyle w:val="Hyperlink"/>
            <w:noProof/>
            <w:color w:val="auto"/>
          </w:rPr>
          <w:t>Identificação das funções do tipo transação</w:t>
        </w:r>
        <w:r w:rsidR="0076629D" w:rsidRPr="004826DC">
          <w:rPr>
            <w:noProof/>
            <w:webHidden/>
          </w:rPr>
          <w:tab/>
        </w:r>
        <w:r w:rsidR="00960E53" w:rsidRPr="004826DC">
          <w:rPr>
            <w:noProof/>
            <w:webHidden/>
          </w:rPr>
          <w:fldChar w:fldCharType="begin"/>
        </w:r>
        <w:r w:rsidR="0076629D" w:rsidRPr="004826DC">
          <w:rPr>
            <w:noProof/>
            <w:webHidden/>
          </w:rPr>
          <w:instrText xml:space="preserve"> PAGEREF _Toc317770264 \h </w:instrText>
        </w:r>
        <w:r w:rsidR="00960E53" w:rsidRPr="004826DC">
          <w:rPr>
            <w:noProof/>
            <w:webHidden/>
          </w:rPr>
        </w:r>
        <w:r w:rsidR="00960E53" w:rsidRPr="004826DC">
          <w:rPr>
            <w:noProof/>
            <w:webHidden/>
          </w:rPr>
          <w:fldChar w:fldCharType="separate"/>
        </w:r>
        <w:r w:rsidR="0076629D" w:rsidRPr="004826DC">
          <w:rPr>
            <w:noProof/>
            <w:webHidden/>
          </w:rPr>
          <w:t>11</w:t>
        </w:r>
        <w:r w:rsidR="00960E53" w:rsidRPr="004826DC">
          <w:rPr>
            <w:noProof/>
            <w:webHidden/>
          </w:rPr>
          <w:fldChar w:fldCharType="end"/>
        </w:r>
      </w:hyperlink>
    </w:p>
    <w:p w:rsidR="0076629D" w:rsidRPr="004826DC" w:rsidRDefault="001F0FD9" w:rsidP="0076629D">
      <w:pPr>
        <w:pStyle w:val="Sumrio2"/>
        <w:tabs>
          <w:tab w:val="left" w:pos="960"/>
          <w:tab w:val="right" w:leader="underscore" w:pos="9890"/>
        </w:tabs>
        <w:rPr>
          <w:b/>
          <w:bCs/>
          <w:noProof/>
        </w:rPr>
      </w:pPr>
      <w:hyperlink w:anchor="_Toc317770265" w:history="1">
        <w:r w:rsidR="0076629D" w:rsidRPr="004826DC">
          <w:rPr>
            <w:rStyle w:val="Hyperlink"/>
            <w:noProof/>
            <w:color w:val="auto"/>
          </w:rPr>
          <w:t>8.1.</w:t>
        </w:r>
        <w:r w:rsidR="0076629D" w:rsidRPr="004826DC">
          <w:rPr>
            <w:noProof/>
          </w:rPr>
          <w:tab/>
        </w:r>
        <w:r w:rsidR="0076629D" w:rsidRPr="004826DC">
          <w:rPr>
            <w:rStyle w:val="Hyperlink"/>
            <w:noProof/>
            <w:color w:val="auto"/>
          </w:rPr>
          <w:t>Regras para determinar se um processo elementar é único</w:t>
        </w:r>
        <w:r w:rsidR="0076629D" w:rsidRPr="004826DC">
          <w:rPr>
            <w:noProof/>
            <w:webHidden/>
          </w:rPr>
          <w:tab/>
        </w:r>
        <w:r w:rsidR="00960E53" w:rsidRPr="004826DC">
          <w:rPr>
            <w:noProof/>
            <w:webHidden/>
          </w:rPr>
          <w:fldChar w:fldCharType="begin"/>
        </w:r>
        <w:r w:rsidR="0076629D" w:rsidRPr="004826DC">
          <w:rPr>
            <w:noProof/>
            <w:webHidden/>
          </w:rPr>
          <w:instrText xml:space="preserve"> PAGEREF _Toc317770265 \h </w:instrText>
        </w:r>
        <w:r w:rsidR="00960E53" w:rsidRPr="004826DC">
          <w:rPr>
            <w:noProof/>
            <w:webHidden/>
          </w:rPr>
        </w:r>
        <w:r w:rsidR="00960E53" w:rsidRPr="004826DC">
          <w:rPr>
            <w:noProof/>
            <w:webHidden/>
          </w:rPr>
          <w:fldChar w:fldCharType="separate"/>
        </w:r>
        <w:r w:rsidR="0076629D" w:rsidRPr="004826DC">
          <w:rPr>
            <w:noProof/>
            <w:webHidden/>
          </w:rPr>
          <w:t>12</w:t>
        </w:r>
        <w:r w:rsidR="00960E53" w:rsidRPr="004826DC">
          <w:rPr>
            <w:noProof/>
            <w:webHidden/>
          </w:rPr>
          <w:fldChar w:fldCharType="end"/>
        </w:r>
      </w:hyperlink>
    </w:p>
    <w:p w:rsidR="0076629D" w:rsidRPr="004826DC" w:rsidRDefault="001F0FD9" w:rsidP="0076629D">
      <w:pPr>
        <w:pStyle w:val="Sumrio2"/>
        <w:tabs>
          <w:tab w:val="left" w:pos="960"/>
          <w:tab w:val="right" w:leader="underscore" w:pos="9890"/>
        </w:tabs>
        <w:rPr>
          <w:b/>
          <w:bCs/>
          <w:noProof/>
        </w:rPr>
      </w:pPr>
      <w:hyperlink w:anchor="_Toc317770266" w:history="1">
        <w:r w:rsidR="0076629D" w:rsidRPr="004826DC">
          <w:rPr>
            <w:rStyle w:val="Hyperlink"/>
            <w:noProof/>
            <w:color w:val="auto"/>
          </w:rPr>
          <w:t>8.2.</w:t>
        </w:r>
        <w:r w:rsidR="0076629D" w:rsidRPr="004826DC">
          <w:rPr>
            <w:noProof/>
          </w:rPr>
          <w:tab/>
        </w:r>
        <w:r w:rsidR="0076629D" w:rsidRPr="004826DC">
          <w:rPr>
            <w:rStyle w:val="Hyperlink"/>
            <w:noProof/>
            <w:color w:val="auto"/>
          </w:rPr>
          <w:t>Regras de identificação de entrada externa (EE)</w:t>
        </w:r>
        <w:r w:rsidR="0076629D" w:rsidRPr="004826DC">
          <w:rPr>
            <w:noProof/>
            <w:webHidden/>
          </w:rPr>
          <w:tab/>
        </w:r>
        <w:r w:rsidR="00960E53" w:rsidRPr="004826DC">
          <w:rPr>
            <w:noProof/>
            <w:webHidden/>
          </w:rPr>
          <w:fldChar w:fldCharType="begin"/>
        </w:r>
        <w:r w:rsidR="0076629D" w:rsidRPr="004826DC">
          <w:rPr>
            <w:noProof/>
            <w:webHidden/>
          </w:rPr>
          <w:instrText xml:space="preserve"> PAGEREF _Toc317770266 \h </w:instrText>
        </w:r>
        <w:r w:rsidR="00960E53" w:rsidRPr="004826DC">
          <w:rPr>
            <w:noProof/>
            <w:webHidden/>
          </w:rPr>
        </w:r>
        <w:r w:rsidR="00960E53" w:rsidRPr="004826DC">
          <w:rPr>
            <w:noProof/>
            <w:webHidden/>
          </w:rPr>
          <w:fldChar w:fldCharType="separate"/>
        </w:r>
        <w:r w:rsidR="0076629D" w:rsidRPr="004826DC">
          <w:rPr>
            <w:noProof/>
            <w:webHidden/>
          </w:rPr>
          <w:t>12</w:t>
        </w:r>
        <w:r w:rsidR="00960E53" w:rsidRPr="004826DC">
          <w:rPr>
            <w:noProof/>
            <w:webHidden/>
          </w:rPr>
          <w:fldChar w:fldCharType="end"/>
        </w:r>
      </w:hyperlink>
    </w:p>
    <w:p w:rsidR="0076629D" w:rsidRPr="004826DC" w:rsidRDefault="001F0FD9" w:rsidP="0076629D">
      <w:pPr>
        <w:pStyle w:val="Sumrio2"/>
        <w:tabs>
          <w:tab w:val="left" w:pos="960"/>
          <w:tab w:val="right" w:leader="underscore" w:pos="9890"/>
        </w:tabs>
        <w:rPr>
          <w:b/>
          <w:bCs/>
          <w:noProof/>
        </w:rPr>
      </w:pPr>
      <w:hyperlink w:anchor="_Toc317770267" w:history="1">
        <w:r w:rsidR="0076629D" w:rsidRPr="004826DC">
          <w:rPr>
            <w:rStyle w:val="Hyperlink"/>
            <w:noProof/>
            <w:color w:val="auto"/>
          </w:rPr>
          <w:t>8.3.</w:t>
        </w:r>
        <w:r w:rsidR="0076629D" w:rsidRPr="004826DC">
          <w:rPr>
            <w:noProof/>
          </w:rPr>
          <w:tab/>
        </w:r>
        <w:r w:rsidR="0076629D" w:rsidRPr="004826DC">
          <w:rPr>
            <w:rStyle w:val="Hyperlink"/>
            <w:noProof/>
            <w:color w:val="auto"/>
          </w:rPr>
          <w:t>Regras de identificação de saída externa (SE)</w:t>
        </w:r>
        <w:r w:rsidR="0076629D" w:rsidRPr="004826DC">
          <w:rPr>
            <w:noProof/>
            <w:webHidden/>
          </w:rPr>
          <w:tab/>
        </w:r>
        <w:r w:rsidR="00960E53" w:rsidRPr="004826DC">
          <w:rPr>
            <w:noProof/>
            <w:webHidden/>
          </w:rPr>
          <w:fldChar w:fldCharType="begin"/>
        </w:r>
        <w:r w:rsidR="0076629D" w:rsidRPr="004826DC">
          <w:rPr>
            <w:noProof/>
            <w:webHidden/>
          </w:rPr>
          <w:instrText xml:space="preserve"> PAGEREF _Toc317770267 \h </w:instrText>
        </w:r>
        <w:r w:rsidR="00960E53" w:rsidRPr="004826DC">
          <w:rPr>
            <w:noProof/>
            <w:webHidden/>
          </w:rPr>
        </w:r>
        <w:r w:rsidR="00960E53" w:rsidRPr="004826DC">
          <w:rPr>
            <w:noProof/>
            <w:webHidden/>
          </w:rPr>
          <w:fldChar w:fldCharType="separate"/>
        </w:r>
        <w:r w:rsidR="0076629D" w:rsidRPr="004826DC">
          <w:rPr>
            <w:noProof/>
            <w:webHidden/>
          </w:rPr>
          <w:t>12</w:t>
        </w:r>
        <w:r w:rsidR="00960E53" w:rsidRPr="004826DC">
          <w:rPr>
            <w:noProof/>
            <w:webHidden/>
          </w:rPr>
          <w:fldChar w:fldCharType="end"/>
        </w:r>
      </w:hyperlink>
    </w:p>
    <w:p w:rsidR="0076629D" w:rsidRPr="004826DC" w:rsidRDefault="001F0FD9" w:rsidP="0076629D">
      <w:pPr>
        <w:pStyle w:val="Sumrio2"/>
        <w:tabs>
          <w:tab w:val="left" w:pos="960"/>
          <w:tab w:val="right" w:leader="underscore" w:pos="9890"/>
        </w:tabs>
        <w:rPr>
          <w:b/>
          <w:bCs/>
          <w:noProof/>
        </w:rPr>
      </w:pPr>
      <w:hyperlink w:anchor="_Toc317770268" w:history="1">
        <w:r w:rsidR="0076629D" w:rsidRPr="004826DC">
          <w:rPr>
            <w:rStyle w:val="Hyperlink"/>
            <w:noProof/>
            <w:color w:val="auto"/>
          </w:rPr>
          <w:t>8.4.</w:t>
        </w:r>
        <w:r w:rsidR="0076629D" w:rsidRPr="004826DC">
          <w:rPr>
            <w:noProof/>
          </w:rPr>
          <w:tab/>
        </w:r>
        <w:r w:rsidR="0076629D" w:rsidRPr="004826DC">
          <w:rPr>
            <w:rStyle w:val="Hyperlink"/>
            <w:noProof/>
            <w:color w:val="auto"/>
          </w:rPr>
          <w:t>Regras de identificação de consulta externa (CE)</w:t>
        </w:r>
        <w:r w:rsidR="0076629D" w:rsidRPr="004826DC">
          <w:rPr>
            <w:noProof/>
            <w:webHidden/>
          </w:rPr>
          <w:tab/>
        </w:r>
        <w:r w:rsidR="00960E53" w:rsidRPr="004826DC">
          <w:rPr>
            <w:noProof/>
            <w:webHidden/>
          </w:rPr>
          <w:fldChar w:fldCharType="begin"/>
        </w:r>
        <w:r w:rsidR="0076629D" w:rsidRPr="004826DC">
          <w:rPr>
            <w:noProof/>
            <w:webHidden/>
          </w:rPr>
          <w:instrText xml:space="preserve"> PAGEREF _Toc317770268 \h </w:instrText>
        </w:r>
        <w:r w:rsidR="00960E53" w:rsidRPr="004826DC">
          <w:rPr>
            <w:noProof/>
            <w:webHidden/>
          </w:rPr>
        </w:r>
        <w:r w:rsidR="00960E53" w:rsidRPr="004826DC">
          <w:rPr>
            <w:noProof/>
            <w:webHidden/>
          </w:rPr>
          <w:fldChar w:fldCharType="separate"/>
        </w:r>
        <w:r w:rsidR="0076629D" w:rsidRPr="004826DC">
          <w:rPr>
            <w:noProof/>
            <w:webHidden/>
          </w:rPr>
          <w:t>12</w:t>
        </w:r>
        <w:r w:rsidR="00960E53" w:rsidRPr="004826DC">
          <w:rPr>
            <w:noProof/>
            <w:webHidden/>
          </w:rPr>
          <w:fldChar w:fldCharType="end"/>
        </w:r>
      </w:hyperlink>
    </w:p>
    <w:p w:rsidR="0076629D" w:rsidRPr="004826DC" w:rsidRDefault="001F0FD9" w:rsidP="0076629D">
      <w:pPr>
        <w:pStyle w:val="Sumrio2"/>
        <w:tabs>
          <w:tab w:val="left" w:pos="960"/>
          <w:tab w:val="right" w:leader="underscore" w:pos="9890"/>
        </w:tabs>
        <w:rPr>
          <w:b/>
          <w:bCs/>
          <w:noProof/>
        </w:rPr>
      </w:pPr>
      <w:hyperlink w:anchor="_Toc317770269" w:history="1">
        <w:r w:rsidR="0076629D" w:rsidRPr="004826DC">
          <w:rPr>
            <w:rStyle w:val="Hyperlink"/>
            <w:noProof/>
            <w:color w:val="auto"/>
          </w:rPr>
          <w:t>8.5.</w:t>
        </w:r>
        <w:r w:rsidR="0076629D" w:rsidRPr="004826DC">
          <w:rPr>
            <w:noProof/>
          </w:rPr>
          <w:tab/>
        </w:r>
        <w:r w:rsidR="0076629D" w:rsidRPr="004826DC">
          <w:rPr>
            <w:rStyle w:val="Hyperlink"/>
            <w:noProof/>
            <w:color w:val="auto"/>
          </w:rPr>
          <w:t>Considerações para funções do tipo transação em casos de melhoria</w:t>
        </w:r>
        <w:r w:rsidR="0076629D" w:rsidRPr="004826DC">
          <w:rPr>
            <w:noProof/>
            <w:webHidden/>
          </w:rPr>
          <w:tab/>
        </w:r>
        <w:r w:rsidR="00960E53" w:rsidRPr="004826DC">
          <w:rPr>
            <w:noProof/>
            <w:webHidden/>
          </w:rPr>
          <w:fldChar w:fldCharType="begin"/>
        </w:r>
        <w:r w:rsidR="0076629D" w:rsidRPr="004826DC">
          <w:rPr>
            <w:noProof/>
            <w:webHidden/>
          </w:rPr>
          <w:instrText xml:space="preserve"> PAGEREF _Toc317770269 \h </w:instrText>
        </w:r>
        <w:r w:rsidR="00960E53" w:rsidRPr="004826DC">
          <w:rPr>
            <w:noProof/>
            <w:webHidden/>
          </w:rPr>
        </w:r>
        <w:r w:rsidR="00960E53" w:rsidRPr="004826DC">
          <w:rPr>
            <w:noProof/>
            <w:webHidden/>
          </w:rPr>
          <w:fldChar w:fldCharType="separate"/>
        </w:r>
        <w:r w:rsidR="0076629D" w:rsidRPr="004826DC">
          <w:rPr>
            <w:noProof/>
            <w:webHidden/>
          </w:rPr>
          <w:t>12</w:t>
        </w:r>
        <w:r w:rsidR="00960E53" w:rsidRPr="004826DC">
          <w:rPr>
            <w:noProof/>
            <w:webHidden/>
          </w:rPr>
          <w:fldChar w:fldCharType="end"/>
        </w:r>
      </w:hyperlink>
    </w:p>
    <w:p w:rsidR="0076629D" w:rsidRPr="004826DC" w:rsidRDefault="001F0FD9" w:rsidP="0076629D">
      <w:pPr>
        <w:pStyle w:val="Sumrio1"/>
        <w:tabs>
          <w:tab w:val="left" w:pos="480"/>
          <w:tab w:val="right" w:leader="underscore" w:pos="9890"/>
        </w:tabs>
        <w:rPr>
          <w:b/>
          <w:bCs/>
          <w:i/>
          <w:iCs/>
          <w:noProof/>
        </w:rPr>
      </w:pPr>
      <w:hyperlink w:anchor="_Toc317770270" w:history="1">
        <w:r w:rsidR="0076629D" w:rsidRPr="004826DC">
          <w:rPr>
            <w:rStyle w:val="Hyperlink"/>
            <w:noProof/>
            <w:color w:val="auto"/>
          </w:rPr>
          <w:t>9.</w:t>
        </w:r>
        <w:r w:rsidR="0076629D" w:rsidRPr="004826DC">
          <w:rPr>
            <w:noProof/>
          </w:rPr>
          <w:tab/>
        </w:r>
        <w:r w:rsidR="0076629D" w:rsidRPr="004826DC">
          <w:rPr>
            <w:rStyle w:val="Hyperlink"/>
            <w:noProof/>
            <w:color w:val="auto"/>
          </w:rPr>
          <w:t>Classificação de funções do tipo transação</w:t>
        </w:r>
        <w:r w:rsidR="0076629D" w:rsidRPr="004826DC">
          <w:rPr>
            <w:noProof/>
            <w:webHidden/>
          </w:rPr>
          <w:tab/>
        </w:r>
        <w:r w:rsidR="00960E53" w:rsidRPr="004826DC">
          <w:rPr>
            <w:noProof/>
            <w:webHidden/>
          </w:rPr>
          <w:fldChar w:fldCharType="begin"/>
        </w:r>
        <w:r w:rsidR="0076629D" w:rsidRPr="004826DC">
          <w:rPr>
            <w:noProof/>
            <w:webHidden/>
          </w:rPr>
          <w:instrText xml:space="preserve"> PAGEREF _Toc317770270 \h </w:instrText>
        </w:r>
        <w:r w:rsidR="00960E53" w:rsidRPr="004826DC">
          <w:rPr>
            <w:noProof/>
            <w:webHidden/>
          </w:rPr>
        </w:r>
        <w:r w:rsidR="00960E53" w:rsidRPr="004826DC">
          <w:rPr>
            <w:noProof/>
            <w:webHidden/>
          </w:rPr>
          <w:fldChar w:fldCharType="separate"/>
        </w:r>
        <w:r w:rsidR="0076629D" w:rsidRPr="004826DC">
          <w:rPr>
            <w:noProof/>
            <w:webHidden/>
          </w:rPr>
          <w:t>13</w:t>
        </w:r>
        <w:r w:rsidR="00960E53" w:rsidRPr="004826DC">
          <w:rPr>
            <w:noProof/>
            <w:webHidden/>
          </w:rPr>
          <w:fldChar w:fldCharType="end"/>
        </w:r>
      </w:hyperlink>
    </w:p>
    <w:p w:rsidR="0076629D" w:rsidRPr="004826DC" w:rsidRDefault="001F0FD9" w:rsidP="0076629D">
      <w:pPr>
        <w:pStyle w:val="Sumrio2"/>
        <w:tabs>
          <w:tab w:val="left" w:pos="960"/>
          <w:tab w:val="right" w:leader="underscore" w:pos="9890"/>
        </w:tabs>
        <w:rPr>
          <w:b/>
          <w:bCs/>
          <w:noProof/>
        </w:rPr>
      </w:pPr>
      <w:hyperlink w:anchor="_Toc317770271" w:history="1">
        <w:r w:rsidR="0076629D" w:rsidRPr="004826DC">
          <w:rPr>
            <w:rStyle w:val="Hyperlink"/>
            <w:noProof/>
            <w:color w:val="auto"/>
          </w:rPr>
          <w:t>9.1.</w:t>
        </w:r>
        <w:r w:rsidR="0076629D" w:rsidRPr="004826DC">
          <w:rPr>
            <w:noProof/>
          </w:rPr>
          <w:tab/>
        </w:r>
        <w:r w:rsidR="0076629D" w:rsidRPr="004826DC">
          <w:rPr>
            <w:rStyle w:val="Hyperlink"/>
            <w:noProof/>
            <w:color w:val="auto"/>
          </w:rPr>
          <w:t>Tabela de classificação quanto à complexidade de  entradas externas (EE)</w:t>
        </w:r>
        <w:r w:rsidR="0076629D" w:rsidRPr="004826DC">
          <w:rPr>
            <w:noProof/>
            <w:webHidden/>
          </w:rPr>
          <w:tab/>
        </w:r>
        <w:r w:rsidR="00960E53" w:rsidRPr="004826DC">
          <w:rPr>
            <w:noProof/>
            <w:webHidden/>
          </w:rPr>
          <w:fldChar w:fldCharType="begin"/>
        </w:r>
        <w:r w:rsidR="0076629D" w:rsidRPr="004826DC">
          <w:rPr>
            <w:noProof/>
            <w:webHidden/>
          </w:rPr>
          <w:instrText xml:space="preserve"> PAGEREF _Toc317770271 \h </w:instrText>
        </w:r>
        <w:r w:rsidR="00960E53" w:rsidRPr="004826DC">
          <w:rPr>
            <w:noProof/>
            <w:webHidden/>
          </w:rPr>
        </w:r>
        <w:r w:rsidR="00960E53" w:rsidRPr="004826DC">
          <w:rPr>
            <w:noProof/>
            <w:webHidden/>
          </w:rPr>
          <w:fldChar w:fldCharType="separate"/>
        </w:r>
        <w:r w:rsidR="0076629D" w:rsidRPr="004826DC">
          <w:rPr>
            <w:noProof/>
            <w:webHidden/>
          </w:rPr>
          <w:t>13</w:t>
        </w:r>
        <w:r w:rsidR="00960E53" w:rsidRPr="004826DC">
          <w:rPr>
            <w:noProof/>
            <w:webHidden/>
          </w:rPr>
          <w:fldChar w:fldCharType="end"/>
        </w:r>
      </w:hyperlink>
    </w:p>
    <w:p w:rsidR="0076629D" w:rsidRPr="004826DC" w:rsidRDefault="001F0FD9" w:rsidP="0076629D">
      <w:pPr>
        <w:pStyle w:val="Sumrio2"/>
        <w:tabs>
          <w:tab w:val="left" w:pos="960"/>
          <w:tab w:val="right" w:leader="underscore" w:pos="9890"/>
        </w:tabs>
        <w:rPr>
          <w:b/>
          <w:bCs/>
          <w:noProof/>
        </w:rPr>
      </w:pPr>
      <w:hyperlink w:anchor="_Toc317770272" w:history="1">
        <w:r w:rsidR="0076629D" w:rsidRPr="004826DC">
          <w:rPr>
            <w:rStyle w:val="Hyperlink"/>
            <w:noProof/>
            <w:color w:val="auto"/>
          </w:rPr>
          <w:t>9.2.</w:t>
        </w:r>
        <w:r w:rsidR="0076629D" w:rsidRPr="004826DC">
          <w:rPr>
            <w:noProof/>
          </w:rPr>
          <w:tab/>
        </w:r>
        <w:r w:rsidR="0076629D" w:rsidRPr="004826DC">
          <w:rPr>
            <w:rStyle w:val="Hyperlink"/>
            <w:noProof/>
            <w:color w:val="auto"/>
          </w:rPr>
          <w:t>Tabela de classificação quanto à complexidade de saídas externas (SE)</w:t>
        </w:r>
        <w:r w:rsidR="0076629D" w:rsidRPr="004826DC">
          <w:rPr>
            <w:noProof/>
            <w:webHidden/>
          </w:rPr>
          <w:tab/>
        </w:r>
        <w:r w:rsidR="00960E53" w:rsidRPr="004826DC">
          <w:rPr>
            <w:noProof/>
            <w:webHidden/>
          </w:rPr>
          <w:fldChar w:fldCharType="begin"/>
        </w:r>
        <w:r w:rsidR="0076629D" w:rsidRPr="004826DC">
          <w:rPr>
            <w:noProof/>
            <w:webHidden/>
          </w:rPr>
          <w:instrText xml:space="preserve"> PAGEREF _Toc317770272 \h </w:instrText>
        </w:r>
        <w:r w:rsidR="00960E53" w:rsidRPr="004826DC">
          <w:rPr>
            <w:noProof/>
            <w:webHidden/>
          </w:rPr>
        </w:r>
        <w:r w:rsidR="00960E53" w:rsidRPr="004826DC">
          <w:rPr>
            <w:noProof/>
            <w:webHidden/>
          </w:rPr>
          <w:fldChar w:fldCharType="separate"/>
        </w:r>
        <w:r w:rsidR="0076629D" w:rsidRPr="004826DC">
          <w:rPr>
            <w:noProof/>
            <w:webHidden/>
          </w:rPr>
          <w:t>13</w:t>
        </w:r>
        <w:r w:rsidR="00960E53" w:rsidRPr="004826DC">
          <w:rPr>
            <w:noProof/>
            <w:webHidden/>
          </w:rPr>
          <w:fldChar w:fldCharType="end"/>
        </w:r>
      </w:hyperlink>
    </w:p>
    <w:p w:rsidR="0076629D" w:rsidRPr="004826DC" w:rsidRDefault="001F0FD9" w:rsidP="0076629D">
      <w:pPr>
        <w:pStyle w:val="Sumrio2"/>
        <w:tabs>
          <w:tab w:val="left" w:pos="960"/>
          <w:tab w:val="right" w:leader="underscore" w:pos="9890"/>
        </w:tabs>
        <w:rPr>
          <w:b/>
          <w:bCs/>
          <w:noProof/>
        </w:rPr>
      </w:pPr>
      <w:hyperlink w:anchor="_Toc317770273" w:history="1">
        <w:r w:rsidR="0076629D" w:rsidRPr="004826DC">
          <w:rPr>
            <w:rStyle w:val="Hyperlink"/>
            <w:noProof/>
            <w:color w:val="auto"/>
          </w:rPr>
          <w:t>9.3.</w:t>
        </w:r>
        <w:r w:rsidR="0076629D" w:rsidRPr="004826DC">
          <w:rPr>
            <w:noProof/>
          </w:rPr>
          <w:tab/>
        </w:r>
        <w:r w:rsidR="0076629D" w:rsidRPr="004826DC">
          <w:rPr>
            <w:rStyle w:val="Hyperlink"/>
            <w:noProof/>
            <w:color w:val="auto"/>
          </w:rPr>
          <w:t>Tabela de classificação quanto à complexidade de consultas externas (CE)</w:t>
        </w:r>
        <w:r w:rsidR="0076629D" w:rsidRPr="004826DC">
          <w:rPr>
            <w:noProof/>
            <w:webHidden/>
          </w:rPr>
          <w:tab/>
        </w:r>
        <w:r w:rsidR="00960E53" w:rsidRPr="004826DC">
          <w:rPr>
            <w:noProof/>
            <w:webHidden/>
          </w:rPr>
          <w:fldChar w:fldCharType="begin"/>
        </w:r>
        <w:r w:rsidR="0076629D" w:rsidRPr="004826DC">
          <w:rPr>
            <w:noProof/>
            <w:webHidden/>
          </w:rPr>
          <w:instrText xml:space="preserve"> PAGEREF _Toc317770273 \h </w:instrText>
        </w:r>
        <w:r w:rsidR="00960E53" w:rsidRPr="004826DC">
          <w:rPr>
            <w:noProof/>
            <w:webHidden/>
          </w:rPr>
        </w:r>
        <w:r w:rsidR="00960E53" w:rsidRPr="004826DC">
          <w:rPr>
            <w:noProof/>
            <w:webHidden/>
          </w:rPr>
          <w:fldChar w:fldCharType="separate"/>
        </w:r>
        <w:r w:rsidR="0076629D" w:rsidRPr="004826DC">
          <w:rPr>
            <w:noProof/>
            <w:webHidden/>
          </w:rPr>
          <w:t>13</w:t>
        </w:r>
        <w:r w:rsidR="00960E53" w:rsidRPr="004826DC">
          <w:rPr>
            <w:noProof/>
            <w:webHidden/>
          </w:rPr>
          <w:fldChar w:fldCharType="end"/>
        </w:r>
      </w:hyperlink>
    </w:p>
    <w:p w:rsidR="0076629D" w:rsidRPr="004826DC" w:rsidRDefault="001F0FD9" w:rsidP="0076629D">
      <w:pPr>
        <w:pStyle w:val="Sumrio2"/>
        <w:tabs>
          <w:tab w:val="left" w:pos="960"/>
          <w:tab w:val="right" w:leader="underscore" w:pos="9890"/>
        </w:tabs>
        <w:rPr>
          <w:b/>
          <w:bCs/>
          <w:noProof/>
        </w:rPr>
      </w:pPr>
      <w:hyperlink w:anchor="_Toc317770274" w:history="1">
        <w:r w:rsidR="0076629D" w:rsidRPr="004826DC">
          <w:rPr>
            <w:rStyle w:val="Hyperlink"/>
            <w:noProof/>
            <w:color w:val="auto"/>
          </w:rPr>
          <w:t>9.4.</w:t>
        </w:r>
        <w:r w:rsidR="0076629D" w:rsidRPr="004826DC">
          <w:rPr>
            <w:noProof/>
          </w:rPr>
          <w:tab/>
        </w:r>
        <w:r w:rsidR="0076629D" w:rsidRPr="004826DC">
          <w:rPr>
            <w:rStyle w:val="Hyperlink"/>
            <w:noProof/>
            <w:color w:val="auto"/>
          </w:rPr>
          <w:t>Regras de contagem de tipos de dados (TD) para funções do tipo transação</w:t>
        </w:r>
        <w:r w:rsidR="0076629D" w:rsidRPr="004826DC">
          <w:rPr>
            <w:noProof/>
            <w:webHidden/>
          </w:rPr>
          <w:tab/>
        </w:r>
        <w:r w:rsidR="00960E53" w:rsidRPr="004826DC">
          <w:rPr>
            <w:noProof/>
            <w:webHidden/>
          </w:rPr>
          <w:fldChar w:fldCharType="begin"/>
        </w:r>
        <w:r w:rsidR="0076629D" w:rsidRPr="004826DC">
          <w:rPr>
            <w:noProof/>
            <w:webHidden/>
          </w:rPr>
          <w:instrText xml:space="preserve"> PAGEREF _Toc317770274 \h </w:instrText>
        </w:r>
        <w:r w:rsidR="00960E53" w:rsidRPr="004826DC">
          <w:rPr>
            <w:noProof/>
            <w:webHidden/>
          </w:rPr>
        </w:r>
        <w:r w:rsidR="00960E53" w:rsidRPr="004826DC">
          <w:rPr>
            <w:noProof/>
            <w:webHidden/>
          </w:rPr>
          <w:fldChar w:fldCharType="separate"/>
        </w:r>
        <w:r w:rsidR="0076629D" w:rsidRPr="004826DC">
          <w:rPr>
            <w:noProof/>
            <w:webHidden/>
          </w:rPr>
          <w:t>14</w:t>
        </w:r>
        <w:r w:rsidR="00960E53" w:rsidRPr="004826DC">
          <w:rPr>
            <w:noProof/>
            <w:webHidden/>
          </w:rPr>
          <w:fldChar w:fldCharType="end"/>
        </w:r>
      </w:hyperlink>
    </w:p>
    <w:p w:rsidR="0076629D" w:rsidRPr="004826DC" w:rsidRDefault="001F0FD9" w:rsidP="0076629D">
      <w:pPr>
        <w:pStyle w:val="Sumrio2"/>
        <w:tabs>
          <w:tab w:val="left" w:pos="960"/>
          <w:tab w:val="right" w:leader="underscore" w:pos="9890"/>
        </w:tabs>
        <w:rPr>
          <w:b/>
          <w:bCs/>
          <w:noProof/>
        </w:rPr>
      </w:pPr>
      <w:hyperlink w:anchor="_Toc317770275" w:history="1">
        <w:r w:rsidR="0076629D" w:rsidRPr="004826DC">
          <w:rPr>
            <w:rStyle w:val="Hyperlink"/>
            <w:noProof/>
            <w:color w:val="auto"/>
          </w:rPr>
          <w:t>9.5.</w:t>
        </w:r>
        <w:r w:rsidR="0076629D" w:rsidRPr="004826DC">
          <w:rPr>
            <w:noProof/>
          </w:rPr>
          <w:tab/>
        </w:r>
        <w:r w:rsidR="0076629D" w:rsidRPr="004826DC">
          <w:rPr>
            <w:rStyle w:val="Hyperlink"/>
            <w:noProof/>
            <w:color w:val="auto"/>
          </w:rPr>
          <w:t>Regras de contagem para arquivo referenciado (AR)</w:t>
        </w:r>
        <w:r w:rsidR="0076629D" w:rsidRPr="004826DC">
          <w:rPr>
            <w:noProof/>
            <w:webHidden/>
          </w:rPr>
          <w:tab/>
        </w:r>
        <w:r w:rsidR="00960E53" w:rsidRPr="004826DC">
          <w:rPr>
            <w:noProof/>
            <w:webHidden/>
          </w:rPr>
          <w:fldChar w:fldCharType="begin"/>
        </w:r>
        <w:r w:rsidR="0076629D" w:rsidRPr="004826DC">
          <w:rPr>
            <w:noProof/>
            <w:webHidden/>
          </w:rPr>
          <w:instrText xml:space="preserve"> PAGEREF _Toc317770275 \h </w:instrText>
        </w:r>
        <w:r w:rsidR="00960E53" w:rsidRPr="004826DC">
          <w:rPr>
            <w:noProof/>
            <w:webHidden/>
          </w:rPr>
        </w:r>
        <w:r w:rsidR="00960E53" w:rsidRPr="004826DC">
          <w:rPr>
            <w:noProof/>
            <w:webHidden/>
          </w:rPr>
          <w:fldChar w:fldCharType="separate"/>
        </w:r>
        <w:r w:rsidR="0076629D" w:rsidRPr="004826DC">
          <w:rPr>
            <w:noProof/>
            <w:webHidden/>
          </w:rPr>
          <w:t>14</w:t>
        </w:r>
        <w:r w:rsidR="00960E53" w:rsidRPr="004826DC">
          <w:rPr>
            <w:noProof/>
            <w:webHidden/>
          </w:rPr>
          <w:fldChar w:fldCharType="end"/>
        </w:r>
      </w:hyperlink>
    </w:p>
    <w:p w:rsidR="0076629D" w:rsidRPr="004826DC" w:rsidRDefault="001F0FD9" w:rsidP="0076629D">
      <w:pPr>
        <w:pStyle w:val="Sumrio1"/>
        <w:tabs>
          <w:tab w:val="left" w:pos="720"/>
          <w:tab w:val="right" w:leader="underscore" w:pos="9890"/>
        </w:tabs>
        <w:rPr>
          <w:b/>
          <w:bCs/>
          <w:i/>
          <w:iCs/>
          <w:noProof/>
        </w:rPr>
      </w:pPr>
      <w:hyperlink w:anchor="_Toc317770276" w:history="1">
        <w:r w:rsidR="0076629D" w:rsidRPr="004826DC">
          <w:rPr>
            <w:rStyle w:val="Hyperlink"/>
            <w:noProof/>
            <w:color w:val="auto"/>
          </w:rPr>
          <w:t>10.</w:t>
        </w:r>
        <w:r w:rsidR="0076629D" w:rsidRPr="004826DC">
          <w:rPr>
            <w:noProof/>
          </w:rPr>
          <w:tab/>
        </w:r>
        <w:r w:rsidR="0076629D" w:rsidRPr="004826DC">
          <w:rPr>
            <w:rStyle w:val="Hyperlink"/>
            <w:noProof/>
            <w:color w:val="auto"/>
          </w:rPr>
          <w:t>Mensuração dos pontos de cada função</w:t>
        </w:r>
        <w:r w:rsidR="0076629D" w:rsidRPr="004826DC">
          <w:rPr>
            <w:noProof/>
            <w:webHidden/>
          </w:rPr>
          <w:tab/>
        </w:r>
        <w:r w:rsidR="00960E53" w:rsidRPr="004826DC">
          <w:rPr>
            <w:noProof/>
            <w:webHidden/>
          </w:rPr>
          <w:fldChar w:fldCharType="begin"/>
        </w:r>
        <w:r w:rsidR="0076629D" w:rsidRPr="004826DC">
          <w:rPr>
            <w:noProof/>
            <w:webHidden/>
          </w:rPr>
          <w:instrText xml:space="preserve"> PAGEREF _Toc317770276 \h </w:instrText>
        </w:r>
        <w:r w:rsidR="00960E53" w:rsidRPr="004826DC">
          <w:rPr>
            <w:noProof/>
            <w:webHidden/>
          </w:rPr>
        </w:r>
        <w:r w:rsidR="00960E53" w:rsidRPr="004826DC">
          <w:rPr>
            <w:noProof/>
            <w:webHidden/>
          </w:rPr>
          <w:fldChar w:fldCharType="separate"/>
        </w:r>
        <w:r w:rsidR="0076629D" w:rsidRPr="004826DC">
          <w:rPr>
            <w:noProof/>
            <w:webHidden/>
          </w:rPr>
          <w:t>14</w:t>
        </w:r>
        <w:r w:rsidR="00960E53" w:rsidRPr="004826DC">
          <w:rPr>
            <w:noProof/>
            <w:webHidden/>
          </w:rPr>
          <w:fldChar w:fldCharType="end"/>
        </w:r>
      </w:hyperlink>
    </w:p>
    <w:p w:rsidR="0076629D" w:rsidRPr="004826DC" w:rsidRDefault="001F0FD9" w:rsidP="0076629D">
      <w:pPr>
        <w:pStyle w:val="Sumrio1"/>
        <w:tabs>
          <w:tab w:val="left" w:pos="720"/>
          <w:tab w:val="right" w:leader="underscore" w:pos="9890"/>
        </w:tabs>
        <w:rPr>
          <w:b/>
          <w:bCs/>
          <w:i/>
          <w:iCs/>
          <w:noProof/>
        </w:rPr>
      </w:pPr>
      <w:hyperlink w:anchor="_Toc317770277" w:history="1">
        <w:r w:rsidR="0076629D" w:rsidRPr="004826DC">
          <w:rPr>
            <w:rStyle w:val="Hyperlink"/>
            <w:noProof/>
            <w:color w:val="auto"/>
          </w:rPr>
          <w:t>11.</w:t>
        </w:r>
        <w:r w:rsidR="0076629D" w:rsidRPr="004826DC">
          <w:rPr>
            <w:noProof/>
          </w:rPr>
          <w:tab/>
        </w:r>
        <w:r w:rsidR="0076629D" w:rsidRPr="004826DC">
          <w:rPr>
            <w:rStyle w:val="Hyperlink"/>
            <w:noProof/>
            <w:color w:val="auto"/>
          </w:rPr>
          <w:t>Cálculo dos pontos de função</w:t>
        </w:r>
        <w:r w:rsidR="0076629D" w:rsidRPr="004826DC">
          <w:rPr>
            <w:noProof/>
            <w:webHidden/>
          </w:rPr>
          <w:tab/>
        </w:r>
        <w:r w:rsidR="00960E53" w:rsidRPr="004826DC">
          <w:rPr>
            <w:noProof/>
            <w:webHidden/>
          </w:rPr>
          <w:fldChar w:fldCharType="begin"/>
        </w:r>
        <w:r w:rsidR="0076629D" w:rsidRPr="004826DC">
          <w:rPr>
            <w:noProof/>
            <w:webHidden/>
          </w:rPr>
          <w:instrText xml:space="preserve"> PAGEREF _Toc317770277 \h </w:instrText>
        </w:r>
        <w:r w:rsidR="00960E53" w:rsidRPr="004826DC">
          <w:rPr>
            <w:noProof/>
            <w:webHidden/>
          </w:rPr>
        </w:r>
        <w:r w:rsidR="00960E53" w:rsidRPr="004826DC">
          <w:rPr>
            <w:noProof/>
            <w:webHidden/>
          </w:rPr>
          <w:fldChar w:fldCharType="separate"/>
        </w:r>
        <w:r w:rsidR="0076629D" w:rsidRPr="004826DC">
          <w:rPr>
            <w:noProof/>
            <w:webHidden/>
          </w:rPr>
          <w:t>15</w:t>
        </w:r>
        <w:r w:rsidR="00960E53" w:rsidRPr="004826DC">
          <w:rPr>
            <w:noProof/>
            <w:webHidden/>
          </w:rPr>
          <w:fldChar w:fldCharType="end"/>
        </w:r>
      </w:hyperlink>
    </w:p>
    <w:p w:rsidR="0076629D" w:rsidRPr="004826DC" w:rsidRDefault="001F0FD9" w:rsidP="0076629D">
      <w:pPr>
        <w:pStyle w:val="Sumrio2"/>
        <w:tabs>
          <w:tab w:val="left" w:pos="960"/>
          <w:tab w:val="right" w:leader="underscore" w:pos="9890"/>
        </w:tabs>
        <w:rPr>
          <w:b/>
          <w:bCs/>
          <w:noProof/>
        </w:rPr>
      </w:pPr>
      <w:hyperlink w:anchor="_Toc317770278" w:history="1">
        <w:r w:rsidR="0076629D" w:rsidRPr="004826DC">
          <w:rPr>
            <w:rStyle w:val="Hyperlink"/>
            <w:noProof/>
            <w:color w:val="auto"/>
          </w:rPr>
          <w:t>11.1.</w:t>
        </w:r>
        <w:r w:rsidR="0076629D" w:rsidRPr="004826DC">
          <w:rPr>
            <w:noProof/>
          </w:rPr>
          <w:tab/>
        </w:r>
        <w:r w:rsidR="0076629D" w:rsidRPr="004826DC">
          <w:rPr>
            <w:rStyle w:val="Hyperlink"/>
            <w:noProof/>
            <w:color w:val="auto"/>
          </w:rPr>
          <w:t>Dimensionamento em casos de desenvolvimento</w:t>
        </w:r>
        <w:r w:rsidR="0076629D" w:rsidRPr="004826DC">
          <w:rPr>
            <w:noProof/>
            <w:webHidden/>
          </w:rPr>
          <w:tab/>
        </w:r>
        <w:r w:rsidR="00960E53" w:rsidRPr="004826DC">
          <w:rPr>
            <w:noProof/>
            <w:webHidden/>
          </w:rPr>
          <w:fldChar w:fldCharType="begin"/>
        </w:r>
        <w:r w:rsidR="0076629D" w:rsidRPr="004826DC">
          <w:rPr>
            <w:noProof/>
            <w:webHidden/>
          </w:rPr>
          <w:instrText xml:space="preserve"> PAGEREF _Toc317770278 \h </w:instrText>
        </w:r>
        <w:r w:rsidR="00960E53" w:rsidRPr="004826DC">
          <w:rPr>
            <w:noProof/>
            <w:webHidden/>
          </w:rPr>
        </w:r>
        <w:r w:rsidR="00960E53" w:rsidRPr="004826DC">
          <w:rPr>
            <w:noProof/>
            <w:webHidden/>
          </w:rPr>
          <w:fldChar w:fldCharType="separate"/>
        </w:r>
        <w:r w:rsidR="0076629D" w:rsidRPr="004826DC">
          <w:rPr>
            <w:noProof/>
            <w:webHidden/>
          </w:rPr>
          <w:t>15</w:t>
        </w:r>
        <w:r w:rsidR="00960E53" w:rsidRPr="004826DC">
          <w:rPr>
            <w:noProof/>
            <w:webHidden/>
          </w:rPr>
          <w:fldChar w:fldCharType="end"/>
        </w:r>
      </w:hyperlink>
    </w:p>
    <w:p w:rsidR="0076629D" w:rsidRPr="004826DC" w:rsidRDefault="001F0FD9" w:rsidP="0076629D">
      <w:pPr>
        <w:pStyle w:val="Sumrio2"/>
        <w:tabs>
          <w:tab w:val="left" w:pos="960"/>
          <w:tab w:val="right" w:leader="underscore" w:pos="9890"/>
        </w:tabs>
        <w:rPr>
          <w:b/>
          <w:bCs/>
          <w:noProof/>
        </w:rPr>
      </w:pPr>
      <w:hyperlink w:anchor="_Toc317770279" w:history="1">
        <w:r w:rsidR="0076629D" w:rsidRPr="004826DC">
          <w:rPr>
            <w:rStyle w:val="Hyperlink"/>
            <w:noProof/>
            <w:color w:val="auto"/>
          </w:rPr>
          <w:t>11.2.</w:t>
        </w:r>
        <w:r w:rsidR="0076629D" w:rsidRPr="004826DC">
          <w:rPr>
            <w:noProof/>
          </w:rPr>
          <w:tab/>
        </w:r>
        <w:r w:rsidR="0076629D" w:rsidRPr="004826DC">
          <w:rPr>
            <w:rStyle w:val="Hyperlink"/>
            <w:noProof/>
            <w:color w:val="auto"/>
          </w:rPr>
          <w:t>Dimensionamento em casos de melhoria ou redesenvolvimento</w:t>
        </w:r>
        <w:r w:rsidR="0076629D" w:rsidRPr="004826DC">
          <w:rPr>
            <w:noProof/>
            <w:webHidden/>
          </w:rPr>
          <w:tab/>
        </w:r>
        <w:r w:rsidR="00960E53" w:rsidRPr="004826DC">
          <w:rPr>
            <w:noProof/>
            <w:webHidden/>
          </w:rPr>
          <w:fldChar w:fldCharType="begin"/>
        </w:r>
        <w:r w:rsidR="0076629D" w:rsidRPr="004826DC">
          <w:rPr>
            <w:noProof/>
            <w:webHidden/>
          </w:rPr>
          <w:instrText xml:space="preserve"> PAGEREF _Toc317770279 \h </w:instrText>
        </w:r>
        <w:r w:rsidR="00960E53" w:rsidRPr="004826DC">
          <w:rPr>
            <w:noProof/>
            <w:webHidden/>
          </w:rPr>
        </w:r>
        <w:r w:rsidR="00960E53" w:rsidRPr="004826DC">
          <w:rPr>
            <w:noProof/>
            <w:webHidden/>
          </w:rPr>
          <w:fldChar w:fldCharType="separate"/>
        </w:r>
        <w:r w:rsidR="0076629D" w:rsidRPr="004826DC">
          <w:rPr>
            <w:noProof/>
            <w:webHidden/>
          </w:rPr>
          <w:t>15</w:t>
        </w:r>
        <w:r w:rsidR="00960E53" w:rsidRPr="004826DC">
          <w:rPr>
            <w:noProof/>
            <w:webHidden/>
          </w:rPr>
          <w:fldChar w:fldCharType="end"/>
        </w:r>
      </w:hyperlink>
    </w:p>
    <w:p w:rsidR="0076629D" w:rsidRPr="004826DC" w:rsidRDefault="001F0FD9" w:rsidP="0076629D">
      <w:pPr>
        <w:pStyle w:val="Sumrio3"/>
        <w:tabs>
          <w:tab w:val="left" w:pos="1440"/>
          <w:tab w:val="right" w:leader="underscore" w:pos="9890"/>
        </w:tabs>
        <w:rPr>
          <w:noProof/>
        </w:rPr>
      </w:pPr>
      <w:hyperlink w:anchor="_Toc317770280" w:history="1">
        <w:r w:rsidR="0076629D" w:rsidRPr="004826DC">
          <w:rPr>
            <w:rStyle w:val="Hyperlink"/>
            <w:noProof/>
            <w:color w:val="auto"/>
          </w:rPr>
          <w:t>11.2.1.</w:t>
        </w:r>
        <w:r w:rsidR="0076629D" w:rsidRPr="004826DC">
          <w:rPr>
            <w:noProof/>
          </w:rPr>
          <w:tab/>
        </w:r>
        <w:r w:rsidR="0076629D" w:rsidRPr="004826DC">
          <w:rPr>
            <w:rStyle w:val="Hyperlink"/>
            <w:noProof/>
            <w:color w:val="auto"/>
          </w:rPr>
          <w:t>Resumo da metodologia EFPA da Nesma</w:t>
        </w:r>
        <w:r w:rsidR="0076629D" w:rsidRPr="004826DC">
          <w:rPr>
            <w:noProof/>
            <w:webHidden/>
          </w:rPr>
          <w:tab/>
        </w:r>
        <w:r w:rsidR="00960E53" w:rsidRPr="004826DC">
          <w:rPr>
            <w:noProof/>
            <w:webHidden/>
          </w:rPr>
          <w:fldChar w:fldCharType="begin"/>
        </w:r>
        <w:r w:rsidR="0076629D" w:rsidRPr="004826DC">
          <w:rPr>
            <w:noProof/>
            <w:webHidden/>
          </w:rPr>
          <w:instrText xml:space="preserve"> PAGEREF _Toc317770280 \h </w:instrText>
        </w:r>
        <w:r w:rsidR="00960E53" w:rsidRPr="004826DC">
          <w:rPr>
            <w:noProof/>
            <w:webHidden/>
          </w:rPr>
        </w:r>
        <w:r w:rsidR="00960E53" w:rsidRPr="004826DC">
          <w:rPr>
            <w:noProof/>
            <w:webHidden/>
          </w:rPr>
          <w:fldChar w:fldCharType="separate"/>
        </w:r>
        <w:r w:rsidR="0076629D" w:rsidRPr="004826DC">
          <w:rPr>
            <w:noProof/>
            <w:webHidden/>
          </w:rPr>
          <w:t>15</w:t>
        </w:r>
        <w:r w:rsidR="00960E53" w:rsidRPr="004826DC">
          <w:rPr>
            <w:noProof/>
            <w:webHidden/>
          </w:rPr>
          <w:fldChar w:fldCharType="end"/>
        </w:r>
      </w:hyperlink>
    </w:p>
    <w:p w:rsidR="0076629D" w:rsidRPr="004826DC" w:rsidRDefault="001F0FD9" w:rsidP="0076629D">
      <w:pPr>
        <w:pStyle w:val="Sumrio2"/>
        <w:tabs>
          <w:tab w:val="left" w:pos="960"/>
          <w:tab w:val="right" w:leader="underscore" w:pos="9890"/>
        </w:tabs>
        <w:rPr>
          <w:b/>
          <w:bCs/>
          <w:noProof/>
        </w:rPr>
      </w:pPr>
      <w:hyperlink w:anchor="_Toc317770281" w:history="1">
        <w:r w:rsidR="0076629D" w:rsidRPr="004826DC">
          <w:rPr>
            <w:rStyle w:val="Hyperlink"/>
            <w:noProof/>
            <w:color w:val="auto"/>
          </w:rPr>
          <w:t>11.3.</w:t>
        </w:r>
        <w:r w:rsidR="0076629D" w:rsidRPr="004826DC">
          <w:rPr>
            <w:noProof/>
          </w:rPr>
          <w:tab/>
        </w:r>
        <w:r w:rsidR="0076629D" w:rsidRPr="004826DC">
          <w:rPr>
            <w:rStyle w:val="Hyperlink"/>
            <w:noProof/>
            <w:color w:val="auto"/>
          </w:rPr>
          <w:t>Dimensionamento de aplicações</w:t>
        </w:r>
        <w:r w:rsidR="0076629D" w:rsidRPr="004826DC">
          <w:rPr>
            <w:noProof/>
            <w:webHidden/>
          </w:rPr>
          <w:tab/>
        </w:r>
        <w:r w:rsidR="00960E53" w:rsidRPr="004826DC">
          <w:rPr>
            <w:noProof/>
            <w:webHidden/>
          </w:rPr>
          <w:fldChar w:fldCharType="begin"/>
        </w:r>
        <w:r w:rsidR="0076629D" w:rsidRPr="004826DC">
          <w:rPr>
            <w:noProof/>
            <w:webHidden/>
          </w:rPr>
          <w:instrText xml:space="preserve"> PAGEREF _Toc317770281 \h </w:instrText>
        </w:r>
        <w:r w:rsidR="00960E53" w:rsidRPr="004826DC">
          <w:rPr>
            <w:noProof/>
            <w:webHidden/>
          </w:rPr>
        </w:r>
        <w:r w:rsidR="00960E53" w:rsidRPr="004826DC">
          <w:rPr>
            <w:noProof/>
            <w:webHidden/>
          </w:rPr>
          <w:fldChar w:fldCharType="separate"/>
        </w:r>
        <w:r w:rsidR="0076629D" w:rsidRPr="004826DC">
          <w:rPr>
            <w:noProof/>
            <w:webHidden/>
          </w:rPr>
          <w:t>18</w:t>
        </w:r>
        <w:r w:rsidR="00960E53" w:rsidRPr="004826DC">
          <w:rPr>
            <w:noProof/>
            <w:webHidden/>
          </w:rPr>
          <w:fldChar w:fldCharType="end"/>
        </w:r>
      </w:hyperlink>
    </w:p>
    <w:p w:rsidR="0076629D" w:rsidRPr="004826DC" w:rsidRDefault="001F0FD9" w:rsidP="0076629D">
      <w:pPr>
        <w:pStyle w:val="Sumrio3"/>
        <w:tabs>
          <w:tab w:val="left" w:pos="1440"/>
          <w:tab w:val="right" w:leader="underscore" w:pos="9890"/>
        </w:tabs>
        <w:rPr>
          <w:noProof/>
        </w:rPr>
      </w:pPr>
      <w:hyperlink w:anchor="_Toc317770282" w:history="1">
        <w:r w:rsidR="0076629D" w:rsidRPr="004826DC">
          <w:rPr>
            <w:rStyle w:val="Hyperlink"/>
            <w:noProof/>
            <w:color w:val="auto"/>
          </w:rPr>
          <w:t>11.3.1.</w:t>
        </w:r>
        <w:r w:rsidR="0076629D" w:rsidRPr="004826DC">
          <w:rPr>
            <w:noProof/>
          </w:rPr>
          <w:tab/>
        </w:r>
        <w:r w:rsidR="0076629D" w:rsidRPr="004826DC">
          <w:rPr>
            <w:rStyle w:val="Hyperlink"/>
            <w:noProof/>
            <w:color w:val="auto"/>
          </w:rPr>
          <w:t>Dimensionamento do sistema após um caso de  melhoria</w:t>
        </w:r>
        <w:r w:rsidR="0076629D" w:rsidRPr="004826DC">
          <w:rPr>
            <w:noProof/>
            <w:webHidden/>
          </w:rPr>
          <w:tab/>
        </w:r>
        <w:r w:rsidR="00960E53" w:rsidRPr="004826DC">
          <w:rPr>
            <w:noProof/>
            <w:webHidden/>
          </w:rPr>
          <w:fldChar w:fldCharType="begin"/>
        </w:r>
        <w:r w:rsidR="0076629D" w:rsidRPr="004826DC">
          <w:rPr>
            <w:noProof/>
            <w:webHidden/>
          </w:rPr>
          <w:instrText xml:space="preserve"> PAGEREF _Toc317770282 \h </w:instrText>
        </w:r>
        <w:r w:rsidR="00960E53" w:rsidRPr="004826DC">
          <w:rPr>
            <w:noProof/>
            <w:webHidden/>
          </w:rPr>
        </w:r>
        <w:r w:rsidR="00960E53" w:rsidRPr="004826DC">
          <w:rPr>
            <w:noProof/>
            <w:webHidden/>
          </w:rPr>
          <w:fldChar w:fldCharType="separate"/>
        </w:r>
        <w:r w:rsidR="0076629D" w:rsidRPr="004826DC">
          <w:rPr>
            <w:noProof/>
            <w:webHidden/>
          </w:rPr>
          <w:t>18</w:t>
        </w:r>
        <w:r w:rsidR="00960E53" w:rsidRPr="004826DC">
          <w:rPr>
            <w:noProof/>
            <w:webHidden/>
          </w:rPr>
          <w:fldChar w:fldCharType="end"/>
        </w:r>
      </w:hyperlink>
    </w:p>
    <w:p w:rsidR="0076629D" w:rsidRPr="004826DC" w:rsidRDefault="001F0FD9" w:rsidP="0076629D">
      <w:pPr>
        <w:pStyle w:val="Sumrio1"/>
        <w:tabs>
          <w:tab w:val="left" w:pos="720"/>
          <w:tab w:val="right" w:leader="underscore" w:pos="9890"/>
        </w:tabs>
        <w:rPr>
          <w:b/>
          <w:bCs/>
          <w:i/>
          <w:iCs/>
          <w:noProof/>
        </w:rPr>
      </w:pPr>
      <w:hyperlink w:anchor="_Toc317770283" w:history="1">
        <w:r w:rsidR="0076629D" w:rsidRPr="004826DC">
          <w:rPr>
            <w:rStyle w:val="Hyperlink"/>
            <w:noProof/>
            <w:color w:val="auto"/>
          </w:rPr>
          <w:t>12.</w:t>
        </w:r>
        <w:r w:rsidR="0076629D" w:rsidRPr="004826DC">
          <w:rPr>
            <w:noProof/>
          </w:rPr>
          <w:tab/>
        </w:r>
        <w:r w:rsidR="0076629D" w:rsidRPr="004826DC">
          <w:rPr>
            <w:rStyle w:val="Hyperlink"/>
            <w:noProof/>
            <w:color w:val="auto"/>
          </w:rPr>
          <w:t>Documentação</w:t>
        </w:r>
        <w:r w:rsidR="0076629D" w:rsidRPr="004826DC">
          <w:rPr>
            <w:noProof/>
            <w:webHidden/>
          </w:rPr>
          <w:tab/>
        </w:r>
        <w:r w:rsidR="00960E53" w:rsidRPr="004826DC">
          <w:rPr>
            <w:noProof/>
            <w:webHidden/>
          </w:rPr>
          <w:fldChar w:fldCharType="begin"/>
        </w:r>
        <w:r w:rsidR="0076629D" w:rsidRPr="004826DC">
          <w:rPr>
            <w:noProof/>
            <w:webHidden/>
          </w:rPr>
          <w:instrText xml:space="preserve"> PAGEREF _Toc317770283 \h </w:instrText>
        </w:r>
        <w:r w:rsidR="00960E53" w:rsidRPr="004826DC">
          <w:rPr>
            <w:noProof/>
            <w:webHidden/>
          </w:rPr>
        </w:r>
        <w:r w:rsidR="00960E53" w:rsidRPr="004826DC">
          <w:rPr>
            <w:noProof/>
            <w:webHidden/>
          </w:rPr>
          <w:fldChar w:fldCharType="separate"/>
        </w:r>
        <w:r w:rsidR="0076629D" w:rsidRPr="004826DC">
          <w:rPr>
            <w:noProof/>
            <w:webHidden/>
          </w:rPr>
          <w:t>18</w:t>
        </w:r>
        <w:r w:rsidR="00960E53" w:rsidRPr="004826DC">
          <w:rPr>
            <w:noProof/>
            <w:webHidden/>
          </w:rPr>
          <w:fldChar w:fldCharType="end"/>
        </w:r>
      </w:hyperlink>
    </w:p>
    <w:p w:rsidR="0076629D" w:rsidRPr="004826DC" w:rsidRDefault="001F0FD9" w:rsidP="0076629D">
      <w:pPr>
        <w:pStyle w:val="Sumrio3"/>
        <w:tabs>
          <w:tab w:val="left" w:pos="1440"/>
          <w:tab w:val="right" w:leader="underscore" w:pos="9890"/>
        </w:tabs>
        <w:rPr>
          <w:noProof/>
        </w:rPr>
      </w:pPr>
      <w:hyperlink w:anchor="_Toc317770284" w:history="1">
        <w:r w:rsidR="0076629D" w:rsidRPr="004826DC">
          <w:rPr>
            <w:rStyle w:val="Hyperlink"/>
            <w:noProof/>
            <w:color w:val="auto"/>
          </w:rPr>
          <w:t>12.1.1.</w:t>
        </w:r>
        <w:r w:rsidR="0076629D" w:rsidRPr="004826DC">
          <w:rPr>
            <w:noProof/>
          </w:rPr>
          <w:tab/>
        </w:r>
        <w:r w:rsidR="0076629D" w:rsidRPr="004826DC">
          <w:rPr>
            <w:rStyle w:val="Hyperlink"/>
            <w:noProof/>
            <w:color w:val="auto"/>
          </w:rPr>
          <w:t>Nomenclatura</w:t>
        </w:r>
        <w:r w:rsidR="0076629D" w:rsidRPr="004826DC">
          <w:rPr>
            <w:noProof/>
            <w:webHidden/>
          </w:rPr>
          <w:tab/>
        </w:r>
        <w:r w:rsidR="00960E53" w:rsidRPr="004826DC">
          <w:rPr>
            <w:noProof/>
            <w:webHidden/>
          </w:rPr>
          <w:fldChar w:fldCharType="begin"/>
        </w:r>
        <w:r w:rsidR="0076629D" w:rsidRPr="004826DC">
          <w:rPr>
            <w:noProof/>
            <w:webHidden/>
          </w:rPr>
          <w:instrText xml:space="preserve"> PAGEREF _Toc317770284 \h </w:instrText>
        </w:r>
        <w:r w:rsidR="00960E53" w:rsidRPr="004826DC">
          <w:rPr>
            <w:noProof/>
            <w:webHidden/>
          </w:rPr>
        </w:r>
        <w:r w:rsidR="00960E53" w:rsidRPr="004826DC">
          <w:rPr>
            <w:noProof/>
            <w:webHidden/>
          </w:rPr>
          <w:fldChar w:fldCharType="separate"/>
        </w:r>
        <w:r w:rsidR="0076629D" w:rsidRPr="004826DC">
          <w:rPr>
            <w:noProof/>
            <w:webHidden/>
          </w:rPr>
          <w:t>18</w:t>
        </w:r>
        <w:r w:rsidR="00960E53" w:rsidRPr="004826DC">
          <w:rPr>
            <w:noProof/>
            <w:webHidden/>
          </w:rPr>
          <w:fldChar w:fldCharType="end"/>
        </w:r>
      </w:hyperlink>
    </w:p>
    <w:p w:rsidR="0076629D" w:rsidRPr="004826DC" w:rsidRDefault="001F0FD9" w:rsidP="0076629D">
      <w:pPr>
        <w:pStyle w:val="Sumrio3"/>
        <w:tabs>
          <w:tab w:val="left" w:pos="1440"/>
          <w:tab w:val="right" w:leader="underscore" w:pos="9890"/>
        </w:tabs>
        <w:rPr>
          <w:noProof/>
        </w:rPr>
      </w:pPr>
      <w:hyperlink w:anchor="_Toc317770285" w:history="1">
        <w:r w:rsidR="0076629D" w:rsidRPr="004826DC">
          <w:rPr>
            <w:rStyle w:val="Hyperlink"/>
            <w:noProof/>
            <w:color w:val="auto"/>
          </w:rPr>
          <w:t>12.1.2.</w:t>
        </w:r>
        <w:r w:rsidR="0076629D" w:rsidRPr="004826DC">
          <w:rPr>
            <w:noProof/>
          </w:rPr>
          <w:tab/>
        </w:r>
        <w:r w:rsidR="0076629D" w:rsidRPr="004826DC">
          <w:rPr>
            <w:rStyle w:val="Hyperlink"/>
            <w:noProof/>
            <w:color w:val="auto"/>
          </w:rPr>
          <w:t>Itens exigidos para contagem detalhada</w:t>
        </w:r>
        <w:r w:rsidR="0076629D" w:rsidRPr="004826DC">
          <w:rPr>
            <w:noProof/>
            <w:webHidden/>
          </w:rPr>
          <w:tab/>
        </w:r>
        <w:r w:rsidR="00960E53" w:rsidRPr="004826DC">
          <w:rPr>
            <w:noProof/>
            <w:webHidden/>
          </w:rPr>
          <w:fldChar w:fldCharType="begin"/>
        </w:r>
        <w:r w:rsidR="0076629D" w:rsidRPr="004826DC">
          <w:rPr>
            <w:noProof/>
            <w:webHidden/>
          </w:rPr>
          <w:instrText xml:space="preserve"> PAGEREF _Toc317770285 \h </w:instrText>
        </w:r>
        <w:r w:rsidR="00960E53" w:rsidRPr="004826DC">
          <w:rPr>
            <w:noProof/>
            <w:webHidden/>
          </w:rPr>
        </w:r>
        <w:r w:rsidR="00960E53" w:rsidRPr="004826DC">
          <w:rPr>
            <w:noProof/>
            <w:webHidden/>
          </w:rPr>
          <w:fldChar w:fldCharType="separate"/>
        </w:r>
        <w:r w:rsidR="0076629D" w:rsidRPr="004826DC">
          <w:rPr>
            <w:noProof/>
            <w:webHidden/>
          </w:rPr>
          <w:t>19</w:t>
        </w:r>
        <w:r w:rsidR="00960E53" w:rsidRPr="004826DC">
          <w:rPr>
            <w:noProof/>
            <w:webHidden/>
          </w:rPr>
          <w:fldChar w:fldCharType="end"/>
        </w:r>
      </w:hyperlink>
    </w:p>
    <w:p w:rsidR="0076629D" w:rsidRPr="004826DC" w:rsidRDefault="001F0FD9" w:rsidP="0076629D">
      <w:pPr>
        <w:pStyle w:val="Sumrio1"/>
        <w:tabs>
          <w:tab w:val="left" w:pos="720"/>
          <w:tab w:val="right" w:leader="underscore" w:pos="9890"/>
        </w:tabs>
        <w:rPr>
          <w:b/>
          <w:bCs/>
          <w:i/>
          <w:iCs/>
          <w:noProof/>
        </w:rPr>
      </w:pPr>
      <w:hyperlink w:anchor="_Toc317770286" w:history="1">
        <w:r w:rsidR="0076629D" w:rsidRPr="004826DC">
          <w:rPr>
            <w:rStyle w:val="Hyperlink"/>
            <w:noProof/>
            <w:color w:val="auto"/>
          </w:rPr>
          <w:t>13.</w:t>
        </w:r>
        <w:r w:rsidR="0076629D" w:rsidRPr="004826DC">
          <w:rPr>
            <w:noProof/>
          </w:rPr>
          <w:tab/>
        </w:r>
        <w:r w:rsidR="0076629D" w:rsidRPr="004826DC">
          <w:rPr>
            <w:rStyle w:val="Hyperlink"/>
            <w:noProof/>
            <w:color w:val="auto"/>
          </w:rPr>
          <w:t>métrica PARA data warehouse</w:t>
        </w:r>
        <w:r w:rsidR="0076629D" w:rsidRPr="004826DC">
          <w:rPr>
            <w:noProof/>
            <w:webHidden/>
          </w:rPr>
          <w:tab/>
        </w:r>
        <w:r w:rsidR="00960E53" w:rsidRPr="004826DC">
          <w:rPr>
            <w:noProof/>
            <w:webHidden/>
          </w:rPr>
          <w:fldChar w:fldCharType="begin"/>
        </w:r>
        <w:r w:rsidR="0076629D" w:rsidRPr="004826DC">
          <w:rPr>
            <w:noProof/>
            <w:webHidden/>
          </w:rPr>
          <w:instrText xml:space="preserve"> PAGEREF _Toc317770286 \h </w:instrText>
        </w:r>
        <w:r w:rsidR="00960E53" w:rsidRPr="004826DC">
          <w:rPr>
            <w:noProof/>
            <w:webHidden/>
          </w:rPr>
        </w:r>
        <w:r w:rsidR="00960E53" w:rsidRPr="004826DC">
          <w:rPr>
            <w:noProof/>
            <w:webHidden/>
          </w:rPr>
          <w:fldChar w:fldCharType="separate"/>
        </w:r>
        <w:r w:rsidR="0076629D" w:rsidRPr="004826DC">
          <w:rPr>
            <w:noProof/>
            <w:webHidden/>
          </w:rPr>
          <w:t>19</w:t>
        </w:r>
        <w:r w:rsidR="00960E53" w:rsidRPr="004826DC">
          <w:rPr>
            <w:noProof/>
            <w:webHidden/>
          </w:rPr>
          <w:fldChar w:fldCharType="end"/>
        </w:r>
      </w:hyperlink>
    </w:p>
    <w:p w:rsidR="0076629D" w:rsidRPr="004826DC" w:rsidRDefault="001F0FD9" w:rsidP="0076629D">
      <w:pPr>
        <w:pStyle w:val="Sumrio2"/>
        <w:tabs>
          <w:tab w:val="left" w:pos="960"/>
          <w:tab w:val="right" w:leader="underscore" w:pos="9890"/>
        </w:tabs>
        <w:rPr>
          <w:b/>
          <w:bCs/>
          <w:noProof/>
        </w:rPr>
      </w:pPr>
      <w:hyperlink w:anchor="_Toc317770287" w:history="1">
        <w:r w:rsidR="0076629D" w:rsidRPr="004826DC">
          <w:rPr>
            <w:rStyle w:val="Hyperlink"/>
            <w:noProof/>
            <w:color w:val="auto"/>
          </w:rPr>
          <w:t>13.1.</w:t>
        </w:r>
        <w:r w:rsidR="0076629D" w:rsidRPr="004826DC">
          <w:rPr>
            <w:noProof/>
          </w:rPr>
          <w:tab/>
        </w:r>
        <w:r w:rsidR="0076629D" w:rsidRPr="004826DC">
          <w:rPr>
            <w:rStyle w:val="Hyperlink"/>
            <w:noProof/>
            <w:color w:val="auto"/>
          </w:rPr>
          <w:t>Entradas externas</w:t>
        </w:r>
        <w:r w:rsidR="0076629D" w:rsidRPr="004826DC">
          <w:rPr>
            <w:noProof/>
            <w:webHidden/>
          </w:rPr>
          <w:tab/>
        </w:r>
        <w:r w:rsidR="00960E53" w:rsidRPr="004826DC">
          <w:rPr>
            <w:noProof/>
            <w:webHidden/>
          </w:rPr>
          <w:fldChar w:fldCharType="begin"/>
        </w:r>
        <w:r w:rsidR="0076629D" w:rsidRPr="004826DC">
          <w:rPr>
            <w:noProof/>
            <w:webHidden/>
          </w:rPr>
          <w:instrText xml:space="preserve"> PAGEREF _Toc317770287 \h </w:instrText>
        </w:r>
        <w:r w:rsidR="00960E53" w:rsidRPr="004826DC">
          <w:rPr>
            <w:noProof/>
            <w:webHidden/>
          </w:rPr>
        </w:r>
        <w:r w:rsidR="00960E53" w:rsidRPr="004826DC">
          <w:rPr>
            <w:noProof/>
            <w:webHidden/>
          </w:rPr>
          <w:fldChar w:fldCharType="separate"/>
        </w:r>
        <w:r w:rsidR="0076629D" w:rsidRPr="004826DC">
          <w:rPr>
            <w:noProof/>
            <w:webHidden/>
          </w:rPr>
          <w:t>19</w:t>
        </w:r>
        <w:r w:rsidR="00960E53" w:rsidRPr="004826DC">
          <w:rPr>
            <w:noProof/>
            <w:webHidden/>
          </w:rPr>
          <w:fldChar w:fldCharType="end"/>
        </w:r>
      </w:hyperlink>
    </w:p>
    <w:p w:rsidR="0076629D" w:rsidRPr="004826DC" w:rsidRDefault="001F0FD9" w:rsidP="0076629D">
      <w:pPr>
        <w:pStyle w:val="Sumrio2"/>
        <w:tabs>
          <w:tab w:val="left" w:pos="960"/>
          <w:tab w:val="right" w:leader="underscore" w:pos="9890"/>
        </w:tabs>
        <w:rPr>
          <w:b/>
          <w:bCs/>
          <w:noProof/>
        </w:rPr>
      </w:pPr>
      <w:hyperlink w:anchor="_Toc317770288" w:history="1">
        <w:r w:rsidR="0076629D" w:rsidRPr="004826DC">
          <w:rPr>
            <w:rStyle w:val="Hyperlink"/>
            <w:noProof/>
            <w:color w:val="auto"/>
          </w:rPr>
          <w:t>13.2.</w:t>
        </w:r>
        <w:r w:rsidR="0076629D" w:rsidRPr="004826DC">
          <w:rPr>
            <w:noProof/>
          </w:rPr>
          <w:tab/>
        </w:r>
        <w:r w:rsidR="0076629D" w:rsidRPr="004826DC">
          <w:rPr>
            <w:rStyle w:val="Hyperlink"/>
            <w:noProof/>
            <w:color w:val="auto"/>
          </w:rPr>
          <w:t>Consultas e saídas externas</w:t>
        </w:r>
        <w:r w:rsidR="0076629D" w:rsidRPr="004826DC">
          <w:rPr>
            <w:noProof/>
            <w:webHidden/>
          </w:rPr>
          <w:tab/>
        </w:r>
        <w:r w:rsidR="00960E53" w:rsidRPr="004826DC">
          <w:rPr>
            <w:noProof/>
            <w:webHidden/>
          </w:rPr>
          <w:fldChar w:fldCharType="begin"/>
        </w:r>
        <w:r w:rsidR="0076629D" w:rsidRPr="004826DC">
          <w:rPr>
            <w:noProof/>
            <w:webHidden/>
          </w:rPr>
          <w:instrText xml:space="preserve"> PAGEREF _Toc317770288 \h </w:instrText>
        </w:r>
        <w:r w:rsidR="00960E53" w:rsidRPr="004826DC">
          <w:rPr>
            <w:noProof/>
            <w:webHidden/>
          </w:rPr>
        </w:r>
        <w:r w:rsidR="00960E53" w:rsidRPr="004826DC">
          <w:rPr>
            <w:noProof/>
            <w:webHidden/>
          </w:rPr>
          <w:fldChar w:fldCharType="separate"/>
        </w:r>
        <w:r w:rsidR="0076629D" w:rsidRPr="004826DC">
          <w:rPr>
            <w:noProof/>
            <w:webHidden/>
          </w:rPr>
          <w:t>20</w:t>
        </w:r>
        <w:r w:rsidR="00960E53" w:rsidRPr="004826DC">
          <w:rPr>
            <w:noProof/>
            <w:webHidden/>
          </w:rPr>
          <w:fldChar w:fldCharType="end"/>
        </w:r>
      </w:hyperlink>
    </w:p>
    <w:p w:rsidR="0076629D" w:rsidRPr="004826DC" w:rsidRDefault="001F0FD9" w:rsidP="0076629D">
      <w:pPr>
        <w:pStyle w:val="Sumrio3"/>
        <w:tabs>
          <w:tab w:val="left" w:pos="1440"/>
          <w:tab w:val="right" w:leader="underscore" w:pos="9890"/>
        </w:tabs>
        <w:rPr>
          <w:noProof/>
        </w:rPr>
      </w:pPr>
      <w:hyperlink w:anchor="_Toc317770289" w:history="1">
        <w:r w:rsidR="0076629D" w:rsidRPr="004826DC">
          <w:rPr>
            <w:rStyle w:val="Hyperlink"/>
            <w:noProof/>
            <w:color w:val="auto"/>
          </w:rPr>
          <w:t>13.2.1.</w:t>
        </w:r>
        <w:r w:rsidR="0076629D" w:rsidRPr="004826DC">
          <w:rPr>
            <w:noProof/>
          </w:rPr>
          <w:tab/>
        </w:r>
        <w:r w:rsidR="0076629D" w:rsidRPr="004826DC">
          <w:rPr>
            <w:rStyle w:val="Hyperlink"/>
            <w:noProof/>
            <w:color w:val="auto"/>
          </w:rPr>
          <w:t>Consultas com múltiplas mídias</w:t>
        </w:r>
        <w:r w:rsidR="0076629D" w:rsidRPr="004826DC">
          <w:rPr>
            <w:noProof/>
            <w:webHidden/>
          </w:rPr>
          <w:tab/>
        </w:r>
        <w:r w:rsidR="00960E53" w:rsidRPr="004826DC">
          <w:rPr>
            <w:noProof/>
            <w:webHidden/>
          </w:rPr>
          <w:fldChar w:fldCharType="begin"/>
        </w:r>
        <w:r w:rsidR="0076629D" w:rsidRPr="004826DC">
          <w:rPr>
            <w:noProof/>
            <w:webHidden/>
          </w:rPr>
          <w:instrText xml:space="preserve"> PAGEREF _Toc317770289 \h </w:instrText>
        </w:r>
        <w:r w:rsidR="00960E53" w:rsidRPr="004826DC">
          <w:rPr>
            <w:noProof/>
            <w:webHidden/>
          </w:rPr>
        </w:r>
        <w:r w:rsidR="00960E53" w:rsidRPr="004826DC">
          <w:rPr>
            <w:noProof/>
            <w:webHidden/>
          </w:rPr>
          <w:fldChar w:fldCharType="separate"/>
        </w:r>
        <w:r w:rsidR="0076629D" w:rsidRPr="004826DC">
          <w:rPr>
            <w:noProof/>
            <w:webHidden/>
          </w:rPr>
          <w:t>20</w:t>
        </w:r>
        <w:r w:rsidR="00960E53" w:rsidRPr="004826DC">
          <w:rPr>
            <w:noProof/>
            <w:webHidden/>
          </w:rPr>
          <w:fldChar w:fldCharType="end"/>
        </w:r>
      </w:hyperlink>
    </w:p>
    <w:p w:rsidR="0076629D" w:rsidRPr="004826DC" w:rsidRDefault="001F0FD9" w:rsidP="0076629D">
      <w:pPr>
        <w:pStyle w:val="Sumrio2"/>
        <w:tabs>
          <w:tab w:val="left" w:pos="960"/>
          <w:tab w:val="right" w:leader="underscore" w:pos="9890"/>
        </w:tabs>
        <w:rPr>
          <w:b/>
          <w:bCs/>
          <w:noProof/>
        </w:rPr>
      </w:pPr>
      <w:hyperlink w:anchor="_Toc317770290" w:history="1">
        <w:r w:rsidR="0076629D" w:rsidRPr="004826DC">
          <w:rPr>
            <w:rStyle w:val="Hyperlink"/>
            <w:noProof/>
            <w:color w:val="auto"/>
          </w:rPr>
          <w:t>13.3.</w:t>
        </w:r>
        <w:r w:rsidR="0076629D" w:rsidRPr="004826DC">
          <w:rPr>
            <w:noProof/>
          </w:rPr>
          <w:tab/>
        </w:r>
        <w:r w:rsidR="0076629D" w:rsidRPr="004826DC">
          <w:rPr>
            <w:rStyle w:val="Hyperlink"/>
            <w:noProof/>
            <w:color w:val="auto"/>
          </w:rPr>
          <w:t>Funções de dados relacionadas a entradas externas</w:t>
        </w:r>
        <w:r w:rsidR="0076629D" w:rsidRPr="004826DC">
          <w:rPr>
            <w:noProof/>
            <w:webHidden/>
          </w:rPr>
          <w:tab/>
        </w:r>
        <w:r w:rsidR="00960E53" w:rsidRPr="004826DC">
          <w:rPr>
            <w:noProof/>
            <w:webHidden/>
          </w:rPr>
          <w:fldChar w:fldCharType="begin"/>
        </w:r>
        <w:r w:rsidR="0076629D" w:rsidRPr="004826DC">
          <w:rPr>
            <w:noProof/>
            <w:webHidden/>
          </w:rPr>
          <w:instrText xml:space="preserve"> PAGEREF _Toc317770290 \h </w:instrText>
        </w:r>
        <w:r w:rsidR="00960E53" w:rsidRPr="004826DC">
          <w:rPr>
            <w:noProof/>
            <w:webHidden/>
          </w:rPr>
        </w:r>
        <w:r w:rsidR="00960E53" w:rsidRPr="004826DC">
          <w:rPr>
            <w:noProof/>
            <w:webHidden/>
          </w:rPr>
          <w:fldChar w:fldCharType="separate"/>
        </w:r>
        <w:r w:rsidR="0076629D" w:rsidRPr="004826DC">
          <w:rPr>
            <w:noProof/>
            <w:webHidden/>
          </w:rPr>
          <w:t>20</w:t>
        </w:r>
        <w:r w:rsidR="00960E53" w:rsidRPr="004826DC">
          <w:rPr>
            <w:noProof/>
            <w:webHidden/>
          </w:rPr>
          <w:fldChar w:fldCharType="end"/>
        </w:r>
      </w:hyperlink>
    </w:p>
    <w:p w:rsidR="0076629D" w:rsidRPr="004826DC" w:rsidRDefault="001F0FD9" w:rsidP="0076629D">
      <w:pPr>
        <w:pStyle w:val="Sumrio2"/>
        <w:tabs>
          <w:tab w:val="left" w:pos="960"/>
          <w:tab w:val="right" w:leader="underscore" w:pos="9890"/>
        </w:tabs>
        <w:rPr>
          <w:b/>
          <w:bCs/>
          <w:noProof/>
        </w:rPr>
      </w:pPr>
      <w:hyperlink w:anchor="_Toc317770291" w:history="1">
        <w:r w:rsidR="0076629D" w:rsidRPr="004826DC">
          <w:rPr>
            <w:rStyle w:val="Hyperlink"/>
            <w:noProof/>
            <w:color w:val="auto"/>
          </w:rPr>
          <w:t>13.4.</w:t>
        </w:r>
        <w:r w:rsidR="0076629D" w:rsidRPr="004826DC">
          <w:rPr>
            <w:noProof/>
          </w:rPr>
          <w:tab/>
        </w:r>
        <w:r w:rsidR="0076629D" w:rsidRPr="004826DC">
          <w:rPr>
            <w:rStyle w:val="Hyperlink"/>
            <w:noProof/>
            <w:color w:val="auto"/>
          </w:rPr>
          <w:t>Tabelas de visualização – geração de cubos ou contexto de análise ou universo</w:t>
        </w:r>
        <w:r w:rsidR="0076629D" w:rsidRPr="004826DC">
          <w:rPr>
            <w:noProof/>
            <w:webHidden/>
          </w:rPr>
          <w:tab/>
        </w:r>
        <w:r w:rsidR="00960E53" w:rsidRPr="004826DC">
          <w:rPr>
            <w:noProof/>
            <w:webHidden/>
          </w:rPr>
          <w:fldChar w:fldCharType="begin"/>
        </w:r>
        <w:r w:rsidR="0076629D" w:rsidRPr="004826DC">
          <w:rPr>
            <w:noProof/>
            <w:webHidden/>
          </w:rPr>
          <w:instrText xml:space="preserve"> PAGEREF _Toc317770291 \h </w:instrText>
        </w:r>
        <w:r w:rsidR="00960E53" w:rsidRPr="004826DC">
          <w:rPr>
            <w:noProof/>
            <w:webHidden/>
          </w:rPr>
        </w:r>
        <w:r w:rsidR="00960E53" w:rsidRPr="004826DC">
          <w:rPr>
            <w:noProof/>
            <w:webHidden/>
          </w:rPr>
          <w:fldChar w:fldCharType="separate"/>
        </w:r>
        <w:r w:rsidR="0076629D" w:rsidRPr="004826DC">
          <w:rPr>
            <w:noProof/>
            <w:webHidden/>
          </w:rPr>
          <w:t>22</w:t>
        </w:r>
        <w:r w:rsidR="00960E53" w:rsidRPr="004826DC">
          <w:rPr>
            <w:noProof/>
            <w:webHidden/>
          </w:rPr>
          <w:fldChar w:fldCharType="end"/>
        </w:r>
      </w:hyperlink>
    </w:p>
    <w:p w:rsidR="0076629D" w:rsidRPr="004826DC" w:rsidRDefault="001F0FD9" w:rsidP="0076629D">
      <w:pPr>
        <w:pStyle w:val="Sumrio2"/>
        <w:tabs>
          <w:tab w:val="left" w:pos="960"/>
          <w:tab w:val="right" w:leader="underscore" w:pos="9890"/>
        </w:tabs>
        <w:rPr>
          <w:b/>
          <w:bCs/>
          <w:noProof/>
        </w:rPr>
      </w:pPr>
      <w:hyperlink w:anchor="_Toc317770292" w:history="1">
        <w:r w:rsidR="0076629D" w:rsidRPr="004826DC">
          <w:rPr>
            <w:rStyle w:val="Hyperlink"/>
            <w:noProof/>
            <w:color w:val="auto"/>
          </w:rPr>
          <w:t>13.5.</w:t>
        </w:r>
        <w:r w:rsidR="0076629D" w:rsidRPr="004826DC">
          <w:rPr>
            <w:noProof/>
          </w:rPr>
          <w:tab/>
        </w:r>
        <w:r w:rsidR="0076629D" w:rsidRPr="004826DC">
          <w:rPr>
            <w:rStyle w:val="Hyperlink"/>
            <w:noProof/>
            <w:color w:val="auto"/>
          </w:rPr>
          <w:t>Funcionalidades de controle do data warehouse</w:t>
        </w:r>
        <w:r w:rsidR="0076629D" w:rsidRPr="004826DC">
          <w:rPr>
            <w:noProof/>
            <w:webHidden/>
          </w:rPr>
          <w:tab/>
        </w:r>
        <w:r w:rsidR="00960E53" w:rsidRPr="004826DC">
          <w:rPr>
            <w:noProof/>
            <w:webHidden/>
          </w:rPr>
          <w:fldChar w:fldCharType="begin"/>
        </w:r>
        <w:r w:rsidR="0076629D" w:rsidRPr="004826DC">
          <w:rPr>
            <w:noProof/>
            <w:webHidden/>
          </w:rPr>
          <w:instrText xml:space="preserve"> PAGEREF _Toc317770292 \h </w:instrText>
        </w:r>
        <w:r w:rsidR="00960E53" w:rsidRPr="004826DC">
          <w:rPr>
            <w:noProof/>
            <w:webHidden/>
          </w:rPr>
        </w:r>
        <w:r w:rsidR="00960E53" w:rsidRPr="004826DC">
          <w:rPr>
            <w:noProof/>
            <w:webHidden/>
          </w:rPr>
          <w:fldChar w:fldCharType="separate"/>
        </w:r>
        <w:r w:rsidR="0076629D" w:rsidRPr="004826DC">
          <w:rPr>
            <w:noProof/>
            <w:webHidden/>
          </w:rPr>
          <w:t>22</w:t>
        </w:r>
        <w:r w:rsidR="00960E53" w:rsidRPr="004826DC">
          <w:rPr>
            <w:noProof/>
            <w:webHidden/>
          </w:rPr>
          <w:fldChar w:fldCharType="end"/>
        </w:r>
      </w:hyperlink>
    </w:p>
    <w:p w:rsidR="0076629D" w:rsidRPr="004826DC" w:rsidRDefault="001F0FD9" w:rsidP="0076629D">
      <w:pPr>
        <w:pStyle w:val="Sumrio2"/>
        <w:tabs>
          <w:tab w:val="left" w:pos="960"/>
          <w:tab w:val="right" w:leader="underscore" w:pos="9890"/>
        </w:tabs>
        <w:rPr>
          <w:b/>
          <w:bCs/>
          <w:noProof/>
        </w:rPr>
      </w:pPr>
      <w:hyperlink w:anchor="_Toc317770293" w:history="1">
        <w:r w:rsidR="0076629D" w:rsidRPr="004826DC">
          <w:rPr>
            <w:rStyle w:val="Hyperlink"/>
            <w:noProof/>
            <w:color w:val="auto"/>
          </w:rPr>
          <w:t>13.6.</w:t>
        </w:r>
        <w:r w:rsidR="0076629D" w:rsidRPr="004826DC">
          <w:rPr>
            <w:noProof/>
          </w:rPr>
          <w:tab/>
        </w:r>
        <w:r w:rsidR="0076629D" w:rsidRPr="004826DC">
          <w:rPr>
            <w:rStyle w:val="Hyperlink"/>
            <w:noProof/>
            <w:color w:val="auto"/>
          </w:rPr>
          <w:t>Caso de melhoria – criação de fórmulas</w:t>
        </w:r>
        <w:r w:rsidR="0076629D" w:rsidRPr="004826DC">
          <w:rPr>
            <w:noProof/>
            <w:webHidden/>
          </w:rPr>
          <w:tab/>
        </w:r>
        <w:r w:rsidR="00960E53" w:rsidRPr="004826DC">
          <w:rPr>
            <w:noProof/>
            <w:webHidden/>
          </w:rPr>
          <w:fldChar w:fldCharType="begin"/>
        </w:r>
        <w:r w:rsidR="0076629D" w:rsidRPr="004826DC">
          <w:rPr>
            <w:noProof/>
            <w:webHidden/>
          </w:rPr>
          <w:instrText xml:space="preserve"> PAGEREF _Toc317770293 \h </w:instrText>
        </w:r>
        <w:r w:rsidR="00960E53" w:rsidRPr="004826DC">
          <w:rPr>
            <w:noProof/>
            <w:webHidden/>
          </w:rPr>
        </w:r>
        <w:r w:rsidR="00960E53" w:rsidRPr="004826DC">
          <w:rPr>
            <w:noProof/>
            <w:webHidden/>
          </w:rPr>
          <w:fldChar w:fldCharType="separate"/>
        </w:r>
        <w:r w:rsidR="0076629D" w:rsidRPr="004826DC">
          <w:rPr>
            <w:noProof/>
            <w:webHidden/>
          </w:rPr>
          <w:t>22</w:t>
        </w:r>
        <w:r w:rsidR="00960E53" w:rsidRPr="004826DC">
          <w:rPr>
            <w:noProof/>
            <w:webHidden/>
          </w:rPr>
          <w:fldChar w:fldCharType="end"/>
        </w:r>
      </w:hyperlink>
    </w:p>
    <w:p w:rsidR="0076629D" w:rsidRPr="004826DC" w:rsidRDefault="001F0FD9" w:rsidP="0076629D">
      <w:pPr>
        <w:pStyle w:val="Sumrio2"/>
        <w:tabs>
          <w:tab w:val="left" w:pos="960"/>
          <w:tab w:val="right" w:leader="underscore" w:pos="9890"/>
        </w:tabs>
        <w:rPr>
          <w:b/>
          <w:bCs/>
          <w:noProof/>
        </w:rPr>
      </w:pPr>
      <w:hyperlink w:anchor="_Toc317770294" w:history="1">
        <w:r w:rsidR="0076629D" w:rsidRPr="004826DC">
          <w:rPr>
            <w:rStyle w:val="Hyperlink"/>
            <w:noProof/>
            <w:color w:val="auto"/>
          </w:rPr>
          <w:t>13.7.</w:t>
        </w:r>
        <w:r w:rsidR="0076629D" w:rsidRPr="004826DC">
          <w:rPr>
            <w:noProof/>
          </w:rPr>
          <w:tab/>
        </w:r>
        <w:r w:rsidR="0076629D" w:rsidRPr="004826DC">
          <w:rPr>
            <w:rStyle w:val="Hyperlink"/>
            <w:noProof/>
            <w:color w:val="auto"/>
          </w:rPr>
          <w:t>Estimativa do tamanho funcional do caso de melhoria na atividade de prospecção de negócio</w:t>
        </w:r>
        <w:r w:rsidR="0076629D" w:rsidRPr="004826DC">
          <w:rPr>
            <w:noProof/>
            <w:webHidden/>
          </w:rPr>
          <w:tab/>
        </w:r>
        <w:r w:rsidR="00960E53" w:rsidRPr="004826DC">
          <w:rPr>
            <w:noProof/>
            <w:webHidden/>
          </w:rPr>
          <w:fldChar w:fldCharType="begin"/>
        </w:r>
        <w:r w:rsidR="0076629D" w:rsidRPr="004826DC">
          <w:rPr>
            <w:noProof/>
            <w:webHidden/>
          </w:rPr>
          <w:instrText xml:space="preserve"> PAGEREF _Toc317770294 \h </w:instrText>
        </w:r>
        <w:r w:rsidR="00960E53" w:rsidRPr="004826DC">
          <w:rPr>
            <w:noProof/>
            <w:webHidden/>
          </w:rPr>
        </w:r>
        <w:r w:rsidR="00960E53" w:rsidRPr="004826DC">
          <w:rPr>
            <w:noProof/>
            <w:webHidden/>
          </w:rPr>
          <w:fldChar w:fldCharType="separate"/>
        </w:r>
        <w:r w:rsidR="0076629D" w:rsidRPr="004826DC">
          <w:rPr>
            <w:noProof/>
            <w:webHidden/>
          </w:rPr>
          <w:t>23</w:t>
        </w:r>
        <w:r w:rsidR="00960E53" w:rsidRPr="004826DC">
          <w:rPr>
            <w:noProof/>
            <w:webHidden/>
          </w:rPr>
          <w:fldChar w:fldCharType="end"/>
        </w:r>
      </w:hyperlink>
    </w:p>
    <w:p w:rsidR="0076629D" w:rsidRPr="004826DC" w:rsidRDefault="001F0FD9" w:rsidP="0076629D">
      <w:pPr>
        <w:pStyle w:val="Sumrio1"/>
        <w:tabs>
          <w:tab w:val="left" w:pos="720"/>
          <w:tab w:val="right" w:leader="underscore" w:pos="9890"/>
        </w:tabs>
        <w:rPr>
          <w:b/>
          <w:bCs/>
          <w:i/>
          <w:iCs/>
          <w:noProof/>
        </w:rPr>
      </w:pPr>
      <w:hyperlink w:anchor="_Toc317770295" w:history="1">
        <w:r w:rsidR="0076629D" w:rsidRPr="004826DC">
          <w:rPr>
            <w:rStyle w:val="Hyperlink"/>
            <w:noProof/>
            <w:color w:val="auto"/>
          </w:rPr>
          <w:t>14.</w:t>
        </w:r>
        <w:r w:rsidR="0076629D" w:rsidRPr="004826DC">
          <w:rPr>
            <w:noProof/>
          </w:rPr>
          <w:tab/>
        </w:r>
        <w:r w:rsidR="0076629D" w:rsidRPr="004826DC">
          <w:rPr>
            <w:rStyle w:val="Hyperlink"/>
            <w:noProof/>
            <w:color w:val="auto"/>
          </w:rPr>
          <w:t>Métrica na gestão de contratos externos</w:t>
        </w:r>
        <w:r w:rsidR="0076629D" w:rsidRPr="004826DC">
          <w:rPr>
            <w:noProof/>
            <w:webHidden/>
          </w:rPr>
          <w:tab/>
        </w:r>
        <w:r w:rsidR="00960E53" w:rsidRPr="004826DC">
          <w:rPr>
            <w:noProof/>
            <w:webHidden/>
          </w:rPr>
          <w:fldChar w:fldCharType="begin"/>
        </w:r>
        <w:r w:rsidR="0076629D" w:rsidRPr="004826DC">
          <w:rPr>
            <w:noProof/>
            <w:webHidden/>
          </w:rPr>
          <w:instrText xml:space="preserve"> PAGEREF _Toc317770295 \h </w:instrText>
        </w:r>
        <w:r w:rsidR="00960E53" w:rsidRPr="004826DC">
          <w:rPr>
            <w:noProof/>
            <w:webHidden/>
          </w:rPr>
        </w:r>
        <w:r w:rsidR="00960E53" w:rsidRPr="004826DC">
          <w:rPr>
            <w:noProof/>
            <w:webHidden/>
          </w:rPr>
          <w:fldChar w:fldCharType="separate"/>
        </w:r>
        <w:r w:rsidR="0076629D" w:rsidRPr="004826DC">
          <w:rPr>
            <w:noProof/>
            <w:webHidden/>
          </w:rPr>
          <w:t>23</w:t>
        </w:r>
        <w:r w:rsidR="00960E53" w:rsidRPr="004826DC">
          <w:rPr>
            <w:noProof/>
            <w:webHidden/>
          </w:rPr>
          <w:fldChar w:fldCharType="end"/>
        </w:r>
      </w:hyperlink>
    </w:p>
    <w:p w:rsidR="0076629D" w:rsidRPr="004826DC" w:rsidRDefault="001F0FD9" w:rsidP="0076629D">
      <w:pPr>
        <w:pStyle w:val="Sumrio2"/>
        <w:tabs>
          <w:tab w:val="left" w:pos="960"/>
          <w:tab w:val="right" w:leader="underscore" w:pos="9890"/>
        </w:tabs>
        <w:rPr>
          <w:b/>
          <w:bCs/>
          <w:noProof/>
        </w:rPr>
      </w:pPr>
      <w:hyperlink w:anchor="_Toc317770296" w:history="1">
        <w:r w:rsidR="0076629D" w:rsidRPr="004826DC">
          <w:rPr>
            <w:rStyle w:val="Hyperlink"/>
            <w:noProof/>
            <w:color w:val="auto"/>
          </w:rPr>
          <w:t>14.1.</w:t>
        </w:r>
        <w:r w:rsidR="0076629D" w:rsidRPr="004826DC">
          <w:rPr>
            <w:noProof/>
          </w:rPr>
          <w:tab/>
        </w:r>
        <w:r w:rsidR="0076629D" w:rsidRPr="004826DC">
          <w:rPr>
            <w:rStyle w:val="Hyperlink"/>
            <w:noProof/>
            <w:color w:val="auto"/>
          </w:rPr>
          <w:t>Tipos de medição aplicados</w:t>
        </w:r>
        <w:r w:rsidR="0076629D" w:rsidRPr="004826DC">
          <w:rPr>
            <w:noProof/>
            <w:webHidden/>
          </w:rPr>
          <w:tab/>
        </w:r>
        <w:r w:rsidR="00960E53" w:rsidRPr="004826DC">
          <w:rPr>
            <w:noProof/>
            <w:webHidden/>
          </w:rPr>
          <w:fldChar w:fldCharType="begin"/>
        </w:r>
        <w:r w:rsidR="0076629D" w:rsidRPr="004826DC">
          <w:rPr>
            <w:noProof/>
            <w:webHidden/>
          </w:rPr>
          <w:instrText xml:space="preserve"> PAGEREF _Toc317770296 \h </w:instrText>
        </w:r>
        <w:r w:rsidR="00960E53" w:rsidRPr="004826DC">
          <w:rPr>
            <w:noProof/>
            <w:webHidden/>
          </w:rPr>
        </w:r>
        <w:r w:rsidR="00960E53" w:rsidRPr="004826DC">
          <w:rPr>
            <w:noProof/>
            <w:webHidden/>
          </w:rPr>
          <w:fldChar w:fldCharType="separate"/>
        </w:r>
        <w:r w:rsidR="0076629D" w:rsidRPr="004826DC">
          <w:rPr>
            <w:noProof/>
            <w:webHidden/>
          </w:rPr>
          <w:t>23</w:t>
        </w:r>
        <w:r w:rsidR="00960E53" w:rsidRPr="004826DC">
          <w:rPr>
            <w:noProof/>
            <w:webHidden/>
          </w:rPr>
          <w:fldChar w:fldCharType="end"/>
        </w:r>
      </w:hyperlink>
    </w:p>
    <w:p w:rsidR="0076629D" w:rsidRPr="004826DC" w:rsidRDefault="001F0FD9" w:rsidP="0076629D">
      <w:pPr>
        <w:pStyle w:val="Sumrio2"/>
        <w:tabs>
          <w:tab w:val="left" w:pos="960"/>
          <w:tab w:val="right" w:leader="underscore" w:pos="9890"/>
        </w:tabs>
        <w:rPr>
          <w:b/>
          <w:bCs/>
          <w:noProof/>
        </w:rPr>
      </w:pPr>
      <w:hyperlink w:anchor="_Toc317770297" w:history="1">
        <w:r w:rsidR="0076629D" w:rsidRPr="004826DC">
          <w:rPr>
            <w:rStyle w:val="Hyperlink"/>
            <w:noProof/>
            <w:color w:val="auto"/>
          </w:rPr>
          <w:t>14.2.</w:t>
        </w:r>
        <w:r w:rsidR="0076629D" w:rsidRPr="004826DC">
          <w:rPr>
            <w:noProof/>
          </w:rPr>
          <w:tab/>
        </w:r>
        <w:r w:rsidR="0076629D" w:rsidRPr="004826DC">
          <w:rPr>
            <w:rStyle w:val="Hyperlink"/>
            <w:noProof/>
            <w:color w:val="auto"/>
          </w:rPr>
          <w:t>Percentuais por atividade contratada devem ser aplicados</w:t>
        </w:r>
        <w:r w:rsidR="0076629D" w:rsidRPr="004826DC">
          <w:rPr>
            <w:noProof/>
            <w:webHidden/>
          </w:rPr>
          <w:tab/>
        </w:r>
        <w:r w:rsidR="00960E53" w:rsidRPr="004826DC">
          <w:rPr>
            <w:noProof/>
            <w:webHidden/>
          </w:rPr>
          <w:fldChar w:fldCharType="begin"/>
        </w:r>
        <w:r w:rsidR="0076629D" w:rsidRPr="004826DC">
          <w:rPr>
            <w:noProof/>
            <w:webHidden/>
          </w:rPr>
          <w:instrText xml:space="preserve"> PAGEREF _Toc317770297 \h </w:instrText>
        </w:r>
        <w:r w:rsidR="00960E53" w:rsidRPr="004826DC">
          <w:rPr>
            <w:noProof/>
            <w:webHidden/>
          </w:rPr>
        </w:r>
        <w:r w:rsidR="00960E53" w:rsidRPr="004826DC">
          <w:rPr>
            <w:noProof/>
            <w:webHidden/>
          </w:rPr>
          <w:fldChar w:fldCharType="separate"/>
        </w:r>
        <w:r w:rsidR="0076629D" w:rsidRPr="004826DC">
          <w:rPr>
            <w:noProof/>
            <w:webHidden/>
          </w:rPr>
          <w:t>23</w:t>
        </w:r>
        <w:r w:rsidR="00960E53" w:rsidRPr="004826DC">
          <w:rPr>
            <w:noProof/>
            <w:webHidden/>
          </w:rPr>
          <w:fldChar w:fldCharType="end"/>
        </w:r>
      </w:hyperlink>
    </w:p>
    <w:p w:rsidR="0076629D" w:rsidRPr="004826DC" w:rsidRDefault="001F0FD9" w:rsidP="0076629D">
      <w:pPr>
        <w:pStyle w:val="Sumrio2"/>
        <w:tabs>
          <w:tab w:val="left" w:pos="960"/>
          <w:tab w:val="right" w:leader="underscore" w:pos="9890"/>
        </w:tabs>
        <w:rPr>
          <w:b/>
          <w:bCs/>
          <w:noProof/>
        </w:rPr>
      </w:pPr>
      <w:hyperlink w:anchor="_Toc317770298" w:history="1">
        <w:r w:rsidR="0076629D" w:rsidRPr="004826DC">
          <w:rPr>
            <w:rStyle w:val="Hyperlink"/>
            <w:noProof/>
            <w:color w:val="auto"/>
          </w:rPr>
          <w:t>14.3.</w:t>
        </w:r>
        <w:r w:rsidR="0076629D" w:rsidRPr="004826DC">
          <w:rPr>
            <w:noProof/>
          </w:rPr>
          <w:tab/>
        </w:r>
        <w:r w:rsidR="0076629D" w:rsidRPr="004826DC">
          <w:rPr>
            <w:rStyle w:val="Hyperlink"/>
            <w:noProof/>
            <w:color w:val="auto"/>
          </w:rPr>
          <w:t>Funções já existentes na aplicação não serão remuneradas</w:t>
        </w:r>
        <w:r w:rsidR="0076629D" w:rsidRPr="004826DC">
          <w:rPr>
            <w:noProof/>
            <w:webHidden/>
          </w:rPr>
          <w:tab/>
        </w:r>
        <w:r w:rsidR="00960E53" w:rsidRPr="004826DC">
          <w:rPr>
            <w:noProof/>
            <w:webHidden/>
          </w:rPr>
          <w:fldChar w:fldCharType="begin"/>
        </w:r>
        <w:r w:rsidR="0076629D" w:rsidRPr="004826DC">
          <w:rPr>
            <w:noProof/>
            <w:webHidden/>
          </w:rPr>
          <w:instrText xml:space="preserve"> PAGEREF _Toc317770298 \h </w:instrText>
        </w:r>
        <w:r w:rsidR="00960E53" w:rsidRPr="004826DC">
          <w:rPr>
            <w:noProof/>
            <w:webHidden/>
          </w:rPr>
        </w:r>
        <w:r w:rsidR="00960E53" w:rsidRPr="004826DC">
          <w:rPr>
            <w:noProof/>
            <w:webHidden/>
          </w:rPr>
          <w:fldChar w:fldCharType="separate"/>
        </w:r>
        <w:r w:rsidR="0076629D" w:rsidRPr="004826DC">
          <w:rPr>
            <w:noProof/>
            <w:webHidden/>
          </w:rPr>
          <w:t>23</w:t>
        </w:r>
        <w:r w:rsidR="00960E53" w:rsidRPr="004826DC">
          <w:rPr>
            <w:noProof/>
            <w:webHidden/>
          </w:rPr>
          <w:fldChar w:fldCharType="end"/>
        </w:r>
      </w:hyperlink>
    </w:p>
    <w:p w:rsidR="0076629D" w:rsidRPr="004826DC" w:rsidRDefault="001F0FD9" w:rsidP="0076629D">
      <w:pPr>
        <w:pStyle w:val="Sumrio2"/>
        <w:tabs>
          <w:tab w:val="left" w:pos="960"/>
          <w:tab w:val="right" w:leader="underscore" w:pos="9890"/>
        </w:tabs>
        <w:rPr>
          <w:b/>
          <w:bCs/>
          <w:noProof/>
        </w:rPr>
      </w:pPr>
      <w:hyperlink w:anchor="_Toc317770299" w:history="1">
        <w:r w:rsidR="0076629D" w:rsidRPr="004826DC">
          <w:rPr>
            <w:rStyle w:val="Hyperlink"/>
            <w:noProof/>
            <w:color w:val="auto"/>
          </w:rPr>
          <w:t>14.4.</w:t>
        </w:r>
        <w:r w:rsidR="0076629D" w:rsidRPr="004826DC">
          <w:rPr>
            <w:noProof/>
          </w:rPr>
          <w:tab/>
        </w:r>
        <w:r w:rsidR="0076629D" w:rsidRPr="004826DC">
          <w:rPr>
            <w:rStyle w:val="Hyperlink"/>
            <w:noProof/>
            <w:color w:val="auto"/>
          </w:rPr>
          <w:t>Aceite de medição é obrigatório</w:t>
        </w:r>
        <w:r w:rsidR="0076629D" w:rsidRPr="004826DC">
          <w:rPr>
            <w:noProof/>
            <w:webHidden/>
          </w:rPr>
          <w:tab/>
        </w:r>
        <w:r w:rsidR="00960E53" w:rsidRPr="004826DC">
          <w:rPr>
            <w:noProof/>
            <w:webHidden/>
          </w:rPr>
          <w:fldChar w:fldCharType="begin"/>
        </w:r>
        <w:r w:rsidR="0076629D" w:rsidRPr="004826DC">
          <w:rPr>
            <w:noProof/>
            <w:webHidden/>
          </w:rPr>
          <w:instrText xml:space="preserve"> PAGEREF _Toc317770299 \h </w:instrText>
        </w:r>
        <w:r w:rsidR="00960E53" w:rsidRPr="004826DC">
          <w:rPr>
            <w:noProof/>
            <w:webHidden/>
          </w:rPr>
        </w:r>
        <w:r w:rsidR="00960E53" w:rsidRPr="004826DC">
          <w:rPr>
            <w:noProof/>
            <w:webHidden/>
          </w:rPr>
          <w:fldChar w:fldCharType="separate"/>
        </w:r>
        <w:r w:rsidR="0076629D" w:rsidRPr="004826DC">
          <w:rPr>
            <w:noProof/>
            <w:webHidden/>
          </w:rPr>
          <w:t>24</w:t>
        </w:r>
        <w:r w:rsidR="00960E53" w:rsidRPr="004826DC">
          <w:rPr>
            <w:noProof/>
            <w:webHidden/>
          </w:rPr>
          <w:fldChar w:fldCharType="end"/>
        </w:r>
      </w:hyperlink>
    </w:p>
    <w:p w:rsidR="0076629D" w:rsidRPr="004826DC" w:rsidRDefault="001F0FD9" w:rsidP="0076629D">
      <w:pPr>
        <w:pStyle w:val="Sumrio2"/>
        <w:tabs>
          <w:tab w:val="left" w:pos="960"/>
          <w:tab w:val="right" w:leader="underscore" w:pos="9890"/>
        </w:tabs>
        <w:rPr>
          <w:b/>
          <w:bCs/>
          <w:noProof/>
        </w:rPr>
      </w:pPr>
      <w:hyperlink w:anchor="_Toc317770300" w:history="1">
        <w:r w:rsidR="0076629D" w:rsidRPr="004826DC">
          <w:rPr>
            <w:rStyle w:val="Hyperlink"/>
            <w:noProof/>
            <w:color w:val="auto"/>
          </w:rPr>
          <w:t>14.5.</w:t>
        </w:r>
        <w:r w:rsidR="0076629D" w:rsidRPr="004826DC">
          <w:rPr>
            <w:noProof/>
          </w:rPr>
          <w:tab/>
        </w:r>
        <w:r w:rsidR="0076629D" w:rsidRPr="004826DC">
          <w:rPr>
            <w:rStyle w:val="Hyperlink"/>
            <w:noProof/>
            <w:color w:val="auto"/>
          </w:rPr>
          <w:t>Diferenças de contagem</w:t>
        </w:r>
        <w:r w:rsidR="0076629D" w:rsidRPr="004826DC">
          <w:rPr>
            <w:noProof/>
            <w:webHidden/>
          </w:rPr>
          <w:tab/>
        </w:r>
        <w:r w:rsidR="00960E53" w:rsidRPr="004826DC">
          <w:rPr>
            <w:noProof/>
            <w:webHidden/>
          </w:rPr>
          <w:fldChar w:fldCharType="begin"/>
        </w:r>
        <w:r w:rsidR="0076629D" w:rsidRPr="004826DC">
          <w:rPr>
            <w:noProof/>
            <w:webHidden/>
          </w:rPr>
          <w:instrText xml:space="preserve"> PAGEREF _Toc317770300 \h </w:instrText>
        </w:r>
        <w:r w:rsidR="00960E53" w:rsidRPr="004826DC">
          <w:rPr>
            <w:noProof/>
            <w:webHidden/>
          </w:rPr>
        </w:r>
        <w:r w:rsidR="00960E53" w:rsidRPr="004826DC">
          <w:rPr>
            <w:noProof/>
            <w:webHidden/>
          </w:rPr>
          <w:fldChar w:fldCharType="separate"/>
        </w:r>
        <w:r w:rsidR="0076629D" w:rsidRPr="004826DC">
          <w:rPr>
            <w:noProof/>
            <w:webHidden/>
          </w:rPr>
          <w:t>24</w:t>
        </w:r>
        <w:r w:rsidR="00960E53" w:rsidRPr="004826DC">
          <w:rPr>
            <w:noProof/>
            <w:webHidden/>
          </w:rPr>
          <w:fldChar w:fldCharType="end"/>
        </w:r>
      </w:hyperlink>
    </w:p>
    <w:p w:rsidR="0076629D" w:rsidRPr="004826DC" w:rsidRDefault="001F0FD9" w:rsidP="0076629D">
      <w:pPr>
        <w:pStyle w:val="Sumrio2"/>
        <w:tabs>
          <w:tab w:val="left" w:pos="960"/>
          <w:tab w:val="right" w:leader="underscore" w:pos="9890"/>
        </w:tabs>
        <w:rPr>
          <w:b/>
          <w:bCs/>
          <w:noProof/>
        </w:rPr>
      </w:pPr>
      <w:hyperlink w:anchor="_Toc317770301" w:history="1">
        <w:r w:rsidR="0076629D" w:rsidRPr="004826DC">
          <w:rPr>
            <w:rStyle w:val="Hyperlink"/>
            <w:noProof/>
            <w:color w:val="auto"/>
          </w:rPr>
          <w:t>14.6.</w:t>
        </w:r>
        <w:r w:rsidR="0076629D" w:rsidRPr="004826DC">
          <w:rPr>
            <w:noProof/>
          </w:rPr>
          <w:tab/>
        </w:r>
        <w:r w:rsidR="0076629D" w:rsidRPr="004826DC">
          <w:rPr>
            <w:rStyle w:val="Hyperlink"/>
            <w:noProof/>
            <w:color w:val="auto"/>
          </w:rPr>
          <w:t>Reaproveitamento de funcionalidades</w:t>
        </w:r>
        <w:r w:rsidR="0076629D" w:rsidRPr="004826DC">
          <w:rPr>
            <w:noProof/>
            <w:webHidden/>
          </w:rPr>
          <w:tab/>
        </w:r>
        <w:r w:rsidR="00960E53" w:rsidRPr="004826DC">
          <w:rPr>
            <w:noProof/>
            <w:webHidden/>
          </w:rPr>
          <w:fldChar w:fldCharType="begin"/>
        </w:r>
        <w:r w:rsidR="0076629D" w:rsidRPr="004826DC">
          <w:rPr>
            <w:noProof/>
            <w:webHidden/>
          </w:rPr>
          <w:instrText xml:space="preserve"> PAGEREF _Toc317770301 \h </w:instrText>
        </w:r>
        <w:r w:rsidR="00960E53" w:rsidRPr="004826DC">
          <w:rPr>
            <w:noProof/>
            <w:webHidden/>
          </w:rPr>
        </w:r>
        <w:r w:rsidR="00960E53" w:rsidRPr="004826DC">
          <w:rPr>
            <w:noProof/>
            <w:webHidden/>
          </w:rPr>
          <w:fldChar w:fldCharType="separate"/>
        </w:r>
        <w:r w:rsidR="0076629D" w:rsidRPr="004826DC">
          <w:rPr>
            <w:noProof/>
            <w:webHidden/>
          </w:rPr>
          <w:t>24</w:t>
        </w:r>
        <w:r w:rsidR="00960E53" w:rsidRPr="004826DC">
          <w:rPr>
            <w:noProof/>
            <w:webHidden/>
          </w:rPr>
          <w:fldChar w:fldCharType="end"/>
        </w:r>
      </w:hyperlink>
    </w:p>
    <w:p w:rsidR="0076629D" w:rsidRPr="004826DC" w:rsidRDefault="001F0FD9" w:rsidP="0076629D">
      <w:pPr>
        <w:pStyle w:val="Sumrio2"/>
        <w:tabs>
          <w:tab w:val="left" w:pos="960"/>
          <w:tab w:val="right" w:leader="underscore" w:pos="9890"/>
        </w:tabs>
        <w:rPr>
          <w:b/>
          <w:bCs/>
          <w:noProof/>
        </w:rPr>
      </w:pPr>
      <w:hyperlink w:anchor="_Toc317770302" w:history="1">
        <w:r w:rsidR="0076629D" w:rsidRPr="004826DC">
          <w:rPr>
            <w:rStyle w:val="Hyperlink"/>
            <w:noProof/>
            <w:color w:val="auto"/>
          </w:rPr>
          <w:t>14.7.</w:t>
        </w:r>
        <w:r w:rsidR="0076629D" w:rsidRPr="004826DC">
          <w:rPr>
            <w:noProof/>
          </w:rPr>
          <w:tab/>
        </w:r>
        <w:r w:rsidR="0076629D" w:rsidRPr="004826DC">
          <w:rPr>
            <w:rStyle w:val="Hyperlink"/>
            <w:noProof/>
            <w:color w:val="auto"/>
          </w:rPr>
          <w:t>Documentação exigida</w:t>
        </w:r>
        <w:r w:rsidR="0076629D" w:rsidRPr="004826DC">
          <w:rPr>
            <w:noProof/>
            <w:webHidden/>
          </w:rPr>
          <w:tab/>
        </w:r>
        <w:r w:rsidR="00960E53" w:rsidRPr="004826DC">
          <w:rPr>
            <w:noProof/>
            <w:webHidden/>
          </w:rPr>
          <w:fldChar w:fldCharType="begin"/>
        </w:r>
        <w:r w:rsidR="0076629D" w:rsidRPr="004826DC">
          <w:rPr>
            <w:noProof/>
            <w:webHidden/>
          </w:rPr>
          <w:instrText xml:space="preserve"> PAGEREF _Toc317770302 \h </w:instrText>
        </w:r>
        <w:r w:rsidR="00960E53" w:rsidRPr="004826DC">
          <w:rPr>
            <w:noProof/>
            <w:webHidden/>
          </w:rPr>
        </w:r>
        <w:r w:rsidR="00960E53" w:rsidRPr="004826DC">
          <w:rPr>
            <w:noProof/>
            <w:webHidden/>
          </w:rPr>
          <w:fldChar w:fldCharType="separate"/>
        </w:r>
        <w:r w:rsidR="0076629D" w:rsidRPr="004826DC">
          <w:rPr>
            <w:noProof/>
            <w:webHidden/>
          </w:rPr>
          <w:t>24</w:t>
        </w:r>
        <w:r w:rsidR="00960E53" w:rsidRPr="004826DC">
          <w:rPr>
            <w:noProof/>
            <w:webHidden/>
          </w:rPr>
          <w:fldChar w:fldCharType="end"/>
        </w:r>
      </w:hyperlink>
    </w:p>
    <w:p w:rsidR="0076629D" w:rsidRPr="004826DC" w:rsidRDefault="001F0FD9" w:rsidP="0076629D">
      <w:pPr>
        <w:pStyle w:val="Sumrio2"/>
        <w:tabs>
          <w:tab w:val="left" w:pos="960"/>
          <w:tab w:val="right" w:leader="underscore" w:pos="9890"/>
        </w:tabs>
        <w:rPr>
          <w:b/>
          <w:bCs/>
          <w:noProof/>
        </w:rPr>
      </w:pPr>
      <w:hyperlink w:anchor="_Toc317770303" w:history="1">
        <w:r w:rsidR="0076629D" w:rsidRPr="004826DC">
          <w:rPr>
            <w:rStyle w:val="Hyperlink"/>
            <w:noProof/>
            <w:color w:val="auto"/>
          </w:rPr>
          <w:t>14.8.</w:t>
        </w:r>
        <w:r w:rsidR="0076629D" w:rsidRPr="004826DC">
          <w:rPr>
            <w:noProof/>
          </w:rPr>
          <w:tab/>
        </w:r>
        <w:r w:rsidR="0076629D" w:rsidRPr="004826DC">
          <w:rPr>
            <w:rStyle w:val="Hyperlink"/>
            <w:noProof/>
            <w:color w:val="auto"/>
          </w:rPr>
          <w:t>itens não mensuráveis</w:t>
        </w:r>
        <w:r w:rsidR="0076629D" w:rsidRPr="004826DC">
          <w:rPr>
            <w:noProof/>
            <w:webHidden/>
          </w:rPr>
          <w:tab/>
        </w:r>
        <w:r w:rsidR="00960E53" w:rsidRPr="004826DC">
          <w:rPr>
            <w:noProof/>
            <w:webHidden/>
          </w:rPr>
          <w:fldChar w:fldCharType="begin"/>
        </w:r>
        <w:r w:rsidR="0076629D" w:rsidRPr="004826DC">
          <w:rPr>
            <w:noProof/>
            <w:webHidden/>
          </w:rPr>
          <w:instrText xml:space="preserve"> PAGEREF _Toc317770303 \h </w:instrText>
        </w:r>
        <w:r w:rsidR="00960E53" w:rsidRPr="004826DC">
          <w:rPr>
            <w:noProof/>
            <w:webHidden/>
          </w:rPr>
        </w:r>
        <w:r w:rsidR="00960E53" w:rsidRPr="004826DC">
          <w:rPr>
            <w:noProof/>
            <w:webHidden/>
          </w:rPr>
          <w:fldChar w:fldCharType="separate"/>
        </w:r>
        <w:r w:rsidR="0076629D" w:rsidRPr="004826DC">
          <w:rPr>
            <w:noProof/>
            <w:webHidden/>
          </w:rPr>
          <w:t>25</w:t>
        </w:r>
        <w:r w:rsidR="00960E53" w:rsidRPr="004826DC">
          <w:rPr>
            <w:noProof/>
            <w:webHidden/>
          </w:rPr>
          <w:fldChar w:fldCharType="end"/>
        </w:r>
      </w:hyperlink>
    </w:p>
    <w:p w:rsidR="0076629D" w:rsidRPr="004826DC" w:rsidRDefault="001F0FD9" w:rsidP="0076629D">
      <w:pPr>
        <w:pStyle w:val="Sumrio3"/>
        <w:tabs>
          <w:tab w:val="left" w:pos="1440"/>
          <w:tab w:val="right" w:leader="underscore" w:pos="9890"/>
        </w:tabs>
        <w:rPr>
          <w:noProof/>
        </w:rPr>
      </w:pPr>
      <w:hyperlink w:anchor="_Toc317770304" w:history="1">
        <w:r w:rsidR="0076629D" w:rsidRPr="004826DC">
          <w:rPr>
            <w:rStyle w:val="Hyperlink"/>
            <w:noProof/>
            <w:color w:val="auto"/>
          </w:rPr>
          <w:t>14.8.1.</w:t>
        </w:r>
        <w:r w:rsidR="0076629D" w:rsidRPr="004826DC">
          <w:rPr>
            <w:noProof/>
          </w:rPr>
          <w:tab/>
        </w:r>
        <w:r w:rsidR="0076629D" w:rsidRPr="004826DC">
          <w:rPr>
            <w:rStyle w:val="Hyperlink"/>
            <w:noProof/>
            <w:color w:val="auto"/>
          </w:rPr>
          <w:t>Manutenção corretiva em sistema legado</w:t>
        </w:r>
        <w:r w:rsidR="0076629D" w:rsidRPr="004826DC">
          <w:rPr>
            <w:noProof/>
            <w:webHidden/>
          </w:rPr>
          <w:tab/>
        </w:r>
        <w:r w:rsidR="00960E53" w:rsidRPr="004826DC">
          <w:rPr>
            <w:noProof/>
            <w:webHidden/>
          </w:rPr>
          <w:fldChar w:fldCharType="begin"/>
        </w:r>
        <w:r w:rsidR="0076629D" w:rsidRPr="004826DC">
          <w:rPr>
            <w:noProof/>
            <w:webHidden/>
          </w:rPr>
          <w:instrText xml:space="preserve"> PAGEREF _Toc317770304 \h </w:instrText>
        </w:r>
        <w:r w:rsidR="00960E53" w:rsidRPr="004826DC">
          <w:rPr>
            <w:noProof/>
            <w:webHidden/>
          </w:rPr>
        </w:r>
        <w:r w:rsidR="00960E53" w:rsidRPr="004826DC">
          <w:rPr>
            <w:noProof/>
            <w:webHidden/>
          </w:rPr>
          <w:fldChar w:fldCharType="separate"/>
        </w:r>
        <w:r w:rsidR="0076629D" w:rsidRPr="004826DC">
          <w:rPr>
            <w:noProof/>
            <w:webHidden/>
          </w:rPr>
          <w:t>25</w:t>
        </w:r>
        <w:r w:rsidR="00960E53" w:rsidRPr="004826DC">
          <w:rPr>
            <w:noProof/>
            <w:webHidden/>
          </w:rPr>
          <w:fldChar w:fldCharType="end"/>
        </w:r>
      </w:hyperlink>
    </w:p>
    <w:p w:rsidR="0076629D" w:rsidRPr="004826DC" w:rsidRDefault="001F0FD9" w:rsidP="0076629D">
      <w:pPr>
        <w:pStyle w:val="Sumrio3"/>
        <w:tabs>
          <w:tab w:val="left" w:pos="1440"/>
          <w:tab w:val="right" w:leader="underscore" w:pos="9890"/>
        </w:tabs>
        <w:rPr>
          <w:noProof/>
        </w:rPr>
      </w:pPr>
      <w:hyperlink w:anchor="_Toc317770305" w:history="1">
        <w:r w:rsidR="0076629D" w:rsidRPr="004826DC">
          <w:rPr>
            <w:rStyle w:val="Hyperlink"/>
            <w:noProof/>
            <w:color w:val="auto"/>
          </w:rPr>
          <w:t>14.8.2.</w:t>
        </w:r>
        <w:r w:rsidR="0076629D" w:rsidRPr="004826DC">
          <w:rPr>
            <w:noProof/>
          </w:rPr>
          <w:tab/>
        </w:r>
        <w:r w:rsidR="0076629D" w:rsidRPr="004826DC">
          <w:rPr>
            <w:rStyle w:val="Hyperlink"/>
            <w:noProof/>
            <w:color w:val="auto"/>
          </w:rPr>
          <w:t>Atualização de Plataforma</w:t>
        </w:r>
        <w:r w:rsidR="0076629D" w:rsidRPr="004826DC">
          <w:rPr>
            <w:noProof/>
            <w:webHidden/>
          </w:rPr>
          <w:tab/>
        </w:r>
        <w:r w:rsidR="00960E53" w:rsidRPr="004826DC">
          <w:rPr>
            <w:noProof/>
            <w:webHidden/>
          </w:rPr>
          <w:fldChar w:fldCharType="begin"/>
        </w:r>
        <w:r w:rsidR="0076629D" w:rsidRPr="004826DC">
          <w:rPr>
            <w:noProof/>
            <w:webHidden/>
          </w:rPr>
          <w:instrText xml:space="preserve"> PAGEREF _Toc317770305 \h </w:instrText>
        </w:r>
        <w:r w:rsidR="00960E53" w:rsidRPr="004826DC">
          <w:rPr>
            <w:noProof/>
            <w:webHidden/>
          </w:rPr>
        </w:r>
        <w:r w:rsidR="00960E53" w:rsidRPr="004826DC">
          <w:rPr>
            <w:noProof/>
            <w:webHidden/>
          </w:rPr>
          <w:fldChar w:fldCharType="separate"/>
        </w:r>
        <w:r w:rsidR="0076629D" w:rsidRPr="004826DC">
          <w:rPr>
            <w:noProof/>
            <w:webHidden/>
          </w:rPr>
          <w:t>25</w:t>
        </w:r>
        <w:r w:rsidR="00960E53" w:rsidRPr="004826DC">
          <w:rPr>
            <w:noProof/>
            <w:webHidden/>
          </w:rPr>
          <w:fldChar w:fldCharType="end"/>
        </w:r>
      </w:hyperlink>
    </w:p>
    <w:p w:rsidR="0076629D" w:rsidRPr="004826DC" w:rsidRDefault="001F0FD9" w:rsidP="0076629D">
      <w:pPr>
        <w:pStyle w:val="Sumrio3"/>
        <w:tabs>
          <w:tab w:val="left" w:pos="1440"/>
          <w:tab w:val="right" w:leader="underscore" w:pos="9890"/>
        </w:tabs>
        <w:rPr>
          <w:noProof/>
        </w:rPr>
      </w:pPr>
      <w:hyperlink w:anchor="_Toc317770306" w:history="1">
        <w:r w:rsidR="0076629D" w:rsidRPr="004826DC">
          <w:rPr>
            <w:rStyle w:val="Hyperlink"/>
            <w:noProof/>
            <w:color w:val="auto"/>
          </w:rPr>
          <w:t>14.8.3.</w:t>
        </w:r>
        <w:r w:rsidR="0076629D" w:rsidRPr="004826DC">
          <w:rPr>
            <w:noProof/>
          </w:rPr>
          <w:tab/>
        </w:r>
        <w:r w:rsidR="0076629D" w:rsidRPr="004826DC">
          <w:rPr>
            <w:rStyle w:val="Hyperlink"/>
            <w:noProof/>
            <w:color w:val="auto"/>
          </w:rPr>
          <w:t>Manutenção cosmética</w:t>
        </w:r>
        <w:r w:rsidR="0076629D" w:rsidRPr="004826DC">
          <w:rPr>
            <w:noProof/>
            <w:webHidden/>
          </w:rPr>
          <w:tab/>
        </w:r>
        <w:r w:rsidR="00960E53" w:rsidRPr="004826DC">
          <w:rPr>
            <w:noProof/>
            <w:webHidden/>
          </w:rPr>
          <w:fldChar w:fldCharType="begin"/>
        </w:r>
        <w:r w:rsidR="0076629D" w:rsidRPr="004826DC">
          <w:rPr>
            <w:noProof/>
            <w:webHidden/>
          </w:rPr>
          <w:instrText xml:space="preserve"> PAGEREF _Toc317770306 \h </w:instrText>
        </w:r>
        <w:r w:rsidR="00960E53" w:rsidRPr="004826DC">
          <w:rPr>
            <w:noProof/>
            <w:webHidden/>
          </w:rPr>
        </w:r>
        <w:r w:rsidR="00960E53" w:rsidRPr="004826DC">
          <w:rPr>
            <w:noProof/>
            <w:webHidden/>
          </w:rPr>
          <w:fldChar w:fldCharType="separate"/>
        </w:r>
        <w:r w:rsidR="0076629D" w:rsidRPr="004826DC">
          <w:rPr>
            <w:noProof/>
            <w:webHidden/>
          </w:rPr>
          <w:t>25</w:t>
        </w:r>
        <w:r w:rsidR="00960E53" w:rsidRPr="004826DC">
          <w:rPr>
            <w:noProof/>
            <w:webHidden/>
          </w:rPr>
          <w:fldChar w:fldCharType="end"/>
        </w:r>
      </w:hyperlink>
    </w:p>
    <w:p w:rsidR="0076629D" w:rsidRPr="004826DC" w:rsidRDefault="001F0FD9" w:rsidP="0076629D">
      <w:pPr>
        <w:pStyle w:val="Sumrio3"/>
        <w:tabs>
          <w:tab w:val="left" w:pos="1440"/>
          <w:tab w:val="right" w:leader="underscore" w:pos="9890"/>
        </w:tabs>
        <w:rPr>
          <w:noProof/>
        </w:rPr>
      </w:pPr>
      <w:hyperlink w:anchor="_Toc317770307" w:history="1">
        <w:r w:rsidR="0076629D" w:rsidRPr="004826DC">
          <w:rPr>
            <w:rStyle w:val="Hyperlink"/>
            <w:noProof/>
            <w:color w:val="auto"/>
          </w:rPr>
          <w:t>14.8.4.</w:t>
        </w:r>
        <w:r w:rsidR="0076629D" w:rsidRPr="004826DC">
          <w:rPr>
            <w:noProof/>
          </w:rPr>
          <w:tab/>
        </w:r>
        <w:r w:rsidR="0076629D" w:rsidRPr="004826DC">
          <w:rPr>
            <w:rStyle w:val="Hyperlink"/>
            <w:noProof/>
            <w:color w:val="auto"/>
          </w:rPr>
          <w:t>Adaptação de funcionalidades sem atualização de requisitos funcionais</w:t>
        </w:r>
        <w:r w:rsidR="0076629D" w:rsidRPr="004826DC">
          <w:rPr>
            <w:noProof/>
            <w:webHidden/>
          </w:rPr>
          <w:tab/>
        </w:r>
        <w:r w:rsidR="00960E53" w:rsidRPr="004826DC">
          <w:rPr>
            <w:noProof/>
            <w:webHidden/>
          </w:rPr>
          <w:fldChar w:fldCharType="begin"/>
        </w:r>
        <w:r w:rsidR="0076629D" w:rsidRPr="004826DC">
          <w:rPr>
            <w:noProof/>
            <w:webHidden/>
          </w:rPr>
          <w:instrText xml:space="preserve"> PAGEREF _Toc317770307 \h </w:instrText>
        </w:r>
        <w:r w:rsidR="00960E53" w:rsidRPr="004826DC">
          <w:rPr>
            <w:noProof/>
            <w:webHidden/>
          </w:rPr>
        </w:r>
        <w:r w:rsidR="00960E53" w:rsidRPr="004826DC">
          <w:rPr>
            <w:noProof/>
            <w:webHidden/>
          </w:rPr>
          <w:fldChar w:fldCharType="separate"/>
        </w:r>
        <w:r w:rsidR="0076629D" w:rsidRPr="004826DC">
          <w:rPr>
            <w:noProof/>
            <w:webHidden/>
          </w:rPr>
          <w:t>26</w:t>
        </w:r>
        <w:r w:rsidR="00960E53" w:rsidRPr="004826DC">
          <w:rPr>
            <w:noProof/>
            <w:webHidden/>
          </w:rPr>
          <w:fldChar w:fldCharType="end"/>
        </w:r>
      </w:hyperlink>
    </w:p>
    <w:p w:rsidR="0076629D" w:rsidRPr="004826DC" w:rsidRDefault="001F0FD9" w:rsidP="0076629D">
      <w:pPr>
        <w:pStyle w:val="Sumrio3"/>
        <w:tabs>
          <w:tab w:val="left" w:pos="1440"/>
          <w:tab w:val="right" w:leader="underscore" w:pos="9890"/>
        </w:tabs>
        <w:rPr>
          <w:noProof/>
        </w:rPr>
      </w:pPr>
      <w:hyperlink w:anchor="_Toc317770308" w:history="1">
        <w:r w:rsidR="0076629D" w:rsidRPr="004826DC">
          <w:rPr>
            <w:rStyle w:val="Hyperlink"/>
            <w:noProof/>
            <w:color w:val="auto"/>
          </w:rPr>
          <w:t>14.8.5.</w:t>
        </w:r>
        <w:r w:rsidR="0076629D" w:rsidRPr="004826DC">
          <w:rPr>
            <w:noProof/>
          </w:rPr>
          <w:tab/>
        </w:r>
        <w:r w:rsidR="0076629D" w:rsidRPr="004826DC">
          <w:rPr>
            <w:rStyle w:val="Hyperlink"/>
            <w:noProof/>
            <w:color w:val="auto"/>
          </w:rPr>
          <w:t>Documentação</w:t>
        </w:r>
        <w:r w:rsidR="0076629D" w:rsidRPr="004826DC">
          <w:rPr>
            <w:noProof/>
            <w:webHidden/>
          </w:rPr>
          <w:tab/>
        </w:r>
        <w:r w:rsidR="00960E53" w:rsidRPr="004826DC">
          <w:rPr>
            <w:noProof/>
            <w:webHidden/>
          </w:rPr>
          <w:fldChar w:fldCharType="begin"/>
        </w:r>
        <w:r w:rsidR="0076629D" w:rsidRPr="004826DC">
          <w:rPr>
            <w:noProof/>
            <w:webHidden/>
          </w:rPr>
          <w:instrText xml:space="preserve"> PAGEREF _Toc317770308 \h </w:instrText>
        </w:r>
        <w:r w:rsidR="00960E53" w:rsidRPr="004826DC">
          <w:rPr>
            <w:noProof/>
            <w:webHidden/>
          </w:rPr>
        </w:r>
        <w:r w:rsidR="00960E53" w:rsidRPr="004826DC">
          <w:rPr>
            <w:noProof/>
            <w:webHidden/>
          </w:rPr>
          <w:fldChar w:fldCharType="separate"/>
        </w:r>
        <w:r w:rsidR="0076629D" w:rsidRPr="004826DC">
          <w:rPr>
            <w:noProof/>
            <w:webHidden/>
          </w:rPr>
          <w:t>26</w:t>
        </w:r>
        <w:r w:rsidR="00960E53" w:rsidRPr="004826DC">
          <w:rPr>
            <w:noProof/>
            <w:webHidden/>
          </w:rPr>
          <w:fldChar w:fldCharType="end"/>
        </w:r>
      </w:hyperlink>
    </w:p>
    <w:p w:rsidR="0076629D" w:rsidRPr="004826DC" w:rsidRDefault="001F0FD9" w:rsidP="0076629D">
      <w:pPr>
        <w:pStyle w:val="Sumrio3"/>
        <w:tabs>
          <w:tab w:val="left" w:pos="1440"/>
          <w:tab w:val="right" w:leader="underscore" w:pos="9890"/>
        </w:tabs>
        <w:rPr>
          <w:noProof/>
        </w:rPr>
      </w:pPr>
      <w:hyperlink w:anchor="_Toc317770309" w:history="1">
        <w:r w:rsidR="0076629D" w:rsidRPr="004826DC">
          <w:rPr>
            <w:rStyle w:val="Hyperlink"/>
            <w:noProof/>
            <w:color w:val="auto"/>
          </w:rPr>
          <w:t>14.8.6.</w:t>
        </w:r>
        <w:r w:rsidR="0076629D" w:rsidRPr="004826DC">
          <w:rPr>
            <w:noProof/>
          </w:rPr>
          <w:tab/>
        </w:r>
        <w:r w:rsidR="0076629D" w:rsidRPr="004826DC">
          <w:rPr>
            <w:rStyle w:val="Hyperlink"/>
            <w:noProof/>
            <w:color w:val="auto"/>
          </w:rPr>
          <w:t>Aplicação de disciplinas independentes por funcionalidade</w:t>
        </w:r>
        <w:r w:rsidR="0076629D" w:rsidRPr="004826DC">
          <w:rPr>
            <w:noProof/>
            <w:webHidden/>
          </w:rPr>
          <w:tab/>
        </w:r>
        <w:r w:rsidR="00960E53" w:rsidRPr="004826DC">
          <w:rPr>
            <w:noProof/>
            <w:webHidden/>
          </w:rPr>
          <w:fldChar w:fldCharType="begin"/>
        </w:r>
        <w:r w:rsidR="0076629D" w:rsidRPr="004826DC">
          <w:rPr>
            <w:noProof/>
            <w:webHidden/>
          </w:rPr>
          <w:instrText xml:space="preserve"> PAGEREF _Toc317770309 \h </w:instrText>
        </w:r>
        <w:r w:rsidR="00960E53" w:rsidRPr="004826DC">
          <w:rPr>
            <w:noProof/>
            <w:webHidden/>
          </w:rPr>
        </w:r>
        <w:r w:rsidR="00960E53" w:rsidRPr="004826DC">
          <w:rPr>
            <w:noProof/>
            <w:webHidden/>
          </w:rPr>
          <w:fldChar w:fldCharType="separate"/>
        </w:r>
        <w:r w:rsidR="0076629D" w:rsidRPr="004826DC">
          <w:rPr>
            <w:noProof/>
            <w:webHidden/>
          </w:rPr>
          <w:t>26</w:t>
        </w:r>
        <w:r w:rsidR="00960E53" w:rsidRPr="004826DC">
          <w:rPr>
            <w:noProof/>
            <w:webHidden/>
          </w:rPr>
          <w:fldChar w:fldCharType="end"/>
        </w:r>
      </w:hyperlink>
    </w:p>
    <w:p w:rsidR="0076629D" w:rsidRPr="004826DC" w:rsidRDefault="001F0FD9" w:rsidP="0076629D">
      <w:pPr>
        <w:pStyle w:val="Sumrio3"/>
        <w:tabs>
          <w:tab w:val="left" w:pos="1440"/>
          <w:tab w:val="right" w:leader="underscore" w:pos="9890"/>
        </w:tabs>
        <w:rPr>
          <w:noProof/>
        </w:rPr>
      </w:pPr>
      <w:hyperlink w:anchor="_Toc317770310" w:history="1">
        <w:r w:rsidR="0076629D" w:rsidRPr="004826DC">
          <w:rPr>
            <w:rStyle w:val="Hyperlink"/>
            <w:noProof/>
            <w:color w:val="auto"/>
          </w:rPr>
          <w:t>14.8.7.</w:t>
        </w:r>
        <w:r w:rsidR="0076629D" w:rsidRPr="004826DC">
          <w:rPr>
            <w:noProof/>
          </w:rPr>
          <w:tab/>
        </w:r>
        <w:r w:rsidR="0076629D" w:rsidRPr="004826DC">
          <w:rPr>
            <w:rStyle w:val="Hyperlink"/>
            <w:noProof/>
            <w:color w:val="auto"/>
          </w:rPr>
          <w:t>Dados de código</w:t>
        </w:r>
        <w:r w:rsidR="0076629D" w:rsidRPr="004826DC">
          <w:rPr>
            <w:noProof/>
            <w:webHidden/>
          </w:rPr>
          <w:tab/>
        </w:r>
        <w:r w:rsidR="00960E53" w:rsidRPr="004826DC">
          <w:rPr>
            <w:noProof/>
            <w:webHidden/>
          </w:rPr>
          <w:fldChar w:fldCharType="begin"/>
        </w:r>
        <w:r w:rsidR="0076629D" w:rsidRPr="004826DC">
          <w:rPr>
            <w:noProof/>
            <w:webHidden/>
          </w:rPr>
          <w:instrText xml:space="preserve"> PAGEREF _Toc317770310 \h </w:instrText>
        </w:r>
        <w:r w:rsidR="00960E53" w:rsidRPr="004826DC">
          <w:rPr>
            <w:noProof/>
            <w:webHidden/>
          </w:rPr>
        </w:r>
        <w:r w:rsidR="00960E53" w:rsidRPr="004826DC">
          <w:rPr>
            <w:noProof/>
            <w:webHidden/>
          </w:rPr>
          <w:fldChar w:fldCharType="separate"/>
        </w:r>
        <w:r w:rsidR="0076629D" w:rsidRPr="004826DC">
          <w:rPr>
            <w:noProof/>
            <w:webHidden/>
          </w:rPr>
          <w:t>26</w:t>
        </w:r>
        <w:r w:rsidR="00960E53" w:rsidRPr="004826DC">
          <w:rPr>
            <w:noProof/>
            <w:webHidden/>
          </w:rPr>
          <w:fldChar w:fldCharType="end"/>
        </w:r>
      </w:hyperlink>
    </w:p>
    <w:p w:rsidR="0076629D" w:rsidRPr="004826DC" w:rsidRDefault="001F0FD9" w:rsidP="0076629D">
      <w:pPr>
        <w:pStyle w:val="Sumrio2"/>
        <w:tabs>
          <w:tab w:val="left" w:pos="960"/>
          <w:tab w:val="right" w:leader="underscore" w:pos="9890"/>
        </w:tabs>
        <w:rPr>
          <w:b/>
          <w:bCs/>
          <w:noProof/>
        </w:rPr>
      </w:pPr>
      <w:hyperlink w:anchor="_Toc317770311" w:history="1">
        <w:r w:rsidR="0076629D" w:rsidRPr="004826DC">
          <w:rPr>
            <w:rStyle w:val="Hyperlink"/>
            <w:noProof/>
            <w:color w:val="auto"/>
          </w:rPr>
          <w:t>14.9.</w:t>
        </w:r>
        <w:r w:rsidR="0076629D" w:rsidRPr="004826DC">
          <w:rPr>
            <w:noProof/>
          </w:rPr>
          <w:tab/>
        </w:r>
        <w:r w:rsidR="0076629D" w:rsidRPr="004826DC">
          <w:rPr>
            <w:rStyle w:val="Hyperlink"/>
            <w:noProof/>
            <w:color w:val="auto"/>
          </w:rPr>
          <w:t>Outras recomendações</w:t>
        </w:r>
        <w:r w:rsidR="0076629D" w:rsidRPr="004826DC">
          <w:rPr>
            <w:noProof/>
            <w:webHidden/>
          </w:rPr>
          <w:tab/>
        </w:r>
        <w:r w:rsidR="00960E53" w:rsidRPr="004826DC">
          <w:rPr>
            <w:noProof/>
            <w:webHidden/>
          </w:rPr>
          <w:fldChar w:fldCharType="begin"/>
        </w:r>
        <w:r w:rsidR="0076629D" w:rsidRPr="004826DC">
          <w:rPr>
            <w:noProof/>
            <w:webHidden/>
          </w:rPr>
          <w:instrText xml:space="preserve"> PAGEREF _Toc317770311 \h </w:instrText>
        </w:r>
        <w:r w:rsidR="00960E53" w:rsidRPr="004826DC">
          <w:rPr>
            <w:noProof/>
            <w:webHidden/>
          </w:rPr>
        </w:r>
        <w:r w:rsidR="00960E53" w:rsidRPr="004826DC">
          <w:rPr>
            <w:noProof/>
            <w:webHidden/>
          </w:rPr>
          <w:fldChar w:fldCharType="separate"/>
        </w:r>
        <w:r w:rsidR="0076629D" w:rsidRPr="004826DC">
          <w:rPr>
            <w:noProof/>
            <w:webHidden/>
          </w:rPr>
          <w:t>26</w:t>
        </w:r>
        <w:r w:rsidR="00960E53" w:rsidRPr="004826DC">
          <w:rPr>
            <w:noProof/>
            <w:webHidden/>
          </w:rPr>
          <w:fldChar w:fldCharType="end"/>
        </w:r>
      </w:hyperlink>
    </w:p>
    <w:p w:rsidR="0076629D" w:rsidRPr="004826DC" w:rsidRDefault="001F0FD9" w:rsidP="0076629D">
      <w:pPr>
        <w:pStyle w:val="Sumrio3"/>
        <w:tabs>
          <w:tab w:val="left" w:pos="1440"/>
          <w:tab w:val="right" w:leader="underscore" w:pos="9890"/>
        </w:tabs>
        <w:rPr>
          <w:noProof/>
        </w:rPr>
      </w:pPr>
      <w:hyperlink w:anchor="_Toc317770312" w:history="1">
        <w:r w:rsidR="0076629D" w:rsidRPr="004826DC">
          <w:rPr>
            <w:rStyle w:val="Hyperlink"/>
            <w:noProof/>
            <w:color w:val="auto"/>
          </w:rPr>
          <w:t>14.9.1.</w:t>
        </w:r>
        <w:r w:rsidR="0076629D" w:rsidRPr="004826DC">
          <w:rPr>
            <w:noProof/>
          </w:rPr>
          <w:tab/>
        </w:r>
        <w:r w:rsidR="0076629D" w:rsidRPr="004826DC">
          <w:rPr>
            <w:rStyle w:val="Hyperlink"/>
            <w:noProof/>
            <w:color w:val="auto"/>
          </w:rPr>
          <w:t>Múltiplas mídias</w:t>
        </w:r>
        <w:r w:rsidR="0076629D" w:rsidRPr="004826DC">
          <w:rPr>
            <w:noProof/>
            <w:webHidden/>
          </w:rPr>
          <w:tab/>
        </w:r>
        <w:r w:rsidR="00960E53" w:rsidRPr="004826DC">
          <w:rPr>
            <w:noProof/>
            <w:webHidden/>
          </w:rPr>
          <w:fldChar w:fldCharType="begin"/>
        </w:r>
        <w:r w:rsidR="0076629D" w:rsidRPr="004826DC">
          <w:rPr>
            <w:noProof/>
            <w:webHidden/>
          </w:rPr>
          <w:instrText xml:space="preserve"> PAGEREF _Toc317770312 \h </w:instrText>
        </w:r>
        <w:r w:rsidR="00960E53" w:rsidRPr="004826DC">
          <w:rPr>
            <w:noProof/>
            <w:webHidden/>
          </w:rPr>
        </w:r>
        <w:r w:rsidR="00960E53" w:rsidRPr="004826DC">
          <w:rPr>
            <w:noProof/>
            <w:webHidden/>
          </w:rPr>
          <w:fldChar w:fldCharType="separate"/>
        </w:r>
        <w:r w:rsidR="0076629D" w:rsidRPr="004826DC">
          <w:rPr>
            <w:noProof/>
            <w:webHidden/>
          </w:rPr>
          <w:t>26</w:t>
        </w:r>
        <w:r w:rsidR="00960E53" w:rsidRPr="004826DC">
          <w:rPr>
            <w:noProof/>
            <w:webHidden/>
          </w:rPr>
          <w:fldChar w:fldCharType="end"/>
        </w:r>
      </w:hyperlink>
    </w:p>
    <w:p w:rsidR="0076629D" w:rsidRPr="004826DC" w:rsidRDefault="001F0FD9" w:rsidP="0076629D">
      <w:pPr>
        <w:pStyle w:val="Sumrio3"/>
        <w:tabs>
          <w:tab w:val="left" w:pos="1440"/>
          <w:tab w:val="right" w:leader="underscore" w:pos="9890"/>
        </w:tabs>
        <w:rPr>
          <w:noProof/>
        </w:rPr>
      </w:pPr>
      <w:hyperlink w:anchor="_Toc317770313" w:history="1">
        <w:r w:rsidR="0076629D" w:rsidRPr="004826DC">
          <w:rPr>
            <w:rStyle w:val="Hyperlink"/>
            <w:noProof/>
            <w:color w:val="auto"/>
          </w:rPr>
          <w:t>14.9.2.</w:t>
        </w:r>
        <w:r w:rsidR="0076629D" w:rsidRPr="004826DC">
          <w:rPr>
            <w:noProof/>
          </w:rPr>
          <w:tab/>
        </w:r>
        <w:r w:rsidR="0076629D" w:rsidRPr="004826DC">
          <w:rPr>
            <w:rStyle w:val="Hyperlink"/>
            <w:noProof/>
            <w:color w:val="auto"/>
          </w:rPr>
          <w:t>Prazo máximo de desenvolvimento</w:t>
        </w:r>
        <w:r w:rsidR="0076629D" w:rsidRPr="004826DC">
          <w:rPr>
            <w:noProof/>
            <w:webHidden/>
          </w:rPr>
          <w:tab/>
        </w:r>
        <w:r w:rsidR="00960E53" w:rsidRPr="004826DC">
          <w:rPr>
            <w:noProof/>
            <w:webHidden/>
          </w:rPr>
          <w:fldChar w:fldCharType="begin"/>
        </w:r>
        <w:r w:rsidR="0076629D" w:rsidRPr="004826DC">
          <w:rPr>
            <w:noProof/>
            <w:webHidden/>
          </w:rPr>
          <w:instrText xml:space="preserve"> PAGEREF _Toc317770313 \h </w:instrText>
        </w:r>
        <w:r w:rsidR="00960E53" w:rsidRPr="004826DC">
          <w:rPr>
            <w:noProof/>
            <w:webHidden/>
          </w:rPr>
        </w:r>
        <w:r w:rsidR="00960E53" w:rsidRPr="004826DC">
          <w:rPr>
            <w:noProof/>
            <w:webHidden/>
          </w:rPr>
          <w:fldChar w:fldCharType="separate"/>
        </w:r>
        <w:r w:rsidR="0076629D" w:rsidRPr="004826DC">
          <w:rPr>
            <w:noProof/>
            <w:webHidden/>
          </w:rPr>
          <w:t>27</w:t>
        </w:r>
        <w:r w:rsidR="00960E53" w:rsidRPr="004826DC">
          <w:rPr>
            <w:noProof/>
            <w:webHidden/>
          </w:rPr>
          <w:fldChar w:fldCharType="end"/>
        </w:r>
      </w:hyperlink>
    </w:p>
    <w:p w:rsidR="0076629D" w:rsidRPr="004826DC" w:rsidRDefault="001F0FD9" w:rsidP="0076629D">
      <w:pPr>
        <w:pStyle w:val="Sumrio1"/>
        <w:tabs>
          <w:tab w:val="left" w:pos="720"/>
          <w:tab w:val="right" w:leader="underscore" w:pos="9890"/>
        </w:tabs>
        <w:rPr>
          <w:b/>
          <w:bCs/>
          <w:i/>
          <w:iCs/>
          <w:noProof/>
        </w:rPr>
      </w:pPr>
      <w:hyperlink w:anchor="_Toc317770314" w:history="1">
        <w:r w:rsidR="0076629D" w:rsidRPr="004826DC">
          <w:rPr>
            <w:rStyle w:val="Hyperlink"/>
            <w:noProof/>
            <w:color w:val="auto"/>
          </w:rPr>
          <w:t>15.</w:t>
        </w:r>
        <w:r w:rsidR="0076629D" w:rsidRPr="004826DC">
          <w:rPr>
            <w:noProof/>
          </w:rPr>
          <w:tab/>
        </w:r>
        <w:r w:rsidR="0076629D" w:rsidRPr="004826DC">
          <w:rPr>
            <w:rStyle w:val="Hyperlink"/>
            <w:noProof/>
            <w:color w:val="auto"/>
          </w:rPr>
          <w:t>Modelos de documentação</w:t>
        </w:r>
        <w:r w:rsidR="0076629D" w:rsidRPr="004826DC">
          <w:rPr>
            <w:noProof/>
            <w:webHidden/>
          </w:rPr>
          <w:tab/>
        </w:r>
        <w:r w:rsidR="00960E53" w:rsidRPr="004826DC">
          <w:rPr>
            <w:noProof/>
            <w:webHidden/>
          </w:rPr>
          <w:fldChar w:fldCharType="begin"/>
        </w:r>
        <w:r w:rsidR="0076629D" w:rsidRPr="004826DC">
          <w:rPr>
            <w:noProof/>
            <w:webHidden/>
          </w:rPr>
          <w:instrText xml:space="preserve"> PAGEREF _Toc317770314 \h </w:instrText>
        </w:r>
        <w:r w:rsidR="00960E53" w:rsidRPr="004826DC">
          <w:rPr>
            <w:noProof/>
            <w:webHidden/>
          </w:rPr>
        </w:r>
        <w:r w:rsidR="00960E53" w:rsidRPr="004826DC">
          <w:rPr>
            <w:noProof/>
            <w:webHidden/>
          </w:rPr>
          <w:fldChar w:fldCharType="separate"/>
        </w:r>
        <w:r w:rsidR="0076629D" w:rsidRPr="004826DC">
          <w:rPr>
            <w:noProof/>
            <w:webHidden/>
          </w:rPr>
          <w:t>27</w:t>
        </w:r>
        <w:r w:rsidR="00960E53" w:rsidRPr="004826DC">
          <w:rPr>
            <w:noProof/>
            <w:webHidden/>
          </w:rPr>
          <w:fldChar w:fldCharType="end"/>
        </w:r>
      </w:hyperlink>
    </w:p>
    <w:p w:rsidR="0076629D" w:rsidRPr="004826DC" w:rsidRDefault="001F0FD9" w:rsidP="0076629D">
      <w:pPr>
        <w:pStyle w:val="Sumrio2"/>
        <w:tabs>
          <w:tab w:val="left" w:pos="960"/>
          <w:tab w:val="right" w:leader="underscore" w:pos="9890"/>
        </w:tabs>
        <w:rPr>
          <w:b/>
          <w:bCs/>
          <w:noProof/>
        </w:rPr>
      </w:pPr>
      <w:hyperlink w:anchor="_Toc317770315" w:history="1">
        <w:r w:rsidR="0076629D" w:rsidRPr="004826DC">
          <w:rPr>
            <w:rStyle w:val="Hyperlink"/>
            <w:noProof/>
            <w:color w:val="auto"/>
          </w:rPr>
          <w:t>15.1.</w:t>
        </w:r>
        <w:r w:rsidR="0076629D" w:rsidRPr="004826DC">
          <w:rPr>
            <w:noProof/>
          </w:rPr>
          <w:tab/>
        </w:r>
        <w:r w:rsidR="0076629D" w:rsidRPr="004826DC">
          <w:rPr>
            <w:rStyle w:val="Hyperlink"/>
            <w:noProof/>
            <w:color w:val="auto"/>
          </w:rPr>
          <w:t>Modelo de relatório de medição estimativa</w:t>
        </w:r>
        <w:r w:rsidR="0076629D" w:rsidRPr="004826DC">
          <w:rPr>
            <w:noProof/>
            <w:webHidden/>
          </w:rPr>
          <w:tab/>
        </w:r>
        <w:r w:rsidR="00960E53" w:rsidRPr="004826DC">
          <w:rPr>
            <w:noProof/>
            <w:webHidden/>
          </w:rPr>
          <w:fldChar w:fldCharType="begin"/>
        </w:r>
        <w:r w:rsidR="0076629D" w:rsidRPr="004826DC">
          <w:rPr>
            <w:noProof/>
            <w:webHidden/>
          </w:rPr>
          <w:instrText xml:space="preserve"> PAGEREF _Toc317770315 \h </w:instrText>
        </w:r>
        <w:r w:rsidR="00960E53" w:rsidRPr="004826DC">
          <w:rPr>
            <w:noProof/>
            <w:webHidden/>
          </w:rPr>
        </w:r>
        <w:r w:rsidR="00960E53" w:rsidRPr="004826DC">
          <w:rPr>
            <w:noProof/>
            <w:webHidden/>
          </w:rPr>
          <w:fldChar w:fldCharType="separate"/>
        </w:r>
        <w:r w:rsidR="0076629D" w:rsidRPr="004826DC">
          <w:rPr>
            <w:noProof/>
            <w:webHidden/>
          </w:rPr>
          <w:t>27</w:t>
        </w:r>
        <w:r w:rsidR="00960E53" w:rsidRPr="004826DC">
          <w:rPr>
            <w:noProof/>
            <w:webHidden/>
          </w:rPr>
          <w:fldChar w:fldCharType="end"/>
        </w:r>
      </w:hyperlink>
    </w:p>
    <w:p w:rsidR="0076629D" w:rsidRPr="004826DC" w:rsidRDefault="001F0FD9" w:rsidP="0076629D">
      <w:pPr>
        <w:pStyle w:val="Sumrio2"/>
        <w:tabs>
          <w:tab w:val="left" w:pos="960"/>
          <w:tab w:val="right" w:leader="underscore" w:pos="9890"/>
        </w:tabs>
        <w:rPr>
          <w:b/>
          <w:bCs/>
          <w:noProof/>
        </w:rPr>
      </w:pPr>
      <w:hyperlink w:anchor="_Toc317770316" w:history="1">
        <w:r w:rsidR="0076629D" w:rsidRPr="004826DC">
          <w:rPr>
            <w:rStyle w:val="Hyperlink"/>
            <w:noProof/>
            <w:color w:val="auto"/>
          </w:rPr>
          <w:t>15.2.</w:t>
        </w:r>
        <w:r w:rsidR="0076629D" w:rsidRPr="004826DC">
          <w:rPr>
            <w:noProof/>
          </w:rPr>
          <w:tab/>
        </w:r>
        <w:r w:rsidR="0076629D" w:rsidRPr="004826DC">
          <w:rPr>
            <w:rStyle w:val="Hyperlink"/>
            <w:noProof/>
            <w:color w:val="auto"/>
          </w:rPr>
          <w:t>Modelo de relatório de contagem detalhada</w:t>
        </w:r>
        <w:r w:rsidR="0076629D" w:rsidRPr="004826DC">
          <w:rPr>
            <w:noProof/>
            <w:webHidden/>
          </w:rPr>
          <w:tab/>
        </w:r>
        <w:r w:rsidR="00960E53" w:rsidRPr="004826DC">
          <w:rPr>
            <w:noProof/>
            <w:webHidden/>
          </w:rPr>
          <w:fldChar w:fldCharType="begin"/>
        </w:r>
        <w:r w:rsidR="0076629D" w:rsidRPr="004826DC">
          <w:rPr>
            <w:noProof/>
            <w:webHidden/>
          </w:rPr>
          <w:instrText xml:space="preserve"> PAGEREF _Toc317770316 \h </w:instrText>
        </w:r>
        <w:r w:rsidR="00960E53" w:rsidRPr="004826DC">
          <w:rPr>
            <w:noProof/>
            <w:webHidden/>
          </w:rPr>
        </w:r>
        <w:r w:rsidR="00960E53" w:rsidRPr="004826DC">
          <w:rPr>
            <w:noProof/>
            <w:webHidden/>
          </w:rPr>
          <w:fldChar w:fldCharType="separate"/>
        </w:r>
        <w:r w:rsidR="0076629D" w:rsidRPr="004826DC">
          <w:rPr>
            <w:noProof/>
            <w:webHidden/>
          </w:rPr>
          <w:t>29</w:t>
        </w:r>
        <w:r w:rsidR="00960E53" w:rsidRPr="004826DC">
          <w:rPr>
            <w:noProof/>
            <w:webHidden/>
          </w:rPr>
          <w:fldChar w:fldCharType="end"/>
        </w:r>
      </w:hyperlink>
    </w:p>
    <w:p w:rsidR="0076629D" w:rsidRPr="004826DC" w:rsidRDefault="001F0FD9" w:rsidP="0076629D">
      <w:pPr>
        <w:pStyle w:val="Sumrio1"/>
        <w:tabs>
          <w:tab w:val="left" w:pos="720"/>
          <w:tab w:val="right" w:leader="underscore" w:pos="9890"/>
        </w:tabs>
        <w:rPr>
          <w:b/>
          <w:bCs/>
          <w:i/>
          <w:iCs/>
          <w:noProof/>
        </w:rPr>
      </w:pPr>
      <w:hyperlink w:anchor="_Toc317770317" w:history="1">
        <w:r w:rsidR="0076629D" w:rsidRPr="004826DC">
          <w:rPr>
            <w:rStyle w:val="Hyperlink"/>
            <w:noProof/>
            <w:color w:val="auto"/>
          </w:rPr>
          <w:t>16.</w:t>
        </w:r>
        <w:r w:rsidR="0076629D" w:rsidRPr="004826DC">
          <w:rPr>
            <w:noProof/>
          </w:rPr>
          <w:tab/>
        </w:r>
        <w:r w:rsidR="0076629D" w:rsidRPr="004826DC">
          <w:rPr>
            <w:rStyle w:val="Hyperlink"/>
            <w:noProof/>
            <w:color w:val="auto"/>
          </w:rPr>
          <w:t>Glossário</w:t>
        </w:r>
        <w:r w:rsidR="0076629D" w:rsidRPr="004826DC">
          <w:rPr>
            <w:noProof/>
            <w:webHidden/>
          </w:rPr>
          <w:tab/>
        </w:r>
        <w:r w:rsidR="00960E53" w:rsidRPr="004826DC">
          <w:rPr>
            <w:noProof/>
            <w:webHidden/>
          </w:rPr>
          <w:fldChar w:fldCharType="begin"/>
        </w:r>
        <w:r w:rsidR="0076629D" w:rsidRPr="004826DC">
          <w:rPr>
            <w:noProof/>
            <w:webHidden/>
          </w:rPr>
          <w:instrText xml:space="preserve"> PAGEREF _Toc317770317 \h </w:instrText>
        </w:r>
        <w:r w:rsidR="00960E53" w:rsidRPr="004826DC">
          <w:rPr>
            <w:noProof/>
            <w:webHidden/>
          </w:rPr>
        </w:r>
        <w:r w:rsidR="00960E53" w:rsidRPr="004826DC">
          <w:rPr>
            <w:noProof/>
            <w:webHidden/>
          </w:rPr>
          <w:fldChar w:fldCharType="separate"/>
        </w:r>
        <w:r w:rsidR="0076629D" w:rsidRPr="004826DC">
          <w:rPr>
            <w:noProof/>
            <w:webHidden/>
          </w:rPr>
          <w:t>31</w:t>
        </w:r>
        <w:r w:rsidR="00960E53" w:rsidRPr="004826DC">
          <w:rPr>
            <w:noProof/>
            <w:webHidden/>
          </w:rPr>
          <w:fldChar w:fldCharType="end"/>
        </w:r>
      </w:hyperlink>
    </w:p>
    <w:p w:rsidR="0076629D" w:rsidRPr="004826DC" w:rsidRDefault="00960E53" w:rsidP="0076629D">
      <w:pPr>
        <w:pStyle w:val="Ttulo"/>
        <w:rPr>
          <w:rFonts w:ascii="Calibri" w:hAnsi="Calibri"/>
        </w:rPr>
        <w:sectPr w:rsidR="0076629D" w:rsidRPr="004826DC">
          <w:headerReference w:type="default" r:id="rId153"/>
          <w:footerReference w:type="default" r:id="rId154"/>
          <w:pgSz w:w="11907" w:h="16840" w:code="9"/>
          <w:pgMar w:top="1440" w:right="567" w:bottom="1440" w:left="1440" w:header="720" w:footer="720" w:gutter="0"/>
          <w:pgNumType w:fmt="lowerRoman" w:start="1"/>
          <w:cols w:space="720"/>
          <w:docGrid w:linePitch="326"/>
        </w:sectPr>
      </w:pPr>
      <w:r w:rsidRPr="004826DC">
        <w:rPr>
          <w:rFonts w:ascii="Calibri" w:hAnsi="Calibri"/>
        </w:rPr>
        <w:fldChar w:fldCharType="end"/>
      </w:r>
    </w:p>
    <w:p w:rsidR="0076629D" w:rsidRPr="004826DC" w:rsidRDefault="0076629D" w:rsidP="0076629D">
      <w:pPr>
        <w:pStyle w:val="RUPNvel1"/>
        <w:rPr>
          <w:rFonts w:ascii="Calibri" w:hAnsi="Calibri"/>
        </w:rPr>
      </w:pPr>
      <w:bookmarkStart w:id="78" w:name="_Toc317770239"/>
      <w:r w:rsidRPr="004826DC">
        <w:rPr>
          <w:rFonts w:ascii="Calibri" w:hAnsi="Calibri"/>
        </w:rPr>
        <w:lastRenderedPageBreak/>
        <w:t>Objetivo</w:t>
      </w:r>
      <w:bookmarkEnd w:id="78"/>
    </w:p>
    <w:p w:rsidR="0076629D" w:rsidRPr="004826DC" w:rsidRDefault="0076629D" w:rsidP="0076629D">
      <w:pPr>
        <w:pStyle w:val="RUPCorpo1"/>
        <w:rPr>
          <w:rFonts w:ascii="Calibri" w:hAnsi="Calibri"/>
        </w:rPr>
      </w:pPr>
      <w:r w:rsidRPr="004826DC">
        <w:rPr>
          <w:rFonts w:ascii="Calibri" w:hAnsi="Calibri"/>
        </w:rPr>
        <w:t xml:space="preserve">Este manual visa definir as regras de contagem de Pontos de Função a serem utilizadas pela Secretaria de Soluções de TI – STI/TCU durante o processo de desenvolvimento e manutenção de </w:t>
      </w:r>
      <w:r w:rsidRPr="004826DC">
        <w:rPr>
          <w:rFonts w:ascii="Calibri" w:hAnsi="Calibri"/>
          <w:i/>
        </w:rPr>
        <w:t xml:space="preserve">software </w:t>
      </w:r>
      <w:r w:rsidRPr="004826DC">
        <w:rPr>
          <w:rFonts w:ascii="Calibri" w:hAnsi="Calibri"/>
        </w:rPr>
        <w:t>tanto em projetos internos quanto externos ao Tribunal.</w:t>
      </w:r>
    </w:p>
    <w:p w:rsidR="0076629D" w:rsidRPr="004826DC" w:rsidRDefault="0076629D" w:rsidP="0076629D">
      <w:pPr>
        <w:pStyle w:val="RUPNvel1"/>
        <w:rPr>
          <w:rFonts w:ascii="Calibri" w:hAnsi="Calibri"/>
        </w:rPr>
      </w:pPr>
      <w:bookmarkStart w:id="79" w:name="_Toc317770240"/>
      <w:r w:rsidRPr="004826DC">
        <w:rPr>
          <w:rFonts w:ascii="Calibri" w:hAnsi="Calibri"/>
        </w:rPr>
        <w:t>Introdução</w:t>
      </w:r>
      <w:bookmarkEnd w:id="79"/>
    </w:p>
    <w:p w:rsidR="0076629D" w:rsidRPr="004826DC" w:rsidRDefault="0076629D" w:rsidP="0076629D">
      <w:pPr>
        <w:pStyle w:val="RUPCorpo1"/>
        <w:rPr>
          <w:rFonts w:ascii="Calibri" w:hAnsi="Calibri"/>
        </w:rPr>
      </w:pPr>
      <w:r w:rsidRPr="004826DC">
        <w:rPr>
          <w:rFonts w:ascii="Calibri" w:hAnsi="Calibri"/>
        </w:rPr>
        <w:t>A definição e o estabelecimento de métricas são fundamentais para o dimensionamento de um projeto e para o acompanhamento de seu desenvolvimento. A partir das informações obtidas com o uso de métricas, pode-se avaliar a qualidade do processo de desenvolvimento e verificar o resultado da utilização de uma técnica ou ferramenta. Por essa razão, os sistemas de verificação de qualidade, como a norma ISO 9000:2000 e o CMMI, normalmente exigem a definição de métricas.</w:t>
      </w:r>
    </w:p>
    <w:p w:rsidR="0076629D" w:rsidRPr="004826DC" w:rsidRDefault="0076629D" w:rsidP="0076629D">
      <w:pPr>
        <w:pStyle w:val="RUPCorpo1"/>
        <w:rPr>
          <w:rFonts w:ascii="Calibri" w:hAnsi="Calibri"/>
        </w:rPr>
      </w:pPr>
      <w:r w:rsidRPr="004826DC">
        <w:rPr>
          <w:rFonts w:ascii="Calibri" w:hAnsi="Calibri"/>
        </w:rPr>
        <w:t xml:space="preserve">A medição funcional é um termo geral para métodos de dimensionamento de software baseados nas funções requeridas pelos usuários. </w:t>
      </w:r>
    </w:p>
    <w:p w:rsidR="0076629D" w:rsidRPr="004826DC" w:rsidRDefault="0076629D" w:rsidP="0076629D">
      <w:pPr>
        <w:pStyle w:val="RUPCorpo1"/>
        <w:rPr>
          <w:rFonts w:ascii="Calibri" w:hAnsi="Calibri"/>
        </w:rPr>
      </w:pPr>
      <w:r w:rsidRPr="004826DC">
        <w:rPr>
          <w:rFonts w:ascii="Calibri" w:hAnsi="Calibri"/>
        </w:rPr>
        <w:t>A norma ISO/IEC 14143 foi desenvolvida para garantir que todos os métodos de medição de tamanho funcional sejam baseados em conceitos similares e se comportem de maneira similar.</w:t>
      </w:r>
    </w:p>
    <w:p w:rsidR="0076629D" w:rsidRPr="004826DC" w:rsidRDefault="0076629D" w:rsidP="0076629D">
      <w:pPr>
        <w:pStyle w:val="RUPCorpo1"/>
        <w:rPr>
          <w:rFonts w:ascii="Calibri" w:hAnsi="Calibri"/>
        </w:rPr>
      </w:pPr>
      <w:r w:rsidRPr="004826DC">
        <w:rPr>
          <w:rFonts w:ascii="Calibri" w:hAnsi="Calibri"/>
        </w:rPr>
        <w:t>A técnica de Análise por Pontos de Função, no que tange a medição de pontos de função não ajustados, foi aprovada pela ISO sob a denominação ISO/IEC 20926</w:t>
      </w:r>
      <w:r w:rsidR="00072038" w:rsidRPr="004826DC">
        <w:rPr>
          <w:rFonts w:ascii="Calibri" w:hAnsi="Calibri"/>
        </w:rPr>
        <w:t>.</w:t>
      </w:r>
    </w:p>
    <w:p w:rsidR="0076629D" w:rsidRPr="004826DC" w:rsidRDefault="0076629D" w:rsidP="0076629D">
      <w:pPr>
        <w:pStyle w:val="RUPCorpo1"/>
        <w:rPr>
          <w:rFonts w:ascii="Calibri" w:hAnsi="Calibri"/>
        </w:rPr>
      </w:pPr>
      <w:r w:rsidRPr="004826DC">
        <w:rPr>
          <w:rFonts w:ascii="Calibri" w:hAnsi="Calibri"/>
        </w:rPr>
        <w:t xml:space="preserve">O presente manual se baseia na versão da métrica FPA definida pelo IFPUG no Manual de Práticas de Contagem (CPM) versão 4.3.1, excetuando a utilização da métrica EFPA definida pela Nesma no documento </w:t>
      </w:r>
      <w:r w:rsidRPr="004826DC">
        <w:rPr>
          <w:rFonts w:ascii="Calibri" w:hAnsi="Calibri"/>
          <w:i/>
        </w:rPr>
        <w:t>Function Point Analysis for Software Enhancement</w:t>
      </w:r>
      <w:r w:rsidRPr="004826DC">
        <w:rPr>
          <w:rFonts w:ascii="Calibri" w:hAnsi="Calibri"/>
        </w:rPr>
        <w:t xml:space="preserve"> versão 1.0. Logo, con</w:t>
      </w:r>
      <w:r w:rsidR="00072038" w:rsidRPr="004826DC">
        <w:rPr>
          <w:rFonts w:ascii="Calibri" w:hAnsi="Calibri"/>
        </w:rPr>
        <w:t xml:space="preserve">ceitos e detalhes das métricas </w:t>
      </w:r>
      <w:r w:rsidRPr="004826DC">
        <w:rPr>
          <w:rFonts w:ascii="Calibri" w:hAnsi="Calibri"/>
        </w:rPr>
        <w:t>devem ser buscados nos documentos citados, desde que não conflitantes com os explicitados neste manual.</w:t>
      </w:r>
    </w:p>
    <w:p w:rsidR="0076629D" w:rsidRPr="004826DC" w:rsidRDefault="0076629D" w:rsidP="0076629D">
      <w:pPr>
        <w:pStyle w:val="RUPCorpo1"/>
        <w:rPr>
          <w:rFonts w:ascii="Calibri" w:hAnsi="Calibri"/>
          <w:bCs/>
        </w:rPr>
      </w:pPr>
      <w:r w:rsidRPr="004826DC">
        <w:rPr>
          <w:rFonts w:ascii="Calibri" w:hAnsi="Calibri"/>
          <w:bCs/>
        </w:rPr>
        <w:t>A adaptação da métrica ao nosso ambiente é importante tendo em vista nosso processo de desenvolvimento e manutenção possu</w:t>
      </w:r>
      <w:r w:rsidR="00072038" w:rsidRPr="004826DC">
        <w:rPr>
          <w:rFonts w:ascii="Calibri" w:hAnsi="Calibri"/>
          <w:bCs/>
        </w:rPr>
        <w:t>ir características particulares</w:t>
      </w:r>
      <w:r w:rsidRPr="004826DC">
        <w:rPr>
          <w:rFonts w:ascii="Calibri" w:hAnsi="Calibri"/>
          <w:bCs/>
        </w:rPr>
        <w:t>, como reaproveitamento de regras e dados na busca de integração dos sistemas, que afetam sobremaneira estimativas de esforço derivadas da métrica. Por isso, serão apresentadas algumas regras que adaptarão os pontos de função às peculiaridades do nosso ambiente, pela utilização de fatores de impacto específicos preconizados pela Nesma.</w:t>
      </w:r>
    </w:p>
    <w:p w:rsidR="0076629D" w:rsidRPr="004826DC" w:rsidRDefault="0076629D" w:rsidP="0076629D">
      <w:pPr>
        <w:pStyle w:val="RUPCorpo1"/>
        <w:rPr>
          <w:rFonts w:ascii="Calibri" w:hAnsi="Calibri"/>
        </w:rPr>
      </w:pPr>
      <w:r w:rsidRPr="004826DC">
        <w:rPr>
          <w:rFonts w:ascii="Calibri" w:hAnsi="Calibri" w:cs="Arial"/>
        </w:rPr>
        <w:t>Complementa este manual o guia “Melhores Práticas de Medição por Pontos de Função” do TCU.</w:t>
      </w:r>
      <w:r w:rsidRPr="004826DC">
        <w:rPr>
          <w:rFonts w:ascii="Calibri" w:hAnsi="Calibri"/>
        </w:rPr>
        <w:t xml:space="preserve"> É comum o surgimento de dúvidas e divergências em contagens de pontos de função, tendo em vista ser a visão do usuário, alvo da medição, subjetiva. Nesses casos, as interpretações validadas e acordadas são registradas no guia, o qual irá sendo constituído ao longo do tempo.  Esse guia tem como objetivo preservar as decisões para referência futura, eliminando o retrabalho e divergências</w:t>
      </w:r>
      <w:r w:rsidR="00072038" w:rsidRPr="004826DC">
        <w:rPr>
          <w:rFonts w:ascii="Calibri" w:hAnsi="Calibri"/>
        </w:rPr>
        <w:t>.</w:t>
      </w:r>
      <w:r w:rsidRPr="004826DC">
        <w:rPr>
          <w:rFonts w:ascii="Calibri" w:hAnsi="Calibri"/>
        </w:rPr>
        <w:t xml:space="preserve"> </w:t>
      </w:r>
    </w:p>
    <w:p w:rsidR="0076629D" w:rsidRPr="004826DC" w:rsidRDefault="0076629D" w:rsidP="0076629D">
      <w:pPr>
        <w:pStyle w:val="RUPCorpo1"/>
        <w:rPr>
          <w:rFonts w:ascii="Calibri" w:hAnsi="Calibri"/>
          <w:bCs/>
        </w:rPr>
      </w:pPr>
      <w:r w:rsidRPr="004826DC">
        <w:rPr>
          <w:rFonts w:ascii="Calibri" w:hAnsi="Calibri"/>
          <w:bCs/>
        </w:rPr>
        <w:t xml:space="preserve">Para efeito deste manual, os termos “projeto de melhoria” e “projeto de desenvolvimento” da técnica FPA equivalem aos termos “caso de melhoria” e “caso de desenvolvimento” respectivamente. Preferiu-se usar essa terminologia para não haver confusão com o conceito de projeto já empregado na metodologia de desenvolvimento do TCU. </w:t>
      </w:r>
    </w:p>
    <w:p w:rsidR="0076629D" w:rsidRPr="004826DC" w:rsidRDefault="0076629D" w:rsidP="0076629D">
      <w:pPr>
        <w:pStyle w:val="RUPCorpo1"/>
        <w:rPr>
          <w:rFonts w:ascii="Calibri" w:hAnsi="Calibri"/>
          <w:bCs/>
        </w:rPr>
      </w:pPr>
      <w:r w:rsidRPr="004826DC">
        <w:rPr>
          <w:rFonts w:ascii="Calibri" w:hAnsi="Calibri"/>
          <w:bCs/>
        </w:rPr>
        <w:t>O presente manual trata inicialmente do processo de contagem. Em seguida apresenta algumas considerações sobre a utilização da métrica no processo de terceirização. Por fim, apresenta um glossário com algumas definições de conceitos usados no corpo deste manual.</w:t>
      </w:r>
    </w:p>
    <w:p w:rsidR="0076629D" w:rsidRPr="004826DC" w:rsidRDefault="0076629D" w:rsidP="0076629D">
      <w:pPr>
        <w:pStyle w:val="RUPCorpo1"/>
        <w:ind w:left="725" w:firstLine="0"/>
        <w:rPr>
          <w:rFonts w:ascii="Calibri" w:hAnsi="Calibri"/>
        </w:rPr>
      </w:pPr>
    </w:p>
    <w:p w:rsidR="0076629D" w:rsidRPr="004826DC" w:rsidRDefault="0076629D" w:rsidP="0076629D">
      <w:pPr>
        <w:pStyle w:val="RUPCorpo1"/>
        <w:ind w:left="725" w:firstLine="0"/>
        <w:rPr>
          <w:rFonts w:ascii="Calibri" w:hAnsi="Calibri"/>
        </w:rPr>
      </w:pPr>
    </w:p>
    <w:p w:rsidR="0076629D" w:rsidRPr="004826DC" w:rsidRDefault="0076629D" w:rsidP="0076629D">
      <w:pPr>
        <w:pStyle w:val="RUPCorpo1"/>
        <w:ind w:left="725" w:firstLine="0"/>
        <w:rPr>
          <w:rFonts w:ascii="Calibri" w:hAnsi="Calibri"/>
        </w:rPr>
      </w:pPr>
    </w:p>
    <w:p w:rsidR="0076629D" w:rsidRPr="004826DC" w:rsidRDefault="0076629D" w:rsidP="0076629D">
      <w:pPr>
        <w:pStyle w:val="RUPCorpo1"/>
        <w:ind w:left="725" w:firstLine="0"/>
        <w:rPr>
          <w:rFonts w:ascii="Calibri" w:hAnsi="Calibri"/>
        </w:rPr>
      </w:pPr>
    </w:p>
    <w:p w:rsidR="0076629D" w:rsidRPr="004826DC" w:rsidRDefault="0076629D" w:rsidP="0076629D">
      <w:pPr>
        <w:pStyle w:val="RUPCorpo1"/>
        <w:ind w:left="725" w:firstLine="0"/>
        <w:rPr>
          <w:rFonts w:ascii="Calibri" w:hAnsi="Calibri"/>
        </w:rPr>
      </w:pPr>
    </w:p>
    <w:p w:rsidR="0076629D" w:rsidRPr="004826DC" w:rsidRDefault="0076629D" w:rsidP="0076629D">
      <w:pPr>
        <w:pStyle w:val="RUPCorpo1"/>
        <w:ind w:left="725" w:firstLine="0"/>
        <w:rPr>
          <w:rFonts w:ascii="Calibri" w:hAnsi="Calibri"/>
        </w:rPr>
      </w:pPr>
    </w:p>
    <w:p w:rsidR="0076629D" w:rsidRPr="004826DC" w:rsidRDefault="0076629D" w:rsidP="0076629D">
      <w:pPr>
        <w:rPr>
          <w:rFonts w:ascii="Calibri" w:hAnsi="Calibri"/>
          <w:b/>
          <w:i/>
          <w:caps/>
          <w:sz w:val="24"/>
        </w:rPr>
      </w:pPr>
      <w:bookmarkStart w:id="80" w:name="_Toc317770241"/>
      <w:r w:rsidRPr="004826DC">
        <w:rPr>
          <w:rFonts w:ascii="Calibri" w:hAnsi="Calibri"/>
        </w:rPr>
        <w:br w:type="page"/>
      </w:r>
    </w:p>
    <w:p w:rsidR="0076629D" w:rsidRPr="004826DC" w:rsidRDefault="0076629D" w:rsidP="0076629D">
      <w:pPr>
        <w:pStyle w:val="RUPNvel1"/>
        <w:rPr>
          <w:rFonts w:ascii="Calibri" w:hAnsi="Calibri"/>
        </w:rPr>
      </w:pPr>
      <w:r w:rsidRPr="004826DC">
        <w:rPr>
          <w:rFonts w:ascii="Calibri" w:hAnsi="Calibri"/>
        </w:rPr>
        <w:lastRenderedPageBreak/>
        <w:t>PROCESSO DE MÉTRICAS DE SOFTWARE</w:t>
      </w:r>
      <w:bookmarkEnd w:id="80"/>
    </w:p>
    <w:p w:rsidR="0076629D" w:rsidRPr="004826DC" w:rsidRDefault="0076629D" w:rsidP="0076629D">
      <w:pPr>
        <w:pStyle w:val="RUPCorpo1"/>
        <w:ind w:left="725" w:firstLine="0"/>
        <w:rPr>
          <w:rFonts w:ascii="Calibri" w:hAnsi="Calibri"/>
        </w:rPr>
      </w:pPr>
    </w:p>
    <w:p w:rsidR="0076629D" w:rsidRPr="004826DC" w:rsidRDefault="0061608D" w:rsidP="0076629D">
      <w:pPr>
        <w:pStyle w:val="RUPCorpo1"/>
        <w:ind w:left="725" w:firstLine="0"/>
        <w:rPr>
          <w:rFonts w:ascii="Calibri" w:hAnsi="Calibri"/>
        </w:rPr>
      </w:pPr>
      <w:r w:rsidRPr="004826DC">
        <w:rPr>
          <w:rFonts w:ascii="Calibri" w:hAnsi="Calibri"/>
          <w:noProof/>
        </w:rPr>
        <w:drawing>
          <wp:inline distT="0" distB="0" distL="0" distR="0">
            <wp:extent cx="3506470" cy="7251700"/>
            <wp:effectExtent l="19050" t="0" r="0" b="0"/>
            <wp:docPr id="88"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
                    <pic:cNvPicPr>
                      <a:picLocks noChangeAspect="1" noChangeArrowheads="1"/>
                    </pic:cNvPicPr>
                  </pic:nvPicPr>
                  <pic:blipFill>
                    <a:blip r:embed="rId155" cstate="print"/>
                    <a:srcRect/>
                    <a:stretch>
                      <a:fillRect/>
                    </a:stretch>
                  </pic:blipFill>
                  <pic:spPr bwMode="auto">
                    <a:xfrm>
                      <a:off x="0" y="0"/>
                      <a:ext cx="3506470" cy="7251700"/>
                    </a:xfrm>
                    <a:prstGeom prst="rect">
                      <a:avLst/>
                    </a:prstGeom>
                    <a:noFill/>
                    <a:ln w="9525">
                      <a:noFill/>
                      <a:miter lim="800000"/>
                      <a:headEnd/>
                      <a:tailEnd/>
                    </a:ln>
                  </pic:spPr>
                </pic:pic>
              </a:graphicData>
            </a:graphic>
          </wp:inline>
        </w:drawing>
      </w:r>
    </w:p>
    <w:p w:rsidR="0076629D" w:rsidRPr="004826DC" w:rsidRDefault="0076629D" w:rsidP="0076629D">
      <w:pPr>
        <w:pStyle w:val="RUPCorpo1"/>
        <w:ind w:left="725" w:firstLine="0"/>
        <w:rPr>
          <w:rFonts w:ascii="Calibri" w:hAnsi="Calibri"/>
        </w:rPr>
      </w:pPr>
      <w:r w:rsidRPr="004826DC">
        <w:rPr>
          <w:rFonts w:ascii="Calibri" w:hAnsi="Calibri"/>
        </w:rPr>
        <w:t>Figura 1 – Interface de processo – Fazer medição detalhada</w:t>
      </w:r>
    </w:p>
    <w:p w:rsidR="0076629D" w:rsidRPr="004826DC" w:rsidRDefault="0061608D" w:rsidP="0076629D">
      <w:pPr>
        <w:pStyle w:val="RUPCorpo1"/>
        <w:ind w:left="725" w:firstLine="0"/>
        <w:rPr>
          <w:rFonts w:ascii="Calibri" w:hAnsi="Calibri"/>
        </w:rPr>
      </w:pPr>
      <w:r w:rsidRPr="004826DC">
        <w:rPr>
          <w:rFonts w:ascii="Calibri" w:hAnsi="Calibri"/>
          <w:noProof/>
        </w:rPr>
        <w:lastRenderedPageBreak/>
        <w:drawing>
          <wp:inline distT="0" distB="0" distL="0" distR="0">
            <wp:extent cx="5279390" cy="7617460"/>
            <wp:effectExtent l="19050" t="0" r="0" b="0"/>
            <wp:docPr id="89"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
                    <pic:cNvPicPr>
                      <a:picLocks noChangeAspect="1" noChangeArrowheads="1"/>
                    </pic:cNvPicPr>
                  </pic:nvPicPr>
                  <pic:blipFill>
                    <a:blip r:embed="rId156" cstate="print"/>
                    <a:srcRect/>
                    <a:stretch>
                      <a:fillRect/>
                    </a:stretch>
                  </pic:blipFill>
                  <pic:spPr bwMode="auto">
                    <a:xfrm>
                      <a:off x="0" y="0"/>
                      <a:ext cx="5279390" cy="7617460"/>
                    </a:xfrm>
                    <a:prstGeom prst="rect">
                      <a:avLst/>
                    </a:prstGeom>
                    <a:noFill/>
                    <a:ln w="9525">
                      <a:noFill/>
                      <a:miter lim="800000"/>
                      <a:headEnd/>
                      <a:tailEnd/>
                    </a:ln>
                  </pic:spPr>
                </pic:pic>
              </a:graphicData>
            </a:graphic>
          </wp:inline>
        </w:drawing>
      </w:r>
    </w:p>
    <w:p w:rsidR="0076629D" w:rsidRPr="004826DC" w:rsidRDefault="0076629D" w:rsidP="0076629D">
      <w:pPr>
        <w:pStyle w:val="RUPCorpo1"/>
        <w:ind w:left="725" w:firstLine="0"/>
        <w:rPr>
          <w:rFonts w:ascii="Calibri" w:hAnsi="Calibri"/>
        </w:rPr>
      </w:pPr>
      <w:r w:rsidRPr="004826DC">
        <w:rPr>
          <w:rFonts w:ascii="Calibri" w:hAnsi="Calibri"/>
        </w:rPr>
        <w:t>Figura 2 – Realizar avaliação de consistência de dados</w:t>
      </w:r>
    </w:p>
    <w:p w:rsidR="0076629D" w:rsidRPr="004826DC" w:rsidRDefault="0076629D" w:rsidP="0076629D">
      <w:pPr>
        <w:pStyle w:val="RUPNvel1"/>
        <w:rPr>
          <w:rFonts w:ascii="Calibri" w:hAnsi="Calibri"/>
        </w:rPr>
      </w:pPr>
      <w:bookmarkStart w:id="81" w:name="_Toc317770242"/>
      <w:r w:rsidRPr="004826DC">
        <w:rPr>
          <w:rFonts w:ascii="Calibri" w:hAnsi="Calibri"/>
        </w:rPr>
        <w:lastRenderedPageBreak/>
        <w:t>Determinação do tipo de Medição</w:t>
      </w:r>
      <w:bookmarkEnd w:id="81"/>
    </w:p>
    <w:p w:rsidR="0076629D" w:rsidRPr="004826DC" w:rsidRDefault="0076629D" w:rsidP="0076629D">
      <w:pPr>
        <w:pStyle w:val="RUPNvel2"/>
        <w:rPr>
          <w:rFonts w:ascii="Calibri" w:hAnsi="Calibri"/>
          <w:noProof w:val="0"/>
        </w:rPr>
      </w:pPr>
      <w:bookmarkStart w:id="82" w:name="_Toc317770243"/>
      <w:r w:rsidRPr="004826DC">
        <w:rPr>
          <w:rFonts w:ascii="Calibri" w:hAnsi="Calibri"/>
          <w:noProof w:val="0"/>
        </w:rPr>
        <w:t>Quanto ao alvo da medição</w:t>
      </w:r>
      <w:bookmarkEnd w:id="82"/>
    </w:p>
    <w:p w:rsidR="0076629D" w:rsidRPr="004826DC" w:rsidRDefault="0076629D" w:rsidP="0076629D">
      <w:pPr>
        <w:pStyle w:val="RUPCorpo1"/>
        <w:ind w:firstLine="360"/>
        <w:rPr>
          <w:rFonts w:ascii="Calibri" w:hAnsi="Calibri"/>
        </w:rPr>
      </w:pPr>
      <w:r w:rsidRPr="004826DC">
        <w:rPr>
          <w:rFonts w:ascii="Calibri" w:hAnsi="Calibri"/>
        </w:rPr>
        <w:t>Consiste na qualificação do alvo da medição. Podemos medir as funcionalidades envolvidas em casos de desenvolvimento ou de manutenção e também as funcionalidades presentes em uma aplicação. Detalhamos nesta seção os tipos de contagem.</w:t>
      </w:r>
    </w:p>
    <w:p w:rsidR="0076629D" w:rsidRPr="004826DC" w:rsidRDefault="0076629D" w:rsidP="0076629D">
      <w:pPr>
        <w:pStyle w:val="RUPNvel3"/>
        <w:rPr>
          <w:rFonts w:ascii="Calibri" w:hAnsi="Calibri"/>
        </w:rPr>
      </w:pPr>
      <w:bookmarkStart w:id="83" w:name="_Toc317770244"/>
      <w:r w:rsidRPr="004826DC">
        <w:rPr>
          <w:rFonts w:ascii="Calibri" w:hAnsi="Calibri"/>
        </w:rPr>
        <w:t>Caso de desenvolvimento</w:t>
      </w:r>
      <w:bookmarkEnd w:id="83"/>
    </w:p>
    <w:p w:rsidR="0076629D" w:rsidRPr="004826DC" w:rsidRDefault="0076629D" w:rsidP="0076629D">
      <w:pPr>
        <w:pStyle w:val="RUPCorpo1"/>
        <w:rPr>
          <w:rFonts w:ascii="Calibri" w:hAnsi="Calibri"/>
        </w:rPr>
      </w:pPr>
      <w:r w:rsidRPr="004826DC">
        <w:rPr>
          <w:rFonts w:ascii="Calibri" w:hAnsi="Calibri"/>
        </w:rPr>
        <w:t>Situação de criação de demanda do usuário relativa a uma nova aplicação. O número de pontos de função de um caso de desenvolvimento mede a funcionalidade fornecida aos usuários finais do software quando da sua primeira instalação. Isso significa que essa medição também abrange as eventuais funções de conversão de dados necessárias à implantação da aplicação.</w:t>
      </w:r>
    </w:p>
    <w:p w:rsidR="0076629D" w:rsidRPr="004826DC" w:rsidRDefault="0076629D" w:rsidP="0076629D">
      <w:pPr>
        <w:pStyle w:val="RUPNvel3"/>
        <w:rPr>
          <w:rFonts w:ascii="Calibri" w:hAnsi="Calibri"/>
        </w:rPr>
      </w:pPr>
      <w:bookmarkStart w:id="84" w:name="_Toc317770245"/>
      <w:r w:rsidRPr="004826DC">
        <w:rPr>
          <w:rFonts w:ascii="Calibri" w:hAnsi="Calibri"/>
        </w:rPr>
        <w:t>Caso de melhoria ou redesenvolvimento</w:t>
      </w:r>
      <w:bookmarkEnd w:id="84"/>
    </w:p>
    <w:p w:rsidR="0076629D" w:rsidRPr="004826DC" w:rsidRDefault="0076629D" w:rsidP="0076629D">
      <w:pPr>
        <w:pStyle w:val="RUPCorpo1"/>
        <w:rPr>
          <w:rFonts w:ascii="Calibri" w:hAnsi="Calibri"/>
        </w:rPr>
      </w:pPr>
      <w:r w:rsidRPr="004826DC">
        <w:rPr>
          <w:rFonts w:ascii="Calibri" w:hAnsi="Calibri"/>
        </w:rPr>
        <w:t xml:space="preserve">Trata-se da situação em que uma aplicação já foi desenvolvida, mas o usuário solicita algum tipo de manutenção adaptativa, evolutiva ou mesmo corretiva ou trata-se da situação em que o usuário solicita o redesenvolvimento total ou parcial de uma aplicação existente. O número de pontos de função de um caso  de melhoria ou redesenvolvimento mede as funções adicionadas, modificadas ou excluídas da aplicação pelo caso, e também as eventuais funções de conversão de dados.  Também podem ser incluídas no escopo de um caso de melhoria ou redesenvolvimento funcionalidades que serão alvo somente de teste, tendo em vista possuírem alto acoplamento com as funcionalidades integrantes da melhoria ou redesenvolvimento. </w:t>
      </w:r>
    </w:p>
    <w:p w:rsidR="0076629D" w:rsidRPr="004826DC" w:rsidRDefault="0076629D" w:rsidP="0076629D">
      <w:pPr>
        <w:pStyle w:val="RUPNvel3"/>
        <w:rPr>
          <w:rFonts w:ascii="Calibri" w:hAnsi="Calibri"/>
        </w:rPr>
      </w:pPr>
      <w:bookmarkStart w:id="85" w:name="_Toc317770246"/>
      <w:r w:rsidRPr="004826DC">
        <w:rPr>
          <w:rFonts w:ascii="Calibri" w:hAnsi="Calibri"/>
        </w:rPr>
        <w:t>Aplicação</w:t>
      </w:r>
      <w:bookmarkEnd w:id="85"/>
      <w:r w:rsidRPr="004826DC">
        <w:rPr>
          <w:rFonts w:ascii="Calibri" w:hAnsi="Calibri"/>
        </w:rPr>
        <w:t xml:space="preserve"> </w:t>
      </w:r>
    </w:p>
    <w:p w:rsidR="0076629D" w:rsidRPr="004826DC" w:rsidRDefault="0076629D" w:rsidP="0076629D">
      <w:pPr>
        <w:pStyle w:val="RUPCorpo1"/>
        <w:rPr>
          <w:rFonts w:ascii="Calibri" w:hAnsi="Calibri"/>
        </w:rPr>
      </w:pPr>
      <w:r w:rsidRPr="004826DC">
        <w:rPr>
          <w:rFonts w:ascii="Calibri" w:hAnsi="Calibri"/>
        </w:rPr>
        <w:t>Situação em que se deseja dimensionar a quantidade de pontos de função disponibilizados para o usuário em uma determinada aplicação ou de parte da mesma.</w:t>
      </w:r>
    </w:p>
    <w:p w:rsidR="0076629D" w:rsidRPr="004826DC" w:rsidRDefault="0076629D" w:rsidP="0076629D">
      <w:pPr>
        <w:pStyle w:val="RUPNvel2"/>
        <w:rPr>
          <w:rFonts w:ascii="Calibri" w:hAnsi="Calibri"/>
        </w:rPr>
      </w:pPr>
      <w:bookmarkStart w:id="86" w:name="_Toc317770247"/>
      <w:r w:rsidRPr="004826DC">
        <w:rPr>
          <w:rFonts w:ascii="Calibri" w:hAnsi="Calibri"/>
        </w:rPr>
        <w:t>Quanto ao método de medição</w:t>
      </w:r>
      <w:bookmarkEnd w:id="86"/>
    </w:p>
    <w:p w:rsidR="0076629D" w:rsidRPr="004826DC" w:rsidRDefault="0076629D" w:rsidP="0076629D">
      <w:pPr>
        <w:pStyle w:val="RUPNvel3"/>
        <w:rPr>
          <w:rFonts w:ascii="Calibri" w:hAnsi="Calibri"/>
          <w:b/>
          <w:bCs/>
          <w:noProof w:val="0"/>
        </w:rPr>
      </w:pPr>
      <w:bookmarkStart w:id="87" w:name="_Toc317770248"/>
      <w:r w:rsidRPr="004826DC">
        <w:rPr>
          <w:rFonts w:ascii="Calibri" w:hAnsi="Calibri"/>
          <w:b/>
          <w:bCs/>
          <w:noProof w:val="0"/>
        </w:rPr>
        <w:t>Contagem indicativa</w:t>
      </w:r>
      <w:bookmarkEnd w:id="87"/>
    </w:p>
    <w:p w:rsidR="0076629D" w:rsidRPr="004826DC" w:rsidRDefault="0076629D" w:rsidP="0076629D">
      <w:pPr>
        <w:pStyle w:val="RUPCorpo1"/>
        <w:rPr>
          <w:rFonts w:ascii="Calibri" w:hAnsi="Calibri"/>
        </w:rPr>
      </w:pPr>
      <w:r w:rsidRPr="004826DC">
        <w:rPr>
          <w:rFonts w:ascii="Calibri" w:hAnsi="Calibri"/>
        </w:rPr>
        <w:t xml:space="preserve">Este método é utilizado antes da iniciação de um projeto de desenvolvimento de software. Na contagem indicativa, em conformidade com o trabalho </w:t>
      </w:r>
      <w:r w:rsidRPr="004826DC">
        <w:rPr>
          <w:rFonts w:ascii="Calibri" w:hAnsi="Calibri"/>
          <w:i/>
        </w:rPr>
        <w:t>Early Function Point Counting</w:t>
      </w:r>
      <w:r w:rsidRPr="004826DC">
        <w:rPr>
          <w:rFonts w:ascii="Calibri" w:hAnsi="Calibri"/>
        </w:rPr>
        <w:t>, publicado pela Nesma, admite-se que já foram identificadas as funções de dados do projeto: AIEs e ALIs. O método atribui então 35 FP para cada ALI e 15 FP para cada AIE identificado, sendo esses números obtidos conforme o detalhamento a seguir.</w:t>
      </w:r>
    </w:p>
    <w:p w:rsidR="0076629D" w:rsidRPr="004826DC" w:rsidRDefault="0076629D" w:rsidP="0076629D">
      <w:pPr>
        <w:pStyle w:val="RUPCorpo1"/>
        <w:rPr>
          <w:rFonts w:ascii="Calibri" w:hAnsi="Calibri"/>
        </w:rPr>
      </w:pPr>
      <w:r w:rsidRPr="004826DC">
        <w:rPr>
          <w:rFonts w:ascii="Calibri" w:hAnsi="Calibri"/>
        </w:rPr>
        <w:t>O método considera como premissa a complexidade média para todos os tipos de função da APF. E, ainda, cada ALI representa 10 FP e tem associadas 3 entradas externas para inclusão, alteração e exclusão dos dados do arquivo (12 FP), 2 consultas externas (8 FP) e 1 saída externa, correspondente a relatório com totalizações (5 FP), perfazendo o total de 35 FP. Além disso, cada AIE (7 FP) tem associadas 2 consultas externas, correspondentes a uma consulta detalhada e uma lista dos dados da tabela (8 FP), alcançando os 15 FP utilizados pelo método.</w:t>
      </w:r>
    </w:p>
    <w:p w:rsidR="0076629D" w:rsidRPr="004826DC" w:rsidRDefault="0076629D" w:rsidP="0076629D">
      <w:pPr>
        <w:pStyle w:val="RUPNvel3"/>
        <w:rPr>
          <w:rFonts w:ascii="Calibri" w:hAnsi="Calibri"/>
          <w:b/>
          <w:bCs/>
          <w:noProof w:val="0"/>
        </w:rPr>
      </w:pPr>
      <w:bookmarkStart w:id="88" w:name="_Toc317770249"/>
      <w:r w:rsidRPr="004826DC">
        <w:rPr>
          <w:rFonts w:ascii="Calibri" w:hAnsi="Calibri"/>
          <w:b/>
          <w:bCs/>
          <w:noProof w:val="0"/>
        </w:rPr>
        <w:t>Contagem estimativa</w:t>
      </w:r>
      <w:bookmarkEnd w:id="88"/>
    </w:p>
    <w:p w:rsidR="0076629D" w:rsidRPr="004826DC" w:rsidRDefault="0076629D" w:rsidP="0076629D">
      <w:pPr>
        <w:pStyle w:val="RUPCorpo1"/>
        <w:rPr>
          <w:rFonts w:ascii="Calibri" w:hAnsi="Calibri"/>
        </w:rPr>
      </w:pPr>
      <w:r w:rsidRPr="004826DC">
        <w:rPr>
          <w:rFonts w:ascii="Calibri" w:hAnsi="Calibri"/>
        </w:rPr>
        <w:t xml:space="preserve">O objetivo específico dessa contagem, baseada no método da Nesma, é determinar o tamanho funcional do </w:t>
      </w:r>
      <w:r w:rsidRPr="004826DC">
        <w:rPr>
          <w:rFonts w:ascii="Calibri" w:hAnsi="Calibri"/>
          <w:i/>
        </w:rPr>
        <w:t>software</w:t>
      </w:r>
      <w:r w:rsidRPr="004826DC">
        <w:rPr>
          <w:rFonts w:ascii="Calibri" w:hAnsi="Calibri"/>
        </w:rPr>
        <w:t xml:space="preserve"> de modo a sustentar ações gerenciais para planejamento do projeto, a partir de um segundo detalhamento do escopo do </w:t>
      </w:r>
      <w:r w:rsidRPr="004826DC">
        <w:rPr>
          <w:rFonts w:ascii="Calibri" w:hAnsi="Calibri"/>
          <w:i/>
        </w:rPr>
        <w:t>software</w:t>
      </w:r>
      <w:r w:rsidRPr="004826DC">
        <w:rPr>
          <w:rFonts w:ascii="Calibri" w:hAnsi="Calibri"/>
        </w:rPr>
        <w:t xml:space="preserve"> a ser desenvolvido, o que permite resultado mais próximo da realidade.</w:t>
      </w:r>
    </w:p>
    <w:p w:rsidR="0076629D" w:rsidRPr="004826DC" w:rsidRDefault="0076629D" w:rsidP="0076629D">
      <w:pPr>
        <w:pStyle w:val="RUPCorpo1"/>
        <w:rPr>
          <w:rFonts w:ascii="Calibri" w:hAnsi="Calibri"/>
        </w:rPr>
      </w:pPr>
      <w:r w:rsidRPr="004826DC">
        <w:rPr>
          <w:rFonts w:ascii="Calibri" w:hAnsi="Calibri"/>
        </w:rPr>
        <w:t>Em uma fase geralmente posterior do ciclo de desenvolvimento, quando já são conhecidas, em linhas gerais, todas as funcionalidades do sistema, deverá ser utilizado o método de contagem estimativa, publicado pela Nesma, que preconiza a identificação de todos os tipos de função da APF, considerando baixa a complexidade para as funções de dados ALI e AIE, e média para as funções transacionais EE, SE e CE.</w:t>
      </w:r>
    </w:p>
    <w:p w:rsidR="0076629D" w:rsidRPr="004826DC" w:rsidRDefault="0076629D" w:rsidP="0076629D">
      <w:pPr>
        <w:pStyle w:val="RUPNvel3"/>
        <w:rPr>
          <w:rFonts w:ascii="Calibri" w:hAnsi="Calibri"/>
          <w:b/>
          <w:bCs/>
          <w:noProof w:val="0"/>
        </w:rPr>
      </w:pPr>
      <w:bookmarkStart w:id="89" w:name="_Toc317770250"/>
      <w:r w:rsidRPr="004826DC">
        <w:rPr>
          <w:rFonts w:ascii="Calibri" w:hAnsi="Calibri"/>
          <w:b/>
          <w:bCs/>
          <w:noProof w:val="0"/>
        </w:rPr>
        <w:t>Contagem detalhada</w:t>
      </w:r>
      <w:bookmarkEnd w:id="89"/>
    </w:p>
    <w:p w:rsidR="0076629D" w:rsidRPr="004826DC" w:rsidRDefault="0076629D" w:rsidP="0076629D">
      <w:pPr>
        <w:pStyle w:val="RUPCorpo1"/>
        <w:rPr>
          <w:rFonts w:ascii="Calibri" w:hAnsi="Calibri"/>
        </w:rPr>
      </w:pPr>
      <w:r w:rsidRPr="004826DC">
        <w:rPr>
          <w:rFonts w:ascii="Calibri" w:hAnsi="Calibri"/>
        </w:rPr>
        <w:t xml:space="preserve">A contagem detalhada se dá através da identificação, classificação e mensuração das funcionalidades no escopo da medição. Deve-se pautar nos requisitos especificados para a aplicação e não na visão técnica de unidades de </w:t>
      </w:r>
      <w:r w:rsidRPr="004826DC">
        <w:rPr>
          <w:rFonts w:ascii="Calibri" w:hAnsi="Calibri"/>
          <w:i/>
        </w:rPr>
        <w:t>software</w:t>
      </w:r>
      <w:r w:rsidRPr="004826DC">
        <w:rPr>
          <w:rFonts w:ascii="Calibri" w:hAnsi="Calibri"/>
        </w:rPr>
        <w:t xml:space="preserve"> necessárias na implementação.</w:t>
      </w:r>
    </w:p>
    <w:p w:rsidR="0076629D" w:rsidRPr="004826DC" w:rsidRDefault="0076629D" w:rsidP="0076629D">
      <w:pPr>
        <w:pStyle w:val="RUPCorpo1"/>
        <w:rPr>
          <w:rFonts w:ascii="Calibri" w:hAnsi="Calibri"/>
        </w:rPr>
      </w:pPr>
      <w:r w:rsidRPr="004826DC">
        <w:rPr>
          <w:rFonts w:ascii="Calibri" w:hAnsi="Calibri"/>
        </w:rPr>
        <w:lastRenderedPageBreak/>
        <w:t>Para que uma funcionalidade seja considerada na contagem, ela deve estar formalmente registrada em artefatos indicados na metodologia de desenvolvimento do TCU como requisito da aplicação alvo da medição.</w:t>
      </w:r>
    </w:p>
    <w:p w:rsidR="0076629D" w:rsidRPr="004826DC" w:rsidRDefault="0076629D" w:rsidP="0076629D">
      <w:pPr>
        <w:pStyle w:val="RUPNvel1"/>
        <w:rPr>
          <w:rFonts w:ascii="Calibri" w:hAnsi="Calibri"/>
        </w:rPr>
      </w:pPr>
      <w:bookmarkStart w:id="90" w:name="_Toc317770251"/>
      <w:r w:rsidRPr="004826DC">
        <w:rPr>
          <w:rFonts w:ascii="Calibri" w:hAnsi="Calibri"/>
        </w:rPr>
        <w:t>Identificação do escopo da Medição e da fronteira da aplicação</w:t>
      </w:r>
      <w:bookmarkEnd w:id="90"/>
    </w:p>
    <w:p w:rsidR="0076629D" w:rsidRPr="004826DC" w:rsidRDefault="0076629D" w:rsidP="0076629D">
      <w:pPr>
        <w:pStyle w:val="RUPNvel2"/>
        <w:rPr>
          <w:rFonts w:ascii="Calibri" w:hAnsi="Calibri" w:cs="Arial"/>
          <w:noProof w:val="0"/>
        </w:rPr>
      </w:pPr>
      <w:bookmarkStart w:id="91" w:name="_Toc317770252"/>
      <w:r w:rsidRPr="004826DC">
        <w:rPr>
          <w:rFonts w:ascii="Calibri" w:hAnsi="Calibri"/>
          <w:noProof w:val="0"/>
        </w:rPr>
        <w:t>Escopo da medição</w:t>
      </w:r>
      <w:bookmarkEnd w:id="91"/>
    </w:p>
    <w:p w:rsidR="0076629D" w:rsidRPr="004826DC" w:rsidRDefault="0076629D" w:rsidP="0076629D">
      <w:pPr>
        <w:pStyle w:val="RUPCorpo2"/>
        <w:rPr>
          <w:rFonts w:ascii="Calibri" w:hAnsi="Calibri"/>
        </w:rPr>
      </w:pPr>
      <w:r w:rsidRPr="004826DC">
        <w:rPr>
          <w:rFonts w:ascii="Calibri" w:hAnsi="Calibri"/>
        </w:rPr>
        <w:t xml:space="preserve"> Define se a medição ab</w:t>
      </w:r>
      <w:r w:rsidR="00072038" w:rsidRPr="004826DC">
        <w:rPr>
          <w:rFonts w:ascii="Calibri" w:hAnsi="Calibri"/>
        </w:rPr>
        <w:t xml:space="preserve">rangerá uma ou mais aplicações </w:t>
      </w:r>
      <w:r w:rsidRPr="004826DC">
        <w:rPr>
          <w:rFonts w:ascii="Calibri" w:hAnsi="Calibri"/>
        </w:rPr>
        <w:t>ou apenas parte de uma aplicação. Em caso de desenvolvimento o escopo é constituído pelo conjunto de casos de uso que fazem parte do caso. Em caso de melhoria o escopo é formado pelas funcionalidades alteradas pela manutenção e que são partes de um ou mais casos de uso.</w:t>
      </w:r>
    </w:p>
    <w:p w:rsidR="0076629D" w:rsidRPr="004826DC" w:rsidRDefault="0076629D" w:rsidP="0076629D">
      <w:pPr>
        <w:pStyle w:val="RUPNvel2"/>
        <w:rPr>
          <w:rFonts w:ascii="Calibri" w:hAnsi="Calibri"/>
          <w:noProof w:val="0"/>
        </w:rPr>
      </w:pPr>
      <w:bookmarkStart w:id="92" w:name="_Toc317770253"/>
      <w:r w:rsidRPr="004826DC">
        <w:rPr>
          <w:rFonts w:ascii="Calibri" w:hAnsi="Calibri"/>
          <w:noProof w:val="0"/>
        </w:rPr>
        <w:t>Fronteira da aplicação</w:t>
      </w:r>
      <w:bookmarkEnd w:id="92"/>
    </w:p>
    <w:p w:rsidR="0076629D" w:rsidRPr="004826DC" w:rsidRDefault="0076629D" w:rsidP="0076629D">
      <w:pPr>
        <w:pStyle w:val="RUPCorpo2"/>
        <w:rPr>
          <w:rFonts w:ascii="Calibri" w:hAnsi="Calibri" w:cs="Times New Roman"/>
        </w:rPr>
      </w:pPr>
      <w:r w:rsidRPr="004826DC">
        <w:rPr>
          <w:rFonts w:ascii="Calibri" w:hAnsi="Calibri" w:cs="Times New Roman"/>
        </w:rPr>
        <w:t>Na área de tecnologia da informação, o termo “aplicação” é usado, de modo geral, como sinônimo de programa executável pelo usuário. São exemplos: Word, Excel, Cal</w:t>
      </w:r>
      <w:r w:rsidR="00072038" w:rsidRPr="004826DC">
        <w:rPr>
          <w:rFonts w:ascii="Calibri" w:hAnsi="Calibri" w:cs="Times New Roman"/>
        </w:rPr>
        <w:t xml:space="preserve">culadora, Faturamento, Vendas, </w:t>
      </w:r>
      <w:r w:rsidRPr="004826DC">
        <w:rPr>
          <w:rFonts w:ascii="Calibri" w:hAnsi="Calibri" w:cs="Times New Roman"/>
        </w:rPr>
        <w:t>etc. O termo “aplicação” é ainda usado como sinônimo para módulo, componente, subsistema, sistema, sistema aplicativo ou sistema de informação.</w:t>
      </w:r>
    </w:p>
    <w:p w:rsidR="0076629D" w:rsidRPr="004826DC" w:rsidRDefault="0076629D" w:rsidP="0076629D">
      <w:pPr>
        <w:pStyle w:val="RUPCorpo2"/>
        <w:rPr>
          <w:rFonts w:ascii="Calibri" w:hAnsi="Calibri" w:cs="Times New Roman"/>
        </w:rPr>
      </w:pPr>
      <w:r w:rsidRPr="004826DC">
        <w:rPr>
          <w:rFonts w:ascii="Calibri" w:hAnsi="Calibri" w:cs="Times New Roman"/>
        </w:rPr>
        <w:t>Os desenvolvedores costumam segmentar um conjunto de funções relacionadas em visões tecnológicas. São exemplos: plataforma física (computador de grande porte ou microcomputador) e arquitetura de projeto (</w:t>
      </w:r>
      <w:r w:rsidRPr="004826DC">
        <w:rPr>
          <w:rFonts w:ascii="Calibri" w:hAnsi="Calibri" w:cs="Times New Roman"/>
          <w:i/>
        </w:rPr>
        <w:t>web</w:t>
      </w:r>
      <w:r w:rsidRPr="004826DC">
        <w:rPr>
          <w:rFonts w:ascii="Calibri" w:hAnsi="Calibri" w:cs="Times New Roman"/>
        </w:rPr>
        <w:t>, cliente-servidor, etc.).</w:t>
      </w:r>
    </w:p>
    <w:p w:rsidR="0076629D" w:rsidRPr="004826DC" w:rsidRDefault="0076629D" w:rsidP="0076629D">
      <w:pPr>
        <w:pStyle w:val="RUPCorpo2"/>
        <w:rPr>
          <w:rFonts w:ascii="Calibri" w:hAnsi="Calibri" w:cs="Times New Roman"/>
        </w:rPr>
      </w:pPr>
      <w:r w:rsidRPr="004826DC">
        <w:rPr>
          <w:rFonts w:ascii="Calibri" w:hAnsi="Calibri" w:cs="Times New Roman"/>
        </w:rPr>
        <w:t xml:space="preserve">Para a métrica de pontos de função, uma aplicação é definida segundo a visão do usuário, de acordo com os requisitos de negócio. Não são consideradas questões técnicas, essas voltadas à implementação física. Segundo o Manual de Práticas de Contagem (CPM), uma aplicação é um conjunto coeso de dados e procedimentos automatizados que suportam um objetivo de negócio, podendo consistir de um ou mais componentes, módulos ou subsistemas. </w:t>
      </w:r>
    </w:p>
    <w:p w:rsidR="0076629D" w:rsidRPr="004826DC" w:rsidRDefault="0076629D" w:rsidP="0076629D">
      <w:pPr>
        <w:pStyle w:val="RUPCorpo2"/>
        <w:rPr>
          <w:rFonts w:ascii="Calibri" w:hAnsi="Calibri" w:cs="Times New Roman"/>
        </w:rPr>
      </w:pPr>
      <w:r w:rsidRPr="004826DC">
        <w:rPr>
          <w:rFonts w:ascii="Calibri" w:hAnsi="Calibri" w:cs="Times New Roman"/>
        </w:rPr>
        <w:t>A correta identificação de uma aplicação (delimitada por sua fronteira) é fundamental para o emprego consistente da métrica, evitando-se contagens superdimensionadas ou subdimensionadas. A fronteira da aplicação pode ser entendida como a interface conceitual que delimita o software que será medido e o mundo exterior. O posicionamento incorreto da fronteira pode alterar a perspectiva da medição de uma visão lógica (princípio da análise de pontos de função) para uma visão física. As principais conseq</w:t>
      </w:r>
      <w:r w:rsidR="00072038" w:rsidRPr="004826DC">
        <w:rPr>
          <w:rFonts w:ascii="Calibri" w:hAnsi="Calibri" w:cs="Times New Roman"/>
        </w:rPr>
        <w:t>u</w:t>
      </w:r>
      <w:r w:rsidRPr="004826DC">
        <w:rPr>
          <w:rFonts w:ascii="Calibri" w:hAnsi="Calibri" w:cs="Times New Roman"/>
        </w:rPr>
        <w:t>ências disso são a contagem duplicada de transações e arquivos de dados, a contagem incorreta de funções de transferência de dados e dificuldade na contagem de arquivos.</w:t>
      </w:r>
    </w:p>
    <w:p w:rsidR="0076629D" w:rsidRPr="004826DC" w:rsidRDefault="0076629D" w:rsidP="0076629D">
      <w:pPr>
        <w:pStyle w:val="RUPCorpo2"/>
        <w:rPr>
          <w:rFonts w:ascii="Calibri" w:hAnsi="Calibri" w:cs="Times New Roman"/>
        </w:rPr>
      </w:pPr>
      <w:r w:rsidRPr="004826DC">
        <w:rPr>
          <w:rFonts w:ascii="Calibri" w:hAnsi="Calibri" w:cs="Times New Roman"/>
        </w:rPr>
        <w:t xml:space="preserve">As aplicações são distribuídas em áreas de negócio do usuário, e podem existir uma ou mais aplicações em cada área de negócio. São exemplos de áreas de negócio: área de controle externo, área administrativa e área de infraestrutura. </w:t>
      </w:r>
    </w:p>
    <w:p w:rsidR="0076629D" w:rsidRPr="004826DC" w:rsidRDefault="0076629D" w:rsidP="0076629D">
      <w:pPr>
        <w:pStyle w:val="RUPCorpo2"/>
        <w:rPr>
          <w:rFonts w:ascii="Calibri" w:hAnsi="Calibri" w:cs="Times New Roman"/>
        </w:rPr>
      </w:pPr>
      <w:r w:rsidRPr="004826DC">
        <w:rPr>
          <w:rFonts w:ascii="Calibri" w:hAnsi="Calibri" w:cs="Times New Roman"/>
        </w:rPr>
        <w:t>Podem ser entendidas como exemplos de aplicações: Gerenciamento de Recursos Humanos (área administrativa); Gerenciamento de</w:t>
      </w:r>
      <w:r w:rsidR="00072038" w:rsidRPr="004826DC">
        <w:rPr>
          <w:rFonts w:ascii="Calibri" w:hAnsi="Calibri" w:cs="Times New Roman"/>
        </w:rPr>
        <w:t xml:space="preserve"> Aquisição, </w:t>
      </w:r>
      <w:r w:rsidRPr="004826DC">
        <w:rPr>
          <w:rFonts w:ascii="Calibri" w:hAnsi="Calibri" w:cs="Times New Roman"/>
        </w:rPr>
        <w:t>Guarda e Controle de Bens de Consumo e Patrimoniais (área administrativa); Gerenciamento de Fiscalizações (área de controle externo); Gerenciamento de Apreciação de Atos de Concessão (área de controle externo); Gerenciamento de Deliberações (área de infraestrutura) e Gerenciamento de Processos e Documentos (área de infraestrutura).</w:t>
      </w:r>
    </w:p>
    <w:p w:rsidR="0076629D" w:rsidRPr="004826DC" w:rsidRDefault="0076629D" w:rsidP="00072038">
      <w:pPr>
        <w:pStyle w:val="RUPCorpo2"/>
        <w:rPr>
          <w:rFonts w:ascii="Calibri" w:hAnsi="Calibri" w:cs="Times New Roman"/>
          <w:b/>
          <w:i/>
          <w:sz w:val="24"/>
          <w:szCs w:val="24"/>
        </w:rPr>
      </w:pPr>
      <w:r w:rsidRPr="004826DC">
        <w:rPr>
          <w:rFonts w:ascii="Calibri" w:hAnsi="Calibri" w:cs="Times New Roman"/>
        </w:rPr>
        <w:br w:type="page"/>
      </w:r>
      <w:bookmarkStart w:id="93" w:name="_Toc130621497"/>
      <w:bookmarkStart w:id="94" w:name="_Toc130621586"/>
      <w:bookmarkStart w:id="95" w:name="_Toc131235435"/>
      <w:bookmarkStart w:id="96" w:name="_Toc131235488"/>
      <w:bookmarkStart w:id="97" w:name="_Toc317770254"/>
      <w:bookmarkEnd w:id="93"/>
      <w:bookmarkEnd w:id="94"/>
      <w:bookmarkEnd w:id="95"/>
      <w:bookmarkEnd w:id="96"/>
      <w:r w:rsidR="00072038" w:rsidRPr="004826DC">
        <w:rPr>
          <w:rFonts w:ascii="Calibri" w:hAnsi="Calibri"/>
          <w:b/>
          <w:i/>
          <w:sz w:val="24"/>
          <w:szCs w:val="24"/>
        </w:rPr>
        <w:lastRenderedPageBreak/>
        <w:t>IDENTIFICAÇÃO DAS FUNÇÕES DO TIPO DADO</w:t>
      </w:r>
      <w:bookmarkEnd w:id="97"/>
    </w:p>
    <w:p w:rsidR="0076629D" w:rsidRPr="004826DC" w:rsidRDefault="0076629D" w:rsidP="0076629D">
      <w:pPr>
        <w:pStyle w:val="RUPCorpo1"/>
        <w:rPr>
          <w:rFonts w:ascii="Calibri" w:hAnsi="Calibri"/>
        </w:rPr>
      </w:pPr>
      <w:r w:rsidRPr="004826DC">
        <w:rPr>
          <w:rFonts w:ascii="Calibri" w:hAnsi="Calibri"/>
        </w:rPr>
        <w:t>As funções do tipo dado representam as funcionalidades fornecidas ao usuário a fim de  atender às suas necessidades de dados internos e externos à aplicação. São classificadas em arquivo lógico interno (ALI) e arquivo de interface externa (AIE).</w:t>
      </w:r>
    </w:p>
    <w:p w:rsidR="0076629D" w:rsidRPr="004826DC" w:rsidRDefault="0076629D" w:rsidP="0076629D">
      <w:pPr>
        <w:pStyle w:val="RUPCorpo1"/>
        <w:rPr>
          <w:rFonts w:ascii="Calibri" w:hAnsi="Calibri"/>
        </w:rPr>
      </w:pPr>
      <w:r w:rsidRPr="004826DC">
        <w:rPr>
          <w:rFonts w:ascii="Calibri" w:hAnsi="Calibri"/>
        </w:rPr>
        <w:t>O termo arquivo não significa um arquivo do sistema operacional, mas sim um grupo de dados logicamente relacionados, reconhecido pelo usuário. Um arquivo para a medição de pontos de função pode estar mapeado em um ou mais arquivos físicos ou em tabelas do banco de dados e recebe a denominação de arquivo lógico.</w:t>
      </w:r>
    </w:p>
    <w:p w:rsidR="0076629D" w:rsidRPr="004826DC" w:rsidRDefault="0076629D" w:rsidP="0076629D">
      <w:pPr>
        <w:pStyle w:val="RUPCorpo1"/>
        <w:rPr>
          <w:rFonts w:ascii="Calibri" w:hAnsi="Calibri"/>
        </w:rPr>
      </w:pPr>
      <w:r w:rsidRPr="004826DC">
        <w:rPr>
          <w:rFonts w:ascii="Calibri" w:hAnsi="Calibri"/>
        </w:rPr>
        <w:t>Em casos de desenvolvimento, os ALIs e os AIEs só podem ser contados uma única vez para a fronteira da aplicação.</w:t>
      </w:r>
    </w:p>
    <w:p w:rsidR="0076629D" w:rsidRPr="004826DC" w:rsidRDefault="00072038" w:rsidP="0076629D">
      <w:pPr>
        <w:pStyle w:val="RUPCorpo1"/>
        <w:rPr>
          <w:rFonts w:ascii="Calibri" w:hAnsi="Calibri"/>
        </w:rPr>
      </w:pPr>
      <w:r w:rsidRPr="004826DC">
        <w:rPr>
          <w:rFonts w:ascii="Calibri" w:hAnsi="Calibri"/>
        </w:rPr>
        <w:t xml:space="preserve">Em casos de melhoria, </w:t>
      </w:r>
      <w:r w:rsidR="0076629D" w:rsidRPr="004826DC">
        <w:rPr>
          <w:rFonts w:ascii="Calibri" w:hAnsi="Calibri"/>
        </w:rPr>
        <w:t>serão contados sempre que forem objetos de manutenção no escopo da medição.</w:t>
      </w:r>
    </w:p>
    <w:p w:rsidR="0076629D" w:rsidRPr="004826DC" w:rsidRDefault="0076629D" w:rsidP="0076629D">
      <w:pPr>
        <w:pStyle w:val="RUPCorpo1"/>
        <w:rPr>
          <w:rFonts w:ascii="Calibri" w:hAnsi="Calibri"/>
        </w:rPr>
      </w:pPr>
      <w:r w:rsidRPr="004826DC">
        <w:rPr>
          <w:rFonts w:ascii="Calibri" w:hAnsi="Calibri"/>
        </w:rPr>
        <w:t>A medição dos arquivos lógicos deve seguir os seguintes passos:</w:t>
      </w:r>
    </w:p>
    <w:p w:rsidR="0076629D" w:rsidRPr="004826DC" w:rsidRDefault="0076629D" w:rsidP="00B727DF">
      <w:pPr>
        <w:pStyle w:val="RUPCorpo1"/>
        <w:numPr>
          <w:ilvl w:val="0"/>
          <w:numId w:val="80"/>
        </w:numPr>
        <w:rPr>
          <w:rFonts w:ascii="Calibri" w:hAnsi="Calibri"/>
        </w:rPr>
      </w:pPr>
      <w:r w:rsidRPr="004826DC">
        <w:rPr>
          <w:rFonts w:ascii="Calibri" w:hAnsi="Calibri"/>
        </w:rPr>
        <w:t>Identificação dos arquivos lógicos.</w:t>
      </w:r>
    </w:p>
    <w:p w:rsidR="0076629D" w:rsidRPr="004826DC" w:rsidRDefault="0076629D" w:rsidP="00B727DF">
      <w:pPr>
        <w:pStyle w:val="RUPCorpo1"/>
        <w:numPr>
          <w:ilvl w:val="0"/>
          <w:numId w:val="80"/>
        </w:numPr>
        <w:rPr>
          <w:rFonts w:ascii="Calibri" w:hAnsi="Calibri"/>
        </w:rPr>
      </w:pPr>
      <w:r w:rsidRPr="004826DC">
        <w:rPr>
          <w:rFonts w:ascii="Calibri" w:hAnsi="Calibri"/>
        </w:rPr>
        <w:t>Classificação de cada</w:t>
      </w:r>
      <w:r w:rsidR="00072038" w:rsidRPr="004826DC">
        <w:rPr>
          <w:rFonts w:ascii="Calibri" w:hAnsi="Calibri"/>
        </w:rPr>
        <w:t xml:space="preserve"> arquivo lógico como ALI </w:t>
      </w:r>
      <w:r w:rsidRPr="004826DC">
        <w:rPr>
          <w:rFonts w:ascii="Calibri" w:hAnsi="Calibri"/>
        </w:rPr>
        <w:t>ou AIE.</w:t>
      </w:r>
    </w:p>
    <w:p w:rsidR="0076629D" w:rsidRPr="004826DC" w:rsidRDefault="0076629D" w:rsidP="0076629D">
      <w:pPr>
        <w:pStyle w:val="RUPNvel2"/>
        <w:rPr>
          <w:rFonts w:ascii="Calibri" w:hAnsi="Calibri"/>
          <w:noProof w:val="0"/>
        </w:rPr>
      </w:pPr>
      <w:bookmarkStart w:id="98" w:name="_Toc317770255"/>
      <w:r w:rsidRPr="004826DC">
        <w:rPr>
          <w:rFonts w:ascii="Calibri" w:hAnsi="Calibri"/>
          <w:noProof w:val="0"/>
        </w:rPr>
        <w:t>Identificação dos arquivos lógicos</w:t>
      </w:r>
      <w:bookmarkEnd w:id="98"/>
    </w:p>
    <w:p w:rsidR="0076629D" w:rsidRPr="004826DC" w:rsidRDefault="0076629D" w:rsidP="0076629D">
      <w:pPr>
        <w:pStyle w:val="RUPCorpo1"/>
        <w:rPr>
          <w:rFonts w:ascii="Calibri" w:hAnsi="Calibri"/>
        </w:rPr>
      </w:pPr>
      <w:r w:rsidRPr="004826DC">
        <w:rPr>
          <w:rFonts w:ascii="Calibri" w:hAnsi="Calibri"/>
        </w:rPr>
        <w:t>Os requisitos de armazenamento, funcionais e não funcionais, de uma aplicação são classificados em dados de negócio, dados de referência e dados de código.</w:t>
      </w:r>
    </w:p>
    <w:p w:rsidR="0076629D" w:rsidRPr="004826DC" w:rsidRDefault="0076629D" w:rsidP="0076629D">
      <w:pPr>
        <w:pStyle w:val="RUPCorpo1"/>
        <w:rPr>
          <w:rFonts w:ascii="Calibri" w:hAnsi="Calibri"/>
        </w:rPr>
      </w:pPr>
      <w:r w:rsidRPr="004826DC">
        <w:rPr>
          <w:rFonts w:ascii="Calibri" w:hAnsi="Calibri"/>
        </w:rPr>
        <w:t>Devem ser descartados os dados de código, também chamados metadados, que são uma implementação de requisitos técnicos e não devem influenciar o tamanho funcional da aplicação. Contudo, não devem ser descartados os dados de referência, pois estes suportam regras de negócio enquanto aqueles podem ter o código substituído pela respectiva descrição nos objetos de negócio em que são utilizados sem que o significado destes últimos seja alterado.</w:t>
      </w:r>
    </w:p>
    <w:p w:rsidR="0076629D" w:rsidRPr="004826DC" w:rsidRDefault="0076629D" w:rsidP="0076629D">
      <w:pPr>
        <w:pStyle w:val="RUPCorpo1"/>
        <w:rPr>
          <w:rFonts w:ascii="Calibri" w:hAnsi="Calibri"/>
        </w:rPr>
      </w:pPr>
      <w:r w:rsidRPr="004826DC">
        <w:rPr>
          <w:rFonts w:ascii="Calibri" w:hAnsi="Calibri"/>
        </w:rPr>
        <w:t>É preciso avaliar como uma entidade candidata é utilizada pelas transações e a sua dependência em relação a outras entidades.</w:t>
      </w:r>
    </w:p>
    <w:p w:rsidR="0076629D" w:rsidRPr="004826DC" w:rsidRDefault="0076629D" w:rsidP="0076629D">
      <w:pPr>
        <w:pStyle w:val="RUPCorpo1"/>
        <w:rPr>
          <w:rFonts w:ascii="Calibri" w:hAnsi="Calibri"/>
        </w:rPr>
      </w:pPr>
      <w:r w:rsidRPr="004826DC">
        <w:rPr>
          <w:rFonts w:ascii="Calibri" w:hAnsi="Calibri"/>
        </w:rPr>
        <w:t>É importante verificar como os processos elementares da aplicação mantêm essas entidades. A i</w:t>
      </w:r>
      <w:r w:rsidR="00072038" w:rsidRPr="004826DC">
        <w:rPr>
          <w:rFonts w:ascii="Calibri" w:hAnsi="Calibri"/>
        </w:rPr>
        <w:t xml:space="preserve">nclusão e exclusão conjunta de </w:t>
      </w:r>
      <w:r w:rsidRPr="004826DC">
        <w:rPr>
          <w:rFonts w:ascii="Calibri" w:hAnsi="Calibri"/>
        </w:rPr>
        <w:t>determinado grupo de entidades é um forte indicador que esse grupo deve ser considerado um único arquivo lógico. A alteração de dados normalmente está direcionada apenas para uma única entidade; consequentemente, ela não é uma orientação efetiva para agrupar entidades. Identifique os processos elementares de extração que consultam essas entidades e verifique se elas também são consultadas conjuntamente.</w:t>
      </w:r>
    </w:p>
    <w:p w:rsidR="0076629D" w:rsidRPr="004826DC" w:rsidRDefault="0076629D" w:rsidP="0076629D">
      <w:pPr>
        <w:pStyle w:val="RUPCorpo1"/>
        <w:rPr>
          <w:rFonts w:ascii="Calibri" w:hAnsi="Calibri"/>
        </w:rPr>
      </w:pPr>
      <w:r w:rsidRPr="004826DC">
        <w:rPr>
          <w:rFonts w:ascii="Calibri" w:hAnsi="Calibri"/>
        </w:rPr>
        <w:t>Entidades com alto grau de dependência também podem indicar um único arquivo lógico. Cada uma das entidades dependentes pode ser um tipo de registro a ser considerado na determinação da complexidade desse arquivo lógico. Por exemplo, tanto a entidade Nota Fiscal quanto a entidade Itens da Nota isoladamente não são arquivos lógicos, contudo, em conjunto, elas são um arquivo lógico.</w:t>
      </w:r>
    </w:p>
    <w:p w:rsidR="0076629D" w:rsidRPr="004826DC" w:rsidRDefault="0076629D" w:rsidP="0076629D">
      <w:pPr>
        <w:pStyle w:val="RUPCorpo1"/>
        <w:rPr>
          <w:rFonts w:ascii="Calibri" w:hAnsi="Calibri"/>
        </w:rPr>
      </w:pPr>
      <w:r w:rsidRPr="004826DC">
        <w:rPr>
          <w:rFonts w:ascii="Calibri" w:hAnsi="Calibri"/>
        </w:rPr>
        <w:t>As abstrações identificadas na atividade de análise do processo de desenvolvimento do TCU são candidatas a arquivos lógicos em uma aplicação e devem passar pelo crivo das regras de identificação para a correta avaliação, conforme CPM 4.3.1.</w:t>
      </w:r>
    </w:p>
    <w:p w:rsidR="0076629D" w:rsidRPr="004826DC" w:rsidRDefault="0076629D" w:rsidP="0076629D">
      <w:pPr>
        <w:pStyle w:val="RUPNvel2"/>
        <w:rPr>
          <w:rFonts w:ascii="Calibri" w:hAnsi="Calibri"/>
          <w:noProof w:val="0"/>
        </w:rPr>
      </w:pPr>
      <w:bookmarkStart w:id="99" w:name="_Toc317770256"/>
      <w:r w:rsidRPr="004826DC">
        <w:rPr>
          <w:rFonts w:ascii="Calibri" w:hAnsi="Calibri"/>
          <w:noProof w:val="0"/>
        </w:rPr>
        <w:t>Classificação d</w:t>
      </w:r>
      <w:r w:rsidR="00072038" w:rsidRPr="004826DC">
        <w:rPr>
          <w:rFonts w:ascii="Calibri" w:hAnsi="Calibri"/>
          <w:noProof w:val="0"/>
        </w:rPr>
        <w:t xml:space="preserve">e cada arquivo lógico como ALI </w:t>
      </w:r>
      <w:r w:rsidRPr="004826DC">
        <w:rPr>
          <w:rFonts w:ascii="Calibri" w:hAnsi="Calibri"/>
          <w:noProof w:val="0"/>
        </w:rPr>
        <w:t>ou AIE</w:t>
      </w:r>
      <w:bookmarkEnd w:id="99"/>
    </w:p>
    <w:p w:rsidR="0076629D" w:rsidRPr="004826DC" w:rsidRDefault="0076629D" w:rsidP="0076629D">
      <w:pPr>
        <w:pStyle w:val="RUPCorpo2"/>
        <w:ind w:firstLine="426"/>
        <w:rPr>
          <w:rFonts w:ascii="Calibri" w:hAnsi="Calibri"/>
        </w:rPr>
      </w:pPr>
      <w:r w:rsidRPr="004826DC">
        <w:rPr>
          <w:rFonts w:ascii="Calibri" w:hAnsi="Calibri"/>
        </w:rPr>
        <w:t>A diferença básica entre um arquivo lógico interno (ALI) e um arquivo de interface externa (AIE) é que um AIE não é mantido pela aplicação sendo contada. O AIE está conceitualmente fora da fronteira da aplicação enquanto o ALI está dentro da mesma.</w:t>
      </w:r>
    </w:p>
    <w:p w:rsidR="0076629D" w:rsidRPr="004826DC" w:rsidRDefault="0076629D" w:rsidP="0076629D">
      <w:pPr>
        <w:pStyle w:val="RUPNvel3"/>
        <w:rPr>
          <w:rFonts w:ascii="Calibri" w:hAnsi="Calibri"/>
          <w:b/>
          <w:bCs/>
          <w:noProof w:val="0"/>
        </w:rPr>
      </w:pPr>
      <w:bookmarkStart w:id="100" w:name="_Toc317770257"/>
      <w:r w:rsidRPr="004826DC">
        <w:rPr>
          <w:rFonts w:ascii="Calibri" w:hAnsi="Calibri"/>
          <w:b/>
          <w:bCs/>
          <w:noProof w:val="0"/>
        </w:rPr>
        <w:t>Regras de classificação de arquivo lógico interno</w:t>
      </w:r>
      <w:bookmarkEnd w:id="100"/>
    </w:p>
    <w:p w:rsidR="0076629D" w:rsidRPr="004826DC" w:rsidRDefault="0076629D" w:rsidP="0076629D">
      <w:pPr>
        <w:pStyle w:val="RUPCorpo2"/>
        <w:ind w:firstLine="426"/>
        <w:rPr>
          <w:rFonts w:ascii="Calibri" w:hAnsi="Calibri"/>
        </w:rPr>
      </w:pPr>
      <w:r w:rsidRPr="004826DC">
        <w:rPr>
          <w:rFonts w:ascii="Calibri" w:hAnsi="Calibri"/>
        </w:rPr>
        <w:t>Para que determinada função seja identificada como um ALI, todas as regras seguintes devem ser válidas:</w:t>
      </w:r>
    </w:p>
    <w:p w:rsidR="0076629D" w:rsidRPr="004826DC" w:rsidRDefault="0076629D" w:rsidP="00B727DF">
      <w:pPr>
        <w:pStyle w:val="RUPCorpo2"/>
        <w:numPr>
          <w:ilvl w:val="0"/>
          <w:numId w:val="68"/>
        </w:numPr>
        <w:rPr>
          <w:rFonts w:ascii="Calibri" w:hAnsi="Calibri"/>
          <w:bCs/>
        </w:rPr>
      </w:pPr>
      <w:r w:rsidRPr="004826DC">
        <w:rPr>
          <w:rFonts w:ascii="Calibri" w:hAnsi="Calibri"/>
        </w:rPr>
        <w:t>O grupo de dados ou informações de controle é logicamente relacionado e identificável pelo usuário dentro do escopo da medição.</w:t>
      </w:r>
    </w:p>
    <w:p w:rsidR="0076629D" w:rsidRPr="004826DC" w:rsidRDefault="0076629D" w:rsidP="00B727DF">
      <w:pPr>
        <w:pStyle w:val="RUPCorpo2"/>
        <w:numPr>
          <w:ilvl w:val="0"/>
          <w:numId w:val="68"/>
        </w:numPr>
        <w:rPr>
          <w:rFonts w:ascii="Calibri" w:hAnsi="Calibri"/>
        </w:rPr>
      </w:pPr>
      <w:r w:rsidRPr="004826DC">
        <w:rPr>
          <w:rFonts w:ascii="Calibri" w:hAnsi="Calibri"/>
        </w:rPr>
        <w:t xml:space="preserve">O grupo de dados é mantido dentro da fronteira da aplicação sendo contada.  </w:t>
      </w:r>
    </w:p>
    <w:p w:rsidR="0076629D" w:rsidRPr="004826DC" w:rsidRDefault="0076629D" w:rsidP="00B727DF">
      <w:pPr>
        <w:pStyle w:val="RUPCorpo2"/>
        <w:numPr>
          <w:ilvl w:val="0"/>
          <w:numId w:val="68"/>
        </w:numPr>
        <w:rPr>
          <w:rFonts w:ascii="Calibri" w:hAnsi="Calibri"/>
        </w:rPr>
      </w:pPr>
      <w:r w:rsidRPr="004826DC">
        <w:rPr>
          <w:rFonts w:ascii="Calibri" w:hAnsi="Calibri"/>
        </w:rPr>
        <w:lastRenderedPageBreak/>
        <w:t>Sua principal intenção é armazenar dados mantidos através de um ou mais processos elementares dentro da fronteira da aplicação sendo contada.</w:t>
      </w:r>
    </w:p>
    <w:p w:rsidR="0076629D" w:rsidRPr="004826DC" w:rsidRDefault="0076629D" w:rsidP="0076629D">
      <w:pPr>
        <w:pStyle w:val="RUPNvel3"/>
        <w:rPr>
          <w:rFonts w:ascii="Calibri" w:hAnsi="Calibri"/>
          <w:b/>
          <w:bCs/>
          <w:noProof w:val="0"/>
        </w:rPr>
      </w:pPr>
      <w:bookmarkStart w:id="101" w:name="_Toc317770258"/>
      <w:r w:rsidRPr="004826DC">
        <w:rPr>
          <w:rFonts w:ascii="Calibri" w:hAnsi="Calibri"/>
          <w:b/>
          <w:bCs/>
          <w:noProof w:val="0"/>
        </w:rPr>
        <w:t>Regras de classificação de arquivo de interface externa</w:t>
      </w:r>
      <w:bookmarkEnd w:id="101"/>
    </w:p>
    <w:p w:rsidR="0076629D" w:rsidRPr="004826DC" w:rsidRDefault="0076629D" w:rsidP="0076629D">
      <w:pPr>
        <w:pStyle w:val="RUPCorpo2"/>
        <w:rPr>
          <w:rFonts w:ascii="Calibri" w:hAnsi="Calibri"/>
          <w:bCs/>
        </w:rPr>
      </w:pPr>
      <w:r w:rsidRPr="004826DC">
        <w:rPr>
          <w:rFonts w:ascii="Calibri" w:hAnsi="Calibri"/>
        </w:rPr>
        <w:t>Para que determinada função seja contada como um arquivo de interface externa, todas as regras seguintes devem ser válidas:</w:t>
      </w:r>
    </w:p>
    <w:p w:rsidR="0076629D" w:rsidRPr="004826DC" w:rsidRDefault="0076629D" w:rsidP="00B727DF">
      <w:pPr>
        <w:pStyle w:val="RUPCorpo2"/>
        <w:numPr>
          <w:ilvl w:val="0"/>
          <w:numId w:val="69"/>
        </w:numPr>
        <w:rPr>
          <w:rFonts w:ascii="Calibri" w:hAnsi="Calibri"/>
        </w:rPr>
      </w:pPr>
      <w:r w:rsidRPr="004826DC">
        <w:rPr>
          <w:rFonts w:ascii="Calibri" w:hAnsi="Calibri"/>
        </w:rPr>
        <w:t>O grupo de dados ou informações de controle é logicamente relacionado e identificável pelo usuário dentro do escopo da medição.</w:t>
      </w:r>
    </w:p>
    <w:p w:rsidR="0076629D" w:rsidRPr="004826DC" w:rsidRDefault="0076629D" w:rsidP="00B727DF">
      <w:pPr>
        <w:pStyle w:val="RUPCorpo2"/>
        <w:numPr>
          <w:ilvl w:val="0"/>
          <w:numId w:val="69"/>
        </w:numPr>
        <w:rPr>
          <w:rFonts w:ascii="Calibri" w:hAnsi="Calibri"/>
        </w:rPr>
      </w:pPr>
      <w:r w:rsidRPr="004826DC">
        <w:rPr>
          <w:rFonts w:ascii="Calibri" w:hAnsi="Calibri"/>
        </w:rPr>
        <w:t>O grupo de dados é referenciado pela aplicação sendo contada, porém é externo a ela.</w:t>
      </w:r>
    </w:p>
    <w:p w:rsidR="0076629D" w:rsidRPr="004826DC" w:rsidRDefault="0076629D" w:rsidP="00B727DF">
      <w:pPr>
        <w:pStyle w:val="RUPCorpo2"/>
        <w:numPr>
          <w:ilvl w:val="0"/>
          <w:numId w:val="69"/>
        </w:numPr>
        <w:rPr>
          <w:rFonts w:ascii="Calibri" w:hAnsi="Calibri"/>
        </w:rPr>
      </w:pPr>
      <w:r w:rsidRPr="004826DC">
        <w:rPr>
          <w:rFonts w:ascii="Calibri" w:hAnsi="Calibri"/>
        </w:rPr>
        <w:t>O grupo de dados não é mantido pela aplicação sendo contada.</w:t>
      </w:r>
    </w:p>
    <w:p w:rsidR="0076629D" w:rsidRPr="004826DC" w:rsidRDefault="0076629D" w:rsidP="00B727DF">
      <w:pPr>
        <w:pStyle w:val="RUPCorpo2"/>
        <w:numPr>
          <w:ilvl w:val="0"/>
          <w:numId w:val="69"/>
        </w:numPr>
        <w:rPr>
          <w:rFonts w:ascii="Calibri" w:hAnsi="Calibri"/>
        </w:rPr>
      </w:pPr>
      <w:r w:rsidRPr="004826DC">
        <w:rPr>
          <w:rFonts w:ascii="Calibri" w:hAnsi="Calibri"/>
        </w:rPr>
        <w:t xml:space="preserve">O grupo de dados é mantido por outra aplicação, isto é, deve ser um ALI para outra aplicação. </w:t>
      </w:r>
    </w:p>
    <w:p w:rsidR="0076629D" w:rsidRPr="004826DC" w:rsidRDefault="0076629D" w:rsidP="00B727DF">
      <w:pPr>
        <w:pStyle w:val="RUPCorpo2"/>
        <w:numPr>
          <w:ilvl w:val="0"/>
          <w:numId w:val="69"/>
        </w:numPr>
        <w:rPr>
          <w:rFonts w:ascii="Calibri" w:hAnsi="Calibri"/>
        </w:rPr>
      </w:pPr>
      <w:r w:rsidRPr="004826DC">
        <w:rPr>
          <w:rFonts w:ascii="Calibri" w:hAnsi="Calibri"/>
        </w:rPr>
        <w:t xml:space="preserve">Sua principal intenção é armazenar dados referenciados através de um ou mais processos elementares que estiverem dentro da fronteira da aplicação sendo contada. </w:t>
      </w:r>
    </w:p>
    <w:p w:rsidR="0076629D" w:rsidRPr="004826DC" w:rsidRDefault="0076629D" w:rsidP="0076629D">
      <w:pPr>
        <w:pStyle w:val="RUPNvel2"/>
        <w:rPr>
          <w:rFonts w:ascii="Calibri" w:hAnsi="Calibri"/>
          <w:noProof w:val="0"/>
        </w:rPr>
      </w:pPr>
      <w:bookmarkStart w:id="102" w:name="_Toc317770259"/>
      <w:r w:rsidRPr="004826DC">
        <w:rPr>
          <w:rFonts w:ascii="Calibri" w:hAnsi="Calibri"/>
          <w:noProof w:val="0"/>
        </w:rPr>
        <w:t>Considerações para funções do tipo dado em casos de melhoria</w:t>
      </w:r>
      <w:bookmarkEnd w:id="102"/>
      <w:r w:rsidRPr="004826DC">
        <w:rPr>
          <w:rFonts w:ascii="Calibri" w:hAnsi="Calibri"/>
          <w:noProof w:val="0"/>
        </w:rPr>
        <w:t xml:space="preserve"> </w:t>
      </w:r>
    </w:p>
    <w:p w:rsidR="0076629D" w:rsidRPr="004826DC" w:rsidRDefault="0076629D" w:rsidP="0076629D">
      <w:pPr>
        <w:pStyle w:val="RUPCorpo2"/>
        <w:rPr>
          <w:rFonts w:ascii="Calibri" w:hAnsi="Calibri"/>
        </w:rPr>
      </w:pPr>
      <w:r w:rsidRPr="004826DC">
        <w:rPr>
          <w:rFonts w:ascii="Calibri" w:hAnsi="Calibri"/>
        </w:rPr>
        <w:tab/>
        <w:t>Uma função do tipo dado é considerada modificada e integrante do escopo de medição de um caso de melhoria se ela for modificada em sua estrutura, ou seja, campos devem ser acrescentados, excluídos ou terem algum atributo alterado. A seguir, são apresentados os procedimentos corretos para algumas situações bem comuns.</w:t>
      </w:r>
    </w:p>
    <w:p w:rsidR="0076629D" w:rsidRPr="004826DC" w:rsidRDefault="0076629D" w:rsidP="00B727DF">
      <w:pPr>
        <w:pStyle w:val="RUPCorpo2"/>
        <w:numPr>
          <w:ilvl w:val="0"/>
          <w:numId w:val="81"/>
        </w:numPr>
        <w:rPr>
          <w:rFonts w:ascii="Calibri" w:hAnsi="Calibri"/>
        </w:rPr>
      </w:pPr>
      <w:r w:rsidRPr="004826DC">
        <w:rPr>
          <w:rFonts w:ascii="Calibri" w:hAnsi="Calibri"/>
        </w:rPr>
        <w:t>Se a mudança envolve apenas a alteração dos dados armazenados em um arquivo, não se pode considerar que o arquivo foi alterado em sua estrutura, não sendo contado no caso de melhoria.</w:t>
      </w:r>
    </w:p>
    <w:p w:rsidR="0076629D" w:rsidRPr="004826DC" w:rsidRDefault="0076629D" w:rsidP="00B727DF">
      <w:pPr>
        <w:pStyle w:val="RUPCorpo2"/>
        <w:numPr>
          <w:ilvl w:val="0"/>
          <w:numId w:val="81"/>
        </w:numPr>
        <w:rPr>
          <w:rFonts w:ascii="Calibri" w:hAnsi="Calibri"/>
        </w:rPr>
      </w:pPr>
      <w:r w:rsidRPr="004826DC">
        <w:rPr>
          <w:rFonts w:ascii="Calibri" w:hAnsi="Calibri"/>
        </w:rPr>
        <w:t>Se um campo foi adicionado a um ALI ou AIE, e ele não é mantido ou referenciado na aplicação, então não houve alteração desse arquivo dentro da aplicação alvo da medição. Para confirmar se o campo é utilizado na aplicação ou não, procure alguma função do tipo transação que tenha sido criada ou alterada para manipular esse campo.</w:t>
      </w:r>
    </w:p>
    <w:p w:rsidR="0076629D" w:rsidRPr="004826DC" w:rsidRDefault="00072038" w:rsidP="00B727DF">
      <w:pPr>
        <w:pStyle w:val="RUPCorpo2"/>
        <w:numPr>
          <w:ilvl w:val="0"/>
          <w:numId w:val="81"/>
        </w:numPr>
        <w:rPr>
          <w:rFonts w:ascii="Calibri" w:hAnsi="Calibri"/>
        </w:rPr>
      </w:pPr>
      <w:r w:rsidRPr="004826DC">
        <w:rPr>
          <w:rFonts w:ascii="Calibri" w:hAnsi="Calibri"/>
        </w:rPr>
        <w:t xml:space="preserve">Se uma aplicação </w:t>
      </w:r>
      <w:r w:rsidR="0076629D" w:rsidRPr="004826DC">
        <w:rPr>
          <w:rFonts w:ascii="Calibri" w:hAnsi="Calibri"/>
        </w:rPr>
        <w:t xml:space="preserve">passa a manter ou referenciar um campo já existente e que antes não era utilizado, então se considera que o ALI ou AIE foi alterado para essa aplicação (mesmo que não haja nenhuma alteração física no arquivo). </w:t>
      </w:r>
    </w:p>
    <w:p w:rsidR="0076629D" w:rsidRPr="004826DC" w:rsidRDefault="0076629D" w:rsidP="00B727DF">
      <w:pPr>
        <w:pStyle w:val="RUPCorpo2"/>
        <w:numPr>
          <w:ilvl w:val="0"/>
          <w:numId w:val="81"/>
        </w:numPr>
        <w:rPr>
          <w:rFonts w:ascii="Calibri" w:hAnsi="Calibri"/>
        </w:rPr>
      </w:pPr>
      <w:r w:rsidRPr="004826DC">
        <w:rPr>
          <w:rFonts w:ascii="Calibri" w:hAnsi="Calibri"/>
        </w:rPr>
        <w:t>Se um campo é adicionado, alterado ou excluído de um ALI ou AIE pertencente a várias aplicações e elas referenciam ou mantêm o campo, essa alteração de funcionalidade é contada para cada uma das aplicações.</w:t>
      </w:r>
    </w:p>
    <w:p w:rsidR="0076629D" w:rsidRPr="004826DC" w:rsidRDefault="0076629D" w:rsidP="00B727DF">
      <w:pPr>
        <w:pStyle w:val="RUPCorpo2"/>
        <w:numPr>
          <w:ilvl w:val="0"/>
          <w:numId w:val="81"/>
        </w:numPr>
        <w:rPr>
          <w:rFonts w:ascii="Calibri" w:hAnsi="Calibri"/>
        </w:rPr>
      </w:pPr>
      <w:r w:rsidRPr="004826DC">
        <w:rPr>
          <w:rFonts w:ascii="Calibri" w:hAnsi="Calibri"/>
        </w:rPr>
        <w:t>Se um arquivo físico ou tabela foi criado pelo caso de melhoria, não necessariamente resultará em um novo ALI ou AIE. Essa tabela pode ser também um novo tipo de registro em um ALI ou AIE existente. Ou também pode não representar nada do ponto de vista do usuário. Revise sempre as regras de identificação das funções do tipo dado.</w:t>
      </w:r>
    </w:p>
    <w:p w:rsidR="0076629D" w:rsidRPr="004826DC" w:rsidRDefault="0076629D" w:rsidP="0076629D">
      <w:pPr>
        <w:pStyle w:val="RUPNvel1"/>
        <w:rPr>
          <w:rFonts w:ascii="Calibri" w:hAnsi="Calibri"/>
        </w:rPr>
      </w:pPr>
      <w:bookmarkStart w:id="103" w:name="_Toc317770260"/>
      <w:r w:rsidRPr="004826DC">
        <w:rPr>
          <w:rFonts w:ascii="Calibri" w:hAnsi="Calibri"/>
        </w:rPr>
        <w:t>Classificação das funções do tipo dado</w:t>
      </w:r>
      <w:bookmarkEnd w:id="103"/>
    </w:p>
    <w:p w:rsidR="0076629D" w:rsidRPr="004826DC" w:rsidRDefault="0076629D" w:rsidP="0076629D">
      <w:pPr>
        <w:pStyle w:val="RUPCorpo1"/>
        <w:rPr>
          <w:rFonts w:ascii="Calibri" w:hAnsi="Calibri"/>
        </w:rPr>
      </w:pPr>
      <w:r w:rsidRPr="004826DC">
        <w:rPr>
          <w:rFonts w:ascii="Calibri" w:hAnsi="Calibri"/>
        </w:rPr>
        <w:t xml:space="preserve">Cada função do tipo dado é classificada com relação à sua complexidade em baixa, média e alta. A complexidade das funções do tipo dado é determinada pela quantidade de tipos de dados (campos) e tipos de registro (subgrupos de dados dentro do arquivo) visíveis ao usuário na fronteira da aplicação. </w:t>
      </w:r>
    </w:p>
    <w:p w:rsidR="0076629D" w:rsidRPr="004826DC" w:rsidRDefault="0076629D" w:rsidP="0076629D">
      <w:pPr>
        <w:pStyle w:val="RUPNvel2"/>
        <w:rPr>
          <w:rFonts w:ascii="Calibri" w:hAnsi="Calibri"/>
          <w:noProof w:val="0"/>
        </w:rPr>
      </w:pPr>
      <w:bookmarkStart w:id="104" w:name="_Toc317770261"/>
      <w:r w:rsidRPr="004826DC">
        <w:rPr>
          <w:rFonts w:ascii="Calibri" w:hAnsi="Calibri"/>
          <w:noProof w:val="0"/>
        </w:rPr>
        <w:t>Tabela de classificação quanto à complexidade</w:t>
      </w:r>
      <w:bookmarkEnd w:id="104"/>
      <w:r w:rsidRPr="004826DC">
        <w:rPr>
          <w:rFonts w:ascii="Calibri" w:hAnsi="Calibri"/>
          <w:noProof w:val="0"/>
        </w:rPr>
        <w:t xml:space="preserve"> </w:t>
      </w:r>
    </w:p>
    <w:p w:rsidR="0076629D" w:rsidRPr="004826DC" w:rsidRDefault="0076629D" w:rsidP="0076629D">
      <w:pPr>
        <w:pStyle w:val="RUPCorpo2"/>
        <w:rPr>
          <w:rFonts w:ascii="Calibri" w:hAnsi="Calibri"/>
        </w:rPr>
      </w:pPr>
      <w:r w:rsidRPr="004826DC">
        <w:rPr>
          <w:rFonts w:ascii="Calibri" w:hAnsi="Calibri"/>
        </w:rPr>
        <w:t>A tabela a seguir deve ser usada para derivação da complexidade das funções do tipo dado.</w:t>
      </w:r>
    </w:p>
    <w:p w:rsidR="0076629D" w:rsidRPr="004826DC" w:rsidRDefault="0076629D" w:rsidP="0076629D">
      <w:pPr>
        <w:pStyle w:val="RUPCorpo2"/>
        <w:rPr>
          <w:rFonts w:ascii="Calibri" w:hAnsi="Calibri"/>
        </w:rPr>
      </w:pPr>
    </w:p>
    <w:tbl>
      <w:tblPr>
        <w:tblW w:w="0" w:type="auto"/>
        <w:tblInd w:w="772"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536"/>
        <w:gridCol w:w="1529"/>
        <w:gridCol w:w="1985"/>
        <w:gridCol w:w="2126"/>
      </w:tblGrid>
      <w:tr w:rsidR="0076629D" w:rsidRPr="004826DC" w:rsidTr="0076629D">
        <w:trPr>
          <w:cantSplit/>
        </w:trPr>
        <w:tc>
          <w:tcPr>
            <w:tcW w:w="3536" w:type="dxa"/>
            <w:vMerge w:val="restart"/>
          </w:tcPr>
          <w:p w:rsidR="0076629D" w:rsidRPr="004826DC" w:rsidRDefault="0076629D" w:rsidP="0076629D">
            <w:pPr>
              <w:pStyle w:val="RUPTabela"/>
              <w:jc w:val="center"/>
              <w:rPr>
                <w:rFonts w:ascii="Calibri" w:hAnsi="Calibri"/>
                <w:b/>
                <w:bCs/>
                <w:lang w:val="pt-BR"/>
              </w:rPr>
            </w:pPr>
            <w:r w:rsidRPr="004826DC">
              <w:rPr>
                <w:rFonts w:ascii="Calibri" w:hAnsi="Calibri"/>
                <w:b/>
                <w:bCs/>
                <w:lang w:val="pt-BR"/>
              </w:rPr>
              <w:t>Quantidade de tipos de registro</w:t>
            </w:r>
          </w:p>
          <w:p w:rsidR="0076629D" w:rsidRPr="004826DC" w:rsidRDefault="0076629D" w:rsidP="0076629D">
            <w:pPr>
              <w:pStyle w:val="RUPTabela"/>
              <w:rPr>
                <w:rFonts w:ascii="Calibri" w:hAnsi="Calibri"/>
                <w:b/>
                <w:bCs/>
                <w:lang w:val="pt-BR"/>
              </w:rPr>
            </w:pPr>
          </w:p>
        </w:tc>
        <w:tc>
          <w:tcPr>
            <w:tcW w:w="5640" w:type="dxa"/>
            <w:gridSpan w:val="3"/>
          </w:tcPr>
          <w:p w:rsidR="0076629D" w:rsidRPr="004826DC" w:rsidRDefault="0076629D" w:rsidP="0076629D">
            <w:pPr>
              <w:pStyle w:val="RUPTabela"/>
              <w:jc w:val="center"/>
              <w:rPr>
                <w:rFonts w:ascii="Calibri" w:hAnsi="Calibri"/>
                <w:b/>
                <w:bCs/>
                <w:lang w:val="pt-BR"/>
              </w:rPr>
            </w:pPr>
            <w:r w:rsidRPr="004826DC">
              <w:rPr>
                <w:rFonts w:ascii="Calibri" w:hAnsi="Calibri"/>
                <w:b/>
                <w:bCs/>
                <w:lang w:val="pt-BR"/>
              </w:rPr>
              <w:t>Quantidade de tipos de dados</w:t>
            </w:r>
          </w:p>
        </w:tc>
      </w:tr>
      <w:tr w:rsidR="0076629D" w:rsidRPr="004826DC" w:rsidTr="0076629D">
        <w:trPr>
          <w:cantSplit/>
        </w:trPr>
        <w:tc>
          <w:tcPr>
            <w:tcW w:w="3536" w:type="dxa"/>
            <w:vMerge/>
          </w:tcPr>
          <w:p w:rsidR="0076629D" w:rsidRPr="004826DC" w:rsidRDefault="0076629D" w:rsidP="0076629D">
            <w:pPr>
              <w:pStyle w:val="RUPTabela"/>
              <w:jc w:val="center"/>
              <w:rPr>
                <w:rFonts w:ascii="Calibri" w:hAnsi="Calibri"/>
                <w:b/>
                <w:bCs/>
                <w:lang w:val="pt-BR"/>
              </w:rPr>
            </w:pPr>
          </w:p>
        </w:tc>
        <w:tc>
          <w:tcPr>
            <w:tcW w:w="1529" w:type="dxa"/>
          </w:tcPr>
          <w:p w:rsidR="0076629D" w:rsidRPr="004826DC" w:rsidRDefault="0076629D" w:rsidP="0076629D">
            <w:pPr>
              <w:pStyle w:val="RUPTabela"/>
              <w:jc w:val="center"/>
              <w:rPr>
                <w:rFonts w:ascii="Calibri" w:hAnsi="Calibri"/>
                <w:b/>
                <w:bCs/>
                <w:lang w:val="pt-BR"/>
              </w:rPr>
            </w:pPr>
            <w:r w:rsidRPr="004826DC">
              <w:rPr>
                <w:rFonts w:ascii="Calibri" w:hAnsi="Calibri"/>
                <w:b/>
                <w:bCs/>
                <w:lang w:val="pt-BR"/>
              </w:rPr>
              <w:t>1 a 19</w:t>
            </w:r>
          </w:p>
        </w:tc>
        <w:tc>
          <w:tcPr>
            <w:tcW w:w="1985" w:type="dxa"/>
          </w:tcPr>
          <w:p w:rsidR="0076629D" w:rsidRPr="004826DC" w:rsidRDefault="0076629D" w:rsidP="0076629D">
            <w:pPr>
              <w:pStyle w:val="RUPTabela"/>
              <w:jc w:val="center"/>
              <w:rPr>
                <w:rFonts w:ascii="Calibri" w:hAnsi="Calibri"/>
                <w:b/>
                <w:bCs/>
                <w:lang w:val="pt-BR"/>
              </w:rPr>
            </w:pPr>
            <w:r w:rsidRPr="004826DC">
              <w:rPr>
                <w:rFonts w:ascii="Calibri" w:hAnsi="Calibri"/>
                <w:b/>
                <w:bCs/>
                <w:lang w:val="pt-BR"/>
              </w:rPr>
              <w:t>20 a 50</w:t>
            </w:r>
          </w:p>
        </w:tc>
        <w:tc>
          <w:tcPr>
            <w:tcW w:w="2126" w:type="dxa"/>
          </w:tcPr>
          <w:p w:rsidR="0076629D" w:rsidRPr="004826DC" w:rsidRDefault="0076629D" w:rsidP="0076629D">
            <w:pPr>
              <w:pStyle w:val="RUPTabela"/>
              <w:jc w:val="center"/>
              <w:rPr>
                <w:rFonts w:ascii="Calibri" w:hAnsi="Calibri"/>
                <w:b/>
                <w:bCs/>
                <w:lang w:val="pt-BR"/>
              </w:rPr>
            </w:pPr>
            <w:r w:rsidRPr="004826DC">
              <w:rPr>
                <w:rFonts w:ascii="Calibri" w:hAnsi="Calibri"/>
                <w:b/>
                <w:bCs/>
                <w:lang w:val="pt-BR"/>
              </w:rPr>
              <w:t>51 ou mais</w:t>
            </w:r>
          </w:p>
        </w:tc>
      </w:tr>
      <w:tr w:rsidR="0076629D" w:rsidRPr="004826DC" w:rsidTr="0076629D">
        <w:trPr>
          <w:cantSplit/>
        </w:trPr>
        <w:tc>
          <w:tcPr>
            <w:tcW w:w="3536" w:type="dxa"/>
          </w:tcPr>
          <w:p w:rsidR="0076629D" w:rsidRPr="004826DC" w:rsidRDefault="0076629D" w:rsidP="0076629D">
            <w:pPr>
              <w:pStyle w:val="RUPTabela"/>
              <w:jc w:val="center"/>
              <w:rPr>
                <w:rFonts w:ascii="Calibri" w:hAnsi="Calibri"/>
                <w:b/>
                <w:bCs/>
                <w:lang w:val="pt-BR"/>
              </w:rPr>
            </w:pPr>
            <w:r w:rsidRPr="004826DC">
              <w:rPr>
                <w:rFonts w:ascii="Calibri" w:hAnsi="Calibri"/>
                <w:b/>
                <w:bCs/>
                <w:lang w:val="pt-BR"/>
              </w:rPr>
              <w:t>1</w:t>
            </w:r>
          </w:p>
        </w:tc>
        <w:tc>
          <w:tcPr>
            <w:tcW w:w="1529" w:type="dxa"/>
          </w:tcPr>
          <w:p w:rsidR="0076629D" w:rsidRPr="004826DC" w:rsidRDefault="0076629D" w:rsidP="0076629D">
            <w:pPr>
              <w:pStyle w:val="RUPTabela"/>
              <w:jc w:val="center"/>
              <w:rPr>
                <w:rFonts w:ascii="Calibri" w:hAnsi="Calibri"/>
                <w:lang w:val="pt-BR"/>
              </w:rPr>
            </w:pPr>
            <w:r w:rsidRPr="004826DC">
              <w:rPr>
                <w:rFonts w:ascii="Calibri" w:hAnsi="Calibri"/>
                <w:lang w:val="pt-BR"/>
              </w:rPr>
              <w:t>Baixa</w:t>
            </w:r>
          </w:p>
        </w:tc>
        <w:tc>
          <w:tcPr>
            <w:tcW w:w="1985" w:type="dxa"/>
          </w:tcPr>
          <w:p w:rsidR="0076629D" w:rsidRPr="004826DC" w:rsidRDefault="0076629D" w:rsidP="0076629D">
            <w:pPr>
              <w:pStyle w:val="RUPTabela"/>
              <w:jc w:val="center"/>
              <w:rPr>
                <w:rFonts w:ascii="Calibri" w:hAnsi="Calibri"/>
                <w:lang w:val="pt-BR"/>
              </w:rPr>
            </w:pPr>
            <w:r w:rsidRPr="004826DC">
              <w:rPr>
                <w:rFonts w:ascii="Calibri" w:hAnsi="Calibri"/>
                <w:lang w:val="pt-BR"/>
              </w:rPr>
              <w:t>Baixa</w:t>
            </w:r>
          </w:p>
        </w:tc>
        <w:tc>
          <w:tcPr>
            <w:tcW w:w="2126" w:type="dxa"/>
          </w:tcPr>
          <w:p w:rsidR="0076629D" w:rsidRPr="004826DC" w:rsidRDefault="0076629D" w:rsidP="0076629D">
            <w:pPr>
              <w:pStyle w:val="RUPTabela"/>
              <w:jc w:val="center"/>
              <w:rPr>
                <w:rFonts w:ascii="Calibri" w:hAnsi="Calibri"/>
                <w:lang w:val="pt-BR"/>
              </w:rPr>
            </w:pPr>
            <w:r w:rsidRPr="004826DC">
              <w:rPr>
                <w:rFonts w:ascii="Calibri" w:hAnsi="Calibri"/>
                <w:lang w:val="pt-BR"/>
              </w:rPr>
              <w:t>Média</w:t>
            </w:r>
          </w:p>
        </w:tc>
      </w:tr>
      <w:tr w:rsidR="0076629D" w:rsidRPr="004826DC" w:rsidTr="0076629D">
        <w:trPr>
          <w:cantSplit/>
        </w:trPr>
        <w:tc>
          <w:tcPr>
            <w:tcW w:w="3536" w:type="dxa"/>
          </w:tcPr>
          <w:p w:rsidR="0076629D" w:rsidRPr="004826DC" w:rsidRDefault="0076629D" w:rsidP="0076629D">
            <w:pPr>
              <w:pStyle w:val="RUPTabela"/>
              <w:jc w:val="center"/>
              <w:rPr>
                <w:rFonts w:ascii="Calibri" w:hAnsi="Calibri"/>
                <w:b/>
                <w:bCs/>
                <w:lang w:val="pt-BR"/>
              </w:rPr>
            </w:pPr>
            <w:r w:rsidRPr="004826DC">
              <w:rPr>
                <w:rFonts w:ascii="Calibri" w:hAnsi="Calibri"/>
                <w:b/>
                <w:bCs/>
                <w:lang w:val="pt-BR"/>
              </w:rPr>
              <w:lastRenderedPageBreak/>
              <w:t>2 a 5</w:t>
            </w:r>
          </w:p>
        </w:tc>
        <w:tc>
          <w:tcPr>
            <w:tcW w:w="1529" w:type="dxa"/>
          </w:tcPr>
          <w:p w:rsidR="0076629D" w:rsidRPr="004826DC" w:rsidRDefault="0076629D" w:rsidP="0076629D">
            <w:pPr>
              <w:pStyle w:val="RUPTabela"/>
              <w:jc w:val="center"/>
              <w:rPr>
                <w:rFonts w:ascii="Calibri" w:hAnsi="Calibri"/>
                <w:lang w:val="pt-BR"/>
              </w:rPr>
            </w:pPr>
            <w:r w:rsidRPr="004826DC">
              <w:rPr>
                <w:rFonts w:ascii="Calibri" w:hAnsi="Calibri"/>
                <w:lang w:val="pt-BR"/>
              </w:rPr>
              <w:t>Baixa</w:t>
            </w:r>
          </w:p>
        </w:tc>
        <w:tc>
          <w:tcPr>
            <w:tcW w:w="1985" w:type="dxa"/>
          </w:tcPr>
          <w:p w:rsidR="0076629D" w:rsidRPr="004826DC" w:rsidRDefault="0076629D" w:rsidP="0076629D">
            <w:pPr>
              <w:pStyle w:val="RUPTabela"/>
              <w:jc w:val="center"/>
              <w:rPr>
                <w:rFonts w:ascii="Calibri" w:hAnsi="Calibri"/>
                <w:lang w:val="pt-BR"/>
              </w:rPr>
            </w:pPr>
            <w:r w:rsidRPr="004826DC">
              <w:rPr>
                <w:rFonts w:ascii="Calibri" w:hAnsi="Calibri"/>
                <w:lang w:val="pt-BR"/>
              </w:rPr>
              <w:t>Média</w:t>
            </w:r>
          </w:p>
        </w:tc>
        <w:tc>
          <w:tcPr>
            <w:tcW w:w="2126" w:type="dxa"/>
          </w:tcPr>
          <w:p w:rsidR="0076629D" w:rsidRPr="004826DC" w:rsidRDefault="0076629D" w:rsidP="0076629D">
            <w:pPr>
              <w:pStyle w:val="RUPTabela"/>
              <w:jc w:val="center"/>
              <w:rPr>
                <w:rFonts w:ascii="Calibri" w:hAnsi="Calibri"/>
                <w:lang w:val="pt-BR"/>
              </w:rPr>
            </w:pPr>
            <w:r w:rsidRPr="004826DC">
              <w:rPr>
                <w:rFonts w:ascii="Calibri" w:hAnsi="Calibri"/>
                <w:lang w:val="pt-BR"/>
              </w:rPr>
              <w:t>Alta</w:t>
            </w:r>
          </w:p>
        </w:tc>
      </w:tr>
      <w:tr w:rsidR="0076629D" w:rsidRPr="004826DC" w:rsidTr="0076629D">
        <w:trPr>
          <w:cantSplit/>
        </w:trPr>
        <w:tc>
          <w:tcPr>
            <w:tcW w:w="3536" w:type="dxa"/>
          </w:tcPr>
          <w:p w:rsidR="0076629D" w:rsidRPr="004826DC" w:rsidRDefault="0076629D" w:rsidP="0076629D">
            <w:pPr>
              <w:pStyle w:val="RUPTabela"/>
              <w:jc w:val="center"/>
              <w:rPr>
                <w:rFonts w:ascii="Calibri" w:hAnsi="Calibri"/>
                <w:b/>
                <w:bCs/>
                <w:lang w:val="pt-BR"/>
              </w:rPr>
            </w:pPr>
            <w:r w:rsidRPr="004826DC">
              <w:rPr>
                <w:rFonts w:ascii="Calibri" w:hAnsi="Calibri"/>
                <w:b/>
                <w:bCs/>
                <w:lang w:val="pt-BR"/>
              </w:rPr>
              <w:t>6 ou mais</w:t>
            </w:r>
          </w:p>
        </w:tc>
        <w:tc>
          <w:tcPr>
            <w:tcW w:w="1529" w:type="dxa"/>
          </w:tcPr>
          <w:p w:rsidR="0076629D" w:rsidRPr="004826DC" w:rsidRDefault="0076629D" w:rsidP="0076629D">
            <w:pPr>
              <w:pStyle w:val="RUPTabela"/>
              <w:jc w:val="center"/>
              <w:rPr>
                <w:rFonts w:ascii="Calibri" w:hAnsi="Calibri"/>
                <w:lang w:val="pt-BR"/>
              </w:rPr>
            </w:pPr>
            <w:r w:rsidRPr="004826DC">
              <w:rPr>
                <w:rFonts w:ascii="Calibri" w:hAnsi="Calibri"/>
                <w:lang w:val="pt-BR"/>
              </w:rPr>
              <w:t>Média</w:t>
            </w:r>
          </w:p>
        </w:tc>
        <w:tc>
          <w:tcPr>
            <w:tcW w:w="1985" w:type="dxa"/>
          </w:tcPr>
          <w:p w:rsidR="0076629D" w:rsidRPr="004826DC" w:rsidRDefault="0076629D" w:rsidP="0076629D">
            <w:pPr>
              <w:pStyle w:val="RUPTabela"/>
              <w:jc w:val="center"/>
              <w:rPr>
                <w:rFonts w:ascii="Calibri" w:hAnsi="Calibri"/>
                <w:lang w:val="pt-BR"/>
              </w:rPr>
            </w:pPr>
            <w:r w:rsidRPr="004826DC">
              <w:rPr>
                <w:rFonts w:ascii="Calibri" w:hAnsi="Calibri"/>
                <w:lang w:val="pt-BR"/>
              </w:rPr>
              <w:t>Alta</w:t>
            </w:r>
          </w:p>
        </w:tc>
        <w:tc>
          <w:tcPr>
            <w:tcW w:w="2126" w:type="dxa"/>
          </w:tcPr>
          <w:p w:rsidR="0076629D" w:rsidRPr="004826DC" w:rsidRDefault="0076629D" w:rsidP="0076629D">
            <w:pPr>
              <w:pStyle w:val="RUPTabela"/>
              <w:jc w:val="center"/>
              <w:rPr>
                <w:rFonts w:ascii="Calibri" w:hAnsi="Calibri"/>
                <w:lang w:val="pt-BR"/>
              </w:rPr>
            </w:pPr>
            <w:r w:rsidRPr="004826DC">
              <w:rPr>
                <w:rFonts w:ascii="Calibri" w:hAnsi="Calibri"/>
                <w:lang w:val="pt-BR"/>
              </w:rPr>
              <w:t>Alta</w:t>
            </w:r>
          </w:p>
        </w:tc>
      </w:tr>
    </w:tbl>
    <w:p w:rsidR="0076629D" w:rsidRPr="004826DC" w:rsidRDefault="0076629D" w:rsidP="0076629D">
      <w:pPr>
        <w:pStyle w:val="RUPCorpo3"/>
        <w:rPr>
          <w:rFonts w:ascii="Calibri" w:hAnsi="Calibri"/>
        </w:rPr>
      </w:pPr>
    </w:p>
    <w:p w:rsidR="0076629D" w:rsidRPr="004826DC" w:rsidRDefault="0076629D" w:rsidP="0076629D">
      <w:pPr>
        <w:pStyle w:val="RUPNvel2"/>
        <w:rPr>
          <w:rFonts w:ascii="Calibri" w:hAnsi="Calibri"/>
          <w:noProof w:val="0"/>
        </w:rPr>
      </w:pPr>
      <w:bookmarkStart w:id="105" w:name="_Toc317770262"/>
      <w:r w:rsidRPr="004826DC">
        <w:rPr>
          <w:rFonts w:ascii="Calibri" w:hAnsi="Calibri"/>
          <w:noProof w:val="0"/>
        </w:rPr>
        <w:t>Regras de contagem de tipos de dados para funções do tipo dado</w:t>
      </w:r>
      <w:bookmarkEnd w:id="105"/>
      <w:r w:rsidRPr="004826DC">
        <w:rPr>
          <w:rFonts w:ascii="Calibri" w:hAnsi="Calibri"/>
          <w:noProof w:val="0"/>
          <w:u w:val="single"/>
        </w:rPr>
        <w:t xml:space="preserve"> </w:t>
      </w:r>
    </w:p>
    <w:p w:rsidR="0076629D" w:rsidRPr="004826DC" w:rsidRDefault="0076629D" w:rsidP="0076629D">
      <w:pPr>
        <w:pStyle w:val="RUPCorpo2"/>
        <w:rPr>
          <w:rFonts w:ascii="Calibri" w:hAnsi="Calibri"/>
          <w:bCs/>
        </w:rPr>
      </w:pPr>
      <w:r w:rsidRPr="004826DC">
        <w:rPr>
          <w:rFonts w:ascii="Calibri" w:hAnsi="Calibri"/>
        </w:rPr>
        <w:t>Na contagem de tipos de dados deve-se abstrair dos detalhes de armazenamento físico da informação, considerando-se sempre a visão do usuário, o reconhecimento por parte do usuário do tipo de dados em questão.  As seguintes regras devem ser válidas para contagem de tipos de dados:</w:t>
      </w:r>
    </w:p>
    <w:p w:rsidR="0076629D" w:rsidRPr="004826DC" w:rsidRDefault="0076629D" w:rsidP="00B727DF">
      <w:pPr>
        <w:pStyle w:val="RUPCorpo2"/>
        <w:numPr>
          <w:ilvl w:val="0"/>
          <w:numId w:val="70"/>
        </w:numPr>
        <w:rPr>
          <w:rFonts w:ascii="Calibri" w:hAnsi="Calibri"/>
          <w:bCs/>
        </w:rPr>
      </w:pPr>
      <w:r w:rsidRPr="004826DC">
        <w:rPr>
          <w:rFonts w:ascii="Calibri" w:hAnsi="Calibri"/>
        </w:rPr>
        <w:t>Deve-se contar um tipo de dado para cada campo único reconhecido pelo usuário e não repetido, mantido ou recuperado de um ALI ou AIE por meio da execução de um processo elementar;</w:t>
      </w:r>
    </w:p>
    <w:p w:rsidR="0076629D" w:rsidRPr="004826DC" w:rsidRDefault="0076629D" w:rsidP="00B727DF">
      <w:pPr>
        <w:pStyle w:val="RUPCorpo2"/>
        <w:numPr>
          <w:ilvl w:val="0"/>
          <w:numId w:val="70"/>
        </w:numPr>
        <w:rPr>
          <w:rFonts w:ascii="Calibri" w:hAnsi="Calibri"/>
          <w:bCs/>
        </w:rPr>
      </w:pPr>
      <w:r w:rsidRPr="004826DC">
        <w:rPr>
          <w:rFonts w:ascii="Calibri" w:hAnsi="Calibri"/>
        </w:rPr>
        <w:t>Quando duas aplicações mantêm ou referenciam o mesmo ALI/AIE, devem ser contados apenas os campos utilizados pela aplicação em análise;</w:t>
      </w:r>
    </w:p>
    <w:p w:rsidR="0076629D" w:rsidRPr="004826DC" w:rsidRDefault="0076629D" w:rsidP="00B727DF">
      <w:pPr>
        <w:pStyle w:val="RUPCorpo2"/>
        <w:numPr>
          <w:ilvl w:val="0"/>
          <w:numId w:val="70"/>
        </w:numPr>
        <w:rPr>
          <w:rFonts w:ascii="Calibri" w:hAnsi="Calibri"/>
          <w:b/>
        </w:rPr>
      </w:pPr>
      <w:r w:rsidRPr="004826DC">
        <w:rPr>
          <w:rFonts w:ascii="Calibri" w:hAnsi="Calibri"/>
        </w:rPr>
        <w:t xml:space="preserve">Deve-se contar um tipo de dado para cada campo solicitado pelo usuário para estabelecer um relacionamento com outro arquivo lógico (ALI ou AIE). </w:t>
      </w:r>
    </w:p>
    <w:p w:rsidR="0076629D" w:rsidRPr="004826DC" w:rsidRDefault="0076629D" w:rsidP="0076629D">
      <w:pPr>
        <w:pStyle w:val="RUPCorpo2"/>
        <w:rPr>
          <w:rFonts w:ascii="Calibri" w:hAnsi="Calibri"/>
        </w:rPr>
      </w:pPr>
      <w:r w:rsidRPr="004826DC">
        <w:rPr>
          <w:rFonts w:ascii="Calibri" w:hAnsi="Calibri"/>
        </w:rPr>
        <w:t>As considerações a seguir assumem que os tipos de dados são reconhecidos pelo usuário, não repetidos e mantidos por algum processo elementar:</w:t>
      </w:r>
    </w:p>
    <w:p w:rsidR="0076629D" w:rsidRPr="004826DC" w:rsidRDefault="0076629D" w:rsidP="00B727DF">
      <w:pPr>
        <w:pStyle w:val="RUPCorpo2"/>
        <w:numPr>
          <w:ilvl w:val="0"/>
          <w:numId w:val="71"/>
        </w:numPr>
        <w:rPr>
          <w:rFonts w:ascii="Calibri" w:hAnsi="Calibri"/>
        </w:rPr>
      </w:pPr>
      <w:r w:rsidRPr="004826DC">
        <w:rPr>
          <w:rFonts w:ascii="Calibri" w:hAnsi="Calibri"/>
        </w:rPr>
        <w:t>Campos do tipo data devem ser contados como um único tipo de dado, mesmo que estejam separados em múltiplos campos (dia, mês e ano).</w:t>
      </w:r>
    </w:p>
    <w:p w:rsidR="0076629D" w:rsidRPr="004826DC" w:rsidRDefault="0076629D" w:rsidP="00B727DF">
      <w:pPr>
        <w:pStyle w:val="RUPCorpo2"/>
        <w:numPr>
          <w:ilvl w:val="0"/>
          <w:numId w:val="71"/>
        </w:numPr>
        <w:rPr>
          <w:rFonts w:ascii="Calibri" w:hAnsi="Calibri"/>
          <w:bCs/>
        </w:rPr>
      </w:pPr>
      <w:r w:rsidRPr="004826DC">
        <w:rPr>
          <w:rFonts w:ascii="Calibri" w:hAnsi="Calibri"/>
        </w:rPr>
        <w:t>Uma imagem anterior a uma atualização de um grupo de “n” campos mantida para propósitos de auditoria é contada como um tipo de dado da imagem anterior e “n” tipos de dados para os campos, totalizando assim “n+1” tipos de dados.</w:t>
      </w:r>
    </w:p>
    <w:p w:rsidR="0076629D" w:rsidRPr="004826DC" w:rsidRDefault="0076629D" w:rsidP="00B727DF">
      <w:pPr>
        <w:pStyle w:val="RUPCorpo2"/>
        <w:numPr>
          <w:ilvl w:val="0"/>
          <w:numId w:val="71"/>
        </w:numPr>
        <w:rPr>
          <w:rFonts w:ascii="Calibri" w:hAnsi="Calibri"/>
        </w:rPr>
      </w:pPr>
      <w:r w:rsidRPr="004826DC">
        <w:rPr>
          <w:rFonts w:ascii="Calibri" w:hAnsi="Calibri"/>
        </w:rPr>
        <w:t>Campos calculados e armazenados em um ALI também devem ser contados como tipos de dados.</w:t>
      </w:r>
    </w:p>
    <w:p w:rsidR="0076629D" w:rsidRPr="004826DC" w:rsidRDefault="0076629D" w:rsidP="00B727DF">
      <w:pPr>
        <w:pStyle w:val="RUPCorpo2"/>
        <w:numPr>
          <w:ilvl w:val="0"/>
          <w:numId w:val="71"/>
        </w:numPr>
        <w:rPr>
          <w:rFonts w:ascii="Calibri" w:hAnsi="Calibri"/>
        </w:rPr>
      </w:pPr>
      <w:r w:rsidRPr="004826DC">
        <w:rPr>
          <w:rFonts w:ascii="Calibri" w:hAnsi="Calibri"/>
        </w:rPr>
        <w:t xml:space="preserve">Campos do tipo </w:t>
      </w:r>
      <w:r w:rsidRPr="004826DC">
        <w:rPr>
          <w:rFonts w:ascii="Calibri" w:hAnsi="Calibri"/>
          <w:i/>
          <w:iCs/>
        </w:rPr>
        <w:t xml:space="preserve">timestamps </w:t>
      </w:r>
      <w:r w:rsidRPr="004826DC">
        <w:rPr>
          <w:rFonts w:ascii="Calibri" w:hAnsi="Calibri"/>
        </w:rPr>
        <w:t>devem ser contados como tipos de dados.</w:t>
      </w:r>
    </w:p>
    <w:p w:rsidR="0076629D" w:rsidRPr="004826DC" w:rsidRDefault="0076629D" w:rsidP="00B727DF">
      <w:pPr>
        <w:pStyle w:val="RUPCorpo2"/>
        <w:numPr>
          <w:ilvl w:val="0"/>
          <w:numId w:val="71"/>
        </w:numPr>
        <w:rPr>
          <w:rFonts w:ascii="Calibri" w:hAnsi="Calibri"/>
        </w:rPr>
      </w:pPr>
      <w:r w:rsidRPr="004826DC">
        <w:rPr>
          <w:rFonts w:ascii="Calibri" w:hAnsi="Calibri"/>
        </w:rPr>
        <w:t>Caso a chave estrangeira seja composta por vários campos, cada um deles deve ser contado como um tipo de dado.</w:t>
      </w:r>
    </w:p>
    <w:p w:rsidR="0076629D" w:rsidRPr="004826DC" w:rsidRDefault="0076629D" w:rsidP="00B727DF">
      <w:pPr>
        <w:pStyle w:val="RUPCorpo2"/>
        <w:numPr>
          <w:ilvl w:val="0"/>
          <w:numId w:val="71"/>
        </w:numPr>
        <w:rPr>
          <w:rFonts w:ascii="Calibri" w:hAnsi="Calibri"/>
          <w:bCs/>
        </w:rPr>
      </w:pPr>
      <w:r w:rsidRPr="004826DC">
        <w:rPr>
          <w:rFonts w:ascii="Calibri" w:hAnsi="Calibri"/>
        </w:rPr>
        <w:t>Quando um único arquivo lógico é composto por mais de uma tabela no banco de dados, a chave estrangeira usada para estabelecer o relacionamento entre estas tabelas não deve ser contada mais de uma vez como tipo de dado.</w:t>
      </w:r>
    </w:p>
    <w:p w:rsidR="0076629D" w:rsidRPr="004826DC" w:rsidRDefault="0076629D" w:rsidP="00B727DF">
      <w:pPr>
        <w:pStyle w:val="RUPCorpo2"/>
        <w:numPr>
          <w:ilvl w:val="0"/>
          <w:numId w:val="71"/>
        </w:numPr>
        <w:rPr>
          <w:rFonts w:ascii="Calibri" w:hAnsi="Calibri"/>
        </w:rPr>
      </w:pPr>
      <w:r w:rsidRPr="004826DC">
        <w:rPr>
          <w:rFonts w:ascii="Calibri" w:hAnsi="Calibri"/>
        </w:rPr>
        <w:t>Os dados de código não devem ser contados como tipos de dados. Os dados de referência devem ser contados normalmente como tipos de dados.</w:t>
      </w:r>
    </w:p>
    <w:p w:rsidR="0076629D" w:rsidRPr="004826DC" w:rsidRDefault="0076629D" w:rsidP="0076629D">
      <w:pPr>
        <w:pStyle w:val="RUPNvel2"/>
        <w:rPr>
          <w:rFonts w:ascii="Calibri" w:hAnsi="Calibri"/>
          <w:noProof w:val="0"/>
        </w:rPr>
      </w:pPr>
      <w:bookmarkStart w:id="106" w:name="_Toc317770263"/>
      <w:r w:rsidRPr="004826DC">
        <w:rPr>
          <w:rFonts w:ascii="Calibri" w:hAnsi="Calibri"/>
          <w:noProof w:val="0"/>
        </w:rPr>
        <w:t>Regras de contagem de tipos de registro</w:t>
      </w:r>
      <w:bookmarkEnd w:id="106"/>
    </w:p>
    <w:p w:rsidR="0076629D" w:rsidRPr="004826DC" w:rsidRDefault="0076629D" w:rsidP="0076629D">
      <w:pPr>
        <w:pStyle w:val="RUPCorpo2"/>
        <w:rPr>
          <w:rFonts w:ascii="Calibri" w:hAnsi="Calibri"/>
        </w:rPr>
      </w:pPr>
      <w:r w:rsidRPr="004826DC">
        <w:rPr>
          <w:rFonts w:ascii="Calibri" w:hAnsi="Calibri"/>
        </w:rPr>
        <w:t>As seguintes regras devem ser utilizadas para determinar o número de tipos de registro de um ALI ou AIE.</w:t>
      </w:r>
    </w:p>
    <w:p w:rsidR="0076629D" w:rsidRPr="004826DC" w:rsidRDefault="0076629D" w:rsidP="00B727DF">
      <w:pPr>
        <w:pStyle w:val="RUPCorpo2"/>
        <w:numPr>
          <w:ilvl w:val="0"/>
          <w:numId w:val="72"/>
        </w:numPr>
        <w:rPr>
          <w:rFonts w:ascii="Calibri" w:hAnsi="Calibri"/>
        </w:rPr>
      </w:pPr>
      <w:r w:rsidRPr="004826DC">
        <w:rPr>
          <w:rFonts w:ascii="Calibri" w:hAnsi="Calibri"/>
        </w:rPr>
        <w:t>Deve-se contar um tipo de registro para cada subgrupo, obrigatório ou opcional, de um ALI ou AIE.</w:t>
      </w:r>
    </w:p>
    <w:p w:rsidR="0076629D" w:rsidRPr="004826DC" w:rsidRDefault="0076629D" w:rsidP="00B727DF">
      <w:pPr>
        <w:pStyle w:val="RUPCorpo2"/>
        <w:numPr>
          <w:ilvl w:val="0"/>
          <w:numId w:val="72"/>
        </w:numPr>
        <w:rPr>
          <w:rFonts w:ascii="Calibri" w:hAnsi="Calibri"/>
        </w:rPr>
      </w:pPr>
      <w:r w:rsidRPr="004826DC">
        <w:rPr>
          <w:rFonts w:ascii="Calibri" w:hAnsi="Calibri"/>
        </w:rPr>
        <w:t>Se não houver nenhum subgrupo, deve-se contar o próprio ALI ou AIE como um tipo de registro.</w:t>
      </w:r>
    </w:p>
    <w:p w:rsidR="0076629D" w:rsidRPr="004826DC" w:rsidRDefault="0076629D" w:rsidP="0076629D">
      <w:pPr>
        <w:pStyle w:val="RUPCorpo1"/>
        <w:rPr>
          <w:rFonts w:ascii="Calibri" w:hAnsi="Calibri"/>
        </w:rPr>
      </w:pPr>
    </w:p>
    <w:p w:rsidR="0076629D" w:rsidRPr="004826DC" w:rsidRDefault="0076629D" w:rsidP="0076629D">
      <w:pPr>
        <w:pStyle w:val="RUPNvel1"/>
        <w:rPr>
          <w:rFonts w:ascii="Calibri" w:hAnsi="Calibri"/>
        </w:rPr>
      </w:pPr>
      <w:bookmarkStart w:id="107" w:name="_Toc317770264"/>
      <w:r w:rsidRPr="004826DC">
        <w:rPr>
          <w:rFonts w:ascii="Calibri" w:hAnsi="Calibri"/>
        </w:rPr>
        <w:t>Identificação das funções do tipo transação</w:t>
      </w:r>
      <w:bookmarkEnd w:id="107"/>
    </w:p>
    <w:p w:rsidR="0076629D" w:rsidRPr="004826DC" w:rsidRDefault="0076629D" w:rsidP="0076629D">
      <w:pPr>
        <w:pStyle w:val="RUPCorpo1"/>
        <w:rPr>
          <w:rFonts w:ascii="Calibri" w:hAnsi="Calibri"/>
        </w:rPr>
      </w:pPr>
    </w:p>
    <w:p w:rsidR="0076629D" w:rsidRPr="004826DC" w:rsidRDefault="0076629D" w:rsidP="0076629D">
      <w:pPr>
        <w:pStyle w:val="RUPCorpo1"/>
        <w:rPr>
          <w:rFonts w:ascii="Calibri" w:hAnsi="Calibri"/>
        </w:rPr>
      </w:pPr>
      <w:r w:rsidRPr="004826DC">
        <w:rPr>
          <w:rFonts w:ascii="Calibri" w:hAnsi="Calibri"/>
        </w:rPr>
        <w:t xml:space="preserve">As funções do tipo transação representam as funcionalidades de processamento de dados fornecidas pela aplicação ao usuário. São processos elementares e únicos. Transações semelhantes, que são constituídas do mesmo processo elementar, devem ser consideradas instâncias de uma única função do tipo transação, devendo ser contadas uma única vez dentro de uma aplicação. </w:t>
      </w:r>
    </w:p>
    <w:p w:rsidR="0076629D" w:rsidRPr="004826DC" w:rsidRDefault="0076629D" w:rsidP="0076629D">
      <w:pPr>
        <w:pStyle w:val="RUPCorpo1"/>
        <w:rPr>
          <w:rFonts w:ascii="Calibri" w:hAnsi="Calibri"/>
        </w:rPr>
      </w:pPr>
      <w:r w:rsidRPr="004826DC">
        <w:rPr>
          <w:rFonts w:ascii="Calibri" w:hAnsi="Calibri"/>
        </w:rPr>
        <w:t>As funções do tipo transação são classificadas em entradas externas, saídas externas e consultas externas.</w:t>
      </w:r>
    </w:p>
    <w:p w:rsidR="0076629D" w:rsidRPr="004826DC" w:rsidRDefault="0076629D" w:rsidP="0076629D">
      <w:pPr>
        <w:pStyle w:val="RUPNvel2"/>
        <w:rPr>
          <w:rFonts w:ascii="Calibri" w:hAnsi="Calibri"/>
          <w:noProof w:val="0"/>
        </w:rPr>
      </w:pPr>
      <w:bookmarkStart w:id="108" w:name="_Toc317770265"/>
      <w:r w:rsidRPr="004826DC">
        <w:rPr>
          <w:rFonts w:ascii="Calibri" w:hAnsi="Calibri"/>
          <w:noProof w:val="0"/>
        </w:rPr>
        <w:lastRenderedPageBreak/>
        <w:t>Regras para determinar se um processo elementar é único</w:t>
      </w:r>
      <w:bookmarkEnd w:id="108"/>
    </w:p>
    <w:p w:rsidR="0076629D" w:rsidRPr="004826DC" w:rsidRDefault="0076629D" w:rsidP="0076629D">
      <w:pPr>
        <w:ind w:firstLine="426"/>
        <w:jc w:val="both"/>
        <w:rPr>
          <w:rFonts w:ascii="Calibri" w:hAnsi="Calibri"/>
        </w:rPr>
      </w:pPr>
      <w:r w:rsidRPr="004826DC">
        <w:rPr>
          <w:rFonts w:ascii="Calibri" w:hAnsi="Calibri"/>
        </w:rPr>
        <w:t>Em todas as funções do tipo transação, para determinar se devemos contar mais de um processo, uma ou mais das três proposições devem obrigatoriamente ser verdadeiras:</w:t>
      </w:r>
    </w:p>
    <w:p w:rsidR="0076629D" w:rsidRPr="004826DC" w:rsidRDefault="0076629D" w:rsidP="00B727DF">
      <w:pPr>
        <w:pStyle w:val="RUPCorpo2"/>
        <w:numPr>
          <w:ilvl w:val="0"/>
          <w:numId w:val="74"/>
        </w:numPr>
        <w:rPr>
          <w:rFonts w:ascii="Calibri" w:hAnsi="Calibri"/>
        </w:rPr>
      </w:pPr>
      <w:r w:rsidRPr="004826DC">
        <w:rPr>
          <w:rFonts w:ascii="Calibri" w:hAnsi="Calibri"/>
        </w:rPr>
        <w:t>A lógica de processamento é diferente da executada por outros processos elementares da aplicação. A exceção é quanto à ordenação, ou seja, dois relatórios, cuja diferença seja apenas a ordenação dos dados, constituem um único processo elementar.</w:t>
      </w:r>
    </w:p>
    <w:p w:rsidR="0076629D" w:rsidRPr="004826DC" w:rsidRDefault="0076629D" w:rsidP="00B727DF">
      <w:pPr>
        <w:pStyle w:val="RUPCorpo2"/>
        <w:numPr>
          <w:ilvl w:val="0"/>
          <w:numId w:val="74"/>
        </w:numPr>
        <w:rPr>
          <w:rFonts w:ascii="Calibri" w:hAnsi="Calibri"/>
        </w:rPr>
      </w:pPr>
      <w:r w:rsidRPr="004826DC">
        <w:rPr>
          <w:rFonts w:ascii="Calibri" w:hAnsi="Calibri"/>
        </w:rPr>
        <w:t>O conjunto de tipos de dados identificado é diferente do identificado para outros processos elementares da aplicação.</w:t>
      </w:r>
    </w:p>
    <w:p w:rsidR="0076629D" w:rsidRPr="004826DC" w:rsidRDefault="0076629D" w:rsidP="00B727DF">
      <w:pPr>
        <w:pStyle w:val="RUPCorpo2"/>
        <w:numPr>
          <w:ilvl w:val="0"/>
          <w:numId w:val="74"/>
        </w:numPr>
        <w:rPr>
          <w:rFonts w:ascii="Calibri" w:hAnsi="Calibri"/>
        </w:rPr>
      </w:pPr>
      <w:r w:rsidRPr="004826DC">
        <w:rPr>
          <w:rFonts w:ascii="Calibri" w:hAnsi="Calibri"/>
        </w:rPr>
        <w:t>Os ALI e AIE referenciados são diferentes dos arquivos referenciados por outros processos elementares da aplicação.</w:t>
      </w:r>
    </w:p>
    <w:p w:rsidR="0076629D" w:rsidRPr="004826DC" w:rsidRDefault="0076629D" w:rsidP="0076629D">
      <w:pPr>
        <w:pStyle w:val="RUPNvel2"/>
        <w:rPr>
          <w:rFonts w:ascii="Calibri" w:hAnsi="Calibri"/>
          <w:noProof w:val="0"/>
        </w:rPr>
      </w:pPr>
      <w:bookmarkStart w:id="109" w:name="_Toc317770266"/>
      <w:r w:rsidRPr="004826DC">
        <w:rPr>
          <w:rFonts w:ascii="Calibri" w:hAnsi="Calibri"/>
          <w:noProof w:val="0"/>
        </w:rPr>
        <w:t>Regras de identificação de entrada externa (EE)</w:t>
      </w:r>
      <w:bookmarkEnd w:id="109"/>
    </w:p>
    <w:p w:rsidR="0076629D" w:rsidRPr="004826DC" w:rsidRDefault="0076629D" w:rsidP="0076629D">
      <w:pPr>
        <w:pStyle w:val="RUPCorpo2"/>
        <w:rPr>
          <w:rFonts w:ascii="Calibri" w:hAnsi="Calibri"/>
          <w:u w:val="single"/>
        </w:rPr>
      </w:pPr>
      <w:r w:rsidRPr="004826DC">
        <w:rPr>
          <w:rFonts w:ascii="Calibri" w:hAnsi="Calibri"/>
        </w:rPr>
        <w:t>Para que uma função do tipo transação seja classificada como entrada externa, ela deve atender a todas as regras abaixo:</w:t>
      </w:r>
    </w:p>
    <w:p w:rsidR="0076629D" w:rsidRPr="004826DC" w:rsidRDefault="0076629D" w:rsidP="00B727DF">
      <w:pPr>
        <w:pStyle w:val="RUPCorpo2"/>
        <w:numPr>
          <w:ilvl w:val="0"/>
          <w:numId w:val="75"/>
        </w:numPr>
        <w:rPr>
          <w:rFonts w:ascii="Calibri" w:hAnsi="Calibri"/>
        </w:rPr>
      </w:pPr>
      <w:r w:rsidRPr="004826DC">
        <w:rPr>
          <w:rFonts w:ascii="Calibri" w:hAnsi="Calibri"/>
        </w:rPr>
        <w:t>Ser um processo elementar.</w:t>
      </w:r>
    </w:p>
    <w:p w:rsidR="0076629D" w:rsidRPr="004826DC" w:rsidRDefault="0076629D" w:rsidP="00B727DF">
      <w:pPr>
        <w:pStyle w:val="RUPCorpo2"/>
        <w:numPr>
          <w:ilvl w:val="0"/>
          <w:numId w:val="75"/>
        </w:numPr>
        <w:rPr>
          <w:rFonts w:ascii="Calibri" w:hAnsi="Calibri"/>
        </w:rPr>
      </w:pPr>
      <w:r w:rsidRPr="004826DC">
        <w:rPr>
          <w:rFonts w:ascii="Calibri" w:hAnsi="Calibri"/>
        </w:rPr>
        <w:t>Processar dados ou informações de controle originadas fora da fronteira da aplicação.</w:t>
      </w:r>
    </w:p>
    <w:p w:rsidR="0076629D" w:rsidRPr="004826DC" w:rsidRDefault="0076629D" w:rsidP="00B727DF">
      <w:pPr>
        <w:pStyle w:val="RUPCorpo2"/>
        <w:numPr>
          <w:ilvl w:val="0"/>
          <w:numId w:val="75"/>
        </w:numPr>
        <w:rPr>
          <w:rFonts w:ascii="Calibri" w:hAnsi="Calibri"/>
        </w:rPr>
      </w:pPr>
      <w:r w:rsidRPr="004826DC">
        <w:rPr>
          <w:rFonts w:ascii="Calibri" w:hAnsi="Calibri"/>
        </w:rPr>
        <w:t>Ter como principal intenção manter um ou mais arquivos lógicos internos e/ou alterar o comportamento da aplicação.</w:t>
      </w:r>
    </w:p>
    <w:p w:rsidR="0076629D" w:rsidRPr="004826DC" w:rsidRDefault="0076629D" w:rsidP="0076629D">
      <w:pPr>
        <w:pStyle w:val="RUPNvel2"/>
        <w:rPr>
          <w:rFonts w:ascii="Calibri" w:hAnsi="Calibri"/>
          <w:noProof w:val="0"/>
        </w:rPr>
      </w:pPr>
      <w:bookmarkStart w:id="110" w:name="_Toc317770267"/>
      <w:r w:rsidRPr="004826DC">
        <w:rPr>
          <w:rFonts w:ascii="Calibri" w:hAnsi="Calibri"/>
          <w:noProof w:val="0"/>
        </w:rPr>
        <w:t>Regras de identificação de saída externa (SE)</w:t>
      </w:r>
      <w:bookmarkEnd w:id="110"/>
    </w:p>
    <w:p w:rsidR="0076629D" w:rsidRPr="004826DC" w:rsidRDefault="0076629D" w:rsidP="0076629D">
      <w:pPr>
        <w:pStyle w:val="RUPCorpo2"/>
        <w:rPr>
          <w:rFonts w:ascii="Calibri" w:hAnsi="Calibri"/>
        </w:rPr>
      </w:pPr>
      <w:r w:rsidRPr="004826DC">
        <w:rPr>
          <w:rFonts w:ascii="Calibri" w:hAnsi="Calibri"/>
        </w:rPr>
        <w:t>Para que uma função do tipo transação seja classificada como saída externa, ela deve atender a todas as regras abaixo:</w:t>
      </w:r>
    </w:p>
    <w:p w:rsidR="0076629D" w:rsidRPr="004826DC" w:rsidRDefault="0076629D" w:rsidP="00B727DF">
      <w:pPr>
        <w:pStyle w:val="RUPCorpo2"/>
        <w:numPr>
          <w:ilvl w:val="0"/>
          <w:numId w:val="76"/>
        </w:numPr>
        <w:tabs>
          <w:tab w:val="clear" w:pos="720"/>
          <w:tab w:val="num" w:pos="1320"/>
        </w:tabs>
        <w:ind w:left="1320"/>
        <w:rPr>
          <w:rFonts w:ascii="Calibri" w:hAnsi="Calibri"/>
        </w:rPr>
      </w:pPr>
      <w:r w:rsidRPr="004826DC">
        <w:rPr>
          <w:rFonts w:ascii="Calibri" w:hAnsi="Calibri"/>
        </w:rPr>
        <w:t>Ser um processo elementar.</w:t>
      </w:r>
    </w:p>
    <w:p w:rsidR="0076629D" w:rsidRPr="004826DC" w:rsidRDefault="0076629D" w:rsidP="00B727DF">
      <w:pPr>
        <w:pStyle w:val="RUPCorpo2"/>
        <w:numPr>
          <w:ilvl w:val="0"/>
          <w:numId w:val="76"/>
        </w:numPr>
        <w:tabs>
          <w:tab w:val="clear" w:pos="720"/>
          <w:tab w:val="num" w:pos="1320"/>
        </w:tabs>
        <w:ind w:left="1320"/>
        <w:rPr>
          <w:rFonts w:ascii="Calibri" w:hAnsi="Calibri"/>
        </w:rPr>
      </w:pPr>
      <w:r w:rsidRPr="004826DC">
        <w:rPr>
          <w:rFonts w:ascii="Calibri" w:hAnsi="Calibri"/>
        </w:rPr>
        <w:t>Enviar dados ou informações de controle para fora da fronteira da aplicação.</w:t>
      </w:r>
    </w:p>
    <w:p w:rsidR="0076629D" w:rsidRPr="004826DC" w:rsidRDefault="0076629D" w:rsidP="00B727DF">
      <w:pPr>
        <w:pStyle w:val="RUPCorpo2"/>
        <w:numPr>
          <w:ilvl w:val="0"/>
          <w:numId w:val="76"/>
        </w:numPr>
        <w:tabs>
          <w:tab w:val="clear" w:pos="720"/>
          <w:tab w:val="num" w:pos="1320"/>
        </w:tabs>
        <w:ind w:left="1320"/>
        <w:rPr>
          <w:rFonts w:ascii="Calibri" w:hAnsi="Calibri"/>
        </w:rPr>
      </w:pPr>
      <w:r w:rsidRPr="004826DC">
        <w:rPr>
          <w:rFonts w:ascii="Calibri" w:hAnsi="Calibri"/>
        </w:rPr>
        <w:t>Ter como principal intenção apresentar informações ao usuário através de lógica de processamento que não seja apenas uma simples recuperação de dados ou informações de controle. Sua lógica de processamento deve obrigatoriamente conter cálculo, ou criar dados derivados, ou manter um arquivo lógico interno, ou alterar o comportamento da aplicação.</w:t>
      </w:r>
    </w:p>
    <w:p w:rsidR="0076629D" w:rsidRPr="004826DC" w:rsidRDefault="0076629D" w:rsidP="0076629D">
      <w:pPr>
        <w:pStyle w:val="RUPNvel2"/>
        <w:rPr>
          <w:rFonts w:ascii="Calibri" w:hAnsi="Calibri"/>
          <w:noProof w:val="0"/>
        </w:rPr>
      </w:pPr>
      <w:bookmarkStart w:id="111" w:name="_Toc317770268"/>
      <w:r w:rsidRPr="004826DC">
        <w:rPr>
          <w:rFonts w:ascii="Calibri" w:hAnsi="Calibri"/>
          <w:noProof w:val="0"/>
        </w:rPr>
        <w:t>Regras de identificação de consulta externa (CE)</w:t>
      </w:r>
      <w:bookmarkEnd w:id="111"/>
    </w:p>
    <w:p w:rsidR="0076629D" w:rsidRPr="004826DC" w:rsidRDefault="0076629D" w:rsidP="0076629D">
      <w:pPr>
        <w:pStyle w:val="RUPCorpo2"/>
        <w:rPr>
          <w:rFonts w:ascii="Calibri" w:hAnsi="Calibri"/>
          <w:u w:val="single"/>
        </w:rPr>
      </w:pPr>
      <w:r w:rsidRPr="004826DC">
        <w:rPr>
          <w:rFonts w:ascii="Calibri" w:hAnsi="Calibri"/>
        </w:rPr>
        <w:t>Para que uma função do tipo transação seja classificada como consulta externa, ela deve atender a todas as regras abaixo:</w:t>
      </w:r>
    </w:p>
    <w:p w:rsidR="0076629D" w:rsidRPr="004826DC" w:rsidRDefault="0076629D" w:rsidP="00B727DF">
      <w:pPr>
        <w:pStyle w:val="RUPCorpo2"/>
        <w:numPr>
          <w:ilvl w:val="0"/>
          <w:numId w:val="85"/>
        </w:numPr>
        <w:tabs>
          <w:tab w:val="clear" w:pos="720"/>
          <w:tab w:val="num" w:pos="1320"/>
        </w:tabs>
        <w:ind w:left="1320" w:hanging="480"/>
        <w:rPr>
          <w:rFonts w:ascii="Calibri" w:hAnsi="Calibri"/>
        </w:rPr>
      </w:pPr>
      <w:r w:rsidRPr="004826DC">
        <w:rPr>
          <w:rFonts w:ascii="Calibri" w:hAnsi="Calibri"/>
        </w:rPr>
        <w:t>Ser um processo elementar.</w:t>
      </w:r>
    </w:p>
    <w:p w:rsidR="0076629D" w:rsidRPr="004826DC" w:rsidRDefault="0076629D" w:rsidP="00B727DF">
      <w:pPr>
        <w:pStyle w:val="RUPCorpo2"/>
        <w:numPr>
          <w:ilvl w:val="0"/>
          <w:numId w:val="85"/>
        </w:numPr>
        <w:tabs>
          <w:tab w:val="clear" w:pos="720"/>
          <w:tab w:val="num" w:pos="1320"/>
        </w:tabs>
        <w:ind w:left="1320" w:hanging="480"/>
        <w:rPr>
          <w:rFonts w:ascii="Calibri" w:hAnsi="Calibri"/>
        </w:rPr>
      </w:pPr>
      <w:r w:rsidRPr="004826DC">
        <w:rPr>
          <w:rFonts w:ascii="Calibri" w:hAnsi="Calibri"/>
        </w:rPr>
        <w:t>Enviar dados ou informações de controle para fora da fronteira da aplicação.</w:t>
      </w:r>
    </w:p>
    <w:p w:rsidR="0076629D" w:rsidRPr="004826DC" w:rsidRDefault="0076629D" w:rsidP="00B727DF">
      <w:pPr>
        <w:pStyle w:val="RUPCorpo2"/>
        <w:numPr>
          <w:ilvl w:val="0"/>
          <w:numId w:val="85"/>
        </w:numPr>
        <w:tabs>
          <w:tab w:val="clear" w:pos="720"/>
          <w:tab w:val="num" w:pos="1320"/>
        </w:tabs>
        <w:ind w:left="1320" w:hanging="480"/>
        <w:rPr>
          <w:rFonts w:ascii="Calibri" w:hAnsi="Calibri"/>
        </w:rPr>
      </w:pPr>
      <w:r w:rsidRPr="004826DC">
        <w:rPr>
          <w:rFonts w:ascii="Calibri" w:hAnsi="Calibri"/>
        </w:rPr>
        <w:t xml:space="preserve">Ter como principal intenção apresentar informações ao usuário através da simples recuperação de dados ou informações de controle de ALIs e/ou AIEs. Sua lógica de processamento não deve conter fórmula matemática ou cálculo, tampouco criar dados derivados. Nenhum ALI pode ser mantido durante seu processamento, nem o comportamento da aplicação pode ser alterado.  </w:t>
      </w:r>
    </w:p>
    <w:p w:rsidR="0076629D" w:rsidRPr="004826DC" w:rsidRDefault="0076629D" w:rsidP="0076629D">
      <w:pPr>
        <w:pStyle w:val="RUPCorpo1"/>
        <w:tabs>
          <w:tab w:val="num" w:pos="1320"/>
        </w:tabs>
        <w:ind w:left="1320" w:hanging="480"/>
        <w:rPr>
          <w:rFonts w:ascii="Calibri" w:hAnsi="Calibri"/>
        </w:rPr>
      </w:pPr>
    </w:p>
    <w:p w:rsidR="0076629D" w:rsidRPr="004826DC" w:rsidRDefault="0076629D" w:rsidP="0076629D">
      <w:pPr>
        <w:pStyle w:val="RUPNvel2"/>
        <w:rPr>
          <w:rFonts w:ascii="Calibri" w:hAnsi="Calibri"/>
          <w:noProof w:val="0"/>
        </w:rPr>
      </w:pPr>
      <w:bookmarkStart w:id="112" w:name="_Toc317770269"/>
      <w:r w:rsidRPr="004826DC">
        <w:rPr>
          <w:rFonts w:ascii="Calibri" w:hAnsi="Calibri"/>
          <w:noProof w:val="0"/>
        </w:rPr>
        <w:t>Considerações para funções do tipo transação em casos de melhoria</w:t>
      </w:r>
      <w:bookmarkEnd w:id="112"/>
      <w:r w:rsidRPr="004826DC">
        <w:rPr>
          <w:rFonts w:ascii="Calibri" w:hAnsi="Calibri"/>
          <w:noProof w:val="0"/>
        </w:rPr>
        <w:t xml:space="preserve"> </w:t>
      </w:r>
    </w:p>
    <w:p w:rsidR="0076629D" w:rsidRPr="004826DC" w:rsidRDefault="0076629D" w:rsidP="0076629D">
      <w:pPr>
        <w:tabs>
          <w:tab w:val="num" w:pos="900"/>
        </w:tabs>
        <w:jc w:val="both"/>
        <w:rPr>
          <w:rFonts w:ascii="Calibri" w:hAnsi="Calibri" w:cs="Arial"/>
        </w:rPr>
      </w:pPr>
      <w:r w:rsidRPr="004826DC">
        <w:rPr>
          <w:rFonts w:ascii="Calibri" w:hAnsi="Calibri" w:cs="Arial"/>
        </w:rPr>
        <w:tab/>
        <w:t>Uma função do tipo transação é considerada modificada e integrante do escopo de medição de um caso de melhoria quando há alteração em alguns dos seguintes itens:</w:t>
      </w:r>
    </w:p>
    <w:p w:rsidR="0076629D" w:rsidRPr="004826DC" w:rsidRDefault="0076629D" w:rsidP="00B727DF">
      <w:pPr>
        <w:pStyle w:val="RUPCorpo2"/>
        <w:numPr>
          <w:ilvl w:val="0"/>
          <w:numId w:val="79"/>
        </w:numPr>
        <w:rPr>
          <w:rFonts w:ascii="Calibri" w:hAnsi="Calibri"/>
        </w:rPr>
      </w:pPr>
      <w:r w:rsidRPr="004826DC">
        <w:rPr>
          <w:rFonts w:ascii="Calibri" w:hAnsi="Calibri"/>
        </w:rPr>
        <w:t>Tipos de dados: se eles foram adicionados, excluídos ou alterados da função. Se houve alteração apenas de elementos visuais, como literais, cores e formatos, não se considera que a função foi alterada.</w:t>
      </w:r>
    </w:p>
    <w:p w:rsidR="0076629D" w:rsidRPr="004826DC" w:rsidRDefault="0076629D" w:rsidP="00B727DF">
      <w:pPr>
        <w:pStyle w:val="RUPCorpo2"/>
        <w:numPr>
          <w:ilvl w:val="0"/>
          <w:numId w:val="79"/>
        </w:numPr>
        <w:rPr>
          <w:rFonts w:ascii="Calibri" w:hAnsi="Calibri"/>
        </w:rPr>
      </w:pPr>
      <w:r w:rsidRPr="004826DC">
        <w:rPr>
          <w:rFonts w:ascii="Calibri" w:hAnsi="Calibri"/>
        </w:rPr>
        <w:t>Arquivos referenciados: se eles foram adicionados, excluídos ou alterados pela função.</w:t>
      </w:r>
    </w:p>
    <w:p w:rsidR="0076629D" w:rsidRPr="004826DC" w:rsidRDefault="0076629D" w:rsidP="00B727DF">
      <w:pPr>
        <w:pStyle w:val="RUPCorpo2"/>
        <w:numPr>
          <w:ilvl w:val="0"/>
          <w:numId w:val="79"/>
        </w:numPr>
        <w:rPr>
          <w:rFonts w:ascii="Calibri" w:hAnsi="Calibri"/>
        </w:rPr>
      </w:pPr>
      <w:r w:rsidRPr="004826DC">
        <w:rPr>
          <w:rFonts w:ascii="Calibri" w:hAnsi="Calibri"/>
        </w:rPr>
        <w:lastRenderedPageBreak/>
        <w:t>Lógica de processamento: uma transação pode ter várias lógicas de processamento,  basta que uma delas seja alterada, excluída ou adicionada para que se considere a função como modificada. Embora a ordenação seja a única lógica de processamento que não é suficiente para determinar a unicidade de uma transação, sua alteração também determina uma alteração na função.</w:t>
      </w:r>
    </w:p>
    <w:p w:rsidR="0076629D" w:rsidRPr="004826DC" w:rsidRDefault="0076629D" w:rsidP="0076629D">
      <w:pPr>
        <w:pStyle w:val="RUPCorpo2"/>
        <w:rPr>
          <w:rFonts w:ascii="Calibri" w:hAnsi="Calibri"/>
        </w:rPr>
      </w:pPr>
      <w:r w:rsidRPr="004826DC">
        <w:rPr>
          <w:rFonts w:ascii="Calibri" w:hAnsi="Calibri"/>
        </w:rPr>
        <w:t>Também podem ser incluídas transações em um projeto de melhoria com a finalidade somente de teste, tendo em vista alto acoplamento dessas transações com outras modificadas no escopo. O valor em pontos de função dessas transações deve ser multiplicado pelo percentual definido para a fase de testes do ciclo de vida do processo de desenvolvimento.</w:t>
      </w:r>
    </w:p>
    <w:p w:rsidR="0076629D" w:rsidRPr="004826DC" w:rsidRDefault="0076629D" w:rsidP="0076629D">
      <w:pPr>
        <w:pStyle w:val="RUPCorpo2"/>
        <w:rPr>
          <w:rFonts w:ascii="Calibri" w:hAnsi="Calibri"/>
        </w:rPr>
      </w:pPr>
    </w:p>
    <w:p w:rsidR="0076629D" w:rsidRPr="004826DC" w:rsidRDefault="0076629D" w:rsidP="0076629D">
      <w:pPr>
        <w:pStyle w:val="RUPNvel1"/>
        <w:rPr>
          <w:rFonts w:ascii="Calibri" w:hAnsi="Calibri"/>
        </w:rPr>
      </w:pPr>
      <w:r w:rsidRPr="004826DC">
        <w:rPr>
          <w:rFonts w:ascii="Calibri" w:hAnsi="Calibri"/>
        </w:rPr>
        <w:t xml:space="preserve"> </w:t>
      </w:r>
      <w:bookmarkStart w:id="113" w:name="_Toc317770270"/>
      <w:r w:rsidRPr="004826DC">
        <w:rPr>
          <w:rFonts w:ascii="Calibri" w:hAnsi="Calibri"/>
        </w:rPr>
        <w:t>Classificação de funções do tipo transação</w:t>
      </w:r>
      <w:bookmarkEnd w:id="113"/>
    </w:p>
    <w:p w:rsidR="0076629D" w:rsidRPr="004826DC" w:rsidRDefault="0076629D" w:rsidP="0076629D">
      <w:pPr>
        <w:pStyle w:val="RUPCorpo1"/>
        <w:rPr>
          <w:rFonts w:ascii="Calibri" w:hAnsi="Calibri"/>
        </w:rPr>
      </w:pPr>
      <w:r w:rsidRPr="004826DC">
        <w:rPr>
          <w:rFonts w:ascii="Calibri" w:hAnsi="Calibri"/>
        </w:rPr>
        <w:t>Cada função do tipo transação é classificada com relação à sua complexidade em baixa, média e alta. As funções do tipo transação têm sua complexidade determinada pela quantidade de tipos de dados (campos) e arquivos referenciados (ALI ou AIE), conforme tabelas apresentadas</w:t>
      </w:r>
      <w:r w:rsidRPr="004826DC">
        <w:rPr>
          <w:rFonts w:ascii="Calibri" w:hAnsi="Calibri"/>
          <w:b/>
          <w:bCs/>
        </w:rPr>
        <w:t xml:space="preserve"> </w:t>
      </w:r>
      <w:r w:rsidRPr="004826DC">
        <w:rPr>
          <w:rFonts w:ascii="Calibri" w:hAnsi="Calibri"/>
        </w:rPr>
        <w:t>a seguir.</w:t>
      </w:r>
    </w:p>
    <w:p w:rsidR="0076629D" w:rsidRPr="004826DC" w:rsidRDefault="0076629D" w:rsidP="0076629D">
      <w:pPr>
        <w:pStyle w:val="RUPNvel2"/>
        <w:rPr>
          <w:rFonts w:ascii="Calibri" w:hAnsi="Calibri"/>
          <w:noProof w:val="0"/>
        </w:rPr>
      </w:pPr>
      <w:bookmarkStart w:id="114" w:name="_Toc317770271"/>
      <w:r w:rsidRPr="004826DC">
        <w:rPr>
          <w:rFonts w:ascii="Calibri" w:hAnsi="Calibri"/>
          <w:noProof w:val="0"/>
        </w:rPr>
        <w:t>Tabela de classificação quanto à complexidade de entradas externas (EE)</w:t>
      </w:r>
      <w:bookmarkEnd w:id="114"/>
      <w:r w:rsidRPr="004826DC">
        <w:rPr>
          <w:rFonts w:ascii="Calibri" w:hAnsi="Calibri"/>
          <w:noProof w:val="0"/>
        </w:rPr>
        <w:t xml:space="preserve"> </w:t>
      </w:r>
    </w:p>
    <w:p w:rsidR="0076629D" w:rsidRPr="004826DC" w:rsidRDefault="0076629D" w:rsidP="0076629D">
      <w:pPr>
        <w:pStyle w:val="RUPCorpo2"/>
        <w:rPr>
          <w:rFonts w:ascii="Calibri" w:hAnsi="Calibri"/>
        </w:rPr>
      </w:pPr>
      <w:r w:rsidRPr="004826DC">
        <w:rPr>
          <w:rFonts w:ascii="Calibri" w:hAnsi="Calibri"/>
        </w:rPr>
        <w:t>A tabela a seguir deve ser usada para derivação da complexidade das transações do tipo entrada externa.</w:t>
      </w:r>
    </w:p>
    <w:p w:rsidR="0076629D" w:rsidRPr="004826DC" w:rsidRDefault="0076629D" w:rsidP="0076629D">
      <w:pPr>
        <w:pStyle w:val="RUPCorpo2"/>
        <w:rPr>
          <w:rFonts w:ascii="Calibri" w:hAnsi="Calibri"/>
        </w:rPr>
      </w:pPr>
    </w:p>
    <w:tbl>
      <w:tblPr>
        <w:tblW w:w="9056" w:type="dxa"/>
        <w:tblInd w:w="772"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2936"/>
        <w:gridCol w:w="2129"/>
        <w:gridCol w:w="1985"/>
        <w:gridCol w:w="2006"/>
      </w:tblGrid>
      <w:tr w:rsidR="0076629D" w:rsidRPr="004826DC" w:rsidTr="0076629D">
        <w:trPr>
          <w:cantSplit/>
        </w:trPr>
        <w:tc>
          <w:tcPr>
            <w:tcW w:w="2936" w:type="dxa"/>
            <w:vMerge w:val="restart"/>
          </w:tcPr>
          <w:p w:rsidR="0076629D" w:rsidRPr="004826DC" w:rsidRDefault="0076629D" w:rsidP="0076629D">
            <w:pPr>
              <w:pStyle w:val="RUPTabela"/>
              <w:jc w:val="center"/>
              <w:rPr>
                <w:rFonts w:ascii="Calibri" w:hAnsi="Calibri"/>
                <w:b/>
                <w:bCs/>
                <w:lang w:val="pt-BR"/>
              </w:rPr>
            </w:pPr>
            <w:r w:rsidRPr="004826DC">
              <w:rPr>
                <w:rFonts w:ascii="Calibri" w:hAnsi="Calibri"/>
                <w:b/>
                <w:bCs/>
                <w:lang w:val="pt-BR"/>
              </w:rPr>
              <w:t>Quantidade de arquivos referenciados (AR)</w:t>
            </w:r>
          </w:p>
        </w:tc>
        <w:tc>
          <w:tcPr>
            <w:tcW w:w="6120" w:type="dxa"/>
            <w:gridSpan w:val="3"/>
          </w:tcPr>
          <w:p w:rsidR="0076629D" w:rsidRPr="004826DC" w:rsidRDefault="0076629D" w:rsidP="0076629D">
            <w:pPr>
              <w:pStyle w:val="RUPTabela"/>
              <w:jc w:val="center"/>
              <w:rPr>
                <w:rFonts w:ascii="Calibri" w:hAnsi="Calibri"/>
                <w:b/>
                <w:bCs/>
                <w:lang w:val="pt-BR"/>
              </w:rPr>
            </w:pPr>
            <w:r w:rsidRPr="004826DC">
              <w:rPr>
                <w:rFonts w:ascii="Calibri" w:hAnsi="Calibri"/>
                <w:b/>
                <w:bCs/>
                <w:lang w:val="pt-BR"/>
              </w:rPr>
              <w:t>Quantidade de tipos de Dados (TD)</w:t>
            </w:r>
          </w:p>
        </w:tc>
      </w:tr>
      <w:tr w:rsidR="0076629D" w:rsidRPr="004826DC" w:rsidTr="0076629D">
        <w:trPr>
          <w:cantSplit/>
        </w:trPr>
        <w:tc>
          <w:tcPr>
            <w:tcW w:w="2936" w:type="dxa"/>
            <w:vMerge/>
          </w:tcPr>
          <w:p w:rsidR="0076629D" w:rsidRPr="004826DC" w:rsidRDefault="0076629D" w:rsidP="0076629D">
            <w:pPr>
              <w:pStyle w:val="RUPTabela"/>
              <w:jc w:val="center"/>
              <w:rPr>
                <w:rFonts w:ascii="Calibri" w:hAnsi="Calibri"/>
                <w:b/>
                <w:bCs/>
                <w:lang w:val="pt-BR"/>
              </w:rPr>
            </w:pPr>
          </w:p>
        </w:tc>
        <w:tc>
          <w:tcPr>
            <w:tcW w:w="2129" w:type="dxa"/>
          </w:tcPr>
          <w:p w:rsidR="0076629D" w:rsidRPr="004826DC" w:rsidRDefault="0076629D" w:rsidP="0076629D">
            <w:pPr>
              <w:pStyle w:val="RUPTabela"/>
              <w:jc w:val="center"/>
              <w:rPr>
                <w:rFonts w:ascii="Calibri" w:hAnsi="Calibri"/>
                <w:b/>
                <w:bCs/>
                <w:lang w:val="pt-BR"/>
              </w:rPr>
            </w:pPr>
            <w:r w:rsidRPr="004826DC">
              <w:rPr>
                <w:rFonts w:ascii="Calibri" w:hAnsi="Calibri"/>
                <w:b/>
                <w:bCs/>
                <w:lang w:val="pt-BR"/>
              </w:rPr>
              <w:t>1 a 4</w:t>
            </w:r>
          </w:p>
        </w:tc>
        <w:tc>
          <w:tcPr>
            <w:tcW w:w="1985" w:type="dxa"/>
          </w:tcPr>
          <w:p w:rsidR="0076629D" w:rsidRPr="004826DC" w:rsidRDefault="0076629D" w:rsidP="0076629D">
            <w:pPr>
              <w:pStyle w:val="RUPTabela"/>
              <w:jc w:val="center"/>
              <w:rPr>
                <w:rFonts w:ascii="Calibri" w:hAnsi="Calibri"/>
                <w:b/>
                <w:bCs/>
                <w:lang w:val="pt-BR"/>
              </w:rPr>
            </w:pPr>
            <w:r w:rsidRPr="004826DC">
              <w:rPr>
                <w:rFonts w:ascii="Calibri" w:hAnsi="Calibri"/>
                <w:b/>
                <w:bCs/>
                <w:lang w:val="pt-BR"/>
              </w:rPr>
              <w:t>5 a 15</w:t>
            </w:r>
          </w:p>
        </w:tc>
        <w:tc>
          <w:tcPr>
            <w:tcW w:w="2006" w:type="dxa"/>
          </w:tcPr>
          <w:p w:rsidR="0076629D" w:rsidRPr="004826DC" w:rsidRDefault="0076629D" w:rsidP="0076629D">
            <w:pPr>
              <w:pStyle w:val="RUPTabela"/>
              <w:jc w:val="center"/>
              <w:rPr>
                <w:rFonts w:ascii="Calibri" w:hAnsi="Calibri"/>
                <w:b/>
                <w:bCs/>
                <w:lang w:val="pt-BR"/>
              </w:rPr>
            </w:pPr>
            <w:r w:rsidRPr="004826DC">
              <w:rPr>
                <w:rFonts w:ascii="Calibri" w:hAnsi="Calibri"/>
                <w:b/>
                <w:bCs/>
                <w:lang w:val="pt-BR"/>
              </w:rPr>
              <w:t>16 ou mais</w:t>
            </w:r>
          </w:p>
        </w:tc>
      </w:tr>
      <w:tr w:rsidR="0076629D" w:rsidRPr="004826DC" w:rsidTr="0076629D">
        <w:tc>
          <w:tcPr>
            <w:tcW w:w="2936" w:type="dxa"/>
          </w:tcPr>
          <w:p w:rsidR="0076629D" w:rsidRPr="004826DC" w:rsidRDefault="0076629D" w:rsidP="0076629D">
            <w:pPr>
              <w:pStyle w:val="RUPTabela"/>
              <w:jc w:val="center"/>
              <w:rPr>
                <w:rFonts w:ascii="Calibri" w:hAnsi="Calibri"/>
                <w:b/>
                <w:bCs/>
                <w:lang w:val="pt-BR"/>
              </w:rPr>
            </w:pPr>
            <w:r w:rsidRPr="004826DC">
              <w:rPr>
                <w:rFonts w:ascii="Calibri" w:hAnsi="Calibri"/>
                <w:b/>
                <w:bCs/>
                <w:lang w:val="pt-BR"/>
              </w:rPr>
              <w:t>0 a 1</w:t>
            </w:r>
          </w:p>
        </w:tc>
        <w:tc>
          <w:tcPr>
            <w:tcW w:w="2129" w:type="dxa"/>
          </w:tcPr>
          <w:p w:rsidR="0076629D" w:rsidRPr="004826DC" w:rsidRDefault="0076629D" w:rsidP="0076629D">
            <w:pPr>
              <w:pStyle w:val="RUPTabela"/>
              <w:jc w:val="center"/>
              <w:rPr>
                <w:rFonts w:ascii="Calibri" w:hAnsi="Calibri"/>
                <w:lang w:val="pt-BR"/>
              </w:rPr>
            </w:pPr>
            <w:r w:rsidRPr="004826DC">
              <w:rPr>
                <w:rFonts w:ascii="Calibri" w:hAnsi="Calibri"/>
                <w:lang w:val="pt-BR"/>
              </w:rPr>
              <w:t>Baixa</w:t>
            </w:r>
          </w:p>
        </w:tc>
        <w:tc>
          <w:tcPr>
            <w:tcW w:w="1985" w:type="dxa"/>
          </w:tcPr>
          <w:p w:rsidR="0076629D" w:rsidRPr="004826DC" w:rsidRDefault="0076629D" w:rsidP="0076629D">
            <w:pPr>
              <w:pStyle w:val="RUPTabela"/>
              <w:jc w:val="center"/>
              <w:rPr>
                <w:rFonts w:ascii="Calibri" w:hAnsi="Calibri"/>
                <w:lang w:val="pt-BR"/>
              </w:rPr>
            </w:pPr>
            <w:r w:rsidRPr="004826DC">
              <w:rPr>
                <w:rFonts w:ascii="Calibri" w:hAnsi="Calibri"/>
                <w:lang w:val="pt-BR"/>
              </w:rPr>
              <w:t>Baixa</w:t>
            </w:r>
          </w:p>
        </w:tc>
        <w:tc>
          <w:tcPr>
            <w:tcW w:w="2006" w:type="dxa"/>
          </w:tcPr>
          <w:p w:rsidR="0076629D" w:rsidRPr="004826DC" w:rsidRDefault="0076629D" w:rsidP="0076629D">
            <w:pPr>
              <w:pStyle w:val="RUPTabela"/>
              <w:jc w:val="center"/>
              <w:rPr>
                <w:rFonts w:ascii="Calibri" w:hAnsi="Calibri"/>
                <w:lang w:val="pt-BR"/>
              </w:rPr>
            </w:pPr>
            <w:r w:rsidRPr="004826DC">
              <w:rPr>
                <w:rFonts w:ascii="Calibri" w:hAnsi="Calibri"/>
                <w:lang w:val="pt-BR"/>
              </w:rPr>
              <w:t>Média</w:t>
            </w:r>
          </w:p>
        </w:tc>
      </w:tr>
      <w:tr w:rsidR="0076629D" w:rsidRPr="004826DC" w:rsidTr="0076629D">
        <w:tc>
          <w:tcPr>
            <w:tcW w:w="2936" w:type="dxa"/>
          </w:tcPr>
          <w:p w:rsidR="0076629D" w:rsidRPr="004826DC" w:rsidRDefault="0076629D" w:rsidP="0076629D">
            <w:pPr>
              <w:pStyle w:val="RUPTabela"/>
              <w:jc w:val="center"/>
              <w:rPr>
                <w:rFonts w:ascii="Calibri" w:hAnsi="Calibri"/>
                <w:b/>
                <w:bCs/>
                <w:lang w:val="pt-BR"/>
              </w:rPr>
            </w:pPr>
            <w:r w:rsidRPr="004826DC">
              <w:rPr>
                <w:rFonts w:ascii="Calibri" w:hAnsi="Calibri"/>
                <w:b/>
                <w:bCs/>
                <w:lang w:val="pt-BR"/>
              </w:rPr>
              <w:t>2</w:t>
            </w:r>
          </w:p>
        </w:tc>
        <w:tc>
          <w:tcPr>
            <w:tcW w:w="2129" w:type="dxa"/>
          </w:tcPr>
          <w:p w:rsidR="0076629D" w:rsidRPr="004826DC" w:rsidRDefault="0076629D" w:rsidP="0076629D">
            <w:pPr>
              <w:pStyle w:val="RUPTabela"/>
              <w:jc w:val="center"/>
              <w:rPr>
                <w:rFonts w:ascii="Calibri" w:hAnsi="Calibri"/>
                <w:lang w:val="pt-BR"/>
              </w:rPr>
            </w:pPr>
            <w:r w:rsidRPr="004826DC">
              <w:rPr>
                <w:rFonts w:ascii="Calibri" w:hAnsi="Calibri"/>
                <w:lang w:val="pt-BR"/>
              </w:rPr>
              <w:t>Baixa</w:t>
            </w:r>
          </w:p>
        </w:tc>
        <w:tc>
          <w:tcPr>
            <w:tcW w:w="1985" w:type="dxa"/>
          </w:tcPr>
          <w:p w:rsidR="0076629D" w:rsidRPr="004826DC" w:rsidRDefault="0076629D" w:rsidP="0076629D">
            <w:pPr>
              <w:pStyle w:val="RUPTabela"/>
              <w:jc w:val="center"/>
              <w:rPr>
                <w:rFonts w:ascii="Calibri" w:hAnsi="Calibri"/>
                <w:lang w:val="pt-BR"/>
              </w:rPr>
            </w:pPr>
            <w:r w:rsidRPr="004826DC">
              <w:rPr>
                <w:rFonts w:ascii="Calibri" w:hAnsi="Calibri"/>
                <w:lang w:val="pt-BR"/>
              </w:rPr>
              <w:t>Média</w:t>
            </w:r>
          </w:p>
        </w:tc>
        <w:tc>
          <w:tcPr>
            <w:tcW w:w="2006" w:type="dxa"/>
          </w:tcPr>
          <w:p w:rsidR="0076629D" w:rsidRPr="004826DC" w:rsidRDefault="0076629D" w:rsidP="0076629D">
            <w:pPr>
              <w:pStyle w:val="RUPTabela"/>
              <w:jc w:val="center"/>
              <w:rPr>
                <w:rFonts w:ascii="Calibri" w:hAnsi="Calibri"/>
                <w:lang w:val="pt-BR"/>
              </w:rPr>
            </w:pPr>
            <w:r w:rsidRPr="004826DC">
              <w:rPr>
                <w:rFonts w:ascii="Calibri" w:hAnsi="Calibri"/>
                <w:lang w:val="pt-BR"/>
              </w:rPr>
              <w:t>Alta</w:t>
            </w:r>
          </w:p>
        </w:tc>
      </w:tr>
      <w:tr w:rsidR="0076629D" w:rsidRPr="004826DC" w:rsidTr="0076629D">
        <w:tc>
          <w:tcPr>
            <w:tcW w:w="2936" w:type="dxa"/>
          </w:tcPr>
          <w:p w:rsidR="0076629D" w:rsidRPr="004826DC" w:rsidRDefault="0076629D" w:rsidP="0076629D">
            <w:pPr>
              <w:pStyle w:val="RUPTabela"/>
              <w:jc w:val="center"/>
              <w:rPr>
                <w:rFonts w:ascii="Calibri" w:hAnsi="Calibri"/>
                <w:b/>
                <w:bCs/>
                <w:lang w:val="pt-BR"/>
              </w:rPr>
            </w:pPr>
            <w:r w:rsidRPr="004826DC">
              <w:rPr>
                <w:rFonts w:ascii="Calibri" w:hAnsi="Calibri"/>
                <w:b/>
                <w:bCs/>
                <w:lang w:val="pt-BR"/>
              </w:rPr>
              <w:t>3 ou mais</w:t>
            </w:r>
          </w:p>
        </w:tc>
        <w:tc>
          <w:tcPr>
            <w:tcW w:w="2129" w:type="dxa"/>
          </w:tcPr>
          <w:p w:rsidR="0076629D" w:rsidRPr="004826DC" w:rsidRDefault="0076629D" w:rsidP="0076629D">
            <w:pPr>
              <w:pStyle w:val="RUPTabela"/>
              <w:jc w:val="center"/>
              <w:rPr>
                <w:rFonts w:ascii="Calibri" w:hAnsi="Calibri"/>
                <w:lang w:val="pt-BR"/>
              </w:rPr>
            </w:pPr>
            <w:r w:rsidRPr="004826DC">
              <w:rPr>
                <w:rFonts w:ascii="Calibri" w:hAnsi="Calibri"/>
                <w:lang w:val="pt-BR"/>
              </w:rPr>
              <w:t>Média</w:t>
            </w:r>
          </w:p>
        </w:tc>
        <w:tc>
          <w:tcPr>
            <w:tcW w:w="1985" w:type="dxa"/>
          </w:tcPr>
          <w:p w:rsidR="0076629D" w:rsidRPr="004826DC" w:rsidRDefault="0076629D" w:rsidP="0076629D">
            <w:pPr>
              <w:pStyle w:val="RUPTabela"/>
              <w:jc w:val="center"/>
              <w:rPr>
                <w:rFonts w:ascii="Calibri" w:hAnsi="Calibri"/>
                <w:lang w:val="pt-BR"/>
              </w:rPr>
            </w:pPr>
            <w:r w:rsidRPr="004826DC">
              <w:rPr>
                <w:rFonts w:ascii="Calibri" w:hAnsi="Calibri"/>
                <w:lang w:val="pt-BR"/>
              </w:rPr>
              <w:t>Alta</w:t>
            </w:r>
          </w:p>
        </w:tc>
        <w:tc>
          <w:tcPr>
            <w:tcW w:w="2006" w:type="dxa"/>
          </w:tcPr>
          <w:p w:rsidR="0076629D" w:rsidRPr="004826DC" w:rsidRDefault="0076629D" w:rsidP="0076629D">
            <w:pPr>
              <w:pStyle w:val="RUPTabela"/>
              <w:jc w:val="center"/>
              <w:rPr>
                <w:rFonts w:ascii="Calibri" w:hAnsi="Calibri"/>
                <w:lang w:val="pt-BR"/>
              </w:rPr>
            </w:pPr>
            <w:r w:rsidRPr="004826DC">
              <w:rPr>
                <w:rFonts w:ascii="Calibri" w:hAnsi="Calibri"/>
                <w:lang w:val="pt-BR"/>
              </w:rPr>
              <w:t>Alta</w:t>
            </w:r>
          </w:p>
        </w:tc>
      </w:tr>
    </w:tbl>
    <w:p w:rsidR="0076629D" w:rsidRPr="004826DC" w:rsidRDefault="0076629D" w:rsidP="0076629D">
      <w:pPr>
        <w:ind w:left="360"/>
        <w:jc w:val="both"/>
        <w:rPr>
          <w:rFonts w:ascii="Calibri" w:hAnsi="Calibri"/>
        </w:rPr>
      </w:pPr>
    </w:p>
    <w:p w:rsidR="0076629D" w:rsidRPr="004826DC" w:rsidRDefault="0076629D" w:rsidP="0076629D">
      <w:pPr>
        <w:pStyle w:val="RUPNvel2"/>
        <w:rPr>
          <w:rFonts w:ascii="Calibri" w:hAnsi="Calibri"/>
          <w:noProof w:val="0"/>
        </w:rPr>
      </w:pPr>
      <w:bookmarkStart w:id="115" w:name="_Toc317770272"/>
      <w:r w:rsidRPr="004826DC">
        <w:rPr>
          <w:rFonts w:ascii="Calibri" w:hAnsi="Calibri"/>
          <w:noProof w:val="0"/>
        </w:rPr>
        <w:t>Tabela de classificação quanto à complexidade de saídas externas (SE)</w:t>
      </w:r>
      <w:bookmarkEnd w:id="115"/>
      <w:r w:rsidRPr="004826DC">
        <w:rPr>
          <w:rFonts w:ascii="Calibri" w:hAnsi="Calibri"/>
          <w:noProof w:val="0"/>
        </w:rPr>
        <w:t xml:space="preserve"> </w:t>
      </w:r>
    </w:p>
    <w:p w:rsidR="0076629D" w:rsidRPr="004826DC" w:rsidRDefault="0076629D" w:rsidP="0076629D">
      <w:pPr>
        <w:pStyle w:val="RUPCorpo2"/>
        <w:rPr>
          <w:rFonts w:ascii="Calibri" w:hAnsi="Calibri"/>
        </w:rPr>
      </w:pPr>
      <w:r w:rsidRPr="004826DC">
        <w:rPr>
          <w:rFonts w:ascii="Calibri" w:hAnsi="Calibri"/>
        </w:rPr>
        <w:t>A tabela a seguir deve ser usada para derivação da complexidade das transações do tipo saída externa.</w:t>
      </w:r>
    </w:p>
    <w:p w:rsidR="0076629D" w:rsidRPr="004826DC" w:rsidRDefault="0076629D" w:rsidP="0076629D">
      <w:pPr>
        <w:pStyle w:val="RUPCorpo2"/>
        <w:rPr>
          <w:rFonts w:ascii="Calibri" w:hAnsi="Calibri"/>
        </w:rPr>
      </w:pPr>
    </w:p>
    <w:tbl>
      <w:tblPr>
        <w:tblW w:w="9056" w:type="dxa"/>
        <w:tblInd w:w="772"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2936"/>
        <w:gridCol w:w="2129"/>
        <w:gridCol w:w="1985"/>
        <w:gridCol w:w="2006"/>
      </w:tblGrid>
      <w:tr w:rsidR="0076629D" w:rsidRPr="004826DC" w:rsidTr="0076629D">
        <w:trPr>
          <w:cantSplit/>
        </w:trPr>
        <w:tc>
          <w:tcPr>
            <w:tcW w:w="2936" w:type="dxa"/>
            <w:vMerge w:val="restart"/>
          </w:tcPr>
          <w:p w:rsidR="0076629D" w:rsidRPr="004826DC" w:rsidRDefault="0076629D" w:rsidP="0076629D">
            <w:pPr>
              <w:pStyle w:val="RUPTabela"/>
              <w:jc w:val="center"/>
              <w:rPr>
                <w:rFonts w:ascii="Calibri" w:hAnsi="Calibri"/>
                <w:b/>
                <w:bCs/>
                <w:lang w:val="pt-BR"/>
              </w:rPr>
            </w:pPr>
            <w:r w:rsidRPr="004826DC">
              <w:rPr>
                <w:rFonts w:ascii="Calibri" w:hAnsi="Calibri"/>
                <w:b/>
                <w:bCs/>
                <w:lang w:val="pt-BR"/>
              </w:rPr>
              <w:t>Quantidade de arquivos referenciados (AR)</w:t>
            </w:r>
          </w:p>
        </w:tc>
        <w:tc>
          <w:tcPr>
            <w:tcW w:w="6120" w:type="dxa"/>
            <w:gridSpan w:val="3"/>
          </w:tcPr>
          <w:p w:rsidR="0076629D" w:rsidRPr="004826DC" w:rsidRDefault="0076629D" w:rsidP="0076629D">
            <w:pPr>
              <w:pStyle w:val="RUPTabela"/>
              <w:jc w:val="center"/>
              <w:rPr>
                <w:rFonts w:ascii="Calibri" w:hAnsi="Calibri"/>
                <w:b/>
                <w:bCs/>
                <w:lang w:val="pt-BR"/>
              </w:rPr>
            </w:pPr>
            <w:r w:rsidRPr="004826DC">
              <w:rPr>
                <w:rFonts w:ascii="Calibri" w:hAnsi="Calibri"/>
                <w:b/>
                <w:bCs/>
                <w:lang w:val="pt-BR"/>
              </w:rPr>
              <w:t>Quantidade de tipos de Dados (TD)</w:t>
            </w:r>
          </w:p>
        </w:tc>
      </w:tr>
      <w:tr w:rsidR="0076629D" w:rsidRPr="004826DC" w:rsidTr="0076629D">
        <w:trPr>
          <w:cantSplit/>
        </w:trPr>
        <w:tc>
          <w:tcPr>
            <w:tcW w:w="2936" w:type="dxa"/>
            <w:vMerge/>
          </w:tcPr>
          <w:p w:rsidR="0076629D" w:rsidRPr="004826DC" w:rsidRDefault="0076629D" w:rsidP="0076629D">
            <w:pPr>
              <w:pStyle w:val="RUPTabela"/>
              <w:jc w:val="center"/>
              <w:rPr>
                <w:rFonts w:ascii="Calibri" w:hAnsi="Calibri"/>
                <w:b/>
                <w:bCs/>
                <w:lang w:val="pt-BR"/>
              </w:rPr>
            </w:pPr>
          </w:p>
        </w:tc>
        <w:tc>
          <w:tcPr>
            <w:tcW w:w="2129" w:type="dxa"/>
          </w:tcPr>
          <w:p w:rsidR="0076629D" w:rsidRPr="004826DC" w:rsidRDefault="0076629D" w:rsidP="0076629D">
            <w:pPr>
              <w:pStyle w:val="RUPTabela"/>
              <w:jc w:val="center"/>
              <w:rPr>
                <w:rFonts w:ascii="Calibri" w:hAnsi="Calibri"/>
                <w:b/>
                <w:bCs/>
                <w:lang w:val="pt-BR"/>
              </w:rPr>
            </w:pPr>
            <w:r w:rsidRPr="004826DC">
              <w:rPr>
                <w:rFonts w:ascii="Calibri" w:hAnsi="Calibri"/>
                <w:b/>
                <w:bCs/>
                <w:lang w:val="pt-BR"/>
              </w:rPr>
              <w:t>1 a 5</w:t>
            </w:r>
          </w:p>
        </w:tc>
        <w:tc>
          <w:tcPr>
            <w:tcW w:w="1985" w:type="dxa"/>
          </w:tcPr>
          <w:p w:rsidR="0076629D" w:rsidRPr="004826DC" w:rsidRDefault="0076629D" w:rsidP="0076629D">
            <w:pPr>
              <w:pStyle w:val="RUPTabela"/>
              <w:jc w:val="center"/>
              <w:rPr>
                <w:rFonts w:ascii="Calibri" w:hAnsi="Calibri"/>
                <w:b/>
                <w:bCs/>
                <w:lang w:val="pt-BR"/>
              </w:rPr>
            </w:pPr>
            <w:r w:rsidRPr="004826DC">
              <w:rPr>
                <w:rFonts w:ascii="Calibri" w:hAnsi="Calibri"/>
                <w:b/>
                <w:bCs/>
                <w:lang w:val="pt-BR"/>
              </w:rPr>
              <w:t>6 a 19</w:t>
            </w:r>
          </w:p>
        </w:tc>
        <w:tc>
          <w:tcPr>
            <w:tcW w:w="2006" w:type="dxa"/>
          </w:tcPr>
          <w:p w:rsidR="0076629D" w:rsidRPr="004826DC" w:rsidRDefault="0076629D" w:rsidP="0076629D">
            <w:pPr>
              <w:pStyle w:val="RUPTabela"/>
              <w:jc w:val="center"/>
              <w:rPr>
                <w:rFonts w:ascii="Calibri" w:hAnsi="Calibri"/>
                <w:b/>
                <w:bCs/>
                <w:lang w:val="pt-BR"/>
              </w:rPr>
            </w:pPr>
            <w:r w:rsidRPr="004826DC">
              <w:rPr>
                <w:rFonts w:ascii="Calibri" w:hAnsi="Calibri"/>
                <w:b/>
                <w:bCs/>
                <w:lang w:val="pt-BR"/>
              </w:rPr>
              <w:t>20 ou mais</w:t>
            </w:r>
          </w:p>
        </w:tc>
      </w:tr>
      <w:tr w:rsidR="0076629D" w:rsidRPr="004826DC" w:rsidTr="0076629D">
        <w:tc>
          <w:tcPr>
            <w:tcW w:w="2936" w:type="dxa"/>
          </w:tcPr>
          <w:p w:rsidR="0076629D" w:rsidRPr="004826DC" w:rsidRDefault="0076629D" w:rsidP="0076629D">
            <w:pPr>
              <w:pStyle w:val="RUPTabela"/>
              <w:jc w:val="center"/>
              <w:rPr>
                <w:rFonts w:ascii="Calibri" w:hAnsi="Calibri"/>
                <w:b/>
                <w:bCs/>
                <w:lang w:val="pt-BR"/>
              </w:rPr>
            </w:pPr>
            <w:r w:rsidRPr="004826DC">
              <w:rPr>
                <w:rFonts w:ascii="Calibri" w:hAnsi="Calibri"/>
                <w:b/>
                <w:bCs/>
                <w:lang w:val="pt-BR"/>
              </w:rPr>
              <w:t>0 a 1</w:t>
            </w:r>
          </w:p>
        </w:tc>
        <w:tc>
          <w:tcPr>
            <w:tcW w:w="2129" w:type="dxa"/>
          </w:tcPr>
          <w:p w:rsidR="0076629D" w:rsidRPr="004826DC" w:rsidRDefault="0076629D" w:rsidP="0076629D">
            <w:pPr>
              <w:pStyle w:val="RUPTabela"/>
              <w:jc w:val="center"/>
              <w:rPr>
                <w:rFonts w:ascii="Calibri" w:hAnsi="Calibri"/>
                <w:lang w:val="pt-BR"/>
              </w:rPr>
            </w:pPr>
            <w:r w:rsidRPr="004826DC">
              <w:rPr>
                <w:rFonts w:ascii="Calibri" w:hAnsi="Calibri"/>
                <w:lang w:val="pt-BR"/>
              </w:rPr>
              <w:t>Baixa</w:t>
            </w:r>
          </w:p>
        </w:tc>
        <w:tc>
          <w:tcPr>
            <w:tcW w:w="1985" w:type="dxa"/>
          </w:tcPr>
          <w:p w:rsidR="0076629D" w:rsidRPr="004826DC" w:rsidRDefault="0076629D" w:rsidP="0076629D">
            <w:pPr>
              <w:pStyle w:val="RUPTabela"/>
              <w:jc w:val="center"/>
              <w:rPr>
                <w:rFonts w:ascii="Calibri" w:hAnsi="Calibri"/>
                <w:lang w:val="pt-BR"/>
              </w:rPr>
            </w:pPr>
            <w:r w:rsidRPr="004826DC">
              <w:rPr>
                <w:rFonts w:ascii="Calibri" w:hAnsi="Calibri"/>
                <w:lang w:val="pt-BR"/>
              </w:rPr>
              <w:t>Baixa</w:t>
            </w:r>
          </w:p>
        </w:tc>
        <w:tc>
          <w:tcPr>
            <w:tcW w:w="2006" w:type="dxa"/>
          </w:tcPr>
          <w:p w:rsidR="0076629D" w:rsidRPr="004826DC" w:rsidRDefault="0076629D" w:rsidP="0076629D">
            <w:pPr>
              <w:pStyle w:val="RUPTabela"/>
              <w:jc w:val="center"/>
              <w:rPr>
                <w:rFonts w:ascii="Calibri" w:hAnsi="Calibri"/>
                <w:lang w:val="pt-BR"/>
              </w:rPr>
            </w:pPr>
            <w:r w:rsidRPr="004826DC">
              <w:rPr>
                <w:rFonts w:ascii="Calibri" w:hAnsi="Calibri"/>
                <w:lang w:val="pt-BR"/>
              </w:rPr>
              <w:t>Média</w:t>
            </w:r>
          </w:p>
        </w:tc>
      </w:tr>
      <w:tr w:rsidR="0076629D" w:rsidRPr="004826DC" w:rsidTr="0076629D">
        <w:tc>
          <w:tcPr>
            <w:tcW w:w="2936" w:type="dxa"/>
          </w:tcPr>
          <w:p w:rsidR="0076629D" w:rsidRPr="004826DC" w:rsidRDefault="0076629D" w:rsidP="0076629D">
            <w:pPr>
              <w:pStyle w:val="RUPTabela"/>
              <w:jc w:val="center"/>
              <w:rPr>
                <w:rFonts w:ascii="Calibri" w:hAnsi="Calibri"/>
                <w:b/>
                <w:bCs/>
                <w:lang w:val="pt-BR"/>
              </w:rPr>
            </w:pPr>
            <w:r w:rsidRPr="004826DC">
              <w:rPr>
                <w:rFonts w:ascii="Calibri" w:hAnsi="Calibri"/>
                <w:b/>
                <w:bCs/>
                <w:lang w:val="pt-BR"/>
              </w:rPr>
              <w:t>2 a 3</w:t>
            </w:r>
          </w:p>
        </w:tc>
        <w:tc>
          <w:tcPr>
            <w:tcW w:w="2129" w:type="dxa"/>
          </w:tcPr>
          <w:p w:rsidR="0076629D" w:rsidRPr="004826DC" w:rsidRDefault="0076629D" w:rsidP="0076629D">
            <w:pPr>
              <w:pStyle w:val="RUPTabela"/>
              <w:jc w:val="center"/>
              <w:rPr>
                <w:rFonts w:ascii="Calibri" w:hAnsi="Calibri"/>
                <w:lang w:val="pt-BR"/>
              </w:rPr>
            </w:pPr>
            <w:r w:rsidRPr="004826DC">
              <w:rPr>
                <w:rFonts w:ascii="Calibri" w:hAnsi="Calibri"/>
                <w:lang w:val="pt-BR"/>
              </w:rPr>
              <w:t>Baixa</w:t>
            </w:r>
          </w:p>
        </w:tc>
        <w:tc>
          <w:tcPr>
            <w:tcW w:w="1985" w:type="dxa"/>
          </w:tcPr>
          <w:p w:rsidR="0076629D" w:rsidRPr="004826DC" w:rsidRDefault="0076629D" w:rsidP="0076629D">
            <w:pPr>
              <w:pStyle w:val="RUPTabela"/>
              <w:jc w:val="center"/>
              <w:rPr>
                <w:rFonts w:ascii="Calibri" w:hAnsi="Calibri"/>
                <w:lang w:val="pt-BR"/>
              </w:rPr>
            </w:pPr>
            <w:r w:rsidRPr="004826DC">
              <w:rPr>
                <w:rFonts w:ascii="Calibri" w:hAnsi="Calibri"/>
                <w:lang w:val="pt-BR"/>
              </w:rPr>
              <w:t>Média</w:t>
            </w:r>
          </w:p>
        </w:tc>
        <w:tc>
          <w:tcPr>
            <w:tcW w:w="2006" w:type="dxa"/>
          </w:tcPr>
          <w:p w:rsidR="0076629D" w:rsidRPr="004826DC" w:rsidRDefault="0076629D" w:rsidP="0076629D">
            <w:pPr>
              <w:pStyle w:val="RUPTabela"/>
              <w:jc w:val="center"/>
              <w:rPr>
                <w:rFonts w:ascii="Calibri" w:hAnsi="Calibri"/>
                <w:lang w:val="pt-BR"/>
              </w:rPr>
            </w:pPr>
            <w:r w:rsidRPr="004826DC">
              <w:rPr>
                <w:rFonts w:ascii="Calibri" w:hAnsi="Calibri"/>
                <w:lang w:val="pt-BR"/>
              </w:rPr>
              <w:t>Alta</w:t>
            </w:r>
          </w:p>
        </w:tc>
      </w:tr>
      <w:tr w:rsidR="0076629D" w:rsidRPr="004826DC" w:rsidTr="0076629D">
        <w:tc>
          <w:tcPr>
            <w:tcW w:w="2936" w:type="dxa"/>
          </w:tcPr>
          <w:p w:rsidR="0076629D" w:rsidRPr="004826DC" w:rsidRDefault="0076629D" w:rsidP="0076629D">
            <w:pPr>
              <w:pStyle w:val="RUPTabela"/>
              <w:jc w:val="center"/>
              <w:rPr>
                <w:rFonts w:ascii="Calibri" w:hAnsi="Calibri"/>
                <w:b/>
                <w:bCs/>
                <w:lang w:val="pt-BR"/>
              </w:rPr>
            </w:pPr>
            <w:r w:rsidRPr="004826DC">
              <w:rPr>
                <w:rFonts w:ascii="Calibri" w:hAnsi="Calibri"/>
                <w:b/>
                <w:bCs/>
                <w:lang w:val="pt-BR"/>
              </w:rPr>
              <w:t>4 ou mais</w:t>
            </w:r>
          </w:p>
        </w:tc>
        <w:tc>
          <w:tcPr>
            <w:tcW w:w="2129" w:type="dxa"/>
          </w:tcPr>
          <w:p w:rsidR="0076629D" w:rsidRPr="004826DC" w:rsidRDefault="0076629D" w:rsidP="0076629D">
            <w:pPr>
              <w:pStyle w:val="RUPTabela"/>
              <w:jc w:val="center"/>
              <w:rPr>
                <w:rFonts w:ascii="Calibri" w:hAnsi="Calibri"/>
                <w:lang w:val="pt-BR"/>
              </w:rPr>
            </w:pPr>
            <w:r w:rsidRPr="004826DC">
              <w:rPr>
                <w:rFonts w:ascii="Calibri" w:hAnsi="Calibri"/>
                <w:lang w:val="pt-BR"/>
              </w:rPr>
              <w:t>Média</w:t>
            </w:r>
          </w:p>
        </w:tc>
        <w:tc>
          <w:tcPr>
            <w:tcW w:w="1985" w:type="dxa"/>
          </w:tcPr>
          <w:p w:rsidR="0076629D" w:rsidRPr="004826DC" w:rsidRDefault="0076629D" w:rsidP="0076629D">
            <w:pPr>
              <w:pStyle w:val="RUPTabela"/>
              <w:jc w:val="center"/>
              <w:rPr>
                <w:rFonts w:ascii="Calibri" w:hAnsi="Calibri"/>
                <w:lang w:val="pt-BR"/>
              </w:rPr>
            </w:pPr>
            <w:r w:rsidRPr="004826DC">
              <w:rPr>
                <w:rFonts w:ascii="Calibri" w:hAnsi="Calibri"/>
                <w:lang w:val="pt-BR"/>
              </w:rPr>
              <w:t>Alta</w:t>
            </w:r>
          </w:p>
        </w:tc>
        <w:tc>
          <w:tcPr>
            <w:tcW w:w="2006" w:type="dxa"/>
          </w:tcPr>
          <w:p w:rsidR="0076629D" w:rsidRPr="004826DC" w:rsidRDefault="0076629D" w:rsidP="0076629D">
            <w:pPr>
              <w:pStyle w:val="RUPTabela"/>
              <w:jc w:val="center"/>
              <w:rPr>
                <w:rFonts w:ascii="Calibri" w:hAnsi="Calibri"/>
                <w:lang w:val="pt-BR"/>
              </w:rPr>
            </w:pPr>
            <w:r w:rsidRPr="004826DC">
              <w:rPr>
                <w:rFonts w:ascii="Calibri" w:hAnsi="Calibri"/>
                <w:lang w:val="pt-BR"/>
              </w:rPr>
              <w:t>Alta</w:t>
            </w:r>
          </w:p>
        </w:tc>
      </w:tr>
    </w:tbl>
    <w:p w:rsidR="0076629D" w:rsidRPr="004826DC" w:rsidRDefault="0076629D" w:rsidP="0076629D">
      <w:pPr>
        <w:ind w:left="360"/>
        <w:jc w:val="both"/>
        <w:rPr>
          <w:rFonts w:ascii="Calibri" w:hAnsi="Calibri" w:cs="Arial"/>
        </w:rPr>
      </w:pPr>
      <w:r w:rsidRPr="004826DC">
        <w:rPr>
          <w:rFonts w:ascii="Calibri" w:hAnsi="Calibri" w:cs="Arial"/>
        </w:rPr>
        <w:tab/>
      </w:r>
    </w:p>
    <w:p w:rsidR="0076629D" w:rsidRPr="004826DC" w:rsidRDefault="0076629D" w:rsidP="0076629D">
      <w:pPr>
        <w:pStyle w:val="RUPNvel2"/>
        <w:rPr>
          <w:rFonts w:ascii="Calibri" w:hAnsi="Calibri"/>
          <w:noProof w:val="0"/>
        </w:rPr>
      </w:pPr>
      <w:bookmarkStart w:id="116" w:name="_Toc317770273"/>
      <w:r w:rsidRPr="004826DC">
        <w:rPr>
          <w:rFonts w:ascii="Calibri" w:hAnsi="Calibri"/>
          <w:noProof w:val="0"/>
        </w:rPr>
        <w:t>Tabela de classificação quanto à complexidade de consultas externas (CE)</w:t>
      </w:r>
      <w:bookmarkEnd w:id="116"/>
      <w:r w:rsidRPr="004826DC">
        <w:rPr>
          <w:rFonts w:ascii="Calibri" w:hAnsi="Calibri"/>
          <w:noProof w:val="0"/>
        </w:rPr>
        <w:t xml:space="preserve"> </w:t>
      </w:r>
    </w:p>
    <w:p w:rsidR="0076629D" w:rsidRPr="004826DC" w:rsidRDefault="0076629D" w:rsidP="0076629D">
      <w:pPr>
        <w:pStyle w:val="RUPCorpo2"/>
        <w:rPr>
          <w:rFonts w:ascii="Calibri" w:hAnsi="Calibri"/>
        </w:rPr>
      </w:pPr>
      <w:r w:rsidRPr="004826DC">
        <w:rPr>
          <w:rFonts w:ascii="Calibri" w:hAnsi="Calibri"/>
        </w:rPr>
        <w:t>A tabela a seguir deve ser usada para derivação da complexidade das transações do tipo consulta externa.</w:t>
      </w:r>
    </w:p>
    <w:p w:rsidR="0076629D" w:rsidRPr="004826DC" w:rsidRDefault="0076629D" w:rsidP="0076629D">
      <w:pPr>
        <w:pStyle w:val="RUPCorpo2"/>
        <w:rPr>
          <w:rFonts w:ascii="Calibri" w:hAnsi="Calibri"/>
        </w:rPr>
      </w:pPr>
    </w:p>
    <w:tbl>
      <w:tblPr>
        <w:tblW w:w="9056" w:type="dxa"/>
        <w:tblInd w:w="772"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2936"/>
        <w:gridCol w:w="2129"/>
        <w:gridCol w:w="1985"/>
        <w:gridCol w:w="2006"/>
      </w:tblGrid>
      <w:tr w:rsidR="0076629D" w:rsidRPr="004826DC" w:rsidTr="0076629D">
        <w:trPr>
          <w:cantSplit/>
        </w:trPr>
        <w:tc>
          <w:tcPr>
            <w:tcW w:w="2936" w:type="dxa"/>
            <w:vMerge w:val="restart"/>
          </w:tcPr>
          <w:p w:rsidR="0076629D" w:rsidRPr="004826DC" w:rsidRDefault="0076629D" w:rsidP="0076629D">
            <w:pPr>
              <w:pStyle w:val="RUPTabela"/>
              <w:jc w:val="center"/>
              <w:rPr>
                <w:rFonts w:ascii="Calibri" w:hAnsi="Calibri"/>
                <w:b/>
                <w:bCs/>
                <w:lang w:val="pt-BR"/>
              </w:rPr>
            </w:pPr>
            <w:r w:rsidRPr="004826DC">
              <w:rPr>
                <w:rFonts w:ascii="Calibri" w:hAnsi="Calibri"/>
                <w:b/>
                <w:bCs/>
                <w:lang w:val="pt-BR"/>
              </w:rPr>
              <w:t>Quantidade de arquivos referenciados (AR)</w:t>
            </w:r>
          </w:p>
        </w:tc>
        <w:tc>
          <w:tcPr>
            <w:tcW w:w="6120" w:type="dxa"/>
            <w:gridSpan w:val="3"/>
          </w:tcPr>
          <w:p w:rsidR="0076629D" w:rsidRPr="004826DC" w:rsidRDefault="0076629D" w:rsidP="0076629D">
            <w:pPr>
              <w:pStyle w:val="RUPTabela"/>
              <w:jc w:val="center"/>
              <w:rPr>
                <w:rFonts w:ascii="Calibri" w:hAnsi="Calibri"/>
                <w:b/>
                <w:bCs/>
                <w:lang w:val="pt-BR"/>
              </w:rPr>
            </w:pPr>
            <w:r w:rsidRPr="004826DC">
              <w:rPr>
                <w:rFonts w:ascii="Calibri" w:hAnsi="Calibri"/>
                <w:b/>
                <w:bCs/>
                <w:lang w:val="pt-BR"/>
              </w:rPr>
              <w:t>Quantidade de tipos de Dados (TD)</w:t>
            </w:r>
          </w:p>
        </w:tc>
      </w:tr>
      <w:tr w:rsidR="0076629D" w:rsidRPr="004826DC" w:rsidTr="0076629D">
        <w:trPr>
          <w:cantSplit/>
        </w:trPr>
        <w:tc>
          <w:tcPr>
            <w:tcW w:w="2936" w:type="dxa"/>
            <w:vMerge/>
          </w:tcPr>
          <w:p w:rsidR="0076629D" w:rsidRPr="004826DC" w:rsidRDefault="0076629D" w:rsidP="0076629D">
            <w:pPr>
              <w:pStyle w:val="RUPTabela"/>
              <w:jc w:val="center"/>
              <w:rPr>
                <w:rFonts w:ascii="Calibri" w:hAnsi="Calibri"/>
                <w:b/>
                <w:bCs/>
                <w:lang w:val="pt-BR"/>
              </w:rPr>
            </w:pPr>
          </w:p>
        </w:tc>
        <w:tc>
          <w:tcPr>
            <w:tcW w:w="2129" w:type="dxa"/>
          </w:tcPr>
          <w:p w:rsidR="0076629D" w:rsidRPr="004826DC" w:rsidRDefault="0076629D" w:rsidP="0076629D">
            <w:pPr>
              <w:pStyle w:val="RUPTabela"/>
              <w:jc w:val="center"/>
              <w:rPr>
                <w:rFonts w:ascii="Calibri" w:hAnsi="Calibri"/>
                <w:b/>
                <w:bCs/>
                <w:lang w:val="pt-BR"/>
              </w:rPr>
            </w:pPr>
            <w:r w:rsidRPr="004826DC">
              <w:rPr>
                <w:rFonts w:ascii="Calibri" w:hAnsi="Calibri"/>
                <w:b/>
                <w:bCs/>
                <w:lang w:val="pt-BR"/>
              </w:rPr>
              <w:t>1 a 5</w:t>
            </w:r>
          </w:p>
        </w:tc>
        <w:tc>
          <w:tcPr>
            <w:tcW w:w="1985" w:type="dxa"/>
          </w:tcPr>
          <w:p w:rsidR="0076629D" w:rsidRPr="004826DC" w:rsidRDefault="0076629D" w:rsidP="0076629D">
            <w:pPr>
              <w:pStyle w:val="RUPTabela"/>
              <w:jc w:val="center"/>
              <w:rPr>
                <w:rFonts w:ascii="Calibri" w:hAnsi="Calibri"/>
                <w:b/>
                <w:bCs/>
                <w:lang w:val="pt-BR"/>
              </w:rPr>
            </w:pPr>
            <w:r w:rsidRPr="004826DC">
              <w:rPr>
                <w:rFonts w:ascii="Calibri" w:hAnsi="Calibri"/>
                <w:b/>
                <w:bCs/>
                <w:lang w:val="pt-BR"/>
              </w:rPr>
              <w:t>6 a 19</w:t>
            </w:r>
          </w:p>
        </w:tc>
        <w:tc>
          <w:tcPr>
            <w:tcW w:w="2006" w:type="dxa"/>
          </w:tcPr>
          <w:p w:rsidR="0076629D" w:rsidRPr="004826DC" w:rsidRDefault="0076629D" w:rsidP="0076629D">
            <w:pPr>
              <w:pStyle w:val="RUPTabela"/>
              <w:jc w:val="center"/>
              <w:rPr>
                <w:rFonts w:ascii="Calibri" w:hAnsi="Calibri"/>
                <w:b/>
                <w:bCs/>
                <w:lang w:val="pt-BR"/>
              </w:rPr>
            </w:pPr>
            <w:r w:rsidRPr="004826DC">
              <w:rPr>
                <w:rFonts w:ascii="Calibri" w:hAnsi="Calibri"/>
                <w:b/>
                <w:bCs/>
                <w:lang w:val="pt-BR"/>
              </w:rPr>
              <w:t>20 ou mais</w:t>
            </w:r>
          </w:p>
        </w:tc>
      </w:tr>
      <w:tr w:rsidR="0076629D" w:rsidRPr="004826DC" w:rsidTr="0076629D">
        <w:tc>
          <w:tcPr>
            <w:tcW w:w="2936" w:type="dxa"/>
          </w:tcPr>
          <w:p w:rsidR="0076629D" w:rsidRPr="004826DC" w:rsidRDefault="0076629D" w:rsidP="0076629D">
            <w:pPr>
              <w:pStyle w:val="RUPTabela"/>
              <w:jc w:val="center"/>
              <w:rPr>
                <w:rFonts w:ascii="Calibri" w:hAnsi="Calibri"/>
                <w:b/>
                <w:bCs/>
                <w:lang w:val="pt-BR"/>
              </w:rPr>
            </w:pPr>
            <w:r w:rsidRPr="004826DC">
              <w:rPr>
                <w:rFonts w:ascii="Calibri" w:hAnsi="Calibri"/>
                <w:b/>
                <w:bCs/>
                <w:lang w:val="pt-BR"/>
              </w:rPr>
              <w:t>1</w:t>
            </w:r>
          </w:p>
        </w:tc>
        <w:tc>
          <w:tcPr>
            <w:tcW w:w="2129" w:type="dxa"/>
          </w:tcPr>
          <w:p w:rsidR="0076629D" w:rsidRPr="004826DC" w:rsidRDefault="0076629D" w:rsidP="0076629D">
            <w:pPr>
              <w:pStyle w:val="RUPTabela"/>
              <w:jc w:val="center"/>
              <w:rPr>
                <w:rFonts w:ascii="Calibri" w:hAnsi="Calibri"/>
                <w:lang w:val="pt-BR"/>
              </w:rPr>
            </w:pPr>
            <w:r w:rsidRPr="004826DC">
              <w:rPr>
                <w:rFonts w:ascii="Calibri" w:hAnsi="Calibri"/>
                <w:lang w:val="pt-BR"/>
              </w:rPr>
              <w:t>Baixa</w:t>
            </w:r>
          </w:p>
        </w:tc>
        <w:tc>
          <w:tcPr>
            <w:tcW w:w="1985" w:type="dxa"/>
          </w:tcPr>
          <w:p w:rsidR="0076629D" w:rsidRPr="004826DC" w:rsidRDefault="0076629D" w:rsidP="0076629D">
            <w:pPr>
              <w:pStyle w:val="RUPTabela"/>
              <w:jc w:val="center"/>
              <w:rPr>
                <w:rFonts w:ascii="Calibri" w:hAnsi="Calibri"/>
                <w:lang w:val="pt-BR"/>
              </w:rPr>
            </w:pPr>
            <w:r w:rsidRPr="004826DC">
              <w:rPr>
                <w:rFonts w:ascii="Calibri" w:hAnsi="Calibri"/>
                <w:lang w:val="pt-BR"/>
              </w:rPr>
              <w:t>Baixa</w:t>
            </w:r>
          </w:p>
        </w:tc>
        <w:tc>
          <w:tcPr>
            <w:tcW w:w="2006" w:type="dxa"/>
          </w:tcPr>
          <w:p w:rsidR="0076629D" w:rsidRPr="004826DC" w:rsidRDefault="0076629D" w:rsidP="0076629D">
            <w:pPr>
              <w:pStyle w:val="RUPTabela"/>
              <w:jc w:val="center"/>
              <w:rPr>
                <w:rFonts w:ascii="Calibri" w:hAnsi="Calibri"/>
                <w:lang w:val="pt-BR"/>
              </w:rPr>
            </w:pPr>
            <w:r w:rsidRPr="004826DC">
              <w:rPr>
                <w:rFonts w:ascii="Calibri" w:hAnsi="Calibri"/>
                <w:lang w:val="pt-BR"/>
              </w:rPr>
              <w:t>Média</w:t>
            </w:r>
          </w:p>
        </w:tc>
      </w:tr>
      <w:tr w:rsidR="0076629D" w:rsidRPr="004826DC" w:rsidTr="0076629D">
        <w:tc>
          <w:tcPr>
            <w:tcW w:w="2936" w:type="dxa"/>
          </w:tcPr>
          <w:p w:rsidR="0076629D" w:rsidRPr="004826DC" w:rsidRDefault="0076629D" w:rsidP="0076629D">
            <w:pPr>
              <w:pStyle w:val="RUPTabela"/>
              <w:jc w:val="center"/>
              <w:rPr>
                <w:rFonts w:ascii="Calibri" w:hAnsi="Calibri"/>
                <w:b/>
                <w:bCs/>
                <w:lang w:val="pt-BR"/>
              </w:rPr>
            </w:pPr>
            <w:r w:rsidRPr="004826DC">
              <w:rPr>
                <w:rFonts w:ascii="Calibri" w:hAnsi="Calibri"/>
                <w:b/>
                <w:bCs/>
                <w:lang w:val="pt-BR"/>
              </w:rPr>
              <w:t>2 a 3</w:t>
            </w:r>
          </w:p>
        </w:tc>
        <w:tc>
          <w:tcPr>
            <w:tcW w:w="2129" w:type="dxa"/>
          </w:tcPr>
          <w:p w:rsidR="0076629D" w:rsidRPr="004826DC" w:rsidRDefault="0076629D" w:rsidP="0076629D">
            <w:pPr>
              <w:pStyle w:val="RUPTabela"/>
              <w:jc w:val="center"/>
              <w:rPr>
                <w:rFonts w:ascii="Calibri" w:hAnsi="Calibri"/>
                <w:lang w:val="pt-BR"/>
              </w:rPr>
            </w:pPr>
            <w:r w:rsidRPr="004826DC">
              <w:rPr>
                <w:rFonts w:ascii="Calibri" w:hAnsi="Calibri"/>
                <w:lang w:val="pt-BR"/>
              </w:rPr>
              <w:t>Baixa</w:t>
            </w:r>
          </w:p>
        </w:tc>
        <w:tc>
          <w:tcPr>
            <w:tcW w:w="1985" w:type="dxa"/>
          </w:tcPr>
          <w:p w:rsidR="0076629D" w:rsidRPr="004826DC" w:rsidRDefault="0076629D" w:rsidP="0076629D">
            <w:pPr>
              <w:pStyle w:val="RUPTabela"/>
              <w:jc w:val="center"/>
              <w:rPr>
                <w:rFonts w:ascii="Calibri" w:hAnsi="Calibri"/>
                <w:lang w:val="pt-BR"/>
              </w:rPr>
            </w:pPr>
            <w:r w:rsidRPr="004826DC">
              <w:rPr>
                <w:rFonts w:ascii="Calibri" w:hAnsi="Calibri"/>
                <w:lang w:val="pt-BR"/>
              </w:rPr>
              <w:t>Média</w:t>
            </w:r>
          </w:p>
        </w:tc>
        <w:tc>
          <w:tcPr>
            <w:tcW w:w="2006" w:type="dxa"/>
          </w:tcPr>
          <w:p w:rsidR="0076629D" w:rsidRPr="004826DC" w:rsidRDefault="0076629D" w:rsidP="0076629D">
            <w:pPr>
              <w:pStyle w:val="RUPTabela"/>
              <w:jc w:val="center"/>
              <w:rPr>
                <w:rFonts w:ascii="Calibri" w:hAnsi="Calibri"/>
                <w:lang w:val="pt-BR"/>
              </w:rPr>
            </w:pPr>
            <w:r w:rsidRPr="004826DC">
              <w:rPr>
                <w:rFonts w:ascii="Calibri" w:hAnsi="Calibri"/>
                <w:lang w:val="pt-BR"/>
              </w:rPr>
              <w:t>Alta</w:t>
            </w:r>
          </w:p>
        </w:tc>
      </w:tr>
      <w:tr w:rsidR="0076629D" w:rsidRPr="004826DC" w:rsidTr="0076629D">
        <w:tc>
          <w:tcPr>
            <w:tcW w:w="2936" w:type="dxa"/>
          </w:tcPr>
          <w:p w:rsidR="0076629D" w:rsidRPr="004826DC" w:rsidRDefault="0076629D" w:rsidP="0076629D">
            <w:pPr>
              <w:pStyle w:val="RUPTabela"/>
              <w:jc w:val="center"/>
              <w:rPr>
                <w:rFonts w:ascii="Calibri" w:hAnsi="Calibri"/>
                <w:b/>
                <w:bCs/>
                <w:lang w:val="pt-BR"/>
              </w:rPr>
            </w:pPr>
            <w:r w:rsidRPr="004826DC">
              <w:rPr>
                <w:rFonts w:ascii="Calibri" w:hAnsi="Calibri"/>
                <w:b/>
                <w:bCs/>
                <w:lang w:val="pt-BR"/>
              </w:rPr>
              <w:t>4 ou mais</w:t>
            </w:r>
          </w:p>
        </w:tc>
        <w:tc>
          <w:tcPr>
            <w:tcW w:w="2129" w:type="dxa"/>
          </w:tcPr>
          <w:p w:rsidR="0076629D" w:rsidRPr="004826DC" w:rsidRDefault="0076629D" w:rsidP="0076629D">
            <w:pPr>
              <w:pStyle w:val="RUPTabela"/>
              <w:jc w:val="center"/>
              <w:rPr>
                <w:rFonts w:ascii="Calibri" w:hAnsi="Calibri"/>
                <w:lang w:val="pt-BR"/>
              </w:rPr>
            </w:pPr>
            <w:r w:rsidRPr="004826DC">
              <w:rPr>
                <w:rFonts w:ascii="Calibri" w:hAnsi="Calibri"/>
                <w:lang w:val="pt-BR"/>
              </w:rPr>
              <w:t>Média</w:t>
            </w:r>
          </w:p>
        </w:tc>
        <w:tc>
          <w:tcPr>
            <w:tcW w:w="1985" w:type="dxa"/>
          </w:tcPr>
          <w:p w:rsidR="0076629D" w:rsidRPr="004826DC" w:rsidRDefault="0076629D" w:rsidP="0076629D">
            <w:pPr>
              <w:pStyle w:val="RUPTabela"/>
              <w:jc w:val="center"/>
              <w:rPr>
                <w:rFonts w:ascii="Calibri" w:hAnsi="Calibri"/>
                <w:lang w:val="pt-BR"/>
              </w:rPr>
            </w:pPr>
            <w:r w:rsidRPr="004826DC">
              <w:rPr>
                <w:rFonts w:ascii="Calibri" w:hAnsi="Calibri"/>
                <w:lang w:val="pt-BR"/>
              </w:rPr>
              <w:t>Alta</w:t>
            </w:r>
          </w:p>
        </w:tc>
        <w:tc>
          <w:tcPr>
            <w:tcW w:w="2006" w:type="dxa"/>
          </w:tcPr>
          <w:p w:rsidR="0076629D" w:rsidRPr="004826DC" w:rsidRDefault="0076629D" w:rsidP="0076629D">
            <w:pPr>
              <w:pStyle w:val="RUPTabela"/>
              <w:jc w:val="center"/>
              <w:rPr>
                <w:rFonts w:ascii="Calibri" w:hAnsi="Calibri"/>
                <w:lang w:val="pt-BR"/>
              </w:rPr>
            </w:pPr>
            <w:r w:rsidRPr="004826DC">
              <w:rPr>
                <w:rFonts w:ascii="Calibri" w:hAnsi="Calibri"/>
                <w:lang w:val="pt-BR"/>
              </w:rPr>
              <w:t>Alta</w:t>
            </w:r>
          </w:p>
        </w:tc>
      </w:tr>
    </w:tbl>
    <w:p w:rsidR="0076629D" w:rsidRPr="004826DC" w:rsidRDefault="0076629D" w:rsidP="0076629D">
      <w:pPr>
        <w:ind w:left="360"/>
        <w:jc w:val="both"/>
        <w:rPr>
          <w:rFonts w:ascii="Calibri" w:hAnsi="Calibri" w:cs="Arial"/>
          <w:b/>
          <w:bCs/>
        </w:rPr>
      </w:pPr>
      <w:r w:rsidRPr="004826DC">
        <w:rPr>
          <w:rFonts w:ascii="Calibri" w:hAnsi="Calibri" w:cs="Arial"/>
        </w:rPr>
        <w:lastRenderedPageBreak/>
        <w:tab/>
      </w:r>
    </w:p>
    <w:p w:rsidR="0076629D" w:rsidRPr="004826DC" w:rsidRDefault="0076629D" w:rsidP="0076629D">
      <w:pPr>
        <w:pStyle w:val="RUPNvel2"/>
        <w:rPr>
          <w:rFonts w:ascii="Calibri" w:hAnsi="Calibri"/>
          <w:noProof w:val="0"/>
        </w:rPr>
      </w:pPr>
      <w:bookmarkStart w:id="117" w:name="_Toc317770274"/>
      <w:r w:rsidRPr="004826DC">
        <w:rPr>
          <w:rFonts w:ascii="Calibri" w:hAnsi="Calibri"/>
          <w:noProof w:val="0"/>
        </w:rPr>
        <w:t>Regras de contagem de tipos de dados (TD) para funções do tipo transação</w:t>
      </w:r>
      <w:bookmarkEnd w:id="117"/>
    </w:p>
    <w:p w:rsidR="0076629D" w:rsidRPr="004826DC" w:rsidRDefault="0076629D" w:rsidP="0076629D">
      <w:pPr>
        <w:pStyle w:val="RUPCorpo2"/>
        <w:ind w:firstLine="426"/>
        <w:rPr>
          <w:rFonts w:ascii="Calibri" w:hAnsi="Calibri"/>
        </w:rPr>
      </w:pPr>
      <w:r w:rsidRPr="004826DC">
        <w:rPr>
          <w:rFonts w:ascii="Calibri" w:hAnsi="Calibri"/>
        </w:rPr>
        <w:t>As seguintes regras devem ser válidas na contagem de tipos de dados:</w:t>
      </w:r>
    </w:p>
    <w:p w:rsidR="0076629D" w:rsidRPr="004826DC" w:rsidRDefault="0076629D" w:rsidP="00B727DF">
      <w:pPr>
        <w:pStyle w:val="RUPCorpo2"/>
        <w:numPr>
          <w:ilvl w:val="0"/>
          <w:numId w:val="77"/>
        </w:numPr>
        <w:rPr>
          <w:rFonts w:ascii="Calibri" w:hAnsi="Calibri"/>
        </w:rPr>
      </w:pPr>
      <w:r w:rsidRPr="004826DC">
        <w:rPr>
          <w:rFonts w:ascii="Calibri" w:hAnsi="Calibri"/>
        </w:rPr>
        <w:t>Deve-se contar um tipo de dado para cada campo, não repetido e reconhecido pelo usuário, que entra ou sai pela fronteira da aplicação e necessário à conclusão do processo.</w:t>
      </w:r>
    </w:p>
    <w:p w:rsidR="0076629D" w:rsidRPr="004826DC" w:rsidRDefault="0076629D" w:rsidP="00B727DF">
      <w:pPr>
        <w:pStyle w:val="RUPCorpo2"/>
        <w:numPr>
          <w:ilvl w:val="0"/>
          <w:numId w:val="77"/>
        </w:numPr>
        <w:rPr>
          <w:rFonts w:ascii="Calibri" w:hAnsi="Calibri"/>
        </w:rPr>
      </w:pPr>
      <w:r w:rsidRPr="004826DC">
        <w:rPr>
          <w:rFonts w:ascii="Calibri" w:hAnsi="Calibri"/>
        </w:rPr>
        <w:t>Se um campo tanto entra quanto sai pela fronteira da aplicação, deve ser contado uma única vez.</w:t>
      </w:r>
    </w:p>
    <w:p w:rsidR="0076629D" w:rsidRPr="004826DC" w:rsidRDefault="0076629D" w:rsidP="00B727DF">
      <w:pPr>
        <w:pStyle w:val="RUPCorpo2"/>
        <w:numPr>
          <w:ilvl w:val="0"/>
          <w:numId w:val="77"/>
        </w:numPr>
        <w:rPr>
          <w:rFonts w:ascii="Calibri" w:hAnsi="Calibri"/>
        </w:rPr>
      </w:pPr>
      <w:r w:rsidRPr="004826DC">
        <w:rPr>
          <w:rFonts w:ascii="Calibri" w:hAnsi="Calibri"/>
        </w:rPr>
        <w:t>Os campos que durante o processo elementar são recuperados ou derivados pela aplicação e armazenados em um ALI, mas não atravessam a fronteira da aplicação, não devem ser contados como tipos de dados.</w:t>
      </w:r>
    </w:p>
    <w:p w:rsidR="0076629D" w:rsidRPr="004826DC" w:rsidRDefault="0076629D" w:rsidP="00B727DF">
      <w:pPr>
        <w:pStyle w:val="RUPCorpo2"/>
        <w:numPr>
          <w:ilvl w:val="0"/>
          <w:numId w:val="77"/>
        </w:numPr>
        <w:rPr>
          <w:rFonts w:ascii="Calibri" w:hAnsi="Calibri"/>
        </w:rPr>
      </w:pPr>
      <w:r w:rsidRPr="004826DC">
        <w:rPr>
          <w:rFonts w:ascii="Calibri" w:hAnsi="Calibri"/>
        </w:rPr>
        <w:t>Deve-se contar um único tipo de dado para a capacidade de envio para fora da fronteira da aplicação de uma mensagem de resposta da aplicação, indicando um erro verificado durante o processamento, a confirmação da sua conclusão ou a verificação de seu prosseguimento.</w:t>
      </w:r>
    </w:p>
    <w:p w:rsidR="0076629D" w:rsidRPr="004826DC" w:rsidRDefault="0076629D" w:rsidP="00B727DF">
      <w:pPr>
        <w:pStyle w:val="RUPCorpo2"/>
        <w:numPr>
          <w:ilvl w:val="0"/>
          <w:numId w:val="77"/>
        </w:numPr>
        <w:rPr>
          <w:rFonts w:ascii="Calibri" w:hAnsi="Calibri"/>
        </w:rPr>
      </w:pPr>
      <w:r w:rsidRPr="004826DC">
        <w:rPr>
          <w:rFonts w:ascii="Calibri" w:hAnsi="Calibri"/>
        </w:rPr>
        <w:t>Deve-se contar um tipo de dado para a capacidade de especificar uma ação a ser tomada. Mesmo que haja múltiplos meios de ativar o mesmo processo, deve ser contado apenas um tipo de dado.</w:t>
      </w:r>
    </w:p>
    <w:p w:rsidR="0076629D" w:rsidRPr="004826DC" w:rsidRDefault="0076629D" w:rsidP="00B727DF">
      <w:pPr>
        <w:pStyle w:val="RUPCorpo2"/>
        <w:numPr>
          <w:ilvl w:val="0"/>
          <w:numId w:val="77"/>
        </w:numPr>
        <w:rPr>
          <w:rFonts w:ascii="Calibri" w:hAnsi="Calibri"/>
        </w:rPr>
      </w:pPr>
      <w:r w:rsidRPr="004826DC">
        <w:rPr>
          <w:rFonts w:ascii="Calibri" w:hAnsi="Calibri"/>
        </w:rPr>
        <w:t>Não devem ser contados literais, como título de relatórios, cabeçalhos, etc., como tipo de dados.</w:t>
      </w:r>
    </w:p>
    <w:p w:rsidR="0076629D" w:rsidRPr="004826DC" w:rsidRDefault="0076629D" w:rsidP="00B727DF">
      <w:pPr>
        <w:pStyle w:val="RUPCorpo2"/>
        <w:numPr>
          <w:ilvl w:val="0"/>
          <w:numId w:val="77"/>
        </w:numPr>
        <w:rPr>
          <w:rFonts w:ascii="Calibri" w:hAnsi="Calibri"/>
        </w:rPr>
      </w:pPr>
      <w:r w:rsidRPr="004826DC">
        <w:rPr>
          <w:rFonts w:ascii="Calibri" w:hAnsi="Calibri"/>
        </w:rPr>
        <w:t>Não devem ser contadas variáveis de paginação ou campos automáticos gerados pela aplicação.</w:t>
      </w:r>
    </w:p>
    <w:p w:rsidR="0076629D" w:rsidRPr="004826DC" w:rsidRDefault="0076629D" w:rsidP="0076629D">
      <w:pPr>
        <w:ind w:left="720"/>
        <w:jc w:val="both"/>
        <w:rPr>
          <w:rFonts w:ascii="Calibri" w:hAnsi="Calibri"/>
          <w:bCs/>
        </w:rPr>
      </w:pPr>
    </w:p>
    <w:p w:rsidR="0076629D" w:rsidRPr="004826DC" w:rsidRDefault="0076629D" w:rsidP="0076629D">
      <w:pPr>
        <w:pStyle w:val="RUPNvel2"/>
        <w:rPr>
          <w:rFonts w:ascii="Calibri" w:hAnsi="Calibri"/>
          <w:noProof w:val="0"/>
        </w:rPr>
      </w:pPr>
      <w:bookmarkStart w:id="118" w:name="_Toc317770275"/>
      <w:r w:rsidRPr="004826DC">
        <w:rPr>
          <w:rFonts w:ascii="Calibri" w:hAnsi="Calibri"/>
          <w:noProof w:val="0"/>
        </w:rPr>
        <w:t>Regras de contagem para arquivo referenciado (AR)</w:t>
      </w:r>
      <w:bookmarkEnd w:id="118"/>
      <w:r w:rsidRPr="004826DC">
        <w:rPr>
          <w:rFonts w:ascii="Calibri" w:hAnsi="Calibri"/>
          <w:noProof w:val="0"/>
        </w:rPr>
        <w:t xml:space="preserve"> </w:t>
      </w:r>
    </w:p>
    <w:p w:rsidR="0076629D" w:rsidRPr="004826DC" w:rsidRDefault="0076629D" w:rsidP="0076629D">
      <w:pPr>
        <w:pStyle w:val="RUPCorpo2"/>
        <w:rPr>
          <w:rFonts w:ascii="Calibri" w:hAnsi="Calibri"/>
        </w:rPr>
      </w:pPr>
      <w:r w:rsidRPr="004826DC">
        <w:rPr>
          <w:rFonts w:ascii="Calibri" w:hAnsi="Calibri"/>
        </w:rPr>
        <w:t>As seguintes regras devem ser válidas na contagem de um arquivo referenciado. As duas primeiras, que tratam da atualização de arquivos, não são aplicáveis para consultas externas.</w:t>
      </w:r>
    </w:p>
    <w:p w:rsidR="0076629D" w:rsidRPr="004826DC" w:rsidRDefault="0076629D" w:rsidP="00B727DF">
      <w:pPr>
        <w:pStyle w:val="RUPCorpo2"/>
        <w:numPr>
          <w:ilvl w:val="0"/>
          <w:numId w:val="78"/>
        </w:numPr>
        <w:rPr>
          <w:rFonts w:ascii="Calibri" w:hAnsi="Calibri"/>
        </w:rPr>
      </w:pPr>
      <w:r w:rsidRPr="004826DC">
        <w:rPr>
          <w:rFonts w:ascii="Calibri" w:hAnsi="Calibri"/>
        </w:rPr>
        <w:t>Deve-se contar um arquivo referenciado para cada ALI mantido.</w:t>
      </w:r>
    </w:p>
    <w:p w:rsidR="0076629D" w:rsidRPr="004826DC" w:rsidRDefault="0076629D" w:rsidP="00B727DF">
      <w:pPr>
        <w:pStyle w:val="RUPCorpo2"/>
        <w:numPr>
          <w:ilvl w:val="0"/>
          <w:numId w:val="78"/>
        </w:numPr>
        <w:rPr>
          <w:rFonts w:ascii="Calibri" w:hAnsi="Calibri"/>
        </w:rPr>
      </w:pPr>
      <w:r w:rsidRPr="004826DC">
        <w:rPr>
          <w:rFonts w:ascii="Calibri" w:hAnsi="Calibri"/>
        </w:rPr>
        <w:t>Deve-se contar apenas um arquivo referenciado para cada ALI que seja tanto mantido quanto lido.</w:t>
      </w:r>
    </w:p>
    <w:p w:rsidR="0076629D" w:rsidRPr="004826DC" w:rsidRDefault="0076629D" w:rsidP="00B727DF">
      <w:pPr>
        <w:pStyle w:val="RUPCorpo2"/>
        <w:numPr>
          <w:ilvl w:val="0"/>
          <w:numId w:val="78"/>
        </w:numPr>
        <w:rPr>
          <w:rFonts w:ascii="Calibri" w:hAnsi="Calibri"/>
        </w:rPr>
      </w:pPr>
      <w:r w:rsidRPr="004826DC">
        <w:rPr>
          <w:rFonts w:ascii="Calibri" w:hAnsi="Calibri"/>
        </w:rPr>
        <w:t>Deve-se contar um arquivo referenciado para cada ALI ou AIE lido durante o processamento.</w:t>
      </w:r>
    </w:p>
    <w:p w:rsidR="0076629D" w:rsidRPr="004826DC" w:rsidRDefault="0076629D" w:rsidP="0076629D">
      <w:pPr>
        <w:pStyle w:val="RUPCorpo2"/>
        <w:ind w:firstLine="0"/>
        <w:rPr>
          <w:rFonts w:ascii="Calibri" w:hAnsi="Calibri"/>
        </w:rPr>
      </w:pPr>
    </w:p>
    <w:p w:rsidR="0076629D" w:rsidRPr="004826DC" w:rsidRDefault="0076629D" w:rsidP="0076629D">
      <w:pPr>
        <w:pStyle w:val="RUPNvel1"/>
        <w:rPr>
          <w:rFonts w:ascii="Calibri" w:hAnsi="Calibri"/>
        </w:rPr>
      </w:pPr>
      <w:r w:rsidRPr="004826DC">
        <w:rPr>
          <w:rFonts w:ascii="Calibri" w:hAnsi="Calibri"/>
        </w:rPr>
        <w:t xml:space="preserve"> </w:t>
      </w:r>
      <w:bookmarkStart w:id="119" w:name="_Toc317770276"/>
      <w:r w:rsidRPr="004826DC">
        <w:rPr>
          <w:rFonts w:ascii="Calibri" w:hAnsi="Calibri"/>
        </w:rPr>
        <w:t>Mensuração dos pontos de cada função</w:t>
      </w:r>
      <w:bookmarkEnd w:id="119"/>
    </w:p>
    <w:p w:rsidR="0076629D" w:rsidRPr="004826DC" w:rsidRDefault="0076629D" w:rsidP="0076629D">
      <w:pPr>
        <w:pStyle w:val="RUPCorpo1"/>
        <w:ind w:firstLine="567"/>
        <w:rPr>
          <w:rFonts w:ascii="Calibri" w:hAnsi="Calibri"/>
        </w:rPr>
      </w:pPr>
      <w:r w:rsidRPr="004826DC">
        <w:rPr>
          <w:rFonts w:ascii="Calibri" w:hAnsi="Calibri"/>
        </w:rPr>
        <w:t>Definida a complexidade de cada uma das funções que integram o escopo da medição, o próximo passo é derivar efetivamente o número de pontos de função associado a cada função antes da utilização dos fatores de impacto.</w:t>
      </w:r>
    </w:p>
    <w:p w:rsidR="0076629D" w:rsidRPr="004826DC" w:rsidRDefault="0076629D" w:rsidP="0076629D">
      <w:pPr>
        <w:pStyle w:val="RUPCorpo2"/>
        <w:rPr>
          <w:rFonts w:ascii="Calibri" w:hAnsi="Calibri"/>
        </w:rPr>
      </w:pPr>
      <w:r w:rsidRPr="004826DC">
        <w:rPr>
          <w:rFonts w:ascii="Calibri" w:hAnsi="Calibri"/>
        </w:rPr>
        <w:t>A tabela a seguir deve ser usada para derivação do número de pontos de função a partir das complexidades das funções.</w:t>
      </w:r>
    </w:p>
    <w:p w:rsidR="0076629D" w:rsidRPr="004826DC" w:rsidRDefault="0076629D" w:rsidP="0076629D">
      <w:pPr>
        <w:pStyle w:val="RUPCorpo2"/>
        <w:rPr>
          <w:rFonts w:ascii="Calibri" w:hAnsi="Calibri"/>
        </w:rPr>
      </w:pPr>
      <w:r w:rsidRPr="004826DC">
        <w:rPr>
          <w:rFonts w:ascii="Calibri" w:hAnsi="Calibri"/>
        </w:rPr>
        <w:t xml:space="preserve"> </w:t>
      </w:r>
    </w:p>
    <w:tbl>
      <w:tblPr>
        <w:tblW w:w="9176" w:type="dxa"/>
        <w:tblInd w:w="772"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296"/>
        <w:gridCol w:w="1769"/>
        <w:gridCol w:w="1985"/>
        <w:gridCol w:w="2126"/>
      </w:tblGrid>
      <w:tr w:rsidR="0076629D" w:rsidRPr="004826DC" w:rsidTr="0076629D">
        <w:trPr>
          <w:cantSplit/>
        </w:trPr>
        <w:tc>
          <w:tcPr>
            <w:tcW w:w="3296" w:type="dxa"/>
            <w:vMerge w:val="restart"/>
          </w:tcPr>
          <w:p w:rsidR="0076629D" w:rsidRPr="004826DC" w:rsidRDefault="0076629D" w:rsidP="0076629D">
            <w:pPr>
              <w:pStyle w:val="RUPTabela"/>
              <w:jc w:val="center"/>
              <w:rPr>
                <w:rFonts w:ascii="Calibri" w:hAnsi="Calibri"/>
                <w:b/>
                <w:bCs/>
                <w:lang w:val="pt-BR"/>
              </w:rPr>
            </w:pPr>
            <w:r w:rsidRPr="004826DC">
              <w:rPr>
                <w:rFonts w:ascii="Calibri" w:hAnsi="Calibri"/>
                <w:b/>
                <w:bCs/>
                <w:lang w:val="pt-BR"/>
              </w:rPr>
              <w:t xml:space="preserve">Funções </w:t>
            </w:r>
          </w:p>
        </w:tc>
        <w:tc>
          <w:tcPr>
            <w:tcW w:w="5880" w:type="dxa"/>
            <w:gridSpan w:val="3"/>
          </w:tcPr>
          <w:p w:rsidR="0076629D" w:rsidRPr="004826DC" w:rsidRDefault="0076629D" w:rsidP="0076629D">
            <w:pPr>
              <w:pStyle w:val="RUPTabela"/>
              <w:jc w:val="center"/>
              <w:rPr>
                <w:rFonts w:ascii="Calibri" w:hAnsi="Calibri"/>
                <w:b/>
                <w:bCs/>
                <w:lang w:val="pt-BR"/>
              </w:rPr>
            </w:pPr>
            <w:r w:rsidRPr="004826DC">
              <w:rPr>
                <w:rFonts w:ascii="Calibri" w:hAnsi="Calibri"/>
                <w:b/>
                <w:bCs/>
                <w:lang w:val="pt-BR"/>
              </w:rPr>
              <w:t>Complexidade</w:t>
            </w:r>
          </w:p>
        </w:tc>
      </w:tr>
      <w:tr w:rsidR="0076629D" w:rsidRPr="004826DC" w:rsidTr="0076629D">
        <w:trPr>
          <w:cantSplit/>
        </w:trPr>
        <w:tc>
          <w:tcPr>
            <w:tcW w:w="3296" w:type="dxa"/>
            <w:vMerge/>
          </w:tcPr>
          <w:p w:rsidR="0076629D" w:rsidRPr="004826DC" w:rsidRDefault="0076629D" w:rsidP="0076629D">
            <w:pPr>
              <w:pStyle w:val="RUPTabela"/>
              <w:jc w:val="center"/>
              <w:rPr>
                <w:rFonts w:ascii="Calibri" w:hAnsi="Calibri"/>
                <w:b/>
                <w:bCs/>
                <w:lang w:val="pt-BR"/>
              </w:rPr>
            </w:pPr>
          </w:p>
        </w:tc>
        <w:tc>
          <w:tcPr>
            <w:tcW w:w="1769" w:type="dxa"/>
          </w:tcPr>
          <w:p w:rsidR="0076629D" w:rsidRPr="004826DC" w:rsidRDefault="0076629D" w:rsidP="0076629D">
            <w:pPr>
              <w:pStyle w:val="RUPTabela"/>
              <w:jc w:val="center"/>
              <w:rPr>
                <w:rFonts w:ascii="Calibri" w:hAnsi="Calibri"/>
                <w:b/>
                <w:bCs/>
                <w:lang w:val="pt-BR"/>
              </w:rPr>
            </w:pPr>
            <w:r w:rsidRPr="004826DC">
              <w:rPr>
                <w:rFonts w:ascii="Calibri" w:hAnsi="Calibri"/>
                <w:b/>
                <w:bCs/>
                <w:lang w:val="pt-BR"/>
              </w:rPr>
              <w:t>Baixa</w:t>
            </w:r>
          </w:p>
        </w:tc>
        <w:tc>
          <w:tcPr>
            <w:tcW w:w="1985" w:type="dxa"/>
          </w:tcPr>
          <w:p w:rsidR="0076629D" w:rsidRPr="004826DC" w:rsidRDefault="0076629D" w:rsidP="0076629D">
            <w:pPr>
              <w:pStyle w:val="RUPTabela"/>
              <w:jc w:val="center"/>
              <w:rPr>
                <w:rFonts w:ascii="Calibri" w:hAnsi="Calibri"/>
                <w:b/>
                <w:bCs/>
                <w:lang w:val="pt-BR"/>
              </w:rPr>
            </w:pPr>
            <w:r w:rsidRPr="004826DC">
              <w:rPr>
                <w:rFonts w:ascii="Calibri" w:hAnsi="Calibri"/>
                <w:b/>
                <w:bCs/>
                <w:lang w:val="pt-BR"/>
              </w:rPr>
              <w:t>Média</w:t>
            </w:r>
          </w:p>
        </w:tc>
        <w:tc>
          <w:tcPr>
            <w:tcW w:w="2126" w:type="dxa"/>
          </w:tcPr>
          <w:p w:rsidR="0076629D" w:rsidRPr="004826DC" w:rsidRDefault="0076629D" w:rsidP="0076629D">
            <w:pPr>
              <w:pStyle w:val="RUPTabela"/>
              <w:jc w:val="center"/>
              <w:rPr>
                <w:rFonts w:ascii="Calibri" w:hAnsi="Calibri"/>
                <w:b/>
                <w:bCs/>
                <w:lang w:val="pt-BR"/>
              </w:rPr>
            </w:pPr>
            <w:r w:rsidRPr="004826DC">
              <w:rPr>
                <w:rFonts w:ascii="Calibri" w:hAnsi="Calibri"/>
                <w:b/>
                <w:bCs/>
                <w:lang w:val="pt-BR"/>
              </w:rPr>
              <w:t>Alta</w:t>
            </w:r>
          </w:p>
        </w:tc>
      </w:tr>
      <w:tr w:rsidR="0076629D" w:rsidRPr="004826DC" w:rsidTr="0076629D">
        <w:tc>
          <w:tcPr>
            <w:tcW w:w="3296" w:type="dxa"/>
          </w:tcPr>
          <w:p w:rsidR="0076629D" w:rsidRPr="004826DC" w:rsidRDefault="0076629D" w:rsidP="0076629D">
            <w:pPr>
              <w:pStyle w:val="RUPTabela"/>
              <w:jc w:val="center"/>
              <w:rPr>
                <w:rFonts w:ascii="Calibri" w:hAnsi="Calibri"/>
                <w:b/>
                <w:bCs/>
                <w:lang w:val="pt-BR"/>
              </w:rPr>
            </w:pPr>
            <w:r w:rsidRPr="004826DC">
              <w:rPr>
                <w:rFonts w:ascii="Calibri" w:hAnsi="Calibri"/>
                <w:b/>
                <w:bCs/>
                <w:lang w:val="pt-BR"/>
              </w:rPr>
              <w:t>AIE</w:t>
            </w:r>
          </w:p>
        </w:tc>
        <w:tc>
          <w:tcPr>
            <w:tcW w:w="1769" w:type="dxa"/>
          </w:tcPr>
          <w:p w:rsidR="0076629D" w:rsidRPr="004826DC" w:rsidRDefault="0076629D" w:rsidP="0076629D">
            <w:pPr>
              <w:pStyle w:val="RUPTabela"/>
              <w:jc w:val="center"/>
              <w:rPr>
                <w:rFonts w:ascii="Calibri" w:hAnsi="Calibri"/>
                <w:lang w:val="en-US"/>
              </w:rPr>
            </w:pPr>
            <w:r w:rsidRPr="004826DC">
              <w:rPr>
                <w:rFonts w:ascii="Calibri" w:hAnsi="Calibri"/>
                <w:lang w:val="en-US"/>
              </w:rPr>
              <w:t>5 FP</w:t>
            </w:r>
          </w:p>
        </w:tc>
        <w:tc>
          <w:tcPr>
            <w:tcW w:w="1985" w:type="dxa"/>
          </w:tcPr>
          <w:p w:rsidR="0076629D" w:rsidRPr="004826DC" w:rsidRDefault="0076629D" w:rsidP="0076629D">
            <w:pPr>
              <w:pStyle w:val="RUPTabela"/>
              <w:jc w:val="center"/>
              <w:rPr>
                <w:rFonts w:ascii="Calibri" w:hAnsi="Calibri"/>
                <w:lang w:val="en-US"/>
              </w:rPr>
            </w:pPr>
            <w:r w:rsidRPr="004826DC">
              <w:rPr>
                <w:rFonts w:ascii="Calibri" w:hAnsi="Calibri"/>
                <w:lang w:val="en-US"/>
              </w:rPr>
              <w:t>7 FP</w:t>
            </w:r>
          </w:p>
        </w:tc>
        <w:tc>
          <w:tcPr>
            <w:tcW w:w="2126" w:type="dxa"/>
          </w:tcPr>
          <w:p w:rsidR="0076629D" w:rsidRPr="004826DC" w:rsidRDefault="0076629D" w:rsidP="0076629D">
            <w:pPr>
              <w:pStyle w:val="RUPTabela"/>
              <w:jc w:val="center"/>
              <w:rPr>
                <w:rFonts w:ascii="Calibri" w:hAnsi="Calibri"/>
                <w:lang w:val="en-US"/>
              </w:rPr>
            </w:pPr>
            <w:r w:rsidRPr="004826DC">
              <w:rPr>
                <w:rFonts w:ascii="Calibri" w:hAnsi="Calibri"/>
                <w:lang w:val="en-US"/>
              </w:rPr>
              <w:t>10 FP</w:t>
            </w:r>
          </w:p>
        </w:tc>
      </w:tr>
      <w:tr w:rsidR="0076629D" w:rsidRPr="004826DC" w:rsidTr="0076629D">
        <w:tc>
          <w:tcPr>
            <w:tcW w:w="3296" w:type="dxa"/>
          </w:tcPr>
          <w:p w:rsidR="0076629D" w:rsidRPr="004826DC" w:rsidRDefault="0076629D" w:rsidP="0076629D">
            <w:pPr>
              <w:pStyle w:val="RUPTabela"/>
              <w:jc w:val="center"/>
              <w:rPr>
                <w:rFonts w:ascii="Calibri" w:hAnsi="Calibri"/>
                <w:b/>
                <w:bCs/>
                <w:lang w:val="pt-BR"/>
              </w:rPr>
            </w:pPr>
            <w:r w:rsidRPr="004826DC">
              <w:rPr>
                <w:rFonts w:ascii="Calibri" w:hAnsi="Calibri"/>
                <w:b/>
                <w:bCs/>
                <w:lang w:val="pt-BR"/>
              </w:rPr>
              <w:t>ALI</w:t>
            </w:r>
          </w:p>
        </w:tc>
        <w:tc>
          <w:tcPr>
            <w:tcW w:w="1769" w:type="dxa"/>
          </w:tcPr>
          <w:p w:rsidR="0076629D" w:rsidRPr="004826DC" w:rsidRDefault="0076629D" w:rsidP="0076629D">
            <w:pPr>
              <w:pStyle w:val="RUPTabela"/>
              <w:jc w:val="center"/>
              <w:rPr>
                <w:rFonts w:ascii="Calibri" w:hAnsi="Calibri"/>
                <w:lang w:val="en-US"/>
              </w:rPr>
            </w:pPr>
            <w:r w:rsidRPr="004826DC">
              <w:rPr>
                <w:rFonts w:ascii="Calibri" w:hAnsi="Calibri"/>
                <w:lang w:val="en-US"/>
              </w:rPr>
              <w:t>7 FP</w:t>
            </w:r>
          </w:p>
        </w:tc>
        <w:tc>
          <w:tcPr>
            <w:tcW w:w="1985" w:type="dxa"/>
          </w:tcPr>
          <w:p w:rsidR="0076629D" w:rsidRPr="004826DC" w:rsidRDefault="0076629D" w:rsidP="0076629D">
            <w:pPr>
              <w:pStyle w:val="RUPTabela"/>
              <w:jc w:val="center"/>
              <w:rPr>
                <w:rFonts w:ascii="Calibri" w:hAnsi="Calibri"/>
                <w:lang w:val="en-US"/>
              </w:rPr>
            </w:pPr>
            <w:r w:rsidRPr="004826DC">
              <w:rPr>
                <w:rFonts w:ascii="Calibri" w:hAnsi="Calibri"/>
                <w:lang w:val="en-US"/>
              </w:rPr>
              <w:t>10 FP</w:t>
            </w:r>
          </w:p>
        </w:tc>
        <w:tc>
          <w:tcPr>
            <w:tcW w:w="2126" w:type="dxa"/>
          </w:tcPr>
          <w:p w:rsidR="0076629D" w:rsidRPr="004826DC" w:rsidRDefault="0076629D" w:rsidP="0076629D">
            <w:pPr>
              <w:pStyle w:val="RUPTabela"/>
              <w:jc w:val="center"/>
              <w:rPr>
                <w:rFonts w:ascii="Calibri" w:hAnsi="Calibri"/>
                <w:lang w:val="en-US"/>
              </w:rPr>
            </w:pPr>
            <w:r w:rsidRPr="004826DC">
              <w:rPr>
                <w:rFonts w:ascii="Calibri" w:hAnsi="Calibri"/>
                <w:lang w:val="en-US"/>
              </w:rPr>
              <w:t>15 FP</w:t>
            </w:r>
          </w:p>
        </w:tc>
      </w:tr>
      <w:tr w:rsidR="0076629D" w:rsidRPr="004826DC" w:rsidTr="0076629D">
        <w:tc>
          <w:tcPr>
            <w:tcW w:w="3296" w:type="dxa"/>
          </w:tcPr>
          <w:p w:rsidR="0076629D" w:rsidRPr="004826DC" w:rsidRDefault="0076629D" w:rsidP="0076629D">
            <w:pPr>
              <w:pStyle w:val="RUPTabela"/>
              <w:jc w:val="center"/>
              <w:rPr>
                <w:rFonts w:ascii="Calibri" w:hAnsi="Calibri"/>
                <w:b/>
                <w:bCs/>
                <w:lang w:val="pt-BR"/>
              </w:rPr>
            </w:pPr>
            <w:r w:rsidRPr="004826DC">
              <w:rPr>
                <w:rFonts w:ascii="Calibri" w:hAnsi="Calibri"/>
                <w:b/>
                <w:bCs/>
                <w:lang w:val="pt-BR"/>
              </w:rPr>
              <w:t>CE</w:t>
            </w:r>
          </w:p>
        </w:tc>
        <w:tc>
          <w:tcPr>
            <w:tcW w:w="1769" w:type="dxa"/>
          </w:tcPr>
          <w:p w:rsidR="0076629D" w:rsidRPr="004826DC" w:rsidRDefault="0076629D" w:rsidP="0076629D">
            <w:pPr>
              <w:pStyle w:val="RUPTabela"/>
              <w:jc w:val="center"/>
              <w:rPr>
                <w:rFonts w:ascii="Calibri" w:hAnsi="Calibri"/>
                <w:lang w:val="pt-BR"/>
              </w:rPr>
            </w:pPr>
            <w:r w:rsidRPr="004826DC">
              <w:rPr>
                <w:rFonts w:ascii="Calibri" w:hAnsi="Calibri"/>
                <w:lang w:val="pt-BR"/>
              </w:rPr>
              <w:t>3 FP</w:t>
            </w:r>
          </w:p>
        </w:tc>
        <w:tc>
          <w:tcPr>
            <w:tcW w:w="1985" w:type="dxa"/>
          </w:tcPr>
          <w:p w:rsidR="0076629D" w:rsidRPr="004826DC" w:rsidRDefault="0076629D" w:rsidP="0076629D">
            <w:pPr>
              <w:pStyle w:val="RUPTabela"/>
              <w:jc w:val="center"/>
              <w:rPr>
                <w:rFonts w:ascii="Calibri" w:hAnsi="Calibri"/>
                <w:lang w:val="pt-BR"/>
              </w:rPr>
            </w:pPr>
            <w:r w:rsidRPr="004826DC">
              <w:rPr>
                <w:rFonts w:ascii="Calibri" w:hAnsi="Calibri"/>
                <w:lang w:val="pt-BR"/>
              </w:rPr>
              <w:t>4 FP</w:t>
            </w:r>
          </w:p>
        </w:tc>
        <w:tc>
          <w:tcPr>
            <w:tcW w:w="2126" w:type="dxa"/>
          </w:tcPr>
          <w:p w:rsidR="0076629D" w:rsidRPr="004826DC" w:rsidRDefault="0076629D" w:rsidP="0076629D">
            <w:pPr>
              <w:pStyle w:val="RUPTabela"/>
              <w:jc w:val="center"/>
              <w:rPr>
                <w:rFonts w:ascii="Calibri" w:hAnsi="Calibri"/>
                <w:lang w:val="pt-BR"/>
              </w:rPr>
            </w:pPr>
            <w:r w:rsidRPr="004826DC">
              <w:rPr>
                <w:rFonts w:ascii="Calibri" w:hAnsi="Calibri"/>
                <w:lang w:val="pt-BR"/>
              </w:rPr>
              <w:t>6 FP</w:t>
            </w:r>
          </w:p>
        </w:tc>
      </w:tr>
      <w:tr w:rsidR="0076629D" w:rsidRPr="004826DC" w:rsidTr="0076629D">
        <w:tc>
          <w:tcPr>
            <w:tcW w:w="3296" w:type="dxa"/>
          </w:tcPr>
          <w:p w:rsidR="0076629D" w:rsidRPr="004826DC" w:rsidRDefault="0076629D" w:rsidP="0076629D">
            <w:pPr>
              <w:pStyle w:val="RUPTabela"/>
              <w:jc w:val="center"/>
              <w:rPr>
                <w:rFonts w:ascii="Calibri" w:hAnsi="Calibri"/>
                <w:b/>
                <w:bCs/>
                <w:lang w:val="pt-BR"/>
              </w:rPr>
            </w:pPr>
            <w:r w:rsidRPr="004826DC">
              <w:rPr>
                <w:rFonts w:ascii="Calibri" w:hAnsi="Calibri"/>
                <w:b/>
                <w:bCs/>
                <w:lang w:val="pt-BR"/>
              </w:rPr>
              <w:t>EE</w:t>
            </w:r>
          </w:p>
        </w:tc>
        <w:tc>
          <w:tcPr>
            <w:tcW w:w="1769" w:type="dxa"/>
          </w:tcPr>
          <w:p w:rsidR="0076629D" w:rsidRPr="004826DC" w:rsidRDefault="0076629D" w:rsidP="0076629D">
            <w:pPr>
              <w:pStyle w:val="RUPTabela"/>
              <w:jc w:val="center"/>
              <w:rPr>
                <w:rFonts w:ascii="Calibri" w:hAnsi="Calibri"/>
                <w:lang w:val="pt-BR"/>
              </w:rPr>
            </w:pPr>
            <w:r w:rsidRPr="004826DC">
              <w:rPr>
                <w:rFonts w:ascii="Calibri" w:hAnsi="Calibri"/>
                <w:lang w:val="pt-BR"/>
              </w:rPr>
              <w:t>3 FP</w:t>
            </w:r>
          </w:p>
        </w:tc>
        <w:tc>
          <w:tcPr>
            <w:tcW w:w="1985" w:type="dxa"/>
          </w:tcPr>
          <w:p w:rsidR="0076629D" w:rsidRPr="004826DC" w:rsidRDefault="0076629D" w:rsidP="0076629D">
            <w:pPr>
              <w:pStyle w:val="RUPTabela"/>
              <w:jc w:val="center"/>
              <w:rPr>
                <w:rFonts w:ascii="Calibri" w:hAnsi="Calibri"/>
                <w:lang w:val="pt-BR"/>
              </w:rPr>
            </w:pPr>
            <w:r w:rsidRPr="004826DC">
              <w:rPr>
                <w:rFonts w:ascii="Calibri" w:hAnsi="Calibri"/>
                <w:lang w:val="pt-BR"/>
              </w:rPr>
              <w:t>4 FP</w:t>
            </w:r>
          </w:p>
        </w:tc>
        <w:tc>
          <w:tcPr>
            <w:tcW w:w="2126" w:type="dxa"/>
          </w:tcPr>
          <w:p w:rsidR="0076629D" w:rsidRPr="004826DC" w:rsidRDefault="0076629D" w:rsidP="0076629D">
            <w:pPr>
              <w:pStyle w:val="RUPTabela"/>
              <w:jc w:val="center"/>
              <w:rPr>
                <w:rFonts w:ascii="Calibri" w:hAnsi="Calibri"/>
                <w:lang w:val="pt-BR"/>
              </w:rPr>
            </w:pPr>
            <w:r w:rsidRPr="004826DC">
              <w:rPr>
                <w:rFonts w:ascii="Calibri" w:hAnsi="Calibri"/>
                <w:lang w:val="pt-BR"/>
              </w:rPr>
              <w:t>6 FP</w:t>
            </w:r>
          </w:p>
        </w:tc>
      </w:tr>
      <w:tr w:rsidR="0076629D" w:rsidRPr="004826DC" w:rsidTr="0076629D">
        <w:tc>
          <w:tcPr>
            <w:tcW w:w="3296" w:type="dxa"/>
          </w:tcPr>
          <w:p w:rsidR="0076629D" w:rsidRPr="004826DC" w:rsidRDefault="0076629D" w:rsidP="0076629D">
            <w:pPr>
              <w:pStyle w:val="RUPTabela"/>
              <w:jc w:val="center"/>
              <w:rPr>
                <w:rFonts w:ascii="Calibri" w:hAnsi="Calibri"/>
                <w:b/>
                <w:bCs/>
                <w:lang w:val="pt-BR"/>
              </w:rPr>
            </w:pPr>
            <w:r w:rsidRPr="004826DC">
              <w:rPr>
                <w:rFonts w:ascii="Calibri" w:hAnsi="Calibri"/>
                <w:b/>
                <w:bCs/>
                <w:lang w:val="pt-BR"/>
              </w:rPr>
              <w:t>SE</w:t>
            </w:r>
          </w:p>
        </w:tc>
        <w:tc>
          <w:tcPr>
            <w:tcW w:w="1769" w:type="dxa"/>
          </w:tcPr>
          <w:p w:rsidR="0076629D" w:rsidRPr="004826DC" w:rsidRDefault="0076629D" w:rsidP="0076629D">
            <w:pPr>
              <w:pStyle w:val="RUPTabela"/>
              <w:jc w:val="center"/>
              <w:rPr>
                <w:rFonts w:ascii="Calibri" w:hAnsi="Calibri"/>
                <w:lang w:val="en-US"/>
              </w:rPr>
            </w:pPr>
            <w:r w:rsidRPr="004826DC">
              <w:rPr>
                <w:rFonts w:ascii="Calibri" w:hAnsi="Calibri"/>
                <w:lang w:val="en-US"/>
              </w:rPr>
              <w:t>4 FP</w:t>
            </w:r>
          </w:p>
        </w:tc>
        <w:tc>
          <w:tcPr>
            <w:tcW w:w="1985" w:type="dxa"/>
          </w:tcPr>
          <w:p w:rsidR="0076629D" w:rsidRPr="004826DC" w:rsidRDefault="0076629D" w:rsidP="0076629D">
            <w:pPr>
              <w:pStyle w:val="RUPTabela"/>
              <w:jc w:val="center"/>
              <w:rPr>
                <w:rFonts w:ascii="Calibri" w:hAnsi="Calibri"/>
                <w:lang w:val="en-US"/>
              </w:rPr>
            </w:pPr>
            <w:r w:rsidRPr="004826DC">
              <w:rPr>
                <w:rFonts w:ascii="Calibri" w:hAnsi="Calibri"/>
                <w:lang w:val="en-US"/>
              </w:rPr>
              <w:t>5 FP</w:t>
            </w:r>
          </w:p>
        </w:tc>
        <w:tc>
          <w:tcPr>
            <w:tcW w:w="2126" w:type="dxa"/>
          </w:tcPr>
          <w:p w:rsidR="0076629D" w:rsidRPr="004826DC" w:rsidRDefault="0076629D" w:rsidP="0076629D">
            <w:pPr>
              <w:pStyle w:val="RUPTabela"/>
              <w:jc w:val="center"/>
              <w:rPr>
                <w:rFonts w:ascii="Calibri" w:hAnsi="Calibri"/>
                <w:lang w:val="en-US"/>
              </w:rPr>
            </w:pPr>
            <w:r w:rsidRPr="004826DC">
              <w:rPr>
                <w:rFonts w:ascii="Calibri" w:hAnsi="Calibri"/>
                <w:lang w:val="en-US"/>
              </w:rPr>
              <w:t>7 FP</w:t>
            </w:r>
          </w:p>
        </w:tc>
      </w:tr>
    </w:tbl>
    <w:p w:rsidR="0076629D" w:rsidRPr="004826DC" w:rsidRDefault="0076629D" w:rsidP="0076629D">
      <w:pPr>
        <w:pStyle w:val="RUPCorpo1"/>
        <w:rPr>
          <w:rFonts w:ascii="Calibri" w:hAnsi="Calibri"/>
          <w:lang w:val="en-US"/>
        </w:rPr>
      </w:pPr>
    </w:p>
    <w:p w:rsidR="0076629D" w:rsidRPr="004826DC" w:rsidRDefault="0076629D" w:rsidP="0076629D">
      <w:pPr>
        <w:pStyle w:val="RUPNvel1"/>
        <w:rPr>
          <w:rFonts w:ascii="Calibri" w:hAnsi="Calibri"/>
        </w:rPr>
      </w:pPr>
      <w:r w:rsidRPr="004826DC">
        <w:rPr>
          <w:rFonts w:ascii="Calibri" w:hAnsi="Calibri"/>
        </w:rPr>
        <w:lastRenderedPageBreak/>
        <w:t xml:space="preserve"> </w:t>
      </w:r>
      <w:bookmarkStart w:id="120" w:name="_Toc317770277"/>
      <w:r w:rsidRPr="004826DC">
        <w:rPr>
          <w:rFonts w:ascii="Calibri" w:hAnsi="Calibri"/>
        </w:rPr>
        <w:t>Cálculo dos pontos de função</w:t>
      </w:r>
      <w:bookmarkEnd w:id="120"/>
    </w:p>
    <w:p w:rsidR="0076629D" w:rsidRPr="004826DC" w:rsidRDefault="0076629D" w:rsidP="0076629D">
      <w:pPr>
        <w:pStyle w:val="RUPCorpo2"/>
        <w:rPr>
          <w:rFonts w:ascii="Calibri" w:hAnsi="Calibri"/>
        </w:rPr>
      </w:pPr>
      <w:r w:rsidRPr="004826DC">
        <w:rPr>
          <w:rFonts w:ascii="Calibri" w:hAnsi="Calibri"/>
        </w:rPr>
        <w:t>Todo dimensionamento deve ser detalhado nos relatórios de medição, enquanto não houver um sistema de informação para registrar as medições.</w:t>
      </w:r>
    </w:p>
    <w:p w:rsidR="0076629D" w:rsidRPr="004826DC" w:rsidRDefault="0076629D" w:rsidP="0076629D">
      <w:pPr>
        <w:pStyle w:val="RUPCorpo2"/>
        <w:rPr>
          <w:rFonts w:ascii="Calibri" w:hAnsi="Calibri"/>
        </w:rPr>
      </w:pPr>
      <w:r w:rsidRPr="004826DC">
        <w:rPr>
          <w:rFonts w:ascii="Calibri" w:hAnsi="Calibri"/>
        </w:rPr>
        <w:t>Cada caso, de desenvolvimento ou de melhoria, terá seu própri</w:t>
      </w:r>
      <w:r w:rsidR="004B1B93" w:rsidRPr="004826DC">
        <w:rPr>
          <w:rFonts w:ascii="Calibri" w:hAnsi="Calibri"/>
        </w:rPr>
        <w:t xml:space="preserve">o relatório, que registrará as </w:t>
      </w:r>
      <w:r w:rsidRPr="004826DC">
        <w:rPr>
          <w:rFonts w:ascii="Calibri" w:hAnsi="Calibri"/>
        </w:rPr>
        <w:t>funcionalidades envolvidas e atributos envolvidos.</w:t>
      </w:r>
    </w:p>
    <w:p w:rsidR="0076629D" w:rsidRPr="004826DC" w:rsidRDefault="0076629D" w:rsidP="0076629D">
      <w:pPr>
        <w:pStyle w:val="RUPNvel2"/>
        <w:rPr>
          <w:rFonts w:ascii="Calibri" w:hAnsi="Calibri"/>
          <w:noProof w:val="0"/>
        </w:rPr>
      </w:pPr>
      <w:bookmarkStart w:id="121" w:name="_Toc317770278"/>
      <w:r w:rsidRPr="004826DC">
        <w:rPr>
          <w:rFonts w:ascii="Calibri" w:hAnsi="Calibri"/>
          <w:noProof w:val="0"/>
        </w:rPr>
        <w:t>Dimensionamento em casos de desenvolvimento</w:t>
      </w:r>
      <w:bookmarkEnd w:id="121"/>
    </w:p>
    <w:p w:rsidR="0076629D" w:rsidRPr="004826DC" w:rsidRDefault="0076629D" w:rsidP="0076629D">
      <w:pPr>
        <w:pStyle w:val="RUPCorpo2"/>
        <w:rPr>
          <w:rFonts w:ascii="Calibri" w:hAnsi="Calibri"/>
        </w:rPr>
      </w:pPr>
      <w:r w:rsidRPr="004826DC">
        <w:rPr>
          <w:rFonts w:ascii="Calibri" w:hAnsi="Calibri"/>
        </w:rPr>
        <w:t>Os componentes para o cálculo do número de pontos de função de um caso de desenvolvimento são:</w:t>
      </w:r>
    </w:p>
    <w:p w:rsidR="0076629D" w:rsidRPr="004826DC" w:rsidRDefault="0076629D" w:rsidP="00B727DF">
      <w:pPr>
        <w:pStyle w:val="RUPCorpo2"/>
        <w:numPr>
          <w:ilvl w:val="0"/>
          <w:numId w:val="82"/>
        </w:numPr>
        <w:rPr>
          <w:rFonts w:ascii="Calibri" w:hAnsi="Calibri"/>
        </w:rPr>
      </w:pPr>
      <w:r w:rsidRPr="004826DC">
        <w:rPr>
          <w:rFonts w:ascii="Calibri" w:hAnsi="Calibri"/>
        </w:rPr>
        <w:t>Funcionalidades da aplicação requisitadas pelo usuário para o caso – funções utilizadas após a instalação do software para satisfazer as necessidades correntes do negócio do usuário.</w:t>
      </w:r>
    </w:p>
    <w:p w:rsidR="0076629D" w:rsidRPr="004826DC" w:rsidRDefault="0076629D" w:rsidP="00B727DF">
      <w:pPr>
        <w:pStyle w:val="RUPCorpo2"/>
        <w:numPr>
          <w:ilvl w:val="0"/>
          <w:numId w:val="82"/>
        </w:numPr>
        <w:rPr>
          <w:rFonts w:ascii="Calibri" w:hAnsi="Calibri"/>
        </w:rPr>
      </w:pPr>
      <w:r w:rsidRPr="004826DC">
        <w:rPr>
          <w:rFonts w:ascii="Calibri" w:hAnsi="Calibri"/>
        </w:rPr>
        <w:t>Funcionalidades de conversão requisitada pelo usuário para o caso – funções disponíveis no momento da instalação da aplicação para converter dados ou fornecer outros requisitos de conversão especificados pelo usuário, como relatórios de verificação de conversão e rotinas de migração. Após a instalação, essas funções não serão mais usadas.</w:t>
      </w:r>
    </w:p>
    <w:p w:rsidR="0076629D" w:rsidRPr="004826DC" w:rsidRDefault="0076629D" w:rsidP="00B727DF">
      <w:pPr>
        <w:pStyle w:val="RUPCorpo2"/>
        <w:numPr>
          <w:ilvl w:val="0"/>
          <w:numId w:val="82"/>
        </w:numPr>
        <w:rPr>
          <w:rFonts w:ascii="Calibri" w:hAnsi="Calibri"/>
        </w:rPr>
      </w:pPr>
      <w:r w:rsidRPr="004826DC">
        <w:rPr>
          <w:rFonts w:ascii="Calibri" w:hAnsi="Calibri"/>
        </w:rPr>
        <w:t>A fórmula de cálculo é a seguinte:</w:t>
      </w:r>
    </w:p>
    <w:p w:rsidR="0076629D" w:rsidRPr="004826DC" w:rsidRDefault="0076629D" w:rsidP="0076629D">
      <w:pPr>
        <w:pStyle w:val="RUPCorpo2"/>
        <w:ind w:left="1320" w:firstLine="0"/>
        <w:rPr>
          <w:rFonts w:ascii="Calibri" w:hAnsi="Calibri"/>
        </w:rPr>
      </w:pPr>
      <w:r w:rsidRPr="004826DC">
        <w:rPr>
          <w:rFonts w:ascii="Calibri" w:hAnsi="Calibri"/>
        </w:rPr>
        <w:t>FPdes = FPinc + FPconv</w:t>
      </w:r>
    </w:p>
    <w:p w:rsidR="0076629D" w:rsidRPr="004826DC" w:rsidRDefault="0076629D" w:rsidP="0076629D">
      <w:pPr>
        <w:pStyle w:val="RUPCorpo2"/>
        <w:ind w:left="1320" w:firstLine="0"/>
        <w:rPr>
          <w:rFonts w:ascii="Calibri" w:hAnsi="Calibri"/>
        </w:rPr>
      </w:pPr>
      <w:r w:rsidRPr="004826DC">
        <w:rPr>
          <w:rFonts w:ascii="Calibri" w:hAnsi="Calibri"/>
        </w:rPr>
        <w:t>Em que:</w:t>
      </w:r>
    </w:p>
    <w:p w:rsidR="0076629D" w:rsidRPr="004826DC" w:rsidRDefault="0076629D" w:rsidP="0076629D">
      <w:pPr>
        <w:pStyle w:val="RUPCorpo2"/>
        <w:ind w:left="600" w:firstLine="720"/>
        <w:rPr>
          <w:rFonts w:ascii="Calibri" w:hAnsi="Calibri"/>
        </w:rPr>
      </w:pPr>
      <w:r w:rsidRPr="004826DC">
        <w:rPr>
          <w:rFonts w:ascii="Calibri" w:hAnsi="Calibri"/>
        </w:rPr>
        <w:t>FPdes é o número de pontos de função do caso de desenvolvimento;</w:t>
      </w:r>
    </w:p>
    <w:p w:rsidR="0076629D" w:rsidRPr="004826DC" w:rsidRDefault="0076629D" w:rsidP="0076629D">
      <w:pPr>
        <w:pStyle w:val="RUPCorpo2"/>
        <w:ind w:left="1320" w:firstLine="0"/>
        <w:rPr>
          <w:rFonts w:ascii="Calibri" w:hAnsi="Calibri"/>
        </w:rPr>
      </w:pPr>
      <w:r w:rsidRPr="004826DC">
        <w:rPr>
          <w:rFonts w:ascii="Calibri" w:hAnsi="Calibri"/>
        </w:rPr>
        <w:t>FPinc é o número de pontos de função relativos às funções que serão disponibilizadas após a instalação da aplicação, isto é, incluídas na aplicação;</w:t>
      </w:r>
    </w:p>
    <w:p w:rsidR="0076629D" w:rsidRPr="004826DC" w:rsidRDefault="0076629D" w:rsidP="0076629D">
      <w:pPr>
        <w:pStyle w:val="RUPCorpo2"/>
        <w:ind w:left="600" w:firstLine="720"/>
        <w:rPr>
          <w:rFonts w:ascii="Calibri" w:hAnsi="Calibri"/>
        </w:rPr>
      </w:pPr>
      <w:r w:rsidRPr="004826DC">
        <w:rPr>
          <w:rFonts w:ascii="Calibri" w:hAnsi="Calibri"/>
        </w:rPr>
        <w:t>FPconv é o número de pontos de função relativos às funções de conversão.</w:t>
      </w:r>
    </w:p>
    <w:p w:rsidR="0076629D" w:rsidRPr="004826DC" w:rsidRDefault="0076629D" w:rsidP="0076629D">
      <w:pPr>
        <w:pStyle w:val="RUPNvel2"/>
        <w:rPr>
          <w:rFonts w:ascii="Calibri" w:hAnsi="Calibri"/>
          <w:noProof w:val="0"/>
        </w:rPr>
      </w:pPr>
      <w:bookmarkStart w:id="122" w:name="_Toc317770279"/>
      <w:r w:rsidRPr="004826DC">
        <w:rPr>
          <w:rFonts w:ascii="Calibri" w:hAnsi="Calibri"/>
          <w:noProof w:val="0"/>
        </w:rPr>
        <w:t>Dimensionamento em casos de melhoria ou redesenvolvimento</w:t>
      </w:r>
      <w:bookmarkEnd w:id="122"/>
    </w:p>
    <w:p w:rsidR="0076629D" w:rsidRPr="004826DC" w:rsidRDefault="0076629D" w:rsidP="0076629D">
      <w:pPr>
        <w:pStyle w:val="RUPCorpo1"/>
        <w:rPr>
          <w:rFonts w:ascii="Calibri" w:hAnsi="Calibri"/>
        </w:rPr>
      </w:pPr>
      <w:r w:rsidRPr="004826DC">
        <w:rPr>
          <w:rFonts w:ascii="Calibri" w:hAnsi="Calibri"/>
        </w:rPr>
        <w:t xml:space="preserve">O dimensionamento de pontos de função em um caso de melhoria ou redesenvolvimento (no contexto deste manual, o termo ‘melhoria’ significa mudanças na funcionalidade de um sistema) baseia-se nas regras definidas pela Nesma, versão 1.0, que define a unidade ponto de função de melhoria (EFP - </w:t>
      </w:r>
      <w:r w:rsidRPr="004826DC">
        <w:rPr>
          <w:rFonts w:ascii="Calibri" w:hAnsi="Calibri"/>
          <w:i/>
        </w:rPr>
        <w:t>Enhancement Function Point</w:t>
      </w:r>
      <w:r w:rsidRPr="004826DC">
        <w:rPr>
          <w:rFonts w:ascii="Calibri" w:hAnsi="Calibri"/>
        </w:rPr>
        <w:t>).  Valem as definições deste manual em caso de conflito com a Nesma.</w:t>
      </w:r>
    </w:p>
    <w:p w:rsidR="0076629D" w:rsidRPr="004826DC" w:rsidRDefault="0076629D" w:rsidP="0076629D">
      <w:pPr>
        <w:pStyle w:val="RUPCorpo1"/>
        <w:rPr>
          <w:rFonts w:ascii="Calibri" w:hAnsi="Calibri"/>
        </w:rPr>
      </w:pPr>
      <w:r w:rsidRPr="004826DC">
        <w:rPr>
          <w:rFonts w:ascii="Calibri" w:hAnsi="Calibri"/>
        </w:rPr>
        <w:t>Para fins deste manual, um ponto de função (FP) será equivalente a um ponto de função de melhoria (EFP). Os itens a seguir são necessários para a realização da análise de pontos de função em um projeto de melhoria ou redesenvolvimento de acordo com este manual:</w:t>
      </w:r>
    </w:p>
    <w:p w:rsidR="0076629D" w:rsidRPr="004826DC" w:rsidRDefault="0076629D" w:rsidP="00B727DF">
      <w:pPr>
        <w:pStyle w:val="RUPCorpo1"/>
        <w:numPr>
          <w:ilvl w:val="0"/>
          <w:numId w:val="86"/>
        </w:numPr>
        <w:rPr>
          <w:rFonts w:ascii="Calibri" w:hAnsi="Calibri"/>
        </w:rPr>
      </w:pPr>
      <w:r w:rsidRPr="004826DC">
        <w:rPr>
          <w:rFonts w:ascii="Calibri" w:hAnsi="Calibri"/>
        </w:rPr>
        <w:t>Os detalhes da análise de pontos de função de, pelo menos, a parte do sistema atual afetada pela melhoria (uma contagem FPA atual)</w:t>
      </w:r>
      <w:r w:rsidR="004B1B93" w:rsidRPr="004826DC">
        <w:rPr>
          <w:rFonts w:ascii="Calibri" w:hAnsi="Calibri"/>
        </w:rPr>
        <w:t>;</w:t>
      </w:r>
    </w:p>
    <w:p w:rsidR="0076629D" w:rsidRPr="004826DC" w:rsidRDefault="0076629D" w:rsidP="00B727DF">
      <w:pPr>
        <w:pStyle w:val="RUPCorpo1"/>
        <w:numPr>
          <w:ilvl w:val="0"/>
          <w:numId w:val="86"/>
        </w:numPr>
        <w:rPr>
          <w:rFonts w:ascii="Calibri" w:hAnsi="Calibri"/>
        </w:rPr>
      </w:pPr>
      <w:r w:rsidRPr="004826DC">
        <w:rPr>
          <w:rFonts w:ascii="Calibri" w:hAnsi="Calibri"/>
        </w:rPr>
        <w:t>Documentação descrevendo a parte afetada do sistema atual; e</w:t>
      </w:r>
    </w:p>
    <w:p w:rsidR="0076629D" w:rsidRPr="004826DC" w:rsidRDefault="0076629D" w:rsidP="00B727DF">
      <w:pPr>
        <w:pStyle w:val="RUPCorpo1"/>
        <w:numPr>
          <w:ilvl w:val="0"/>
          <w:numId w:val="86"/>
        </w:numPr>
        <w:rPr>
          <w:rFonts w:ascii="Calibri" w:hAnsi="Calibri"/>
        </w:rPr>
      </w:pPr>
      <w:r w:rsidRPr="004826DC">
        <w:rPr>
          <w:rFonts w:ascii="Calibri" w:hAnsi="Calibri"/>
        </w:rPr>
        <w:t>Um caso de melhoria que descreva as modificações a serem feitas.</w:t>
      </w:r>
    </w:p>
    <w:p w:rsidR="0076629D" w:rsidRPr="004826DC" w:rsidRDefault="0076629D" w:rsidP="0076629D">
      <w:pPr>
        <w:pStyle w:val="RUPCorpo1"/>
        <w:rPr>
          <w:rFonts w:ascii="Calibri" w:hAnsi="Calibri"/>
        </w:rPr>
      </w:pPr>
      <w:r w:rsidRPr="004826DC">
        <w:rPr>
          <w:rFonts w:ascii="Calibri" w:hAnsi="Calibri"/>
        </w:rPr>
        <w:t>Essa informação é necessária para a determinação do escopo e tamanho do caso de melhoria; sem ela, a análise de pontos de função de um caso de melhoria não pode ser executada.</w:t>
      </w:r>
    </w:p>
    <w:p w:rsidR="0076629D" w:rsidRPr="004826DC" w:rsidRDefault="0076629D" w:rsidP="0076629D">
      <w:pPr>
        <w:pStyle w:val="RUPNvel3"/>
        <w:rPr>
          <w:rFonts w:ascii="Calibri" w:hAnsi="Calibri"/>
        </w:rPr>
      </w:pPr>
      <w:bookmarkStart w:id="123" w:name="_Toc317770280"/>
      <w:r w:rsidRPr="004826DC">
        <w:rPr>
          <w:rFonts w:ascii="Calibri" w:hAnsi="Calibri"/>
        </w:rPr>
        <w:t>Resumo da metodologia EFPA da Nesma</w:t>
      </w:r>
      <w:bookmarkEnd w:id="123"/>
    </w:p>
    <w:p w:rsidR="0076629D" w:rsidRPr="004826DC" w:rsidRDefault="0076629D" w:rsidP="00B727DF">
      <w:pPr>
        <w:pStyle w:val="RUPCorpo1"/>
        <w:numPr>
          <w:ilvl w:val="0"/>
          <w:numId w:val="87"/>
        </w:numPr>
        <w:rPr>
          <w:rFonts w:ascii="Calibri" w:hAnsi="Calibri"/>
        </w:rPr>
      </w:pPr>
      <w:r w:rsidRPr="004826DC">
        <w:rPr>
          <w:rFonts w:ascii="Calibri" w:hAnsi="Calibri"/>
        </w:rPr>
        <w:t>Identificar as funções de dados e transacionais dentro do escopo do caso de melhoria;</w:t>
      </w:r>
    </w:p>
    <w:p w:rsidR="0076629D" w:rsidRPr="004826DC" w:rsidRDefault="0076629D" w:rsidP="00B727DF">
      <w:pPr>
        <w:pStyle w:val="RUPCorpo1"/>
        <w:numPr>
          <w:ilvl w:val="0"/>
          <w:numId w:val="87"/>
        </w:numPr>
        <w:rPr>
          <w:rFonts w:ascii="Calibri" w:hAnsi="Calibri"/>
        </w:rPr>
      </w:pPr>
      <w:r w:rsidRPr="004826DC">
        <w:rPr>
          <w:rFonts w:ascii="Calibri" w:hAnsi="Calibri"/>
        </w:rPr>
        <w:t>Determinar o tamanho de melhoria das funções transacionais e de dados a serem incluídas;</w:t>
      </w:r>
    </w:p>
    <w:p w:rsidR="0076629D" w:rsidRPr="004826DC" w:rsidRDefault="0076629D" w:rsidP="00B727DF">
      <w:pPr>
        <w:pStyle w:val="RUPCorpo1"/>
        <w:numPr>
          <w:ilvl w:val="0"/>
          <w:numId w:val="87"/>
        </w:numPr>
        <w:rPr>
          <w:rFonts w:ascii="Calibri" w:hAnsi="Calibri"/>
        </w:rPr>
      </w:pPr>
      <w:r w:rsidRPr="004826DC">
        <w:rPr>
          <w:rFonts w:ascii="Calibri" w:hAnsi="Calibri"/>
        </w:rPr>
        <w:t>Determinar o tamanho de melhoria das funções de dados e transacionais a serem excluídas;</w:t>
      </w:r>
    </w:p>
    <w:p w:rsidR="0076629D" w:rsidRPr="004826DC" w:rsidRDefault="0076629D" w:rsidP="00B727DF">
      <w:pPr>
        <w:pStyle w:val="RUPCorpo1"/>
        <w:numPr>
          <w:ilvl w:val="0"/>
          <w:numId w:val="87"/>
        </w:numPr>
        <w:rPr>
          <w:rFonts w:ascii="Calibri" w:hAnsi="Calibri"/>
        </w:rPr>
      </w:pPr>
      <w:r w:rsidRPr="004826DC">
        <w:rPr>
          <w:rFonts w:ascii="Calibri" w:hAnsi="Calibri"/>
        </w:rPr>
        <w:t>Determinar o tamanho de melhoria das funções de dados a serem alteradas;</w:t>
      </w:r>
    </w:p>
    <w:p w:rsidR="0076629D" w:rsidRPr="004826DC" w:rsidRDefault="0076629D" w:rsidP="00B727DF">
      <w:pPr>
        <w:pStyle w:val="RUPCorpo1"/>
        <w:numPr>
          <w:ilvl w:val="0"/>
          <w:numId w:val="87"/>
        </w:numPr>
        <w:rPr>
          <w:rFonts w:ascii="Calibri" w:hAnsi="Calibri"/>
        </w:rPr>
      </w:pPr>
      <w:r w:rsidRPr="004826DC">
        <w:rPr>
          <w:rFonts w:ascii="Calibri" w:hAnsi="Calibri"/>
        </w:rPr>
        <w:t>Determinar o tamanho de melhoria das funções transacionais a serem alteradas;</w:t>
      </w:r>
    </w:p>
    <w:p w:rsidR="0076629D" w:rsidRPr="004826DC" w:rsidRDefault="004B1B93" w:rsidP="00B727DF">
      <w:pPr>
        <w:pStyle w:val="RUPCorpo1"/>
        <w:numPr>
          <w:ilvl w:val="0"/>
          <w:numId w:val="87"/>
        </w:numPr>
        <w:rPr>
          <w:rFonts w:ascii="Calibri" w:hAnsi="Calibri"/>
        </w:rPr>
      </w:pPr>
      <w:r w:rsidRPr="004826DC">
        <w:rPr>
          <w:rFonts w:ascii="Calibri" w:hAnsi="Calibri"/>
        </w:rPr>
        <w:t xml:space="preserve">Apurar os EFPs </w:t>
      </w:r>
      <w:r w:rsidR="0076629D" w:rsidRPr="004826DC">
        <w:rPr>
          <w:rFonts w:ascii="Calibri" w:hAnsi="Calibri"/>
        </w:rPr>
        <w:t>do caso de melhoria.</w:t>
      </w:r>
    </w:p>
    <w:p w:rsidR="0076629D" w:rsidRPr="004826DC" w:rsidRDefault="0076629D" w:rsidP="0076629D">
      <w:pPr>
        <w:pStyle w:val="RUPCorpo1"/>
        <w:ind w:firstLine="0"/>
        <w:rPr>
          <w:rFonts w:ascii="Calibri" w:hAnsi="Calibri"/>
          <w:b/>
          <w:i/>
        </w:rPr>
      </w:pPr>
    </w:p>
    <w:p w:rsidR="0076629D" w:rsidRPr="004826DC" w:rsidRDefault="0076629D" w:rsidP="0076629D">
      <w:pPr>
        <w:pStyle w:val="RUPNvel4"/>
        <w:rPr>
          <w:rFonts w:ascii="Calibri" w:hAnsi="Calibri"/>
        </w:rPr>
      </w:pPr>
      <w:r w:rsidRPr="004826DC">
        <w:rPr>
          <w:rFonts w:ascii="Calibri" w:hAnsi="Calibri"/>
        </w:rPr>
        <w:t xml:space="preserve">  Identificação das funções de dados e transacionais dentro do escopo do caso de melhoria;</w:t>
      </w:r>
    </w:p>
    <w:p w:rsidR="0076629D" w:rsidRPr="004826DC" w:rsidRDefault="0076629D" w:rsidP="0076629D">
      <w:pPr>
        <w:pStyle w:val="RUPCorpo1"/>
        <w:rPr>
          <w:rFonts w:ascii="Calibri" w:hAnsi="Calibri"/>
        </w:rPr>
      </w:pPr>
      <w:r w:rsidRPr="004826DC">
        <w:rPr>
          <w:rFonts w:ascii="Calibri" w:hAnsi="Calibri"/>
        </w:rPr>
        <w:t>As funcionalidades envolvidas em um caso de melhoria são:</w:t>
      </w:r>
    </w:p>
    <w:p w:rsidR="0076629D" w:rsidRPr="004826DC" w:rsidRDefault="0076629D" w:rsidP="00B727DF">
      <w:pPr>
        <w:pStyle w:val="RUPCorpo2"/>
        <w:numPr>
          <w:ilvl w:val="0"/>
          <w:numId w:val="83"/>
        </w:numPr>
        <w:rPr>
          <w:rFonts w:ascii="Calibri" w:hAnsi="Calibri"/>
        </w:rPr>
      </w:pPr>
      <w:r w:rsidRPr="004826DC">
        <w:rPr>
          <w:rFonts w:ascii="Calibri" w:hAnsi="Calibri"/>
        </w:rPr>
        <w:t>Funcionalidades da aplicação requisitadas pelo usuário para o caso – funções adicionadas, alteradas ou excluídas pelo caso de melhoria.</w:t>
      </w:r>
    </w:p>
    <w:p w:rsidR="0076629D" w:rsidRPr="004826DC" w:rsidRDefault="0076629D" w:rsidP="00B727DF">
      <w:pPr>
        <w:pStyle w:val="RUPCorpo2"/>
        <w:numPr>
          <w:ilvl w:val="0"/>
          <w:numId w:val="83"/>
        </w:numPr>
        <w:rPr>
          <w:rFonts w:ascii="Calibri" w:hAnsi="Calibri"/>
        </w:rPr>
      </w:pPr>
      <w:r w:rsidRPr="004826DC">
        <w:rPr>
          <w:rFonts w:ascii="Calibri" w:hAnsi="Calibri"/>
        </w:rPr>
        <w:t>Funcionalidades de conversão – funções disponíveis no momento da instalação da aplicação para converter dados ou fornecer outros requisitos de conversão especificados pelo usuário, como relatórios de verificação de conversão e rotinas de migração. Após a instalação, essas funções não serão mais usadas.</w:t>
      </w:r>
    </w:p>
    <w:p w:rsidR="0076629D" w:rsidRPr="004826DC" w:rsidRDefault="0076629D" w:rsidP="0076629D">
      <w:pPr>
        <w:pStyle w:val="RUPCorpo1"/>
        <w:ind w:firstLine="0"/>
        <w:rPr>
          <w:rFonts w:ascii="Calibri" w:hAnsi="Calibri"/>
          <w:b/>
          <w:i/>
        </w:rPr>
      </w:pPr>
    </w:p>
    <w:p w:rsidR="0076629D" w:rsidRPr="004826DC" w:rsidRDefault="0076629D" w:rsidP="0076629D">
      <w:pPr>
        <w:pStyle w:val="RUPNvel4"/>
        <w:rPr>
          <w:rFonts w:ascii="Calibri" w:hAnsi="Calibri"/>
        </w:rPr>
      </w:pPr>
      <w:r w:rsidRPr="004826DC">
        <w:rPr>
          <w:rFonts w:ascii="Calibri" w:hAnsi="Calibri"/>
        </w:rPr>
        <w:t>Dimensionamento de EFP em funcionalidades incluídas</w:t>
      </w:r>
    </w:p>
    <w:p w:rsidR="0076629D" w:rsidRPr="004826DC" w:rsidRDefault="0076629D" w:rsidP="0076629D">
      <w:pPr>
        <w:pStyle w:val="RUPCorpo1"/>
        <w:rPr>
          <w:rFonts w:ascii="Calibri" w:hAnsi="Calibri"/>
        </w:rPr>
      </w:pPr>
      <w:r w:rsidRPr="004826DC">
        <w:rPr>
          <w:rFonts w:ascii="Calibri" w:hAnsi="Calibri"/>
        </w:rPr>
        <w:t>Segundo a Nesma, as funcionalidades incluídas em um caso de melhoria serão dimensionadas usando o método FPA padrão do IFPUG. Ou seja, o fator de impacto será 1.</w:t>
      </w:r>
    </w:p>
    <w:p w:rsidR="0076629D" w:rsidRPr="004826DC" w:rsidRDefault="0076629D" w:rsidP="0076629D">
      <w:pPr>
        <w:pStyle w:val="RUPCorpo2"/>
        <w:ind w:left="1440" w:firstLine="0"/>
        <w:rPr>
          <w:rFonts w:ascii="Calibri" w:hAnsi="Calibri"/>
        </w:rPr>
      </w:pPr>
      <w:r w:rsidRPr="004826DC">
        <w:rPr>
          <w:rFonts w:ascii="Calibri" w:hAnsi="Calibri"/>
        </w:rPr>
        <w:t>EFPinc = FPinc * 1</w:t>
      </w:r>
    </w:p>
    <w:p w:rsidR="0076629D" w:rsidRPr="004826DC" w:rsidRDefault="0076629D" w:rsidP="0076629D">
      <w:pPr>
        <w:pStyle w:val="RUPCorpo2"/>
        <w:ind w:left="1440" w:firstLine="0"/>
        <w:rPr>
          <w:rFonts w:ascii="Calibri" w:hAnsi="Calibri"/>
        </w:rPr>
      </w:pPr>
      <w:r w:rsidRPr="004826DC">
        <w:rPr>
          <w:rFonts w:ascii="Calibri" w:hAnsi="Calibri"/>
        </w:rPr>
        <w:t>Em que:</w:t>
      </w:r>
    </w:p>
    <w:p w:rsidR="0076629D" w:rsidRPr="004826DC" w:rsidRDefault="0076629D" w:rsidP="0076629D">
      <w:pPr>
        <w:pStyle w:val="RUPCorpo2"/>
        <w:ind w:left="1440" w:firstLine="0"/>
        <w:rPr>
          <w:rFonts w:ascii="Calibri" w:hAnsi="Calibri"/>
        </w:rPr>
      </w:pPr>
      <w:r w:rsidRPr="004826DC">
        <w:rPr>
          <w:rFonts w:ascii="Calibri" w:hAnsi="Calibri"/>
        </w:rPr>
        <w:t xml:space="preserve">EFPinc – pontos de função de melhoria da funcionalidade envolvida </w:t>
      </w:r>
    </w:p>
    <w:p w:rsidR="0076629D" w:rsidRPr="004826DC" w:rsidRDefault="0076629D" w:rsidP="0076629D">
      <w:pPr>
        <w:pStyle w:val="RUPCorpo2"/>
        <w:ind w:left="1440" w:firstLine="0"/>
        <w:rPr>
          <w:rFonts w:ascii="Calibri" w:hAnsi="Calibri"/>
        </w:rPr>
      </w:pPr>
      <w:r w:rsidRPr="004826DC">
        <w:rPr>
          <w:rFonts w:ascii="Calibri" w:hAnsi="Calibri"/>
        </w:rPr>
        <w:t xml:space="preserve">FPinc – pontos de função da funcionalidade envolvida </w:t>
      </w:r>
    </w:p>
    <w:p w:rsidR="0076629D" w:rsidRPr="004826DC" w:rsidRDefault="0076629D" w:rsidP="0076629D">
      <w:pPr>
        <w:pStyle w:val="RUPCorpo2"/>
        <w:ind w:left="1440" w:firstLine="0"/>
        <w:rPr>
          <w:rFonts w:ascii="Calibri" w:hAnsi="Calibri"/>
        </w:rPr>
      </w:pPr>
    </w:p>
    <w:p w:rsidR="0076629D" w:rsidRPr="004826DC" w:rsidRDefault="0076629D" w:rsidP="0076629D">
      <w:pPr>
        <w:pStyle w:val="RUPNvel4"/>
        <w:rPr>
          <w:rFonts w:ascii="Calibri" w:hAnsi="Calibri"/>
        </w:rPr>
      </w:pPr>
      <w:r w:rsidRPr="004826DC">
        <w:rPr>
          <w:rFonts w:ascii="Calibri" w:hAnsi="Calibri"/>
        </w:rPr>
        <w:t>Dimensionamento de EFP em funcionalidades de conversão de dados</w:t>
      </w:r>
    </w:p>
    <w:p w:rsidR="0076629D" w:rsidRPr="004826DC" w:rsidRDefault="0076629D" w:rsidP="0076629D">
      <w:pPr>
        <w:pStyle w:val="RUPCorpo1"/>
        <w:rPr>
          <w:rFonts w:ascii="Calibri" w:hAnsi="Calibri"/>
        </w:rPr>
      </w:pPr>
      <w:r w:rsidRPr="004826DC">
        <w:rPr>
          <w:rFonts w:ascii="Calibri" w:hAnsi="Calibri"/>
        </w:rPr>
        <w:t>Segundo a Nesma, as funcionalidades de conversão em um caso de melhoria serão dimensionadas usando o método FPA padrão do IFPUG. Ou seja, o fator de impacto será 1.</w:t>
      </w:r>
    </w:p>
    <w:p w:rsidR="0076629D" w:rsidRPr="004826DC" w:rsidRDefault="0076629D" w:rsidP="0076629D">
      <w:pPr>
        <w:pStyle w:val="RUPCorpo2"/>
        <w:ind w:left="1440" w:firstLine="0"/>
        <w:rPr>
          <w:rFonts w:ascii="Calibri" w:hAnsi="Calibri"/>
        </w:rPr>
      </w:pPr>
      <w:r w:rsidRPr="004826DC">
        <w:rPr>
          <w:rFonts w:ascii="Calibri" w:hAnsi="Calibri"/>
        </w:rPr>
        <w:t>EFPconv = FPconv * 1</w:t>
      </w:r>
    </w:p>
    <w:p w:rsidR="0076629D" w:rsidRPr="004826DC" w:rsidRDefault="0076629D" w:rsidP="0076629D">
      <w:pPr>
        <w:pStyle w:val="RUPCorpo2"/>
        <w:ind w:left="1440" w:firstLine="0"/>
        <w:rPr>
          <w:rFonts w:ascii="Calibri" w:hAnsi="Calibri"/>
        </w:rPr>
      </w:pPr>
      <w:r w:rsidRPr="004826DC">
        <w:rPr>
          <w:rFonts w:ascii="Calibri" w:hAnsi="Calibri"/>
        </w:rPr>
        <w:t>Em que:</w:t>
      </w:r>
    </w:p>
    <w:p w:rsidR="0076629D" w:rsidRPr="004826DC" w:rsidRDefault="0076629D" w:rsidP="0076629D">
      <w:pPr>
        <w:pStyle w:val="RUPCorpo2"/>
        <w:ind w:left="1440" w:firstLine="0"/>
        <w:rPr>
          <w:rFonts w:ascii="Calibri" w:hAnsi="Calibri"/>
        </w:rPr>
      </w:pPr>
      <w:r w:rsidRPr="004826DC">
        <w:rPr>
          <w:rFonts w:ascii="Calibri" w:hAnsi="Calibri"/>
        </w:rPr>
        <w:t xml:space="preserve">EFPconv – pontos de função de melhoria da funcionalidade de conversão envolvida, </w:t>
      </w:r>
    </w:p>
    <w:p w:rsidR="0076629D" w:rsidRPr="004826DC" w:rsidRDefault="0076629D" w:rsidP="0076629D">
      <w:pPr>
        <w:pStyle w:val="RUPCorpo2"/>
        <w:ind w:left="1440" w:firstLine="0"/>
        <w:rPr>
          <w:rFonts w:ascii="Calibri" w:hAnsi="Calibri"/>
        </w:rPr>
      </w:pPr>
      <w:r w:rsidRPr="004826DC">
        <w:rPr>
          <w:rFonts w:ascii="Calibri" w:hAnsi="Calibri"/>
        </w:rPr>
        <w:t>FPconv – pontos de função da funcionalidade de conversão envolvida.</w:t>
      </w:r>
    </w:p>
    <w:p w:rsidR="0076629D" w:rsidRPr="004826DC" w:rsidRDefault="0076629D" w:rsidP="0076629D">
      <w:pPr>
        <w:pStyle w:val="RUPCorpo1"/>
        <w:rPr>
          <w:rFonts w:ascii="Calibri" w:hAnsi="Calibri"/>
        </w:rPr>
      </w:pPr>
    </w:p>
    <w:p w:rsidR="0076629D" w:rsidRPr="004826DC" w:rsidRDefault="0076629D" w:rsidP="0076629D">
      <w:pPr>
        <w:pStyle w:val="RUPNvel4"/>
        <w:rPr>
          <w:rFonts w:ascii="Calibri" w:hAnsi="Calibri"/>
        </w:rPr>
      </w:pPr>
      <w:r w:rsidRPr="004826DC">
        <w:rPr>
          <w:rFonts w:ascii="Calibri" w:hAnsi="Calibri"/>
        </w:rPr>
        <w:t>Dimensionamento de EFP em funcionalidades excluídas</w:t>
      </w:r>
    </w:p>
    <w:p w:rsidR="0076629D" w:rsidRPr="004826DC" w:rsidRDefault="0076629D" w:rsidP="0076629D">
      <w:pPr>
        <w:pStyle w:val="RUPCorpo1"/>
        <w:rPr>
          <w:rFonts w:ascii="Calibri" w:hAnsi="Calibri"/>
        </w:rPr>
      </w:pPr>
      <w:r w:rsidRPr="004826DC">
        <w:rPr>
          <w:rFonts w:ascii="Calibri" w:hAnsi="Calibri"/>
        </w:rPr>
        <w:t>Para funções excluídas um fator de impacto de 0,4 é usado. O número de pontos de função de melhoria para uma única função excluída é determinado da seguinte forma:</w:t>
      </w:r>
    </w:p>
    <w:p w:rsidR="0076629D" w:rsidRPr="004826DC" w:rsidRDefault="0076629D" w:rsidP="0076629D">
      <w:pPr>
        <w:pStyle w:val="RUPCorpo2"/>
        <w:ind w:left="1440" w:firstLine="0"/>
        <w:rPr>
          <w:rFonts w:ascii="Calibri" w:hAnsi="Calibri"/>
        </w:rPr>
      </w:pPr>
      <w:r w:rsidRPr="004826DC">
        <w:rPr>
          <w:rFonts w:ascii="Calibri" w:hAnsi="Calibri"/>
        </w:rPr>
        <w:t>EFPexc = 0,4 * FPexc</w:t>
      </w:r>
    </w:p>
    <w:p w:rsidR="0076629D" w:rsidRPr="004826DC" w:rsidRDefault="0076629D" w:rsidP="0076629D">
      <w:pPr>
        <w:pStyle w:val="RUPCorpo2"/>
        <w:ind w:left="1440" w:firstLine="0"/>
        <w:rPr>
          <w:rFonts w:ascii="Calibri" w:hAnsi="Calibri"/>
        </w:rPr>
      </w:pPr>
      <w:r w:rsidRPr="004826DC">
        <w:rPr>
          <w:rFonts w:ascii="Calibri" w:hAnsi="Calibri"/>
        </w:rPr>
        <w:t>Em que:</w:t>
      </w:r>
    </w:p>
    <w:p w:rsidR="0076629D" w:rsidRPr="004826DC" w:rsidRDefault="0076629D" w:rsidP="0076629D">
      <w:pPr>
        <w:pStyle w:val="RUPCorpo2"/>
        <w:ind w:left="1440" w:firstLine="0"/>
        <w:rPr>
          <w:rFonts w:ascii="Calibri" w:hAnsi="Calibri"/>
        </w:rPr>
      </w:pPr>
      <w:r w:rsidRPr="004826DC">
        <w:rPr>
          <w:rFonts w:ascii="Calibri" w:hAnsi="Calibri"/>
        </w:rPr>
        <w:t>EFPexc – pontos de função de melhoria da funcionalidade excluída</w:t>
      </w:r>
    </w:p>
    <w:p w:rsidR="0076629D" w:rsidRPr="004826DC" w:rsidRDefault="0076629D" w:rsidP="0076629D">
      <w:pPr>
        <w:pStyle w:val="RUPCorpo2"/>
        <w:ind w:left="1440" w:firstLine="0"/>
        <w:rPr>
          <w:rFonts w:ascii="Calibri" w:hAnsi="Calibri"/>
        </w:rPr>
      </w:pPr>
      <w:r w:rsidRPr="004826DC">
        <w:rPr>
          <w:rFonts w:ascii="Calibri" w:hAnsi="Calibri"/>
        </w:rPr>
        <w:t>FPexc – pontos de função da funcionalidade excluída</w:t>
      </w:r>
    </w:p>
    <w:p w:rsidR="0076629D" w:rsidRPr="004826DC" w:rsidRDefault="0076629D" w:rsidP="0076629D">
      <w:pPr>
        <w:pStyle w:val="RUPCorpo2"/>
        <w:ind w:left="1440" w:firstLine="0"/>
        <w:rPr>
          <w:rFonts w:ascii="Calibri" w:hAnsi="Calibri"/>
        </w:rPr>
      </w:pPr>
    </w:p>
    <w:p w:rsidR="0076629D" w:rsidRPr="004826DC" w:rsidRDefault="0076629D" w:rsidP="0076629D">
      <w:pPr>
        <w:pStyle w:val="RUPNvel4"/>
        <w:tabs>
          <w:tab w:val="clear" w:pos="840"/>
          <w:tab w:val="clear" w:pos="1505"/>
        </w:tabs>
        <w:rPr>
          <w:rFonts w:ascii="Calibri" w:hAnsi="Calibri"/>
        </w:rPr>
      </w:pPr>
      <w:r w:rsidRPr="004826DC">
        <w:rPr>
          <w:rFonts w:ascii="Calibri" w:hAnsi="Calibri"/>
        </w:rPr>
        <w:t>Dimensionamento de EFP em funcionalidades alteradas</w:t>
      </w:r>
    </w:p>
    <w:p w:rsidR="0076629D" w:rsidRPr="004826DC" w:rsidRDefault="0076629D" w:rsidP="00B727DF">
      <w:pPr>
        <w:pStyle w:val="RUPNvel4"/>
        <w:numPr>
          <w:ilvl w:val="4"/>
          <w:numId w:val="73"/>
        </w:numPr>
        <w:tabs>
          <w:tab w:val="clear" w:pos="840"/>
          <w:tab w:val="clear" w:pos="2880"/>
        </w:tabs>
        <w:ind w:left="1418" w:hanging="992"/>
        <w:rPr>
          <w:rFonts w:ascii="Calibri" w:hAnsi="Calibri"/>
        </w:rPr>
      </w:pPr>
      <w:r w:rsidRPr="004826DC">
        <w:rPr>
          <w:rFonts w:ascii="Calibri" w:hAnsi="Calibri"/>
        </w:rPr>
        <w:t>Funções de dados</w:t>
      </w:r>
    </w:p>
    <w:p w:rsidR="0076629D" w:rsidRPr="004826DC" w:rsidRDefault="0076629D" w:rsidP="0076629D">
      <w:pPr>
        <w:pStyle w:val="RUPCorpo1"/>
        <w:rPr>
          <w:rFonts w:ascii="Calibri" w:hAnsi="Calibri"/>
        </w:rPr>
      </w:pPr>
      <w:r w:rsidRPr="004826DC">
        <w:rPr>
          <w:rFonts w:ascii="Calibri" w:hAnsi="Calibri"/>
        </w:rPr>
        <w:t>As funções de dados que mudam são identificadas e o tamanho de cada função de dados após a mudança é determinado.</w:t>
      </w:r>
    </w:p>
    <w:p w:rsidR="0076629D" w:rsidRPr="004826DC" w:rsidRDefault="0076629D" w:rsidP="0076629D">
      <w:pPr>
        <w:pStyle w:val="RUPCorpo1"/>
        <w:rPr>
          <w:rFonts w:ascii="Calibri" w:hAnsi="Calibri"/>
        </w:rPr>
      </w:pPr>
      <w:r w:rsidRPr="004826DC">
        <w:rPr>
          <w:rFonts w:ascii="Calibri" w:hAnsi="Calibri"/>
        </w:rPr>
        <w:t>Para funções de dados que mudem internamente, um fator de impacto é calculado a partir da porcentagem de elementos de dados mudados. A porcentagem de mudança é definida como a razão definida pelo número de elementos de dados envolvidos dividido pelo número de elementos de dados originais:</w:t>
      </w:r>
    </w:p>
    <w:p w:rsidR="0076629D" w:rsidRPr="004826DC" w:rsidRDefault="0076629D" w:rsidP="0076629D">
      <w:pPr>
        <w:autoSpaceDE w:val="0"/>
        <w:autoSpaceDN w:val="0"/>
        <w:adjustRightInd w:val="0"/>
        <w:ind w:left="2127"/>
        <w:rPr>
          <w:rFonts w:ascii="Calibri" w:hAnsi="Calibri" w:cs="Arial"/>
        </w:rPr>
      </w:pPr>
      <w:r w:rsidRPr="004826DC">
        <w:rPr>
          <w:rFonts w:ascii="Calibri" w:hAnsi="Calibri" w:cs="Arial"/>
        </w:rPr>
        <w:lastRenderedPageBreak/>
        <w:t xml:space="preserve">Porcentagem de mudança = </w:t>
      </w:r>
      <w:r w:rsidRPr="004826DC">
        <w:rPr>
          <w:rFonts w:ascii="Calibri" w:hAnsi="Calibri" w:cs="Arial"/>
          <w:u w:val="single"/>
        </w:rPr>
        <w:t>Número de TDs incluídos/alterados/excluídos x 100</w:t>
      </w:r>
    </w:p>
    <w:p w:rsidR="0076629D" w:rsidRPr="004826DC" w:rsidRDefault="0076629D" w:rsidP="0076629D">
      <w:pPr>
        <w:pStyle w:val="RUPCorpo1"/>
        <w:ind w:left="5007" w:firstLine="33"/>
        <w:rPr>
          <w:rFonts w:ascii="Calibri" w:hAnsi="Calibri" w:cs="Arial"/>
        </w:rPr>
      </w:pPr>
      <w:r w:rsidRPr="004826DC">
        <w:rPr>
          <w:rFonts w:ascii="Calibri" w:hAnsi="Calibri" w:cs="Arial"/>
        </w:rPr>
        <w:t>Número de TDs na função de dados original</w:t>
      </w:r>
    </w:p>
    <w:p w:rsidR="0076629D" w:rsidRPr="004826DC" w:rsidRDefault="0076629D" w:rsidP="0076629D">
      <w:pPr>
        <w:pStyle w:val="RUPCorpo1"/>
        <w:rPr>
          <w:rFonts w:ascii="Calibri" w:hAnsi="Calibri"/>
        </w:rPr>
      </w:pPr>
      <w:r w:rsidRPr="004826DC">
        <w:rPr>
          <w:rFonts w:ascii="Calibri" w:hAnsi="Calibri"/>
        </w:rPr>
        <w:t xml:space="preserve">O fator de impacto </w:t>
      </w:r>
      <w:r w:rsidR="00960E53" w:rsidRPr="004826DC">
        <w:rPr>
          <w:rFonts w:ascii="Calibri" w:hAnsi="Calibri"/>
        </w:rPr>
        <w:fldChar w:fldCharType="begin"/>
      </w:r>
      <w:r w:rsidRPr="004826DC">
        <w:rPr>
          <w:rFonts w:ascii="Calibri" w:hAnsi="Calibri"/>
        </w:rPr>
        <w:instrText xml:space="preserve"> QUOTE </w:instrText>
      </w:r>
      <m:oMath>
        <m:sSub>
          <m:sSubPr>
            <m:ctrlPr>
              <w:rPr>
                <w:rFonts w:ascii="Cambria Math" w:hAnsi="Cambria Math"/>
                <w:i/>
              </w:rPr>
            </m:ctrlPr>
          </m:sSubPr>
          <m:e>
            <m:r>
              <m:rPr>
                <m:sty m:val="p"/>
              </m:rPr>
              <w:rPr>
                <w:rFonts w:ascii="Cambria Math" w:hAnsi="Cambria Math"/>
              </w:rPr>
              <m:t>(I</m:t>
            </m:r>
          </m:e>
          <m:sub>
            <m:r>
              <m:rPr>
                <m:sty m:val="p"/>
              </m:rPr>
              <w:rPr>
                <w:rFonts w:ascii="Cambria Math" w:hAnsi="Cambria Math"/>
              </w:rPr>
              <m:t>ALTERADO</m:t>
            </m:r>
          </m:sub>
        </m:sSub>
      </m:oMath>
      <w:r w:rsidRPr="004826DC">
        <w:rPr>
          <w:rFonts w:ascii="Calibri" w:hAnsi="Calibri"/>
        </w:rPr>
        <w:instrText xml:space="preserve"> </w:instrText>
      </w:r>
      <w:r w:rsidR="00960E53" w:rsidRPr="004826DC">
        <w:rPr>
          <w:rFonts w:ascii="Calibri" w:hAnsi="Calibri"/>
        </w:rPr>
        <w:fldChar w:fldCharType="end"/>
      </w:r>
      <w:r w:rsidRPr="004826DC">
        <w:rPr>
          <w:rFonts w:ascii="Calibri" w:hAnsi="Calibri"/>
        </w:rPr>
        <w:t>FI é obtido da tabela abaixo usando a porcentagem de mudança em número de elementos de dados:</w:t>
      </w:r>
    </w:p>
    <w:tbl>
      <w:tblPr>
        <w:tblW w:w="0" w:type="auto"/>
        <w:tblInd w:w="6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680"/>
        <w:gridCol w:w="1282"/>
        <w:gridCol w:w="1282"/>
        <w:gridCol w:w="1353"/>
        <w:gridCol w:w="1279"/>
      </w:tblGrid>
      <w:tr w:rsidR="0076629D" w:rsidRPr="004826DC" w:rsidTr="0076629D">
        <w:tc>
          <w:tcPr>
            <w:tcW w:w="1680" w:type="dxa"/>
          </w:tcPr>
          <w:p w:rsidR="0076629D" w:rsidRPr="004826DC" w:rsidRDefault="0076629D" w:rsidP="0076629D">
            <w:pPr>
              <w:pStyle w:val="RUPCorpo1"/>
              <w:ind w:firstLine="0"/>
              <w:jc w:val="left"/>
              <w:rPr>
                <w:rFonts w:ascii="Calibri" w:hAnsi="Calibri"/>
                <w:b/>
              </w:rPr>
            </w:pPr>
            <w:r w:rsidRPr="004826DC">
              <w:rPr>
                <w:rFonts w:ascii="Calibri" w:hAnsi="Calibri"/>
                <w:b/>
              </w:rPr>
              <w:t>Porcentagem de TDs</w:t>
            </w:r>
          </w:p>
        </w:tc>
        <w:tc>
          <w:tcPr>
            <w:tcW w:w="1282" w:type="dxa"/>
          </w:tcPr>
          <w:p w:rsidR="0076629D" w:rsidRPr="004826DC" w:rsidRDefault="0076629D" w:rsidP="0076629D">
            <w:pPr>
              <w:pStyle w:val="RUPCorpo1"/>
              <w:ind w:firstLine="0"/>
              <w:rPr>
                <w:rFonts w:ascii="Calibri" w:hAnsi="Calibri"/>
              </w:rPr>
            </w:pPr>
            <w:r w:rsidRPr="004826DC">
              <w:rPr>
                <w:rFonts w:ascii="Calibri" w:hAnsi="Calibri"/>
              </w:rPr>
              <w:t>&lt;=33%</w:t>
            </w:r>
          </w:p>
        </w:tc>
        <w:tc>
          <w:tcPr>
            <w:tcW w:w="1282" w:type="dxa"/>
          </w:tcPr>
          <w:p w:rsidR="0076629D" w:rsidRPr="004826DC" w:rsidRDefault="0076629D" w:rsidP="0076629D">
            <w:pPr>
              <w:pStyle w:val="RUPCorpo1"/>
              <w:ind w:firstLine="0"/>
              <w:rPr>
                <w:rFonts w:ascii="Calibri" w:hAnsi="Calibri"/>
              </w:rPr>
            </w:pPr>
            <w:r w:rsidRPr="004826DC">
              <w:rPr>
                <w:rFonts w:ascii="Calibri" w:hAnsi="Calibri"/>
              </w:rPr>
              <w:t>&lt;=67%</w:t>
            </w:r>
          </w:p>
        </w:tc>
        <w:tc>
          <w:tcPr>
            <w:tcW w:w="1353" w:type="dxa"/>
          </w:tcPr>
          <w:p w:rsidR="0076629D" w:rsidRPr="004826DC" w:rsidRDefault="0076629D" w:rsidP="0076629D">
            <w:pPr>
              <w:pStyle w:val="RUPCorpo1"/>
              <w:ind w:firstLine="0"/>
              <w:rPr>
                <w:rFonts w:ascii="Calibri" w:hAnsi="Calibri"/>
              </w:rPr>
            </w:pPr>
            <w:r w:rsidRPr="004826DC">
              <w:rPr>
                <w:rFonts w:ascii="Calibri" w:hAnsi="Calibri"/>
              </w:rPr>
              <w:t>&lt;=100%</w:t>
            </w:r>
          </w:p>
        </w:tc>
        <w:tc>
          <w:tcPr>
            <w:tcW w:w="1279" w:type="dxa"/>
          </w:tcPr>
          <w:p w:rsidR="0076629D" w:rsidRPr="004826DC" w:rsidRDefault="0076629D" w:rsidP="0076629D">
            <w:pPr>
              <w:pStyle w:val="RUPCorpo1"/>
              <w:ind w:firstLine="0"/>
              <w:rPr>
                <w:rFonts w:ascii="Calibri" w:hAnsi="Calibri"/>
              </w:rPr>
            </w:pPr>
            <w:r w:rsidRPr="004826DC">
              <w:rPr>
                <w:rFonts w:ascii="Calibri" w:hAnsi="Calibri"/>
              </w:rPr>
              <w:t>&gt;100%</w:t>
            </w:r>
          </w:p>
        </w:tc>
      </w:tr>
      <w:tr w:rsidR="0076629D" w:rsidRPr="004826DC" w:rsidTr="0076629D">
        <w:tc>
          <w:tcPr>
            <w:tcW w:w="1680" w:type="dxa"/>
          </w:tcPr>
          <w:p w:rsidR="0076629D" w:rsidRPr="004826DC" w:rsidRDefault="0076629D" w:rsidP="0076629D">
            <w:pPr>
              <w:pStyle w:val="RUPCorpo1"/>
              <w:ind w:firstLine="0"/>
              <w:jc w:val="left"/>
              <w:rPr>
                <w:rFonts w:ascii="Calibri" w:hAnsi="Calibri"/>
                <w:b/>
              </w:rPr>
            </w:pPr>
            <w:r w:rsidRPr="004826DC">
              <w:rPr>
                <w:rFonts w:ascii="Calibri" w:hAnsi="Calibri"/>
                <w:b/>
              </w:rPr>
              <w:t>Fator de impacto (FI)</w:t>
            </w:r>
          </w:p>
        </w:tc>
        <w:tc>
          <w:tcPr>
            <w:tcW w:w="1282" w:type="dxa"/>
          </w:tcPr>
          <w:p w:rsidR="0076629D" w:rsidRPr="004826DC" w:rsidRDefault="0076629D" w:rsidP="0076629D">
            <w:pPr>
              <w:pStyle w:val="RUPCorpo1"/>
              <w:ind w:firstLine="0"/>
              <w:rPr>
                <w:rFonts w:ascii="Calibri" w:hAnsi="Calibri"/>
              </w:rPr>
            </w:pPr>
            <w:r w:rsidRPr="004826DC">
              <w:rPr>
                <w:rFonts w:ascii="Calibri" w:hAnsi="Calibri"/>
              </w:rPr>
              <w:t>0,25</w:t>
            </w:r>
          </w:p>
        </w:tc>
        <w:tc>
          <w:tcPr>
            <w:tcW w:w="1282" w:type="dxa"/>
          </w:tcPr>
          <w:p w:rsidR="0076629D" w:rsidRPr="004826DC" w:rsidRDefault="0076629D" w:rsidP="0076629D">
            <w:pPr>
              <w:pStyle w:val="RUPCorpo1"/>
              <w:ind w:firstLine="0"/>
              <w:rPr>
                <w:rFonts w:ascii="Calibri" w:hAnsi="Calibri"/>
              </w:rPr>
            </w:pPr>
            <w:r w:rsidRPr="004826DC">
              <w:rPr>
                <w:rFonts w:ascii="Calibri" w:hAnsi="Calibri"/>
              </w:rPr>
              <w:t>0,50</w:t>
            </w:r>
          </w:p>
        </w:tc>
        <w:tc>
          <w:tcPr>
            <w:tcW w:w="1353" w:type="dxa"/>
          </w:tcPr>
          <w:p w:rsidR="0076629D" w:rsidRPr="004826DC" w:rsidRDefault="0076629D" w:rsidP="0076629D">
            <w:pPr>
              <w:pStyle w:val="RUPCorpo1"/>
              <w:ind w:firstLine="0"/>
              <w:rPr>
                <w:rFonts w:ascii="Calibri" w:hAnsi="Calibri"/>
              </w:rPr>
            </w:pPr>
            <w:r w:rsidRPr="004826DC">
              <w:rPr>
                <w:rFonts w:ascii="Calibri" w:hAnsi="Calibri"/>
              </w:rPr>
              <w:t>0,75</w:t>
            </w:r>
          </w:p>
        </w:tc>
        <w:tc>
          <w:tcPr>
            <w:tcW w:w="1279" w:type="dxa"/>
          </w:tcPr>
          <w:p w:rsidR="0076629D" w:rsidRPr="004826DC" w:rsidRDefault="0076629D" w:rsidP="0076629D">
            <w:pPr>
              <w:pStyle w:val="RUPCorpo1"/>
              <w:ind w:firstLine="0"/>
              <w:rPr>
                <w:rFonts w:ascii="Calibri" w:hAnsi="Calibri"/>
              </w:rPr>
            </w:pPr>
            <w:r w:rsidRPr="004826DC">
              <w:rPr>
                <w:rFonts w:ascii="Calibri" w:hAnsi="Calibri"/>
              </w:rPr>
              <w:t>1,00</w:t>
            </w:r>
          </w:p>
        </w:tc>
      </w:tr>
    </w:tbl>
    <w:p w:rsidR="0076629D" w:rsidRPr="004826DC" w:rsidRDefault="0076629D" w:rsidP="0076629D">
      <w:pPr>
        <w:pStyle w:val="RUPCorpo1"/>
        <w:rPr>
          <w:rFonts w:ascii="Calibri" w:hAnsi="Calibri"/>
        </w:rPr>
      </w:pPr>
      <w:r w:rsidRPr="004826DC">
        <w:rPr>
          <w:rFonts w:ascii="Calibri" w:hAnsi="Calibri"/>
        </w:rPr>
        <w:t>Se uma função de dados mudar de tipo (por exemplo, um AIE se tornar um ALI), um valor de 0,4 é usado para o fator de impacto.</w:t>
      </w:r>
    </w:p>
    <w:p w:rsidR="0076629D" w:rsidRPr="004826DC" w:rsidRDefault="0076629D" w:rsidP="0076629D">
      <w:pPr>
        <w:pStyle w:val="RUPCorpo1"/>
        <w:rPr>
          <w:rFonts w:ascii="Calibri" w:hAnsi="Calibri"/>
        </w:rPr>
      </w:pPr>
      <w:r w:rsidRPr="004826DC">
        <w:rPr>
          <w:rFonts w:ascii="Calibri" w:hAnsi="Calibri"/>
        </w:rPr>
        <w:t>Mudanças de tipo precisam ser avaliadas também para identificar mudanças no número de elementos de dados. Se o número de elementos de dados mudar juntamente com o tipo, o fator de impacto devido à mudança no número de elementos de dados deve ser determinado. O valor do fator de impacto devido à mudança no tipo é comparado com aquele devido à mudança no número de elementos de dados e o maior valor é usado no cálculo dos pontos de função de melhoria.</w:t>
      </w:r>
    </w:p>
    <w:p w:rsidR="0076629D" w:rsidRPr="004826DC" w:rsidRDefault="0076629D" w:rsidP="0076629D">
      <w:pPr>
        <w:pStyle w:val="RUPCorpo1"/>
        <w:rPr>
          <w:rFonts w:ascii="Calibri" w:hAnsi="Calibri"/>
        </w:rPr>
      </w:pPr>
      <w:r w:rsidRPr="004826DC">
        <w:rPr>
          <w:rFonts w:ascii="Calibri" w:hAnsi="Calibri"/>
        </w:rPr>
        <w:t>Se um AIE ou um ALI for dividido em duas (ou mais) funções de dados, uma função de dados excluída e duas (ou mais) adicionadas são contadas.</w:t>
      </w:r>
    </w:p>
    <w:p w:rsidR="0076629D" w:rsidRPr="004826DC" w:rsidRDefault="0076629D" w:rsidP="0076629D">
      <w:pPr>
        <w:pStyle w:val="RUPCorpo1"/>
        <w:rPr>
          <w:rFonts w:ascii="Calibri" w:hAnsi="Calibri"/>
        </w:rPr>
      </w:pPr>
      <w:r w:rsidRPr="004826DC">
        <w:rPr>
          <w:rFonts w:ascii="Calibri" w:hAnsi="Calibri"/>
        </w:rPr>
        <w:t>Se um AIE e um ALI são combinados, duas funções de dados excluídas e uma função de dados adicionada são contadas.</w:t>
      </w:r>
    </w:p>
    <w:p w:rsidR="0076629D" w:rsidRPr="004826DC" w:rsidRDefault="0076629D" w:rsidP="0076629D">
      <w:pPr>
        <w:pStyle w:val="RUPCorpo1"/>
        <w:ind w:left="1418" w:firstLine="0"/>
        <w:rPr>
          <w:rFonts w:ascii="Calibri" w:hAnsi="Calibri"/>
        </w:rPr>
      </w:pPr>
      <w:r w:rsidRPr="004826DC">
        <w:rPr>
          <w:rFonts w:ascii="Calibri" w:hAnsi="Calibri"/>
        </w:rPr>
        <w:t>EFPalt = FI * FPalt</w:t>
      </w:r>
    </w:p>
    <w:p w:rsidR="0076629D" w:rsidRPr="004826DC" w:rsidRDefault="0076629D" w:rsidP="0076629D">
      <w:pPr>
        <w:pStyle w:val="RUPCorpo2"/>
        <w:ind w:left="1440" w:firstLine="0"/>
        <w:rPr>
          <w:rFonts w:ascii="Calibri" w:hAnsi="Calibri"/>
        </w:rPr>
      </w:pPr>
      <w:r w:rsidRPr="004826DC">
        <w:rPr>
          <w:rFonts w:ascii="Calibri" w:hAnsi="Calibri"/>
        </w:rPr>
        <w:t>Em que:</w:t>
      </w:r>
    </w:p>
    <w:p w:rsidR="0076629D" w:rsidRPr="004826DC" w:rsidRDefault="0076629D" w:rsidP="0076629D">
      <w:pPr>
        <w:pStyle w:val="RUPCorpo1"/>
        <w:ind w:firstLine="0"/>
        <w:rPr>
          <w:rFonts w:ascii="Calibri" w:hAnsi="Calibri"/>
        </w:rPr>
      </w:pPr>
      <w:r w:rsidRPr="004826DC">
        <w:rPr>
          <w:rFonts w:ascii="Calibri" w:hAnsi="Calibri"/>
        </w:rPr>
        <w:tab/>
      </w:r>
      <w:r w:rsidRPr="004826DC">
        <w:rPr>
          <w:rFonts w:ascii="Calibri" w:hAnsi="Calibri"/>
        </w:rPr>
        <w:tab/>
        <w:t>EFPalt – pontos de função de melhoria da funcionalidade alterada</w:t>
      </w:r>
    </w:p>
    <w:p w:rsidR="0076629D" w:rsidRPr="004826DC" w:rsidRDefault="0076629D" w:rsidP="0076629D">
      <w:pPr>
        <w:pStyle w:val="RUPCorpo1"/>
        <w:ind w:firstLine="0"/>
        <w:rPr>
          <w:rFonts w:ascii="Calibri" w:hAnsi="Calibri"/>
        </w:rPr>
      </w:pPr>
      <w:r w:rsidRPr="004826DC">
        <w:rPr>
          <w:rFonts w:ascii="Calibri" w:hAnsi="Calibri"/>
        </w:rPr>
        <w:tab/>
      </w:r>
      <w:r w:rsidRPr="004826DC">
        <w:rPr>
          <w:rFonts w:ascii="Calibri" w:hAnsi="Calibri"/>
        </w:rPr>
        <w:tab/>
        <w:t>FI – fator de impacto</w:t>
      </w:r>
    </w:p>
    <w:p w:rsidR="0076629D" w:rsidRPr="004826DC" w:rsidRDefault="0076629D" w:rsidP="0076629D">
      <w:pPr>
        <w:pStyle w:val="RUPCorpo1"/>
        <w:ind w:firstLine="0"/>
        <w:rPr>
          <w:rFonts w:ascii="Calibri" w:hAnsi="Calibri"/>
        </w:rPr>
      </w:pPr>
      <w:r w:rsidRPr="004826DC">
        <w:rPr>
          <w:rFonts w:ascii="Calibri" w:hAnsi="Calibri"/>
        </w:rPr>
        <w:tab/>
      </w:r>
      <w:r w:rsidRPr="004826DC">
        <w:rPr>
          <w:rFonts w:ascii="Calibri" w:hAnsi="Calibri"/>
        </w:rPr>
        <w:tab/>
        <w:t>FPalt – pontos de função da funcionalidade alterada</w:t>
      </w:r>
    </w:p>
    <w:p w:rsidR="0076629D" w:rsidRPr="004826DC" w:rsidRDefault="0076629D" w:rsidP="0076629D">
      <w:pPr>
        <w:pStyle w:val="RUPCorpo1"/>
        <w:ind w:firstLine="0"/>
        <w:rPr>
          <w:rFonts w:ascii="Calibri" w:hAnsi="Calibri"/>
        </w:rPr>
      </w:pPr>
    </w:p>
    <w:p w:rsidR="0076629D" w:rsidRPr="004826DC" w:rsidRDefault="0076629D" w:rsidP="00B727DF">
      <w:pPr>
        <w:pStyle w:val="RUPNvel4"/>
        <w:numPr>
          <w:ilvl w:val="4"/>
          <w:numId w:val="73"/>
        </w:numPr>
        <w:tabs>
          <w:tab w:val="clear" w:pos="840"/>
          <w:tab w:val="clear" w:pos="2880"/>
        </w:tabs>
        <w:ind w:left="993" w:hanging="1135"/>
        <w:rPr>
          <w:rFonts w:ascii="Calibri" w:hAnsi="Calibri"/>
        </w:rPr>
      </w:pPr>
      <w:r w:rsidRPr="004826DC">
        <w:rPr>
          <w:rFonts w:ascii="Calibri" w:hAnsi="Calibri"/>
        </w:rPr>
        <w:t xml:space="preserve"> Funções transacionais</w:t>
      </w:r>
    </w:p>
    <w:p w:rsidR="0076629D" w:rsidRPr="004826DC" w:rsidRDefault="0076629D" w:rsidP="0076629D">
      <w:pPr>
        <w:pStyle w:val="RUPCorpo1"/>
        <w:rPr>
          <w:rFonts w:ascii="Calibri" w:hAnsi="Calibri"/>
        </w:rPr>
      </w:pPr>
      <w:r w:rsidRPr="004826DC">
        <w:rPr>
          <w:rFonts w:ascii="Calibri" w:hAnsi="Calibri"/>
        </w:rPr>
        <w:t>As funções transacionais que mudam são identificadas e o tamanho de cada transação após a mudança é determinado.</w:t>
      </w:r>
    </w:p>
    <w:p w:rsidR="0076629D" w:rsidRPr="004826DC" w:rsidRDefault="0076629D" w:rsidP="0076629D">
      <w:pPr>
        <w:pStyle w:val="RUPCorpo1"/>
        <w:rPr>
          <w:rFonts w:ascii="Calibri" w:hAnsi="Calibri"/>
        </w:rPr>
      </w:pPr>
      <w:r w:rsidRPr="004826DC">
        <w:rPr>
          <w:rFonts w:ascii="Calibri" w:hAnsi="Calibri"/>
        </w:rPr>
        <w:t xml:space="preserve">Uma função transacional é considerada mudada se ela é alterada de alguma forma, mas mantém o mesmo nome e propósito tanto após a melhoria quanto antes da melhoria. O padrão EFPA da Nesma é usado para determinar o tamanho da transação após a mudança. </w:t>
      </w:r>
    </w:p>
    <w:p w:rsidR="0076629D" w:rsidRPr="004826DC" w:rsidRDefault="0076629D" w:rsidP="00B727DF">
      <w:pPr>
        <w:pStyle w:val="RUPCorpo1"/>
        <w:numPr>
          <w:ilvl w:val="2"/>
          <w:numId w:val="87"/>
        </w:numPr>
        <w:ind w:left="862" w:hanging="142"/>
        <w:rPr>
          <w:rFonts w:ascii="Calibri" w:hAnsi="Calibri"/>
        </w:rPr>
      </w:pPr>
      <w:r w:rsidRPr="004826DC">
        <w:rPr>
          <w:rFonts w:ascii="Calibri" w:hAnsi="Calibri"/>
        </w:rPr>
        <w:t>Identificar os elementos de dados e arquivos lógicos usados pela transação;</w:t>
      </w:r>
    </w:p>
    <w:p w:rsidR="0076629D" w:rsidRPr="004826DC" w:rsidRDefault="0076629D" w:rsidP="00B727DF">
      <w:pPr>
        <w:pStyle w:val="RUPCorpo1"/>
        <w:numPr>
          <w:ilvl w:val="2"/>
          <w:numId w:val="87"/>
        </w:numPr>
        <w:ind w:left="862" w:hanging="142"/>
        <w:rPr>
          <w:rFonts w:ascii="Calibri" w:hAnsi="Calibri"/>
        </w:rPr>
      </w:pPr>
      <w:r w:rsidRPr="004826DC">
        <w:rPr>
          <w:rFonts w:ascii="Calibri" w:hAnsi="Calibri"/>
        </w:rPr>
        <w:t>Determinar as porcentagens de elementos de dados e arquivos lógicos referenciados mudados como resultado da melhoria:</w:t>
      </w:r>
    </w:p>
    <w:p w:rsidR="0076629D" w:rsidRPr="004826DC" w:rsidRDefault="0076629D" w:rsidP="0076629D">
      <w:pPr>
        <w:autoSpaceDE w:val="0"/>
        <w:autoSpaceDN w:val="0"/>
        <w:adjustRightInd w:val="0"/>
        <w:ind w:left="862" w:firstLine="283"/>
        <w:rPr>
          <w:rFonts w:ascii="Calibri" w:hAnsi="Calibri" w:cs="Arial"/>
          <w:sz w:val="16"/>
          <w:szCs w:val="16"/>
        </w:rPr>
      </w:pPr>
      <w:r w:rsidRPr="004826DC">
        <w:rPr>
          <w:rFonts w:ascii="Calibri" w:hAnsi="Calibri" w:cs="Arial"/>
          <w:sz w:val="16"/>
          <w:szCs w:val="16"/>
        </w:rPr>
        <w:t xml:space="preserve">Porcentagem de TDs = </w:t>
      </w:r>
      <w:r w:rsidRPr="004826DC">
        <w:rPr>
          <w:rFonts w:ascii="Calibri" w:hAnsi="Calibri" w:cs="Arial"/>
          <w:sz w:val="16"/>
          <w:szCs w:val="16"/>
          <w:u w:val="single"/>
        </w:rPr>
        <w:t>Número de TDs incluídos/alterados/excluídos x 100</w:t>
      </w:r>
    </w:p>
    <w:p w:rsidR="0076629D" w:rsidRPr="004826DC" w:rsidRDefault="0076629D" w:rsidP="0076629D">
      <w:pPr>
        <w:pStyle w:val="RUPCorpo1"/>
        <w:ind w:left="862" w:firstLine="283"/>
        <w:rPr>
          <w:rFonts w:ascii="Calibri" w:hAnsi="Calibri" w:cs="Arial"/>
          <w:sz w:val="16"/>
          <w:szCs w:val="16"/>
        </w:rPr>
      </w:pPr>
      <w:r w:rsidRPr="004826DC">
        <w:rPr>
          <w:rFonts w:ascii="Calibri" w:hAnsi="Calibri" w:cs="Arial"/>
          <w:sz w:val="16"/>
          <w:szCs w:val="16"/>
        </w:rPr>
        <w:t xml:space="preserve"> </w:t>
      </w:r>
      <w:r w:rsidRPr="004826DC">
        <w:rPr>
          <w:rFonts w:ascii="Calibri" w:hAnsi="Calibri" w:cs="Arial"/>
          <w:sz w:val="16"/>
          <w:szCs w:val="16"/>
        </w:rPr>
        <w:tab/>
      </w:r>
      <w:r w:rsidRPr="004826DC">
        <w:rPr>
          <w:rFonts w:ascii="Calibri" w:hAnsi="Calibri" w:cs="Arial"/>
          <w:sz w:val="16"/>
          <w:szCs w:val="16"/>
        </w:rPr>
        <w:tab/>
      </w:r>
      <w:r w:rsidRPr="004826DC">
        <w:rPr>
          <w:rFonts w:ascii="Calibri" w:hAnsi="Calibri" w:cs="Arial"/>
          <w:sz w:val="16"/>
          <w:szCs w:val="16"/>
        </w:rPr>
        <w:tab/>
        <w:t xml:space="preserve">     Número de TDs na função de transação original</w:t>
      </w:r>
    </w:p>
    <w:p w:rsidR="0076629D" w:rsidRPr="004826DC" w:rsidRDefault="0076629D" w:rsidP="0076629D">
      <w:pPr>
        <w:pStyle w:val="RUPCorpo1"/>
        <w:ind w:left="862" w:firstLine="283"/>
        <w:rPr>
          <w:rFonts w:ascii="Calibri" w:hAnsi="Calibri" w:cs="Arial"/>
          <w:sz w:val="16"/>
          <w:szCs w:val="16"/>
        </w:rPr>
      </w:pPr>
    </w:p>
    <w:p w:rsidR="0076629D" w:rsidRPr="004826DC" w:rsidRDefault="0076629D" w:rsidP="0076629D">
      <w:pPr>
        <w:autoSpaceDE w:val="0"/>
        <w:autoSpaceDN w:val="0"/>
        <w:adjustRightInd w:val="0"/>
        <w:ind w:left="862" w:firstLine="283"/>
        <w:rPr>
          <w:rFonts w:ascii="Calibri" w:hAnsi="Calibri" w:cs="Arial"/>
          <w:sz w:val="16"/>
          <w:szCs w:val="16"/>
        </w:rPr>
      </w:pPr>
      <w:r w:rsidRPr="004826DC">
        <w:rPr>
          <w:rFonts w:ascii="Calibri" w:hAnsi="Calibri" w:cs="Arial"/>
          <w:sz w:val="16"/>
          <w:szCs w:val="16"/>
        </w:rPr>
        <w:t xml:space="preserve">Porcentagem de ALRs = </w:t>
      </w:r>
      <w:r w:rsidRPr="004826DC">
        <w:rPr>
          <w:rFonts w:ascii="Calibri" w:hAnsi="Calibri" w:cs="Arial"/>
          <w:sz w:val="16"/>
          <w:szCs w:val="16"/>
          <w:u w:val="single"/>
        </w:rPr>
        <w:t>Número de ALRs incluídos/alterados/excluídos x 100</w:t>
      </w:r>
    </w:p>
    <w:p w:rsidR="0076629D" w:rsidRPr="004826DC" w:rsidRDefault="0076629D" w:rsidP="0076629D">
      <w:pPr>
        <w:pStyle w:val="RUPCorpo1"/>
        <w:ind w:left="862" w:firstLine="283"/>
        <w:rPr>
          <w:rFonts w:ascii="Calibri" w:hAnsi="Calibri" w:cs="Arial"/>
          <w:sz w:val="16"/>
          <w:szCs w:val="16"/>
        </w:rPr>
      </w:pPr>
      <w:r w:rsidRPr="004826DC">
        <w:rPr>
          <w:rFonts w:ascii="Calibri" w:hAnsi="Calibri" w:cs="Arial"/>
          <w:sz w:val="16"/>
          <w:szCs w:val="16"/>
        </w:rPr>
        <w:t xml:space="preserve"> </w:t>
      </w:r>
      <w:r w:rsidRPr="004826DC">
        <w:rPr>
          <w:rFonts w:ascii="Calibri" w:hAnsi="Calibri" w:cs="Arial"/>
          <w:sz w:val="16"/>
          <w:szCs w:val="16"/>
        </w:rPr>
        <w:tab/>
      </w:r>
      <w:r w:rsidRPr="004826DC">
        <w:rPr>
          <w:rFonts w:ascii="Calibri" w:hAnsi="Calibri" w:cs="Arial"/>
          <w:sz w:val="16"/>
          <w:szCs w:val="16"/>
        </w:rPr>
        <w:tab/>
      </w:r>
      <w:r w:rsidRPr="004826DC">
        <w:rPr>
          <w:rFonts w:ascii="Calibri" w:hAnsi="Calibri" w:cs="Arial"/>
          <w:sz w:val="16"/>
          <w:szCs w:val="16"/>
        </w:rPr>
        <w:tab/>
        <w:t xml:space="preserve">       Número de ALRs na função de transação original</w:t>
      </w:r>
    </w:p>
    <w:p w:rsidR="0076629D" w:rsidRPr="004826DC" w:rsidRDefault="0076629D" w:rsidP="00B727DF">
      <w:pPr>
        <w:pStyle w:val="RUPCorpo1"/>
        <w:numPr>
          <w:ilvl w:val="2"/>
          <w:numId w:val="87"/>
        </w:numPr>
        <w:ind w:left="862" w:hanging="142"/>
        <w:rPr>
          <w:rFonts w:ascii="Calibri" w:hAnsi="Calibri"/>
        </w:rPr>
      </w:pPr>
      <w:r w:rsidRPr="004826DC">
        <w:rPr>
          <w:rFonts w:ascii="Calibri" w:hAnsi="Calibri"/>
        </w:rPr>
        <w:t>Determinar o fator de impacto para a transação</w:t>
      </w:r>
    </w:p>
    <w:p w:rsidR="0076629D" w:rsidRPr="004826DC" w:rsidRDefault="0076629D" w:rsidP="00B727DF">
      <w:pPr>
        <w:pStyle w:val="RUPCorpo1"/>
        <w:numPr>
          <w:ilvl w:val="2"/>
          <w:numId w:val="87"/>
        </w:numPr>
        <w:ind w:left="862" w:hanging="142"/>
        <w:rPr>
          <w:rFonts w:ascii="Calibri" w:hAnsi="Calibri"/>
        </w:rPr>
      </w:pPr>
      <w:r w:rsidRPr="004826DC">
        <w:rPr>
          <w:rFonts w:ascii="Calibri" w:hAnsi="Calibri"/>
        </w:rPr>
        <w:t>Calcular o número de pontos de função da melhoria</w:t>
      </w:r>
    </w:p>
    <w:p w:rsidR="0076629D" w:rsidRPr="004826DC" w:rsidRDefault="0076629D" w:rsidP="0076629D">
      <w:pPr>
        <w:pStyle w:val="RUPCorpo1"/>
        <w:ind w:left="862" w:firstLine="0"/>
        <w:rPr>
          <w:rFonts w:ascii="Calibri" w:hAnsi="Calibri"/>
        </w:rPr>
      </w:pPr>
    </w:p>
    <w:tbl>
      <w:tblPr>
        <w:tblW w:w="0" w:type="auto"/>
        <w:tblInd w:w="12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261"/>
        <w:gridCol w:w="1134"/>
        <w:gridCol w:w="1134"/>
        <w:gridCol w:w="1077"/>
      </w:tblGrid>
      <w:tr w:rsidR="0076629D" w:rsidRPr="004826DC" w:rsidTr="0076629D">
        <w:tc>
          <w:tcPr>
            <w:tcW w:w="3261" w:type="dxa"/>
          </w:tcPr>
          <w:p w:rsidR="0076629D" w:rsidRPr="004826DC" w:rsidRDefault="0076629D" w:rsidP="0076629D">
            <w:pPr>
              <w:pStyle w:val="RUPCorpo1"/>
              <w:ind w:firstLine="0"/>
              <w:jc w:val="left"/>
              <w:rPr>
                <w:rFonts w:ascii="Calibri" w:hAnsi="Calibri"/>
                <w:b/>
              </w:rPr>
            </w:pPr>
            <w:r w:rsidRPr="004826DC">
              <w:rPr>
                <w:rFonts w:ascii="Calibri" w:hAnsi="Calibri"/>
                <w:b/>
              </w:rPr>
              <w:t>Mudança:</w:t>
            </w:r>
          </w:p>
        </w:tc>
        <w:tc>
          <w:tcPr>
            <w:tcW w:w="3345" w:type="dxa"/>
            <w:gridSpan w:val="3"/>
          </w:tcPr>
          <w:p w:rsidR="0076629D" w:rsidRPr="004826DC" w:rsidRDefault="0076629D" w:rsidP="0076629D">
            <w:pPr>
              <w:pStyle w:val="RUPCorpo1"/>
              <w:ind w:firstLine="0"/>
              <w:jc w:val="left"/>
              <w:rPr>
                <w:rFonts w:ascii="Calibri" w:hAnsi="Calibri"/>
                <w:b/>
              </w:rPr>
            </w:pPr>
            <w:r w:rsidRPr="004826DC">
              <w:rPr>
                <w:rFonts w:ascii="Calibri" w:hAnsi="Calibri"/>
                <w:b/>
              </w:rPr>
              <w:t>Porcentagem de TDs</w:t>
            </w:r>
          </w:p>
        </w:tc>
      </w:tr>
      <w:tr w:rsidR="0076629D" w:rsidRPr="004826DC" w:rsidTr="0076629D">
        <w:tc>
          <w:tcPr>
            <w:tcW w:w="3261" w:type="dxa"/>
          </w:tcPr>
          <w:p w:rsidR="0076629D" w:rsidRPr="004826DC" w:rsidRDefault="0076629D" w:rsidP="0076629D">
            <w:pPr>
              <w:pStyle w:val="RUPCorpo1"/>
              <w:ind w:firstLine="0"/>
              <w:jc w:val="left"/>
              <w:rPr>
                <w:rFonts w:ascii="Calibri" w:hAnsi="Calibri"/>
                <w:b/>
              </w:rPr>
            </w:pPr>
            <w:r w:rsidRPr="004826DC">
              <w:rPr>
                <w:rFonts w:ascii="Calibri" w:hAnsi="Calibri"/>
                <w:b/>
              </w:rPr>
              <w:t>Porcentagem de ALRs</w:t>
            </w:r>
          </w:p>
        </w:tc>
        <w:tc>
          <w:tcPr>
            <w:tcW w:w="1134" w:type="dxa"/>
          </w:tcPr>
          <w:p w:rsidR="0076629D" w:rsidRPr="004826DC" w:rsidRDefault="0076629D" w:rsidP="0076629D">
            <w:pPr>
              <w:pStyle w:val="RUPCorpo1"/>
              <w:ind w:firstLine="0"/>
              <w:rPr>
                <w:rFonts w:ascii="Calibri" w:hAnsi="Calibri"/>
              </w:rPr>
            </w:pPr>
            <w:r w:rsidRPr="004826DC">
              <w:rPr>
                <w:rFonts w:ascii="Calibri" w:hAnsi="Calibri"/>
              </w:rPr>
              <w:t>&lt;=67%</w:t>
            </w:r>
          </w:p>
        </w:tc>
        <w:tc>
          <w:tcPr>
            <w:tcW w:w="1134" w:type="dxa"/>
          </w:tcPr>
          <w:p w:rsidR="0076629D" w:rsidRPr="004826DC" w:rsidRDefault="0076629D" w:rsidP="0076629D">
            <w:pPr>
              <w:pStyle w:val="RUPCorpo1"/>
              <w:ind w:firstLine="0"/>
              <w:rPr>
                <w:rFonts w:ascii="Calibri" w:hAnsi="Calibri"/>
              </w:rPr>
            </w:pPr>
            <w:r w:rsidRPr="004826DC">
              <w:rPr>
                <w:rFonts w:ascii="Calibri" w:hAnsi="Calibri"/>
              </w:rPr>
              <w:t>&lt;=100%</w:t>
            </w:r>
          </w:p>
        </w:tc>
        <w:tc>
          <w:tcPr>
            <w:tcW w:w="1077" w:type="dxa"/>
          </w:tcPr>
          <w:p w:rsidR="0076629D" w:rsidRPr="004826DC" w:rsidRDefault="0076629D" w:rsidP="0076629D">
            <w:pPr>
              <w:pStyle w:val="RUPCorpo1"/>
              <w:ind w:firstLine="0"/>
              <w:rPr>
                <w:rFonts w:ascii="Calibri" w:hAnsi="Calibri"/>
              </w:rPr>
            </w:pPr>
            <w:r w:rsidRPr="004826DC">
              <w:rPr>
                <w:rFonts w:ascii="Calibri" w:hAnsi="Calibri"/>
              </w:rPr>
              <w:t>&gt;100%</w:t>
            </w:r>
          </w:p>
        </w:tc>
      </w:tr>
      <w:tr w:rsidR="0076629D" w:rsidRPr="004826DC" w:rsidTr="0076629D">
        <w:tc>
          <w:tcPr>
            <w:tcW w:w="3261" w:type="dxa"/>
          </w:tcPr>
          <w:p w:rsidR="0076629D" w:rsidRPr="004826DC" w:rsidRDefault="0076629D" w:rsidP="0076629D">
            <w:pPr>
              <w:pStyle w:val="RUPCorpo1"/>
              <w:ind w:firstLine="0"/>
              <w:rPr>
                <w:rFonts w:ascii="Calibri" w:hAnsi="Calibri"/>
              </w:rPr>
            </w:pPr>
            <w:r w:rsidRPr="004826DC">
              <w:rPr>
                <w:rFonts w:ascii="Calibri" w:hAnsi="Calibri"/>
              </w:rPr>
              <w:lastRenderedPageBreak/>
              <w:t>&lt;=33%</w:t>
            </w:r>
          </w:p>
        </w:tc>
        <w:tc>
          <w:tcPr>
            <w:tcW w:w="1134" w:type="dxa"/>
          </w:tcPr>
          <w:p w:rsidR="0076629D" w:rsidRPr="004826DC" w:rsidRDefault="0076629D" w:rsidP="0076629D">
            <w:pPr>
              <w:pStyle w:val="RUPCorpo1"/>
              <w:ind w:firstLine="0"/>
              <w:rPr>
                <w:rFonts w:ascii="Calibri" w:hAnsi="Calibri"/>
              </w:rPr>
            </w:pPr>
            <w:r w:rsidRPr="004826DC">
              <w:rPr>
                <w:rFonts w:ascii="Calibri" w:hAnsi="Calibri"/>
              </w:rPr>
              <w:t>0,25</w:t>
            </w:r>
          </w:p>
        </w:tc>
        <w:tc>
          <w:tcPr>
            <w:tcW w:w="1134" w:type="dxa"/>
          </w:tcPr>
          <w:p w:rsidR="0076629D" w:rsidRPr="004826DC" w:rsidRDefault="0076629D" w:rsidP="0076629D">
            <w:pPr>
              <w:pStyle w:val="RUPCorpo1"/>
              <w:ind w:firstLine="0"/>
              <w:rPr>
                <w:rFonts w:ascii="Calibri" w:hAnsi="Calibri"/>
              </w:rPr>
            </w:pPr>
            <w:r w:rsidRPr="004826DC">
              <w:rPr>
                <w:rFonts w:ascii="Calibri" w:hAnsi="Calibri"/>
              </w:rPr>
              <w:t>0,50</w:t>
            </w:r>
          </w:p>
        </w:tc>
        <w:tc>
          <w:tcPr>
            <w:tcW w:w="1077" w:type="dxa"/>
          </w:tcPr>
          <w:p w:rsidR="0076629D" w:rsidRPr="004826DC" w:rsidRDefault="0076629D" w:rsidP="0076629D">
            <w:pPr>
              <w:pStyle w:val="RUPCorpo1"/>
              <w:ind w:firstLine="0"/>
              <w:rPr>
                <w:rFonts w:ascii="Calibri" w:hAnsi="Calibri"/>
              </w:rPr>
            </w:pPr>
            <w:r w:rsidRPr="004826DC">
              <w:rPr>
                <w:rFonts w:ascii="Calibri" w:hAnsi="Calibri"/>
              </w:rPr>
              <w:t>0,75</w:t>
            </w:r>
          </w:p>
        </w:tc>
      </w:tr>
      <w:tr w:rsidR="0076629D" w:rsidRPr="004826DC" w:rsidTr="0076629D">
        <w:tc>
          <w:tcPr>
            <w:tcW w:w="3261" w:type="dxa"/>
          </w:tcPr>
          <w:p w:rsidR="0076629D" w:rsidRPr="004826DC" w:rsidRDefault="0076629D" w:rsidP="0076629D">
            <w:pPr>
              <w:pStyle w:val="RUPCorpo1"/>
              <w:ind w:firstLine="0"/>
              <w:rPr>
                <w:rFonts w:ascii="Calibri" w:hAnsi="Calibri"/>
              </w:rPr>
            </w:pPr>
            <w:r w:rsidRPr="004826DC">
              <w:rPr>
                <w:rFonts w:ascii="Calibri" w:hAnsi="Calibri"/>
              </w:rPr>
              <w:t>&lt;=67%</w:t>
            </w:r>
          </w:p>
        </w:tc>
        <w:tc>
          <w:tcPr>
            <w:tcW w:w="1134" w:type="dxa"/>
          </w:tcPr>
          <w:p w:rsidR="0076629D" w:rsidRPr="004826DC" w:rsidRDefault="0076629D" w:rsidP="0076629D">
            <w:pPr>
              <w:pStyle w:val="RUPCorpo1"/>
              <w:ind w:firstLine="0"/>
              <w:rPr>
                <w:rFonts w:ascii="Calibri" w:hAnsi="Calibri"/>
              </w:rPr>
            </w:pPr>
            <w:r w:rsidRPr="004826DC">
              <w:rPr>
                <w:rFonts w:ascii="Calibri" w:hAnsi="Calibri"/>
              </w:rPr>
              <w:t>0,50</w:t>
            </w:r>
          </w:p>
        </w:tc>
        <w:tc>
          <w:tcPr>
            <w:tcW w:w="1134" w:type="dxa"/>
          </w:tcPr>
          <w:p w:rsidR="0076629D" w:rsidRPr="004826DC" w:rsidRDefault="0076629D" w:rsidP="0076629D">
            <w:pPr>
              <w:pStyle w:val="RUPCorpo1"/>
              <w:ind w:firstLine="0"/>
              <w:rPr>
                <w:rFonts w:ascii="Calibri" w:hAnsi="Calibri"/>
              </w:rPr>
            </w:pPr>
            <w:r w:rsidRPr="004826DC">
              <w:rPr>
                <w:rFonts w:ascii="Calibri" w:hAnsi="Calibri"/>
              </w:rPr>
              <w:t>0,75</w:t>
            </w:r>
          </w:p>
        </w:tc>
        <w:tc>
          <w:tcPr>
            <w:tcW w:w="1077" w:type="dxa"/>
          </w:tcPr>
          <w:p w:rsidR="0076629D" w:rsidRPr="004826DC" w:rsidRDefault="0076629D" w:rsidP="0076629D">
            <w:pPr>
              <w:pStyle w:val="RUPCorpo1"/>
              <w:ind w:firstLine="0"/>
              <w:rPr>
                <w:rFonts w:ascii="Calibri" w:hAnsi="Calibri"/>
              </w:rPr>
            </w:pPr>
            <w:r w:rsidRPr="004826DC">
              <w:rPr>
                <w:rFonts w:ascii="Calibri" w:hAnsi="Calibri"/>
              </w:rPr>
              <w:t>1,00</w:t>
            </w:r>
          </w:p>
        </w:tc>
      </w:tr>
      <w:tr w:rsidR="0076629D" w:rsidRPr="004826DC" w:rsidTr="0076629D">
        <w:tc>
          <w:tcPr>
            <w:tcW w:w="3261" w:type="dxa"/>
          </w:tcPr>
          <w:p w:rsidR="0076629D" w:rsidRPr="004826DC" w:rsidRDefault="0076629D" w:rsidP="0076629D">
            <w:pPr>
              <w:pStyle w:val="RUPCorpo1"/>
              <w:ind w:firstLine="0"/>
              <w:rPr>
                <w:rFonts w:ascii="Calibri" w:hAnsi="Calibri"/>
              </w:rPr>
            </w:pPr>
            <w:r w:rsidRPr="004826DC">
              <w:rPr>
                <w:rFonts w:ascii="Calibri" w:hAnsi="Calibri"/>
              </w:rPr>
              <w:t>&lt;=100%</w:t>
            </w:r>
          </w:p>
        </w:tc>
        <w:tc>
          <w:tcPr>
            <w:tcW w:w="1134" w:type="dxa"/>
          </w:tcPr>
          <w:p w:rsidR="0076629D" w:rsidRPr="004826DC" w:rsidRDefault="0076629D" w:rsidP="0076629D">
            <w:pPr>
              <w:pStyle w:val="RUPCorpo1"/>
              <w:ind w:firstLine="0"/>
              <w:rPr>
                <w:rFonts w:ascii="Calibri" w:hAnsi="Calibri"/>
              </w:rPr>
            </w:pPr>
            <w:r w:rsidRPr="004826DC">
              <w:rPr>
                <w:rFonts w:ascii="Calibri" w:hAnsi="Calibri"/>
              </w:rPr>
              <w:t>0,75</w:t>
            </w:r>
          </w:p>
        </w:tc>
        <w:tc>
          <w:tcPr>
            <w:tcW w:w="1134" w:type="dxa"/>
          </w:tcPr>
          <w:p w:rsidR="0076629D" w:rsidRPr="004826DC" w:rsidRDefault="0076629D" w:rsidP="0076629D">
            <w:pPr>
              <w:pStyle w:val="RUPCorpo1"/>
              <w:ind w:firstLine="0"/>
              <w:rPr>
                <w:rFonts w:ascii="Calibri" w:hAnsi="Calibri"/>
              </w:rPr>
            </w:pPr>
            <w:r w:rsidRPr="004826DC">
              <w:rPr>
                <w:rFonts w:ascii="Calibri" w:hAnsi="Calibri"/>
              </w:rPr>
              <w:t>1,00</w:t>
            </w:r>
          </w:p>
        </w:tc>
        <w:tc>
          <w:tcPr>
            <w:tcW w:w="1077" w:type="dxa"/>
          </w:tcPr>
          <w:p w:rsidR="0076629D" w:rsidRPr="004826DC" w:rsidRDefault="0076629D" w:rsidP="0076629D">
            <w:pPr>
              <w:pStyle w:val="RUPCorpo1"/>
              <w:ind w:firstLine="0"/>
              <w:rPr>
                <w:rFonts w:ascii="Calibri" w:hAnsi="Calibri"/>
              </w:rPr>
            </w:pPr>
            <w:r w:rsidRPr="004826DC">
              <w:rPr>
                <w:rFonts w:ascii="Calibri" w:hAnsi="Calibri"/>
              </w:rPr>
              <w:t>1,25</w:t>
            </w:r>
          </w:p>
        </w:tc>
      </w:tr>
      <w:tr w:rsidR="0076629D" w:rsidRPr="004826DC" w:rsidTr="0076629D">
        <w:tc>
          <w:tcPr>
            <w:tcW w:w="3261" w:type="dxa"/>
          </w:tcPr>
          <w:p w:rsidR="0076629D" w:rsidRPr="004826DC" w:rsidRDefault="0076629D" w:rsidP="0076629D">
            <w:pPr>
              <w:pStyle w:val="RUPCorpo1"/>
              <w:ind w:firstLine="0"/>
              <w:rPr>
                <w:rFonts w:ascii="Calibri" w:hAnsi="Calibri"/>
              </w:rPr>
            </w:pPr>
            <w:r w:rsidRPr="004826DC">
              <w:rPr>
                <w:rFonts w:ascii="Calibri" w:hAnsi="Calibri"/>
              </w:rPr>
              <w:t>&gt;100%</w:t>
            </w:r>
          </w:p>
        </w:tc>
        <w:tc>
          <w:tcPr>
            <w:tcW w:w="1134" w:type="dxa"/>
          </w:tcPr>
          <w:p w:rsidR="0076629D" w:rsidRPr="004826DC" w:rsidRDefault="0076629D" w:rsidP="0076629D">
            <w:pPr>
              <w:pStyle w:val="RUPCorpo1"/>
              <w:ind w:firstLine="0"/>
              <w:rPr>
                <w:rFonts w:ascii="Calibri" w:hAnsi="Calibri"/>
              </w:rPr>
            </w:pPr>
            <w:r w:rsidRPr="004826DC">
              <w:rPr>
                <w:rFonts w:ascii="Calibri" w:hAnsi="Calibri"/>
              </w:rPr>
              <w:t>1,00</w:t>
            </w:r>
          </w:p>
        </w:tc>
        <w:tc>
          <w:tcPr>
            <w:tcW w:w="1134" w:type="dxa"/>
          </w:tcPr>
          <w:p w:rsidR="0076629D" w:rsidRPr="004826DC" w:rsidRDefault="0076629D" w:rsidP="0076629D">
            <w:pPr>
              <w:pStyle w:val="RUPCorpo1"/>
              <w:ind w:firstLine="0"/>
              <w:rPr>
                <w:rFonts w:ascii="Calibri" w:hAnsi="Calibri"/>
              </w:rPr>
            </w:pPr>
            <w:r w:rsidRPr="004826DC">
              <w:rPr>
                <w:rFonts w:ascii="Calibri" w:hAnsi="Calibri"/>
              </w:rPr>
              <w:t>1,25</w:t>
            </w:r>
          </w:p>
        </w:tc>
        <w:tc>
          <w:tcPr>
            <w:tcW w:w="1077" w:type="dxa"/>
          </w:tcPr>
          <w:p w:rsidR="0076629D" w:rsidRPr="004826DC" w:rsidRDefault="0076629D" w:rsidP="0076629D">
            <w:pPr>
              <w:pStyle w:val="RUPCorpo1"/>
              <w:ind w:firstLine="0"/>
              <w:rPr>
                <w:rFonts w:ascii="Calibri" w:hAnsi="Calibri"/>
              </w:rPr>
            </w:pPr>
            <w:r w:rsidRPr="004826DC">
              <w:rPr>
                <w:rFonts w:ascii="Calibri" w:hAnsi="Calibri"/>
              </w:rPr>
              <w:t>1,50</w:t>
            </w:r>
          </w:p>
        </w:tc>
      </w:tr>
    </w:tbl>
    <w:p w:rsidR="0076629D" w:rsidRPr="004826DC" w:rsidRDefault="0076629D" w:rsidP="0076629D">
      <w:pPr>
        <w:pStyle w:val="RUPCorpo1"/>
        <w:ind w:left="1418" w:firstLine="0"/>
        <w:rPr>
          <w:rFonts w:ascii="Calibri" w:hAnsi="Calibri"/>
        </w:rPr>
      </w:pPr>
      <w:r w:rsidRPr="004826DC">
        <w:rPr>
          <w:rFonts w:ascii="Calibri" w:hAnsi="Calibri"/>
        </w:rPr>
        <w:t>EFPalt = FI x FPalt</w:t>
      </w:r>
    </w:p>
    <w:p w:rsidR="0076629D" w:rsidRPr="004826DC" w:rsidRDefault="0076629D" w:rsidP="0076629D">
      <w:pPr>
        <w:pStyle w:val="RUPCorpo2"/>
        <w:ind w:left="1440" w:firstLine="0"/>
        <w:rPr>
          <w:rFonts w:ascii="Calibri" w:hAnsi="Calibri"/>
        </w:rPr>
      </w:pPr>
      <w:r w:rsidRPr="004826DC">
        <w:rPr>
          <w:rFonts w:ascii="Calibri" w:hAnsi="Calibri"/>
        </w:rPr>
        <w:t>Em que:</w:t>
      </w:r>
    </w:p>
    <w:p w:rsidR="0076629D" w:rsidRPr="004826DC" w:rsidRDefault="0076629D" w:rsidP="0076629D">
      <w:pPr>
        <w:pStyle w:val="RUPCorpo1"/>
        <w:ind w:left="698" w:firstLine="720"/>
        <w:rPr>
          <w:rFonts w:ascii="Calibri" w:hAnsi="Calibri"/>
        </w:rPr>
      </w:pPr>
      <w:r w:rsidRPr="004826DC">
        <w:rPr>
          <w:rFonts w:ascii="Calibri" w:hAnsi="Calibri"/>
        </w:rPr>
        <w:t>EFPalt – pontos de função de melhoria da funcionalidade alterada</w:t>
      </w:r>
    </w:p>
    <w:p w:rsidR="0076629D" w:rsidRPr="004826DC" w:rsidRDefault="0076629D" w:rsidP="0076629D">
      <w:pPr>
        <w:pStyle w:val="RUPCorpo1"/>
        <w:ind w:firstLine="0"/>
        <w:rPr>
          <w:rFonts w:ascii="Calibri" w:hAnsi="Calibri"/>
        </w:rPr>
      </w:pPr>
      <w:r w:rsidRPr="004826DC">
        <w:rPr>
          <w:rFonts w:ascii="Calibri" w:hAnsi="Calibri"/>
        </w:rPr>
        <w:tab/>
      </w:r>
      <w:r w:rsidRPr="004826DC">
        <w:rPr>
          <w:rFonts w:ascii="Calibri" w:hAnsi="Calibri"/>
        </w:rPr>
        <w:tab/>
        <w:t>FI – fator de impacto</w:t>
      </w:r>
    </w:p>
    <w:p w:rsidR="0076629D" w:rsidRPr="004826DC" w:rsidRDefault="0076629D" w:rsidP="0076629D">
      <w:pPr>
        <w:pStyle w:val="RUPCorpo1"/>
        <w:ind w:firstLine="0"/>
        <w:rPr>
          <w:rFonts w:ascii="Calibri" w:hAnsi="Calibri"/>
        </w:rPr>
      </w:pPr>
      <w:r w:rsidRPr="004826DC">
        <w:rPr>
          <w:rFonts w:ascii="Calibri" w:hAnsi="Calibri"/>
        </w:rPr>
        <w:tab/>
      </w:r>
      <w:r w:rsidRPr="004826DC">
        <w:rPr>
          <w:rFonts w:ascii="Calibri" w:hAnsi="Calibri"/>
        </w:rPr>
        <w:tab/>
        <w:t>FPalt – pontos de função da funcionalidade alterada</w:t>
      </w:r>
    </w:p>
    <w:p w:rsidR="0076629D" w:rsidRPr="004826DC" w:rsidRDefault="0076629D" w:rsidP="0076629D">
      <w:pPr>
        <w:pStyle w:val="RUPCorpo1"/>
        <w:ind w:left="3090" w:firstLine="0"/>
        <w:rPr>
          <w:rFonts w:ascii="Calibri" w:hAnsi="Calibri"/>
          <w:b/>
          <w:i/>
        </w:rPr>
      </w:pPr>
    </w:p>
    <w:p w:rsidR="0076629D" w:rsidRPr="004826DC" w:rsidRDefault="0076629D" w:rsidP="0076629D">
      <w:pPr>
        <w:pStyle w:val="RUPNvel4"/>
        <w:rPr>
          <w:rFonts w:ascii="Calibri" w:hAnsi="Calibri"/>
        </w:rPr>
      </w:pPr>
      <w:r w:rsidRPr="004826DC">
        <w:rPr>
          <w:rFonts w:ascii="Calibri" w:hAnsi="Calibri"/>
        </w:rPr>
        <w:t>Apurar os pontos de função do caso de melhoria</w:t>
      </w:r>
    </w:p>
    <w:p w:rsidR="0076629D" w:rsidRPr="004826DC" w:rsidRDefault="0076629D" w:rsidP="0076629D">
      <w:pPr>
        <w:pStyle w:val="RUPCorpo1"/>
        <w:rPr>
          <w:rFonts w:ascii="Calibri" w:hAnsi="Calibri"/>
        </w:rPr>
      </w:pPr>
      <w:r w:rsidRPr="004826DC">
        <w:rPr>
          <w:rFonts w:ascii="Calibri" w:hAnsi="Calibri"/>
        </w:rPr>
        <w:t>A fórmula de cálculo é a seguinte:</w:t>
      </w:r>
    </w:p>
    <w:p w:rsidR="0076629D" w:rsidRPr="004826DC" w:rsidRDefault="0076629D" w:rsidP="0076629D">
      <w:pPr>
        <w:pStyle w:val="RUPCorpo2"/>
        <w:ind w:left="1440" w:firstLine="0"/>
        <w:rPr>
          <w:rFonts w:ascii="Calibri" w:hAnsi="Calibri"/>
        </w:rPr>
      </w:pPr>
      <w:r w:rsidRPr="004826DC">
        <w:rPr>
          <w:rFonts w:ascii="Calibri" w:hAnsi="Calibri"/>
        </w:rPr>
        <w:t>FPmel = EFPinc + EFPalt + EFPconv + EFPexc</w:t>
      </w:r>
    </w:p>
    <w:p w:rsidR="0076629D" w:rsidRPr="004826DC" w:rsidRDefault="0076629D" w:rsidP="0076629D">
      <w:pPr>
        <w:pStyle w:val="RUPCorpo2"/>
        <w:ind w:left="1440" w:firstLine="0"/>
        <w:rPr>
          <w:rFonts w:ascii="Calibri" w:hAnsi="Calibri"/>
        </w:rPr>
      </w:pPr>
      <w:r w:rsidRPr="004826DC">
        <w:rPr>
          <w:rFonts w:ascii="Calibri" w:hAnsi="Calibri"/>
        </w:rPr>
        <w:t>Em que:</w:t>
      </w:r>
    </w:p>
    <w:p w:rsidR="0076629D" w:rsidRPr="004826DC" w:rsidRDefault="0076629D" w:rsidP="0076629D">
      <w:pPr>
        <w:pStyle w:val="RUPCorpo2"/>
        <w:ind w:left="1440" w:firstLine="0"/>
        <w:rPr>
          <w:rFonts w:ascii="Calibri" w:hAnsi="Calibri"/>
        </w:rPr>
      </w:pPr>
      <w:r w:rsidRPr="004826DC">
        <w:rPr>
          <w:rFonts w:ascii="Calibri" w:hAnsi="Calibri"/>
        </w:rPr>
        <w:t>FPmel é o  número de pontos de função do caso de melhoria;</w:t>
      </w:r>
    </w:p>
    <w:p w:rsidR="0076629D" w:rsidRPr="004826DC" w:rsidRDefault="0076629D" w:rsidP="0076629D">
      <w:pPr>
        <w:pStyle w:val="RUPCorpo2"/>
        <w:ind w:left="1440" w:firstLine="0"/>
        <w:rPr>
          <w:rFonts w:ascii="Calibri" w:hAnsi="Calibri"/>
        </w:rPr>
      </w:pPr>
      <w:r w:rsidRPr="004826DC">
        <w:rPr>
          <w:rFonts w:ascii="Calibri" w:hAnsi="Calibri"/>
        </w:rPr>
        <w:t>EFPinc é o número de pontos de função de melhoria, segundo Nesma, das funções incluídas na aplicação pelo caso de melhoria;</w:t>
      </w:r>
    </w:p>
    <w:p w:rsidR="0076629D" w:rsidRPr="004826DC" w:rsidRDefault="0076629D" w:rsidP="0076629D">
      <w:pPr>
        <w:pStyle w:val="RUPCorpo2"/>
        <w:ind w:left="1440" w:firstLine="0"/>
        <w:rPr>
          <w:rFonts w:ascii="Calibri" w:hAnsi="Calibri"/>
        </w:rPr>
      </w:pPr>
      <w:r w:rsidRPr="004826DC">
        <w:rPr>
          <w:rFonts w:ascii="Calibri" w:hAnsi="Calibri"/>
        </w:rPr>
        <w:t>EFPalt é o número de pontos de função de melhoria, segundo Nesma, das funções modificadas na aplicação pelo caso de melhoria. Reflete as funções depois das modificações;</w:t>
      </w:r>
    </w:p>
    <w:p w:rsidR="0076629D" w:rsidRPr="004826DC" w:rsidRDefault="0076629D" w:rsidP="0076629D">
      <w:pPr>
        <w:pStyle w:val="RUPCorpo2"/>
        <w:ind w:left="1440" w:firstLine="0"/>
        <w:rPr>
          <w:rFonts w:ascii="Calibri" w:hAnsi="Calibri"/>
        </w:rPr>
      </w:pPr>
      <w:r w:rsidRPr="004826DC">
        <w:rPr>
          <w:rFonts w:ascii="Calibri" w:hAnsi="Calibri"/>
        </w:rPr>
        <w:t>EFPconv é o número de pontos de função de melhoria, segundo Nesma, das funções de conversão;</w:t>
      </w:r>
    </w:p>
    <w:p w:rsidR="0076629D" w:rsidRPr="004826DC" w:rsidRDefault="0076629D" w:rsidP="0076629D">
      <w:pPr>
        <w:pStyle w:val="RUPCorpo2"/>
        <w:ind w:left="1440" w:firstLine="0"/>
        <w:rPr>
          <w:rFonts w:ascii="Calibri" w:hAnsi="Calibri"/>
        </w:rPr>
      </w:pPr>
      <w:r w:rsidRPr="004826DC">
        <w:rPr>
          <w:rFonts w:ascii="Calibri" w:hAnsi="Calibri"/>
        </w:rPr>
        <w:t>EFPexc é o número de pontos de função de melhoria, segundo Nesma, das funções excluídas da aplicação pelo caso de melhoria.</w:t>
      </w:r>
    </w:p>
    <w:p w:rsidR="0076629D" w:rsidRPr="004826DC" w:rsidRDefault="0076629D" w:rsidP="0076629D">
      <w:pPr>
        <w:pStyle w:val="RUPNvel2"/>
        <w:rPr>
          <w:rFonts w:ascii="Calibri" w:hAnsi="Calibri"/>
          <w:noProof w:val="0"/>
        </w:rPr>
      </w:pPr>
      <w:bookmarkStart w:id="124" w:name="_Toc317770281"/>
      <w:r w:rsidRPr="004826DC">
        <w:rPr>
          <w:rFonts w:ascii="Calibri" w:hAnsi="Calibri"/>
          <w:noProof w:val="0"/>
        </w:rPr>
        <w:t>Dimensionamento de aplicações</w:t>
      </w:r>
      <w:bookmarkEnd w:id="124"/>
    </w:p>
    <w:p w:rsidR="0076629D" w:rsidRPr="004826DC" w:rsidRDefault="0076629D" w:rsidP="0076629D">
      <w:pPr>
        <w:pStyle w:val="RUPCorpo2"/>
        <w:rPr>
          <w:rFonts w:ascii="Calibri" w:hAnsi="Calibri"/>
        </w:rPr>
      </w:pPr>
      <w:r w:rsidRPr="004826DC">
        <w:rPr>
          <w:rFonts w:ascii="Calibri" w:hAnsi="Calibri"/>
        </w:rPr>
        <w:t xml:space="preserve">Se for uma medição do tipo aplicação, o número de pontos de função da aplicação será dado pela soma dos pontos de função das funções que a compõem, dentro da visão do usuário. </w:t>
      </w:r>
    </w:p>
    <w:p w:rsidR="0076629D" w:rsidRPr="004826DC" w:rsidRDefault="0076629D" w:rsidP="0076629D">
      <w:pPr>
        <w:pStyle w:val="RUPCorpo2"/>
        <w:rPr>
          <w:rFonts w:ascii="Calibri" w:hAnsi="Calibri"/>
        </w:rPr>
      </w:pPr>
    </w:p>
    <w:p w:rsidR="0076629D" w:rsidRPr="004826DC" w:rsidRDefault="0076629D" w:rsidP="0076629D">
      <w:pPr>
        <w:pStyle w:val="RUPNvel3"/>
        <w:rPr>
          <w:rFonts w:ascii="Calibri" w:hAnsi="Calibri"/>
        </w:rPr>
      </w:pPr>
      <w:bookmarkStart w:id="125" w:name="_Toc317770282"/>
      <w:r w:rsidRPr="004826DC">
        <w:rPr>
          <w:rFonts w:ascii="Calibri" w:hAnsi="Calibri"/>
        </w:rPr>
        <w:t>Dimensionamento do sistema após um caso de  melhoria</w:t>
      </w:r>
      <w:bookmarkEnd w:id="125"/>
    </w:p>
    <w:p w:rsidR="0076629D" w:rsidRPr="004826DC" w:rsidRDefault="0076629D" w:rsidP="0076629D">
      <w:pPr>
        <w:pStyle w:val="RUPCorpo1"/>
        <w:rPr>
          <w:rFonts w:ascii="Calibri" w:hAnsi="Calibri"/>
        </w:rPr>
      </w:pPr>
      <w:r w:rsidRPr="004826DC">
        <w:rPr>
          <w:rFonts w:ascii="Calibri" w:hAnsi="Calibri"/>
        </w:rPr>
        <w:t>O tamanho da aplicação após o caso de melhoria é calculado pela seguinte fórmula:</w:t>
      </w:r>
    </w:p>
    <w:p w:rsidR="0076629D" w:rsidRPr="004826DC" w:rsidRDefault="0076629D" w:rsidP="0076629D">
      <w:pPr>
        <w:pStyle w:val="RUPCorpo1"/>
        <w:ind w:left="851" w:firstLine="589"/>
        <w:rPr>
          <w:rFonts w:ascii="Calibri" w:hAnsi="Calibri"/>
        </w:rPr>
      </w:pPr>
      <w:r w:rsidRPr="004826DC">
        <w:rPr>
          <w:rFonts w:ascii="Calibri" w:hAnsi="Calibri"/>
        </w:rPr>
        <w:t>FP = FPant + FPinc + FPalt (depois) – (FPalt (antes) + FPexc)</w:t>
      </w:r>
    </w:p>
    <w:p w:rsidR="0076629D" w:rsidRPr="004826DC" w:rsidRDefault="0076629D" w:rsidP="0076629D">
      <w:pPr>
        <w:pStyle w:val="RUPCorpo2"/>
        <w:ind w:left="1440" w:firstLine="0"/>
        <w:rPr>
          <w:rFonts w:ascii="Calibri" w:hAnsi="Calibri"/>
        </w:rPr>
      </w:pPr>
      <w:r w:rsidRPr="004826DC">
        <w:rPr>
          <w:rFonts w:ascii="Calibri" w:hAnsi="Calibri"/>
        </w:rPr>
        <w:t>Em que:</w:t>
      </w:r>
    </w:p>
    <w:p w:rsidR="0076629D" w:rsidRPr="004826DC" w:rsidRDefault="0076629D" w:rsidP="0076629D">
      <w:pPr>
        <w:pStyle w:val="RUPCorpo2"/>
        <w:ind w:left="1440" w:firstLine="0"/>
        <w:rPr>
          <w:rFonts w:ascii="Calibri" w:hAnsi="Calibri"/>
        </w:rPr>
      </w:pPr>
      <w:r w:rsidRPr="004826DC">
        <w:rPr>
          <w:rFonts w:ascii="Calibri" w:hAnsi="Calibri"/>
        </w:rPr>
        <w:t>FP é o  número de pontos de função da aplicação após o caso de melhoria;</w:t>
      </w:r>
    </w:p>
    <w:p w:rsidR="0076629D" w:rsidRPr="004826DC" w:rsidRDefault="0076629D" w:rsidP="0076629D">
      <w:pPr>
        <w:pStyle w:val="RUPCorpo2"/>
        <w:ind w:left="1440" w:firstLine="0"/>
        <w:rPr>
          <w:rFonts w:ascii="Calibri" w:hAnsi="Calibri"/>
        </w:rPr>
      </w:pPr>
      <w:r w:rsidRPr="004826DC">
        <w:rPr>
          <w:rFonts w:ascii="Calibri" w:hAnsi="Calibri"/>
        </w:rPr>
        <w:t>FPant é o número de pontos de função da aplicação antes do caso de melhoria;</w:t>
      </w:r>
    </w:p>
    <w:p w:rsidR="0076629D" w:rsidRPr="004826DC" w:rsidRDefault="0076629D" w:rsidP="0076629D">
      <w:pPr>
        <w:pStyle w:val="RUPCorpo2"/>
        <w:ind w:left="1440" w:firstLine="0"/>
        <w:rPr>
          <w:rFonts w:ascii="Calibri" w:hAnsi="Calibri"/>
        </w:rPr>
      </w:pPr>
      <w:r w:rsidRPr="004826DC">
        <w:rPr>
          <w:rFonts w:ascii="Calibri" w:hAnsi="Calibri"/>
        </w:rPr>
        <w:t>FPinc é o número de pontos de função das funções incluídas pelo caso de melhoria;</w:t>
      </w:r>
    </w:p>
    <w:p w:rsidR="0076629D" w:rsidRPr="004826DC" w:rsidRDefault="0076629D" w:rsidP="0076629D">
      <w:pPr>
        <w:pStyle w:val="RUPCorpo2"/>
        <w:ind w:left="1440" w:firstLine="0"/>
        <w:rPr>
          <w:rFonts w:ascii="Calibri" w:hAnsi="Calibri"/>
        </w:rPr>
      </w:pPr>
      <w:r w:rsidRPr="004826DC">
        <w:rPr>
          <w:rFonts w:ascii="Calibri" w:hAnsi="Calibri"/>
        </w:rPr>
        <w:t>FPalt (depois) é o número de pontos de função das funções alteradas pelo caso de melhoria, aferidos após a alteração;</w:t>
      </w:r>
    </w:p>
    <w:p w:rsidR="0076629D" w:rsidRPr="004826DC" w:rsidRDefault="0076629D" w:rsidP="0076629D">
      <w:pPr>
        <w:pStyle w:val="RUPCorpo2"/>
        <w:ind w:left="1440" w:firstLine="0"/>
        <w:rPr>
          <w:rFonts w:ascii="Calibri" w:hAnsi="Calibri"/>
        </w:rPr>
      </w:pPr>
      <w:r w:rsidRPr="004826DC">
        <w:rPr>
          <w:rFonts w:ascii="Calibri" w:hAnsi="Calibri"/>
        </w:rPr>
        <w:t>FPalt (antes) é o número de pontos de função das funções alteradas pelo caso de melhoria, aferidos antes da alteração;</w:t>
      </w:r>
    </w:p>
    <w:p w:rsidR="0076629D" w:rsidRPr="004826DC" w:rsidRDefault="0076629D" w:rsidP="0076629D">
      <w:pPr>
        <w:pStyle w:val="RUPCorpo2"/>
        <w:ind w:left="1440" w:firstLine="0"/>
        <w:rPr>
          <w:rFonts w:ascii="Calibri" w:hAnsi="Calibri"/>
        </w:rPr>
      </w:pPr>
      <w:r w:rsidRPr="004826DC">
        <w:rPr>
          <w:rFonts w:ascii="Calibri" w:hAnsi="Calibri"/>
        </w:rPr>
        <w:t>FPexc é o número de pontos de função das funções excluídas pelo caso de melhoria.</w:t>
      </w:r>
    </w:p>
    <w:p w:rsidR="0076629D" w:rsidRPr="004826DC" w:rsidRDefault="0076629D" w:rsidP="0076629D">
      <w:pPr>
        <w:pStyle w:val="RUPCorpo1"/>
        <w:ind w:left="851" w:firstLine="0"/>
        <w:rPr>
          <w:rFonts w:ascii="Calibri" w:hAnsi="Calibri"/>
        </w:rPr>
      </w:pPr>
    </w:p>
    <w:p w:rsidR="0076629D" w:rsidRPr="004826DC" w:rsidRDefault="0076629D" w:rsidP="0076629D">
      <w:pPr>
        <w:pStyle w:val="RUPNvel1"/>
        <w:rPr>
          <w:rFonts w:ascii="Calibri" w:hAnsi="Calibri"/>
        </w:rPr>
      </w:pPr>
      <w:bookmarkStart w:id="126" w:name="_Toc317770283"/>
      <w:r w:rsidRPr="004826DC">
        <w:rPr>
          <w:rFonts w:ascii="Calibri" w:hAnsi="Calibri"/>
        </w:rPr>
        <w:lastRenderedPageBreak/>
        <w:t>Documentação</w:t>
      </w:r>
      <w:bookmarkEnd w:id="126"/>
      <w:r w:rsidRPr="004826DC">
        <w:rPr>
          <w:rFonts w:ascii="Calibri" w:hAnsi="Calibri"/>
        </w:rPr>
        <w:t xml:space="preserve"> </w:t>
      </w:r>
    </w:p>
    <w:p w:rsidR="0076629D" w:rsidRPr="004826DC" w:rsidRDefault="0076629D" w:rsidP="0076629D">
      <w:pPr>
        <w:pStyle w:val="RUPNvel3"/>
        <w:rPr>
          <w:rFonts w:ascii="Calibri" w:hAnsi="Calibri"/>
        </w:rPr>
      </w:pPr>
      <w:bookmarkStart w:id="127" w:name="_Toc317770284"/>
      <w:r w:rsidRPr="004826DC">
        <w:rPr>
          <w:rFonts w:ascii="Calibri" w:hAnsi="Calibri"/>
        </w:rPr>
        <w:t>Nomenclatura</w:t>
      </w:r>
      <w:bookmarkEnd w:id="127"/>
    </w:p>
    <w:p w:rsidR="0076629D" w:rsidRPr="004826DC" w:rsidRDefault="0076629D" w:rsidP="0076629D">
      <w:pPr>
        <w:pStyle w:val="RUPCorpo2"/>
        <w:rPr>
          <w:rFonts w:ascii="Calibri" w:hAnsi="Calibri"/>
        </w:rPr>
      </w:pPr>
      <w:r w:rsidRPr="004826DC">
        <w:rPr>
          <w:rFonts w:ascii="Calibri" w:hAnsi="Calibri"/>
        </w:rPr>
        <w:t>A utilização do jargão do negócio deve ser cuidadosamente observada para não ser confundido com os vícios de linguagem do analista de desenvolvimento.</w:t>
      </w:r>
    </w:p>
    <w:p w:rsidR="0076629D" w:rsidRPr="004826DC" w:rsidRDefault="0076629D" w:rsidP="0076629D">
      <w:pPr>
        <w:pStyle w:val="RUPCorpo2"/>
        <w:rPr>
          <w:rFonts w:ascii="Calibri" w:hAnsi="Calibri"/>
        </w:rPr>
      </w:pPr>
    </w:p>
    <w:p w:rsidR="0076629D" w:rsidRPr="004826DC" w:rsidRDefault="0076629D" w:rsidP="0076629D">
      <w:pPr>
        <w:pStyle w:val="RUPNvel4"/>
        <w:rPr>
          <w:rFonts w:ascii="Calibri" w:hAnsi="Calibri"/>
        </w:rPr>
      </w:pPr>
      <w:r w:rsidRPr="004826DC">
        <w:rPr>
          <w:rFonts w:ascii="Calibri" w:hAnsi="Calibri"/>
        </w:rPr>
        <w:t>Padrão para nomenclatura de funções de transação</w:t>
      </w:r>
    </w:p>
    <w:p w:rsidR="0076629D" w:rsidRPr="004826DC" w:rsidRDefault="0076629D" w:rsidP="0076629D">
      <w:pPr>
        <w:pStyle w:val="RUPCorpo2"/>
        <w:rPr>
          <w:rFonts w:ascii="Calibri" w:hAnsi="Calibri"/>
        </w:rPr>
      </w:pPr>
      <w:r w:rsidRPr="004826DC">
        <w:rPr>
          <w:rFonts w:ascii="Calibri" w:hAnsi="Calibri"/>
        </w:rPr>
        <w:t>O nome do processo elementar deverá, sempre que possível, ser composto do conceito envolvido e do objetivo da transação (verbo no infinitivo): Conceito – verbo. Apenas a inicial da primeira palavra deverá estar com letra maiúscula.</w:t>
      </w:r>
    </w:p>
    <w:p w:rsidR="0076629D" w:rsidRPr="004826DC" w:rsidRDefault="0076629D" w:rsidP="0076629D">
      <w:pPr>
        <w:pStyle w:val="RUPCorpo2"/>
        <w:rPr>
          <w:rFonts w:ascii="Calibri" w:hAnsi="Calibri"/>
        </w:rPr>
      </w:pPr>
      <w:r w:rsidRPr="004826DC">
        <w:rPr>
          <w:rFonts w:ascii="Calibri" w:hAnsi="Calibri"/>
        </w:rPr>
        <w:t>Exemplos: Tramitação-incluir (= Tramitar); Tramitação-excluir; Tramitação-estornar (= um tipo de alteração)</w:t>
      </w:r>
    </w:p>
    <w:p w:rsidR="0076629D" w:rsidRPr="004826DC" w:rsidRDefault="0076629D" w:rsidP="0076629D">
      <w:pPr>
        <w:pStyle w:val="RUPCorpo2"/>
        <w:rPr>
          <w:rFonts w:ascii="Calibri" w:hAnsi="Calibri"/>
        </w:rPr>
      </w:pPr>
    </w:p>
    <w:p w:rsidR="0076629D" w:rsidRPr="004826DC" w:rsidRDefault="0076629D" w:rsidP="0076629D">
      <w:pPr>
        <w:pStyle w:val="RUPNvel4"/>
        <w:rPr>
          <w:rFonts w:ascii="Calibri" w:hAnsi="Calibri"/>
        </w:rPr>
      </w:pPr>
      <w:r w:rsidRPr="004826DC">
        <w:rPr>
          <w:rFonts w:ascii="Calibri" w:hAnsi="Calibri"/>
        </w:rPr>
        <w:t>Padrão para nomenclatura de tipos de registro</w:t>
      </w:r>
    </w:p>
    <w:p w:rsidR="0076629D" w:rsidRPr="004826DC" w:rsidRDefault="0076629D" w:rsidP="0076629D">
      <w:pPr>
        <w:pStyle w:val="RUPNvel4"/>
        <w:tabs>
          <w:tab w:val="clear" w:pos="1505"/>
        </w:tabs>
        <w:ind w:firstLine="0"/>
        <w:rPr>
          <w:rFonts w:ascii="Calibri" w:hAnsi="Calibri"/>
        </w:rPr>
      </w:pPr>
      <w:r w:rsidRPr="004826DC">
        <w:rPr>
          <w:rFonts w:ascii="Calibri" w:hAnsi="Calibri"/>
        </w:rPr>
        <w:t xml:space="preserve">Se for um subtipo, usar expressão “é um”; se for agrupamento de campos, usar “tem”. </w:t>
      </w:r>
    </w:p>
    <w:p w:rsidR="0076629D" w:rsidRPr="004826DC" w:rsidRDefault="0076629D" w:rsidP="0076629D">
      <w:pPr>
        <w:pStyle w:val="RUPNvel4"/>
        <w:tabs>
          <w:tab w:val="clear" w:pos="1505"/>
        </w:tabs>
        <w:ind w:firstLine="0"/>
        <w:rPr>
          <w:rFonts w:ascii="Calibri" w:hAnsi="Calibri"/>
        </w:rPr>
      </w:pPr>
      <w:r w:rsidRPr="004826DC">
        <w:rPr>
          <w:rFonts w:ascii="Calibri" w:hAnsi="Calibri"/>
        </w:rPr>
        <w:t>Exemplos: (i) Suponhamos que um arquivo lógico Ato tenha como subtipo Ato de Admissão. Nesse caso, o nome do registro lógico seria “É um ato de admissão” .</w:t>
      </w:r>
    </w:p>
    <w:p w:rsidR="0076629D" w:rsidRPr="004826DC" w:rsidRDefault="0076629D" w:rsidP="0076629D">
      <w:pPr>
        <w:pStyle w:val="RUPCorpo4"/>
        <w:rPr>
          <w:rFonts w:ascii="Calibri" w:hAnsi="Calibri"/>
          <w:lang w:val="pt-BR"/>
        </w:rPr>
      </w:pPr>
      <w:r w:rsidRPr="004826DC">
        <w:rPr>
          <w:rFonts w:ascii="Calibri" w:hAnsi="Calibri"/>
          <w:lang w:val="pt-BR"/>
        </w:rPr>
        <w:tab/>
      </w:r>
      <w:r w:rsidRPr="004826DC">
        <w:rPr>
          <w:rFonts w:ascii="Calibri" w:hAnsi="Calibri"/>
          <w:lang w:val="pt-BR"/>
        </w:rPr>
        <w:tab/>
        <w:t>(ii) Suponhamos que um arquivo lógico Processo tenha um agrupamento com campos de tramitação do processo. Nesse caso, o nome do registro lógico seria “Tem tramitação”.</w:t>
      </w:r>
    </w:p>
    <w:p w:rsidR="0076629D" w:rsidRPr="004826DC" w:rsidRDefault="0076629D" w:rsidP="0076629D">
      <w:pPr>
        <w:pStyle w:val="RUPCorpo4"/>
        <w:rPr>
          <w:rFonts w:ascii="Calibri" w:hAnsi="Calibri"/>
          <w:lang w:val="pt-BR"/>
        </w:rPr>
      </w:pPr>
    </w:p>
    <w:p w:rsidR="0076629D" w:rsidRPr="004826DC" w:rsidRDefault="0076629D" w:rsidP="0076629D">
      <w:pPr>
        <w:pStyle w:val="RUPNvel3"/>
        <w:rPr>
          <w:rFonts w:ascii="Calibri" w:hAnsi="Calibri"/>
        </w:rPr>
      </w:pPr>
      <w:bookmarkStart w:id="128" w:name="_Toc317770285"/>
      <w:r w:rsidRPr="004826DC">
        <w:rPr>
          <w:rFonts w:ascii="Calibri" w:hAnsi="Calibri"/>
        </w:rPr>
        <w:t>Itens exigidos para contagem detalhada</w:t>
      </w:r>
      <w:bookmarkEnd w:id="128"/>
    </w:p>
    <w:p w:rsidR="0076629D" w:rsidRPr="004826DC" w:rsidRDefault="0076629D" w:rsidP="0076629D">
      <w:pPr>
        <w:pStyle w:val="RUPCorpo2"/>
        <w:rPr>
          <w:rFonts w:ascii="Calibri" w:hAnsi="Calibri"/>
        </w:rPr>
      </w:pPr>
      <w:r w:rsidRPr="004826DC">
        <w:rPr>
          <w:rFonts w:ascii="Calibri" w:hAnsi="Calibri"/>
        </w:rPr>
        <w:t xml:space="preserve">É obrigatória a referência à documentação das funcionalidades </w:t>
      </w:r>
    </w:p>
    <w:p w:rsidR="0076629D" w:rsidRPr="004826DC" w:rsidRDefault="0076629D" w:rsidP="0076629D">
      <w:pPr>
        <w:pStyle w:val="RUPCorpo2"/>
        <w:rPr>
          <w:rFonts w:ascii="Calibri" w:hAnsi="Calibri"/>
        </w:rPr>
      </w:pPr>
      <w:r w:rsidRPr="004826DC">
        <w:rPr>
          <w:rFonts w:ascii="Calibri" w:hAnsi="Calibri"/>
        </w:rPr>
        <w:t>Essa documentação pode ser um caso de uso ou outro padrão adotado. Deve conter uma listagem detalhada, aprovada pelos usuários, dos campos de cada tela exibida pelo sistema, bem como a descrição das principais ações, regras de negócio e outras particularidades dessa tela. Caso a lógica envolva uma sequência de telas, informar na primeira tela toda a lógica envolvida nas telas referenciadas. Um cuidado especial deve ser tomado ao registrar a vinculação de execução das ações entre as várias telas exibidas para não estruturá-las de forma errônea. Se houver, deverá ser fornecida também uma cópia (</w:t>
      </w:r>
      <w:r w:rsidRPr="004826DC">
        <w:rPr>
          <w:rFonts w:ascii="Calibri" w:hAnsi="Calibri"/>
          <w:i/>
        </w:rPr>
        <w:t>print screen</w:t>
      </w:r>
      <w:r w:rsidRPr="004826DC">
        <w:rPr>
          <w:rFonts w:ascii="Calibri" w:hAnsi="Calibri"/>
        </w:rPr>
        <w:t>) de cada tela.</w:t>
      </w:r>
    </w:p>
    <w:p w:rsidR="0076629D" w:rsidRPr="004826DC" w:rsidRDefault="0076629D" w:rsidP="0076629D">
      <w:pPr>
        <w:pStyle w:val="RUPCorpo2"/>
        <w:ind w:firstLine="426"/>
        <w:rPr>
          <w:rFonts w:ascii="Calibri" w:hAnsi="Calibri"/>
        </w:rPr>
      </w:pPr>
      <w:r w:rsidRPr="004826DC">
        <w:rPr>
          <w:rFonts w:ascii="Calibri" w:hAnsi="Calibri"/>
        </w:rPr>
        <w:t>11.1.2.1 É necessário identificar, no mínimo, as funcionalidades e os elementos de medição.</w:t>
      </w:r>
    </w:p>
    <w:p w:rsidR="0076629D" w:rsidRPr="004826DC" w:rsidRDefault="0076629D" w:rsidP="0076629D">
      <w:pPr>
        <w:pStyle w:val="RUPCorpo2"/>
        <w:ind w:firstLine="426"/>
        <w:rPr>
          <w:rFonts w:ascii="Calibri" w:hAnsi="Calibri"/>
        </w:rPr>
      </w:pPr>
      <w:r w:rsidRPr="004826DC">
        <w:rPr>
          <w:rFonts w:ascii="Calibri" w:hAnsi="Calibri"/>
        </w:rPr>
        <w:t>11.1.2.1.1 Cada elemento funcional necessário para o cálculo dos pontos de função deve ser identificado pelo nome.</w:t>
      </w:r>
    </w:p>
    <w:p w:rsidR="0076629D" w:rsidRPr="004826DC" w:rsidRDefault="0076629D" w:rsidP="0076629D">
      <w:pPr>
        <w:pStyle w:val="RUPCorpo2"/>
        <w:ind w:firstLine="426"/>
        <w:rPr>
          <w:rFonts w:ascii="Calibri" w:hAnsi="Calibri"/>
          <w:u w:val="single"/>
        </w:rPr>
      </w:pPr>
      <w:r w:rsidRPr="004826DC">
        <w:rPr>
          <w:rFonts w:ascii="Calibri" w:hAnsi="Calibri"/>
        </w:rPr>
        <w:t>11.1.2.2 A documentação de uma ordem de serviço (ou instrumento equivalente) deve identificar as funções envolvidas no caso (melhoria ou desenvolvimento) e referenciar os detalhes das alterações em cada funcionalidade.</w:t>
      </w:r>
    </w:p>
    <w:p w:rsidR="0076629D" w:rsidRPr="004826DC" w:rsidRDefault="0076629D" w:rsidP="0076629D">
      <w:pPr>
        <w:pStyle w:val="RUPNvel1"/>
        <w:tabs>
          <w:tab w:val="clear" w:pos="360"/>
        </w:tabs>
        <w:rPr>
          <w:rFonts w:ascii="Calibri" w:hAnsi="Calibri"/>
        </w:rPr>
      </w:pPr>
    </w:p>
    <w:p w:rsidR="0076629D" w:rsidRPr="004826DC" w:rsidRDefault="0076629D" w:rsidP="0076629D">
      <w:pPr>
        <w:pStyle w:val="RUPNvel1"/>
        <w:rPr>
          <w:rFonts w:ascii="Calibri" w:hAnsi="Calibri"/>
        </w:rPr>
      </w:pPr>
      <w:bookmarkStart w:id="129" w:name="_Toc317770286"/>
      <w:r w:rsidRPr="004826DC">
        <w:rPr>
          <w:rFonts w:ascii="Calibri" w:hAnsi="Calibri"/>
        </w:rPr>
        <w:t>métrica PARA data warehouse</w:t>
      </w:r>
      <w:bookmarkEnd w:id="129"/>
    </w:p>
    <w:p w:rsidR="0076629D" w:rsidRPr="004826DC" w:rsidRDefault="0076629D" w:rsidP="0076629D">
      <w:pPr>
        <w:pStyle w:val="RUPNvel2"/>
        <w:rPr>
          <w:rFonts w:ascii="Calibri" w:hAnsi="Calibri"/>
        </w:rPr>
      </w:pPr>
      <w:bookmarkStart w:id="130" w:name="_Toc317770287"/>
      <w:r w:rsidRPr="004826DC">
        <w:rPr>
          <w:rFonts w:ascii="Calibri" w:hAnsi="Calibri"/>
        </w:rPr>
        <w:t>Entradas externas</w:t>
      </w:r>
      <w:bookmarkEnd w:id="130"/>
    </w:p>
    <w:p w:rsidR="0076629D" w:rsidRPr="004826DC" w:rsidRDefault="0076629D" w:rsidP="0076629D">
      <w:pPr>
        <w:pStyle w:val="PSDS-CorpodeTexto"/>
        <w:spacing w:before="120" w:after="120" w:line="360" w:lineRule="auto"/>
        <w:ind w:firstLine="709"/>
        <w:jc w:val="both"/>
        <w:rPr>
          <w:rFonts w:ascii="Calibri" w:hAnsi="Calibri"/>
          <w:sz w:val="20"/>
          <w:szCs w:val="20"/>
          <w:lang w:val="pt-BR"/>
        </w:rPr>
      </w:pPr>
      <w:r w:rsidRPr="004826DC">
        <w:rPr>
          <w:rFonts w:ascii="Calibri" w:hAnsi="Calibri"/>
          <w:sz w:val="20"/>
          <w:szCs w:val="20"/>
          <w:lang w:val="pt-BR"/>
        </w:rPr>
        <w:t xml:space="preserve">Em casos de melhoria e desenvolvimento de </w:t>
      </w:r>
      <w:r w:rsidRPr="004826DC">
        <w:rPr>
          <w:rFonts w:ascii="Calibri" w:hAnsi="Calibri"/>
          <w:i/>
          <w:sz w:val="20"/>
          <w:szCs w:val="20"/>
          <w:lang w:val="pt-BR"/>
        </w:rPr>
        <w:t>data warehouse</w:t>
      </w:r>
      <w:r w:rsidRPr="004826DC">
        <w:rPr>
          <w:rFonts w:ascii="Calibri" w:hAnsi="Calibri"/>
          <w:sz w:val="20"/>
          <w:szCs w:val="20"/>
          <w:lang w:val="pt-BR"/>
        </w:rPr>
        <w:t xml:space="preserve"> geralmente existem funcionalidades de cargas de dados nas tabelas do DW. Estas tabelas são denominadas de tabelas fato e tabelas dimensão em um modelo multidimensional em um diagrama estrela. As funcionalidades de carga de dados são classificadas como entradas externas. </w:t>
      </w:r>
    </w:p>
    <w:p w:rsidR="0076629D" w:rsidRPr="004826DC" w:rsidRDefault="0076629D" w:rsidP="0076629D">
      <w:pPr>
        <w:pStyle w:val="PSDS-CorpodeTexto"/>
        <w:spacing w:before="120" w:after="120" w:line="360" w:lineRule="auto"/>
        <w:ind w:firstLine="709"/>
        <w:jc w:val="both"/>
        <w:rPr>
          <w:rFonts w:ascii="Calibri" w:hAnsi="Calibri"/>
          <w:sz w:val="20"/>
          <w:szCs w:val="20"/>
          <w:lang w:val="pt-BR"/>
        </w:rPr>
      </w:pPr>
      <w:r w:rsidRPr="004826DC">
        <w:rPr>
          <w:rFonts w:ascii="Calibri" w:hAnsi="Calibri"/>
          <w:sz w:val="20"/>
          <w:szCs w:val="20"/>
          <w:lang w:val="pt-BR"/>
        </w:rPr>
        <w:t xml:space="preserve">Uma situação a considerar trata da substituição da implementação de uma carga de dados pela cópia direta de dados do sistema de origem dentro da fronteira do DW, em ambiente de produção. Nesse caso, a cópia dos </w:t>
      </w:r>
      <w:r w:rsidRPr="004826DC">
        <w:rPr>
          <w:rFonts w:ascii="Calibri" w:hAnsi="Calibri"/>
          <w:sz w:val="20"/>
          <w:szCs w:val="20"/>
          <w:lang w:val="pt-BR"/>
        </w:rPr>
        <w:lastRenderedPageBreak/>
        <w:t>dados em produção é uma solução técnica, e a funcionalidade de carga continua existindo, devendo ser contada como entrada externa.</w:t>
      </w:r>
    </w:p>
    <w:p w:rsidR="0076629D" w:rsidRPr="004826DC" w:rsidRDefault="0076629D" w:rsidP="0076629D">
      <w:pPr>
        <w:pStyle w:val="PSDS-CorpodeTexto"/>
        <w:spacing w:before="120" w:after="120" w:line="360" w:lineRule="auto"/>
        <w:ind w:firstLine="709"/>
        <w:jc w:val="both"/>
        <w:rPr>
          <w:rFonts w:ascii="Calibri" w:hAnsi="Calibri"/>
          <w:sz w:val="20"/>
          <w:szCs w:val="20"/>
          <w:lang w:val="pt-BR"/>
        </w:rPr>
      </w:pPr>
      <w:r w:rsidRPr="004826DC">
        <w:rPr>
          <w:rFonts w:ascii="Calibri" w:hAnsi="Calibri"/>
          <w:sz w:val="20"/>
          <w:szCs w:val="20"/>
          <w:lang w:val="pt-BR"/>
        </w:rPr>
        <w:t xml:space="preserve">Geralmente, os dados do DW provenientes de outras aplicações, denominadas de aplicações de origem dos dados, são armazenados em uma base de dados temporária, denominada </w:t>
      </w:r>
      <w:r w:rsidRPr="004826DC">
        <w:rPr>
          <w:rFonts w:ascii="Calibri" w:hAnsi="Calibri"/>
          <w:i/>
          <w:sz w:val="20"/>
          <w:szCs w:val="20"/>
          <w:lang w:val="pt-BR"/>
        </w:rPr>
        <w:t>Data Staging Area</w:t>
      </w:r>
      <w:r w:rsidRPr="004826DC">
        <w:rPr>
          <w:rFonts w:ascii="Calibri" w:hAnsi="Calibri"/>
          <w:sz w:val="20"/>
          <w:szCs w:val="20"/>
          <w:lang w:val="pt-BR"/>
        </w:rPr>
        <w:t xml:space="preserve"> (DSA). Assim, os dados são importados da aplicação de origem para a DSA e então, em outro processo de integração, importa os dados da DSA para as tabelas fato e dimensão do DW. Observe que a utilização da DSA é uma solução técnica, portanto não tem contagem de pontos de função. No entanto, é importante ressaltar que em alguns casos, o usuário deseja realizar consultas e emitir relatórios diretamente sobre os dados da DSA. Nesses casos, as funcionalidades da DSA serão consideradas na contagem de pontos de função. Os dados da DSA serão contados como arquivos lógicos internos. As cargas de dados serão contadas como entradas externas.</w:t>
      </w:r>
    </w:p>
    <w:p w:rsidR="0076629D" w:rsidRPr="004826DC" w:rsidRDefault="0076629D" w:rsidP="0076629D">
      <w:pPr>
        <w:pStyle w:val="RUPNvel2"/>
        <w:rPr>
          <w:rFonts w:ascii="Calibri" w:hAnsi="Calibri"/>
        </w:rPr>
      </w:pPr>
      <w:bookmarkStart w:id="131" w:name="_Toc317770288"/>
      <w:r w:rsidRPr="004826DC">
        <w:rPr>
          <w:rFonts w:ascii="Calibri" w:hAnsi="Calibri"/>
        </w:rPr>
        <w:t>Consultas e saídas externas</w:t>
      </w:r>
      <w:bookmarkEnd w:id="131"/>
    </w:p>
    <w:p w:rsidR="0076629D" w:rsidRPr="004826DC" w:rsidRDefault="0076629D" w:rsidP="0076629D">
      <w:pPr>
        <w:spacing w:before="120" w:after="120" w:line="360" w:lineRule="auto"/>
        <w:ind w:firstLine="709"/>
        <w:jc w:val="both"/>
        <w:rPr>
          <w:rFonts w:ascii="Calibri" w:hAnsi="Calibri"/>
        </w:rPr>
      </w:pPr>
      <w:r w:rsidRPr="004826DC">
        <w:rPr>
          <w:rFonts w:ascii="Calibri" w:hAnsi="Calibri"/>
        </w:rPr>
        <w:t>Frequentemente, em casos de melhoria e desenvolvimento de DW existem funcionalidades que geram arquivos de dados consolidados nas aplicações de origem (aplicações que fornecem os dados para o DW). Estas funcionalidades de exportação de dados da aplicação de origem podem ser contadas como saídas externas ou consultas externas na fronteira da aplicação de origem como manutenção evolutiva. Observe que estas funcionalidades não fazem parte da fronteira da aplicação de DW. No entanto, fazem parte do escopo da contagem do caso de melhoria ou desenvolvimento de DW.</w:t>
      </w:r>
    </w:p>
    <w:p w:rsidR="0076629D" w:rsidRPr="004826DC" w:rsidRDefault="0076629D" w:rsidP="0076629D">
      <w:pPr>
        <w:spacing w:before="120" w:after="120" w:line="360" w:lineRule="auto"/>
        <w:ind w:firstLine="709"/>
        <w:jc w:val="both"/>
        <w:rPr>
          <w:rFonts w:ascii="Calibri" w:hAnsi="Calibri"/>
        </w:rPr>
      </w:pPr>
      <w:r w:rsidRPr="004826DC">
        <w:rPr>
          <w:rFonts w:ascii="Calibri" w:hAnsi="Calibri"/>
        </w:rPr>
        <w:t>Em alguns momentos, o DW acessa diretamente o banco de dados das aplicações de origem, por meio de ferramentas. Observe que nesses momentos não há transferência de dados para o banco de dados do DW. Assim, os dados do sistema de origem são contados como arquivos de interface externa e as consultas são contadas como consultas externas ou saídas externas.</w:t>
      </w:r>
    </w:p>
    <w:p w:rsidR="0076629D" w:rsidRPr="004826DC" w:rsidRDefault="0076629D" w:rsidP="0076629D">
      <w:pPr>
        <w:spacing w:before="120" w:after="120" w:line="360" w:lineRule="auto"/>
        <w:ind w:firstLine="709"/>
        <w:jc w:val="both"/>
        <w:rPr>
          <w:rFonts w:ascii="Calibri" w:hAnsi="Calibri"/>
        </w:rPr>
      </w:pPr>
      <w:r w:rsidRPr="004826DC">
        <w:rPr>
          <w:rFonts w:ascii="Calibri" w:hAnsi="Calibri"/>
        </w:rPr>
        <w:t xml:space="preserve">Em aplicações de </w:t>
      </w:r>
      <w:r w:rsidRPr="004826DC">
        <w:rPr>
          <w:rFonts w:ascii="Calibri" w:hAnsi="Calibri"/>
          <w:i/>
        </w:rPr>
        <w:t>data warehouse</w:t>
      </w:r>
      <w:r w:rsidRPr="004826DC">
        <w:rPr>
          <w:rFonts w:ascii="Calibri" w:hAnsi="Calibri"/>
        </w:rPr>
        <w:t xml:space="preserve"> existem requisitos para geração de relatórios usando as ferramentas.  Os relatórios requisitados pelo usuário e implementados pela equipe de desenvolvimento são contados como saídas externas. Os relatórios gerados pelo usuário por meio da ferramenta OLAP não são contados, porque não constituem um requisito do usuário para a equipe de desenvolvimento. </w:t>
      </w:r>
    </w:p>
    <w:p w:rsidR="0076629D" w:rsidRPr="004826DC" w:rsidRDefault="0076629D" w:rsidP="0076629D">
      <w:pPr>
        <w:pStyle w:val="RUPNvel3"/>
        <w:rPr>
          <w:rFonts w:ascii="Calibri" w:hAnsi="Calibri"/>
        </w:rPr>
      </w:pPr>
      <w:bookmarkStart w:id="132" w:name="_Toc317770289"/>
      <w:r w:rsidRPr="004826DC">
        <w:rPr>
          <w:rFonts w:ascii="Calibri" w:hAnsi="Calibri"/>
        </w:rPr>
        <w:t>Consultas com múltiplas mídias</w:t>
      </w:r>
      <w:bookmarkEnd w:id="132"/>
    </w:p>
    <w:p w:rsidR="0076629D" w:rsidRPr="004826DC" w:rsidRDefault="0076629D" w:rsidP="0076629D">
      <w:pPr>
        <w:pStyle w:val="PSDS-CorpodeTexto"/>
        <w:spacing w:before="120" w:after="120" w:line="360" w:lineRule="auto"/>
        <w:ind w:firstLine="709"/>
        <w:jc w:val="both"/>
        <w:rPr>
          <w:rFonts w:ascii="Calibri" w:hAnsi="Calibri"/>
          <w:sz w:val="20"/>
          <w:szCs w:val="20"/>
          <w:lang w:val="pt-BR"/>
        </w:rPr>
      </w:pPr>
      <w:r w:rsidRPr="004826DC">
        <w:rPr>
          <w:rFonts w:ascii="Calibri" w:hAnsi="Calibri"/>
          <w:sz w:val="20"/>
          <w:szCs w:val="20"/>
          <w:lang w:val="pt-BR"/>
        </w:rPr>
        <w:t>Em casos de desenvolvimento, as consultas impressas ou geradas em formatos distintos (</w:t>
      </w:r>
      <w:r w:rsidRPr="004826DC">
        <w:rPr>
          <w:rFonts w:ascii="Calibri" w:hAnsi="Calibri"/>
          <w:i/>
          <w:sz w:val="20"/>
          <w:szCs w:val="20"/>
          <w:lang w:val="pt-BR"/>
        </w:rPr>
        <w:t>txt, word, excel, pdf</w:t>
      </w:r>
      <w:r w:rsidRPr="004826DC">
        <w:rPr>
          <w:rFonts w:ascii="Calibri" w:hAnsi="Calibri"/>
          <w:sz w:val="20"/>
          <w:szCs w:val="20"/>
          <w:lang w:val="pt-BR"/>
        </w:rPr>
        <w:t xml:space="preserve">), se envolverem os mesmos arquivos referenciados, os mesmos itens de dados e a mesma lógica de processamento das consultas mostradas em tela serão consideradas apenas uma consulta externa ou saída externa. </w:t>
      </w:r>
    </w:p>
    <w:p w:rsidR="0076629D" w:rsidRPr="004826DC" w:rsidRDefault="0076629D" w:rsidP="0076629D">
      <w:pPr>
        <w:pStyle w:val="PSDS-CorpodeTexto"/>
        <w:spacing w:before="120" w:after="120" w:line="360" w:lineRule="auto"/>
        <w:ind w:firstLine="709"/>
        <w:jc w:val="both"/>
        <w:rPr>
          <w:rFonts w:ascii="Calibri" w:hAnsi="Calibri"/>
          <w:sz w:val="20"/>
          <w:szCs w:val="20"/>
          <w:shd w:val="clear" w:color="auto" w:fill="FFFF00"/>
          <w:lang w:val="pt-BR"/>
        </w:rPr>
      </w:pPr>
      <w:r w:rsidRPr="004826DC">
        <w:rPr>
          <w:rFonts w:ascii="Calibri" w:hAnsi="Calibri"/>
          <w:sz w:val="20"/>
          <w:szCs w:val="20"/>
          <w:lang w:val="pt-BR"/>
        </w:rPr>
        <w:t xml:space="preserve">Deve-se ressaltar que esse assunto não é tratado no CPM 4.3.1 As diretrizes estabelecidas acima, de contar apenas uma vez, estão pertinentes ao </w:t>
      </w:r>
      <w:r w:rsidRPr="004826DC">
        <w:rPr>
          <w:rFonts w:ascii="Calibri" w:hAnsi="Calibri"/>
          <w:i/>
          <w:sz w:val="20"/>
          <w:szCs w:val="20"/>
          <w:lang w:val="pt-BR"/>
        </w:rPr>
        <w:t>white paper</w:t>
      </w:r>
      <w:r w:rsidRPr="004826DC">
        <w:rPr>
          <w:rFonts w:ascii="Calibri" w:hAnsi="Calibri"/>
          <w:sz w:val="20"/>
          <w:szCs w:val="20"/>
          <w:lang w:val="pt-BR"/>
        </w:rPr>
        <w:t xml:space="preserve"> </w:t>
      </w:r>
      <w:r w:rsidRPr="004826DC">
        <w:rPr>
          <w:rFonts w:ascii="Calibri" w:hAnsi="Calibri"/>
          <w:i/>
          <w:sz w:val="20"/>
          <w:szCs w:val="20"/>
          <w:lang w:val="pt-BR"/>
        </w:rPr>
        <w:t>Framework for Functional Sizing</w:t>
      </w:r>
      <w:r w:rsidRPr="004826DC">
        <w:rPr>
          <w:rFonts w:ascii="Calibri" w:hAnsi="Calibri"/>
          <w:sz w:val="20"/>
          <w:szCs w:val="20"/>
          <w:lang w:val="pt-BR"/>
        </w:rPr>
        <w:t xml:space="preserve"> publicado pelo IFPUG e referenciado no  CPM 4.3.1.</w:t>
      </w:r>
    </w:p>
    <w:p w:rsidR="0076629D" w:rsidRPr="004826DC" w:rsidRDefault="0076629D" w:rsidP="0076629D">
      <w:pPr>
        <w:pStyle w:val="PSDS-CorpodeTexto"/>
        <w:spacing w:before="120" w:after="120" w:line="360" w:lineRule="auto"/>
        <w:ind w:firstLine="709"/>
        <w:jc w:val="both"/>
        <w:rPr>
          <w:rFonts w:ascii="Calibri" w:hAnsi="Calibri"/>
          <w:sz w:val="20"/>
          <w:szCs w:val="20"/>
          <w:lang w:val="pt-BR"/>
        </w:rPr>
      </w:pPr>
      <w:r w:rsidRPr="004826DC">
        <w:rPr>
          <w:rFonts w:ascii="Calibri" w:hAnsi="Calibri"/>
          <w:sz w:val="20"/>
          <w:szCs w:val="20"/>
          <w:lang w:val="pt-BR"/>
        </w:rPr>
        <w:t xml:space="preserve">No entanto, deve-se enfatizar que se for solicitado pelo cliente a geração de uma consulta existente em um novo formato, esta demanda será considerada uma função alterada (EFP alterado) conforme o padrão da Nesma </w:t>
      </w:r>
      <w:r w:rsidRPr="004826DC">
        <w:rPr>
          <w:rFonts w:ascii="Calibri" w:hAnsi="Calibri"/>
          <w:sz w:val="20"/>
          <w:szCs w:val="20"/>
          <w:lang w:val="pt-BR"/>
        </w:rPr>
        <w:lastRenderedPageBreak/>
        <w:t>reproduzido neste manual para um caso de melhoria, porque há mudança de lógica de processamento. Por exemplo, a solicitação de geração de arquivo.xls de uma consulta existente deve ser contada.</w:t>
      </w:r>
    </w:p>
    <w:p w:rsidR="0076629D" w:rsidRPr="004826DC" w:rsidRDefault="0076629D" w:rsidP="0076629D">
      <w:pPr>
        <w:pStyle w:val="RUPNvel2"/>
        <w:rPr>
          <w:rFonts w:ascii="Calibri" w:hAnsi="Calibri"/>
        </w:rPr>
      </w:pPr>
      <w:bookmarkStart w:id="133" w:name="_Toc317770290"/>
      <w:r w:rsidRPr="004826DC">
        <w:rPr>
          <w:rFonts w:ascii="Calibri" w:hAnsi="Calibri"/>
        </w:rPr>
        <w:t>Funções de dados relacionadas a entradas externas</w:t>
      </w:r>
      <w:bookmarkEnd w:id="133"/>
    </w:p>
    <w:p w:rsidR="0076629D" w:rsidRPr="004826DC" w:rsidRDefault="0076629D" w:rsidP="0076629D">
      <w:pPr>
        <w:spacing w:before="120" w:line="360" w:lineRule="auto"/>
        <w:ind w:firstLine="709"/>
        <w:jc w:val="both"/>
        <w:rPr>
          <w:rFonts w:ascii="Calibri" w:hAnsi="Calibri"/>
        </w:rPr>
      </w:pPr>
      <w:r w:rsidRPr="004826DC">
        <w:rPr>
          <w:rFonts w:ascii="Calibri" w:hAnsi="Calibri"/>
        </w:rPr>
        <w:t xml:space="preserve">Em um modelo de dados multidimensional, esquema estrela, são reconhecidos dois tipos de entidades: tabelas fato e tabelas dimensão. </w:t>
      </w:r>
    </w:p>
    <w:p w:rsidR="0076629D" w:rsidRPr="004826DC" w:rsidRDefault="0076629D" w:rsidP="0076629D">
      <w:pPr>
        <w:spacing w:before="120" w:line="360" w:lineRule="auto"/>
        <w:ind w:firstLine="709"/>
        <w:jc w:val="both"/>
        <w:rPr>
          <w:rFonts w:ascii="Calibri" w:hAnsi="Calibri"/>
        </w:rPr>
      </w:pPr>
      <w:r w:rsidRPr="004826DC">
        <w:rPr>
          <w:rFonts w:ascii="Calibri" w:hAnsi="Calibri"/>
        </w:rPr>
        <w:t>As tabelas dimensão mantidas por um ou mais processos de ETL devem ser contadas como um arquivo lógico interno. Assim para determinar a quantidade de entradas externas, deve-se definir quantos registros lógicos distintos podem ser identificados dentro da dimensão. Observe a quantidade de níveis na dimensão, observe se estes níveis são tratados de forma diferente (por exemplo, diferença no tratamento dos atributos). Caso não existam níveis hierárquicos ou subgrupos de dados dentro da dimensão, considere apenas um registro lógico.</w:t>
      </w:r>
    </w:p>
    <w:p w:rsidR="0076629D" w:rsidRPr="004826DC" w:rsidRDefault="0076629D" w:rsidP="0076629D">
      <w:pPr>
        <w:spacing w:before="120" w:line="360" w:lineRule="auto"/>
        <w:ind w:firstLine="709"/>
        <w:jc w:val="both"/>
        <w:rPr>
          <w:rFonts w:ascii="Calibri" w:hAnsi="Calibri"/>
        </w:rPr>
      </w:pPr>
      <w:r w:rsidRPr="004826DC">
        <w:rPr>
          <w:rFonts w:ascii="Calibri" w:hAnsi="Calibri"/>
        </w:rPr>
        <w:t>Conhecendo-se os registros lógicos da dimensão, conte uma entrada externa para incluir novas informações no registro lógico. Frequentemente, a atualização nos registros da dimensão ocorre por adição de dados. Assim, não são contadas entradas externas para alteração de dados. Deve-se ressaltar que a carga inicial de dados nas tabelas dimensão também deve ser contada separadamente como uma entrada externa, sendo uma função de conversão de dados. Se existir uma funcionalidade para exclusão de dados, esta será contada como entrada externa. Em geral, conta-se uma entrada externa para cada registro lógico da tabela dimensão. Algumas vezes, as tabelas dimensão não são mantidas por carga, possuindo dados estáticos. Nessas ocasiões, a dimensão não deve ser contada como arquivo lógico interno, nem como registro lógico. Essas tabelas são classificadas como dados de código (</w:t>
      </w:r>
      <w:r w:rsidRPr="004826DC">
        <w:rPr>
          <w:rFonts w:ascii="Calibri" w:hAnsi="Calibri"/>
          <w:i/>
        </w:rPr>
        <w:t>code data</w:t>
      </w:r>
      <w:r w:rsidRPr="004826DC">
        <w:rPr>
          <w:rFonts w:ascii="Calibri" w:hAnsi="Calibri"/>
        </w:rPr>
        <w:t xml:space="preserve">).  </w:t>
      </w:r>
    </w:p>
    <w:p w:rsidR="0076629D" w:rsidRPr="004826DC" w:rsidRDefault="0076629D" w:rsidP="0076629D">
      <w:pPr>
        <w:spacing w:before="120" w:line="360" w:lineRule="auto"/>
        <w:ind w:firstLine="709"/>
        <w:jc w:val="both"/>
        <w:rPr>
          <w:rFonts w:ascii="Calibri" w:hAnsi="Calibri"/>
        </w:rPr>
      </w:pPr>
      <w:r w:rsidRPr="004826DC">
        <w:rPr>
          <w:rFonts w:ascii="Calibri" w:hAnsi="Calibri"/>
        </w:rPr>
        <w:t>As tabelas fato são contadas como um arquivo lógico interno. Deve ser contada uma entrada externa para a carga de dados na tabela fato. Deve-se ressaltar que a carga inicial de dados nas tabelas fato também é contada separadamente como uma entrada externa, sendo uma função de conversão de dados.</w:t>
      </w:r>
    </w:p>
    <w:p w:rsidR="0076629D" w:rsidRPr="004826DC" w:rsidRDefault="0076629D" w:rsidP="0076629D">
      <w:pPr>
        <w:spacing w:before="120" w:line="360" w:lineRule="auto"/>
        <w:ind w:firstLine="709"/>
        <w:jc w:val="both"/>
        <w:rPr>
          <w:rFonts w:ascii="Calibri" w:hAnsi="Calibri"/>
        </w:rPr>
      </w:pPr>
      <w:r w:rsidRPr="004826DC">
        <w:rPr>
          <w:rFonts w:ascii="Calibri" w:hAnsi="Calibri"/>
        </w:rPr>
        <w:t xml:space="preserve">O DW pode ter como fonte de dados vários sistemas. Assim, os dados de uma tabela fato ou de uma tabela dimensão podem ser carregados de vários sistemas de origem. Geralmente, o processamento dos dados de cada arquivo proveniente desses sistemas é diferente dos demais. Portanto, conta-se um arquivo lógico interno para a tabela fato ou tabela dimensão e uma entrada externa para cada carga de dados de um sistema de origem distinto.   </w:t>
      </w:r>
    </w:p>
    <w:p w:rsidR="0076629D" w:rsidRPr="004826DC" w:rsidRDefault="0076629D" w:rsidP="0076629D">
      <w:pPr>
        <w:spacing w:before="120" w:line="360" w:lineRule="auto"/>
        <w:ind w:firstLine="709"/>
        <w:jc w:val="both"/>
        <w:rPr>
          <w:rFonts w:ascii="Calibri" w:hAnsi="Calibri"/>
        </w:rPr>
      </w:pPr>
      <w:r w:rsidRPr="004826DC">
        <w:rPr>
          <w:rFonts w:ascii="Calibri" w:hAnsi="Calibri"/>
        </w:rPr>
        <w:t xml:space="preserve">Se houver leitura de dados de outras aplicações para validação de informações durante as cargas de dados, estas tabelas que são arquivos lógicos internos de outras aplicações e são apenas lidas pelo DW, serão contadas como arquivos de interface externa. </w:t>
      </w:r>
    </w:p>
    <w:p w:rsidR="0076629D" w:rsidRPr="004826DC" w:rsidRDefault="0076629D" w:rsidP="0076629D">
      <w:pPr>
        <w:spacing w:before="120" w:line="360" w:lineRule="auto"/>
        <w:ind w:firstLine="709"/>
        <w:jc w:val="both"/>
        <w:rPr>
          <w:rFonts w:ascii="Calibri" w:hAnsi="Calibri"/>
        </w:rPr>
      </w:pPr>
      <w:r w:rsidRPr="004826DC">
        <w:rPr>
          <w:rFonts w:ascii="Calibri" w:hAnsi="Calibri"/>
        </w:rPr>
        <w:t xml:space="preserve">Algumas vezes, o usuário requer a combinação de tabelas fatos gerando outra tabela fato ou uma estrutura de agregação, visando apoiar a geração de consultas do mesmo. Em certas situações, a estrutura de agregação pode ser formada por uma tabela fato e tabelas dimensão. A estrutura de agregação é contada como arquivo lógico interno e a carga de dados é contada como uma entrada externa. </w:t>
      </w:r>
    </w:p>
    <w:p w:rsidR="0076629D" w:rsidRPr="004826DC" w:rsidRDefault="0076629D" w:rsidP="0076629D">
      <w:pPr>
        <w:spacing w:before="120" w:line="360" w:lineRule="auto"/>
        <w:ind w:firstLine="709"/>
        <w:jc w:val="both"/>
        <w:rPr>
          <w:rFonts w:ascii="Calibri" w:hAnsi="Calibri"/>
        </w:rPr>
      </w:pPr>
      <w:r w:rsidRPr="004826DC">
        <w:rPr>
          <w:rFonts w:ascii="Calibri" w:hAnsi="Calibri"/>
        </w:rPr>
        <w:t>Em algumas situações, o usuário com receio de perder dados das aplicações de origem, requisita que os dados dos sistemas de origem sejam copiados para uma área de armazenamento de dados operacional (</w:t>
      </w:r>
      <w:r w:rsidRPr="004826DC">
        <w:rPr>
          <w:rFonts w:ascii="Calibri" w:hAnsi="Calibri"/>
          <w:i/>
        </w:rPr>
        <w:t>Operational Data Store</w:t>
      </w:r>
      <w:r w:rsidRPr="004826DC">
        <w:rPr>
          <w:rFonts w:ascii="Calibri" w:hAnsi="Calibri"/>
        </w:rPr>
        <w:t xml:space="preserve"> – ODS) do DW. Nessas ocasiões, os dados são copiados do sistema transacional de origem para a ODS. </w:t>
      </w:r>
      <w:r w:rsidRPr="004826DC">
        <w:rPr>
          <w:rFonts w:ascii="Calibri" w:hAnsi="Calibri"/>
        </w:rPr>
        <w:lastRenderedPageBreak/>
        <w:t xml:space="preserve">Assim, quando os dados da ODS são apenas uma cópia dos dados do sistema de origem, os dados do sistema de origem serão contados como arquivo de interface externa. Posteriormente, os dados são integrados dentro de um novo arquivo lógico interno (tabela fato ou tabela dimensão). Cada funcionalidade de carga de dados para o arquivo lógico interno é contada como uma entrada externa. </w:t>
      </w:r>
    </w:p>
    <w:p w:rsidR="0076629D" w:rsidRPr="004826DC" w:rsidRDefault="0076629D" w:rsidP="0076629D">
      <w:pPr>
        <w:pStyle w:val="RUPNvel2"/>
        <w:rPr>
          <w:rFonts w:ascii="Calibri" w:hAnsi="Calibri"/>
        </w:rPr>
      </w:pPr>
      <w:bookmarkStart w:id="134" w:name="_Toc317770291"/>
      <w:r w:rsidRPr="004826DC">
        <w:rPr>
          <w:rFonts w:ascii="Calibri" w:hAnsi="Calibri"/>
        </w:rPr>
        <w:t>Tabelas de visualização – geração de cubos ou contexto de análise ou universo</w:t>
      </w:r>
      <w:bookmarkEnd w:id="134"/>
    </w:p>
    <w:p w:rsidR="0076629D" w:rsidRPr="004826DC" w:rsidRDefault="0076629D" w:rsidP="0076629D">
      <w:pPr>
        <w:spacing w:before="120" w:line="360" w:lineRule="auto"/>
        <w:ind w:firstLine="709"/>
        <w:jc w:val="both"/>
        <w:rPr>
          <w:rFonts w:ascii="Calibri" w:hAnsi="Calibri"/>
        </w:rPr>
      </w:pPr>
      <w:r w:rsidRPr="004826DC">
        <w:rPr>
          <w:rFonts w:ascii="Calibri" w:hAnsi="Calibri"/>
        </w:rPr>
        <w:t xml:space="preserve">Esse tipo de tabela, normalmente, é utilizado para consumo por outras aplicações ou pelo próprio </w:t>
      </w:r>
      <w:r w:rsidRPr="004826DC">
        <w:rPr>
          <w:rFonts w:ascii="Calibri" w:hAnsi="Calibri"/>
          <w:i/>
        </w:rPr>
        <w:t>data mart</w:t>
      </w:r>
      <w:r w:rsidRPr="004826DC">
        <w:rPr>
          <w:rFonts w:ascii="Calibri" w:hAnsi="Calibri"/>
        </w:rPr>
        <w:t>.  A geração do contexto de análise deve ser contada como uma saída externa por tabela fato, considerando a estrela, ou seja, a tabela fato e as dimensões. Os arquivos referenciados serão as tabelas fato e cada tabela dimensão, identificada como arquivo lógico interno, e os itens de dados serão os atributos de todos os arquivos referenciados (tabela fato e dimensão) e as fórmulas associadas. Em algumas situações específicas, quando a geração do contexto de análise não possuir lógicas de processamento de cálculos ou criação de dados derivados, esta funcionalidade deve ser contada como consulta externa.</w:t>
      </w:r>
    </w:p>
    <w:p w:rsidR="0076629D" w:rsidRPr="004826DC" w:rsidRDefault="0076629D" w:rsidP="0076629D">
      <w:pPr>
        <w:spacing w:before="120" w:line="360" w:lineRule="auto"/>
        <w:ind w:firstLine="709"/>
        <w:jc w:val="both"/>
        <w:rPr>
          <w:rFonts w:ascii="Calibri" w:hAnsi="Calibri"/>
        </w:rPr>
      </w:pPr>
      <w:r w:rsidRPr="004826DC">
        <w:rPr>
          <w:rFonts w:ascii="Calibri" w:hAnsi="Calibri"/>
        </w:rPr>
        <w:t>Nos casos de melhoria que possuem como requisitos alteração de fórmulas existentes ou criação de nov</w:t>
      </w:r>
      <w:r w:rsidR="004B1B93" w:rsidRPr="004826DC">
        <w:rPr>
          <w:rFonts w:ascii="Calibri" w:hAnsi="Calibri"/>
        </w:rPr>
        <w:t xml:space="preserve">as fórmulas em uma tabela fato, </w:t>
      </w:r>
      <w:r w:rsidRPr="004826DC">
        <w:rPr>
          <w:rFonts w:ascii="Calibri" w:hAnsi="Calibri"/>
        </w:rPr>
        <w:t>deve ser contada a funcionalidade de geração de contexto de análise como EPF alterado de acordo com o padrão da Nesma reproduzido neste manual.</w:t>
      </w:r>
    </w:p>
    <w:p w:rsidR="0076629D" w:rsidRPr="004826DC" w:rsidRDefault="0076629D" w:rsidP="0076629D">
      <w:pPr>
        <w:pStyle w:val="RUPNvel2"/>
        <w:rPr>
          <w:rFonts w:ascii="Calibri" w:hAnsi="Calibri"/>
        </w:rPr>
      </w:pPr>
      <w:bookmarkStart w:id="135" w:name="_Toc317770292"/>
      <w:r w:rsidRPr="004826DC">
        <w:rPr>
          <w:rFonts w:ascii="Calibri" w:hAnsi="Calibri"/>
        </w:rPr>
        <w:t>Funcionalidades de controle do data warehouse</w:t>
      </w:r>
      <w:bookmarkEnd w:id="135"/>
    </w:p>
    <w:p w:rsidR="0076629D" w:rsidRPr="004826DC" w:rsidRDefault="0076629D" w:rsidP="0076629D">
      <w:pPr>
        <w:spacing w:before="120" w:line="360" w:lineRule="auto"/>
        <w:ind w:firstLine="709"/>
        <w:jc w:val="both"/>
        <w:rPr>
          <w:rFonts w:ascii="Calibri" w:hAnsi="Calibri"/>
        </w:rPr>
      </w:pPr>
      <w:r w:rsidRPr="004826DC">
        <w:rPr>
          <w:rFonts w:ascii="Calibri" w:hAnsi="Calibri"/>
        </w:rPr>
        <w:t xml:space="preserve">Como um dos propósitos do </w:t>
      </w:r>
      <w:r w:rsidRPr="004826DC">
        <w:rPr>
          <w:rFonts w:ascii="Calibri" w:hAnsi="Calibri"/>
          <w:i/>
        </w:rPr>
        <w:t>data warehouse</w:t>
      </w:r>
      <w:r w:rsidRPr="004826DC">
        <w:rPr>
          <w:rFonts w:ascii="Calibri" w:hAnsi="Calibri"/>
        </w:rPr>
        <w:t xml:space="preserve"> é o de disponibilizar dados históricos, as funções de limpeza de dados são usualmente incorporadas na área de controle do DW, por exemplo guardar 60 meses de dados históricos. Esta função de limpeza é contada como uma entrada externa.</w:t>
      </w:r>
    </w:p>
    <w:p w:rsidR="0076629D" w:rsidRPr="004826DC" w:rsidRDefault="0076629D" w:rsidP="0076629D">
      <w:pPr>
        <w:spacing w:before="120" w:after="120" w:line="360" w:lineRule="auto"/>
        <w:ind w:firstLine="709"/>
        <w:jc w:val="both"/>
        <w:rPr>
          <w:rFonts w:ascii="Calibri" w:hAnsi="Calibri"/>
        </w:rPr>
      </w:pPr>
      <w:r w:rsidRPr="004826DC">
        <w:rPr>
          <w:rFonts w:ascii="Calibri" w:hAnsi="Calibri"/>
        </w:rPr>
        <w:t>Os dados utilizados para gerenciar o DW podem ser, por exemplo: datas nas quais uma funcionalidade inclui dados em uma tabela fato a partir dos dados de um sistema de origem, a quantidade de registros adicionados, a quantidade de registros rejeitados, ou parâmetros utilizados para o processamento. Os processos elementares da aplicação devem ler e editar esses metadados. Estas funções não são identificadas pelo usuário final. No entanto, estes mecanismos de controle devem ser criados para o DW, sendo consideradas pelo perfil administrador. Assim, estas funcionalidades devem ser contadas.</w:t>
      </w:r>
    </w:p>
    <w:p w:rsidR="0076629D" w:rsidRPr="004826DC" w:rsidRDefault="0076629D" w:rsidP="0076629D">
      <w:pPr>
        <w:pStyle w:val="RUPNvel2"/>
        <w:rPr>
          <w:rFonts w:ascii="Calibri" w:hAnsi="Calibri"/>
        </w:rPr>
      </w:pPr>
      <w:bookmarkStart w:id="136" w:name="_Toc317770293"/>
      <w:r w:rsidRPr="004826DC">
        <w:rPr>
          <w:rFonts w:ascii="Calibri" w:hAnsi="Calibri"/>
        </w:rPr>
        <w:t>Caso de melhoria – criação de fórmulas</w:t>
      </w:r>
      <w:bookmarkEnd w:id="136"/>
    </w:p>
    <w:p w:rsidR="0076629D" w:rsidRPr="004826DC" w:rsidRDefault="0076629D" w:rsidP="0076629D">
      <w:pPr>
        <w:pStyle w:val="PSDS-CorpodeTexto"/>
        <w:spacing w:before="120" w:after="120" w:line="360" w:lineRule="auto"/>
        <w:ind w:firstLine="709"/>
        <w:jc w:val="both"/>
        <w:rPr>
          <w:rFonts w:ascii="Calibri" w:hAnsi="Calibri"/>
          <w:sz w:val="20"/>
          <w:szCs w:val="20"/>
          <w:lang w:val="pt-BR"/>
        </w:rPr>
      </w:pPr>
      <w:r w:rsidRPr="004826DC">
        <w:rPr>
          <w:rFonts w:ascii="Calibri" w:hAnsi="Calibri"/>
          <w:sz w:val="20"/>
          <w:szCs w:val="20"/>
          <w:lang w:val="pt-BR"/>
        </w:rPr>
        <w:t>As fórmulas são atributos lógicos associados às tabelas fatos ou tabela dimensão. Estas são criadas com a geração do contexto de análise da tabela fato. Assim, caso o usuário solicite a criação de uma nova fórmula. A contagem de EFP será a seguinte:</w:t>
      </w:r>
    </w:p>
    <w:p w:rsidR="0076629D" w:rsidRPr="004826DC" w:rsidRDefault="0076629D" w:rsidP="0076629D">
      <w:pPr>
        <w:pStyle w:val="PSDS-CorpodeTexto"/>
        <w:spacing w:before="120" w:after="120" w:line="360" w:lineRule="auto"/>
        <w:ind w:firstLine="567"/>
        <w:jc w:val="both"/>
        <w:rPr>
          <w:rFonts w:ascii="Calibri" w:hAnsi="Calibri"/>
          <w:sz w:val="20"/>
          <w:szCs w:val="20"/>
          <w:lang w:val="pt-BR"/>
        </w:rPr>
      </w:pPr>
      <w:r w:rsidRPr="004826DC">
        <w:rPr>
          <w:rFonts w:ascii="Calibri" w:hAnsi="Calibri"/>
          <w:sz w:val="20"/>
          <w:szCs w:val="20"/>
          <w:lang w:val="pt-BR"/>
        </w:rPr>
        <w:t>SE: geração do</w:t>
      </w:r>
      <w:r w:rsidR="004B1B93" w:rsidRPr="004826DC">
        <w:rPr>
          <w:rFonts w:ascii="Calibri" w:hAnsi="Calibri"/>
          <w:sz w:val="20"/>
          <w:szCs w:val="20"/>
          <w:lang w:val="pt-BR"/>
        </w:rPr>
        <w:t xml:space="preserve"> contexto de análise da tabela </w:t>
      </w:r>
      <w:r w:rsidRPr="004826DC">
        <w:rPr>
          <w:rFonts w:ascii="Calibri" w:hAnsi="Calibri"/>
          <w:sz w:val="20"/>
          <w:szCs w:val="20"/>
          <w:lang w:val="pt-BR"/>
        </w:rPr>
        <w:t>fato</w:t>
      </w:r>
      <w:r w:rsidR="004B1B93" w:rsidRPr="004826DC">
        <w:rPr>
          <w:rFonts w:ascii="Calibri" w:hAnsi="Calibri"/>
          <w:sz w:val="20"/>
          <w:szCs w:val="20"/>
          <w:lang w:val="pt-BR"/>
        </w:rPr>
        <w:t>.</w:t>
      </w:r>
    </w:p>
    <w:p w:rsidR="0076629D" w:rsidRPr="004826DC" w:rsidRDefault="0076629D" w:rsidP="0076629D">
      <w:pPr>
        <w:pStyle w:val="PSDS-CorpodeTexto"/>
        <w:spacing w:before="120" w:after="120" w:line="360" w:lineRule="auto"/>
        <w:ind w:firstLine="567"/>
        <w:jc w:val="both"/>
        <w:rPr>
          <w:rFonts w:ascii="Calibri" w:hAnsi="Calibri"/>
          <w:sz w:val="20"/>
          <w:szCs w:val="20"/>
          <w:lang w:val="pt-BR"/>
        </w:rPr>
      </w:pPr>
      <w:r w:rsidRPr="004826DC">
        <w:rPr>
          <w:rFonts w:ascii="Calibri" w:hAnsi="Calibri"/>
          <w:sz w:val="20"/>
          <w:szCs w:val="20"/>
          <w:lang w:val="pt-BR"/>
        </w:rPr>
        <w:t xml:space="preserve">Arquivos referenciados – tabela fato e suas tabelas dimensões. </w:t>
      </w:r>
    </w:p>
    <w:p w:rsidR="0076629D" w:rsidRPr="004826DC" w:rsidRDefault="0076629D" w:rsidP="0076629D">
      <w:pPr>
        <w:pStyle w:val="PSDS-CorpodeTexto"/>
        <w:spacing w:before="120" w:after="120" w:line="360" w:lineRule="auto"/>
        <w:ind w:firstLine="567"/>
        <w:jc w:val="both"/>
        <w:rPr>
          <w:rFonts w:ascii="Calibri" w:hAnsi="Calibri"/>
          <w:sz w:val="20"/>
          <w:szCs w:val="20"/>
          <w:lang w:val="pt-BR"/>
        </w:rPr>
      </w:pPr>
      <w:r w:rsidRPr="004826DC">
        <w:rPr>
          <w:rFonts w:ascii="Calibri" w:hAnsi="Calibri"/>
          <w:sz w:val="20"/>
          <w:szCs w:val="20"/>
          <w:lang w:val="pt-BR"/>
        </w:rPr>
        <w:t>Itens de dados – todos os campos da tabela fato, dimensão e fórmulas.</w:t>
      </w:r>
    </w:p>
    <w:p w:rsidR="0076629D" w:rsidRPr="004826DC" w:rsidRDefault="0076629D" w:rsidP="0076629D">
      <w:pPr>
        <w:pStyle w:val="RUPCorpo2"/>
        <w:rPr>
          <w:rFonts w:ascii="Calibri" w:hAnsi="Calibri"/>
        </w:rPr>
      </w:pPr>
      <w:r w:rsidRPr="004826DC">
        <w:rPr>
          <w:rFonts w:ascii="Calibri" w:hAnsi="Calibri"/>
        </w:rPr>
        <w:t>É importante ressaltar que caso seja solicitada alteração em campos ou criação de campos em tabelas fato, a contagem será a seguinte:</w:t>
      </w:r>
    </w:p>
    <w:p w:rsidR="0076629D" w:rsidRPr="004826DC" w:rsidRDefault="0076629D" w:rsidP="0076629D">
      <w:pPr>
        <w:pStyle w:val="RUPCorpo2"/>
        <w:rPr>
          <w:rFonts w:ascii="Calibri" w:hAnsi="Calibri"/>
        </w:rPr>
      </w:pPr>
      <w:r w:rsidRPr="004826DC">
        <w:rPr>
          <w:rFonts w:ascii="Calibri" w:hAnsi="Calibri"/>
        </w:rPr>
        <w:lastRenderedPageBreak/>
        <w:t>ALI: tabela fato</w:t>
      </w:r>
    </w:p>
    <w:p w:rsidR="0076629D" w:rsidRPr="004826DC" w:rsidRDefault="0076629D" w:rsidP="0076629D">
      <w:pPr>
        <w:pStyle w:val="RUPCorpo2"/>
        <w:rPr>
          <w:rFonts w:ascii="Calibri" w:hAnsi="Calibri"/>
        </w:rPr>
      </w:pPr>
      <w:r w:rsidRPr="004826DC">
        <w:rPr>
          <w:rFonts w:ascii="Calibri" w:hAnsi="Calibri"/>
        </w:rPr>
        <w:t>EE: atualização de dados da tabela fato (conversão)</w:t>
      </w:r>
    </w:p>
    <w:p w:rsidR="0076629D" w:rsidRPr="004826DC" w:rsidRDefault="0076629D" w:rsidP="0076629D">
      <w:pPr>
        <w:pStyle w:val="RUPCorpo2"/>
        <w:rPr>
          <w:rFonts w:ascii="Calibri" w:hAnsi="Calibri"/>
        </w:rPr>
      </w:pPr>
      <w:r w:rsidRPr="004826DC">
        <w:rPr>
          <w:rFonts w:ascii="Calibri" w:hAnsi="Calibri"/>
        </w:rPr>
        <w:t>EE: carga de dados na tabela fato</w:t>
      </w:r>
    </w:p>
    <w:p w:rsidR="0076629D" w:rsidRPr="004826DC" w:rsidRDefault="0076629D" w:rsidP="0076629D">
      <w:pPr>
        <w:pStyle w:val="RUPCorpo2"/>
        <w:rPr>
          <w:rFonts w:ascii="Calibri" w:hAnsi="Calibri"/>
        </w:rPr>
      </w:pPr>
      <w:r w:rsidRPr="004826DC">
        <w:rPr>
          <w:rFonts w:ascii="Calibri" w:hAnsi="Calibri"/>
        </w:rPr>
        <w:t>SE ou CE: geração de contexto de análise</w:t>
      </w:r>
    </w:p>
    <w:p w:rsidR="0076629D" w:rsidRPr="004826DC" w:rsidRDefault="0076629D" w:rsidP="0076629D">
      <w:pPr>
        <w:pStyle w:val="RUPCorpo2"/>
        <w:rPr>
          <w:rFonts w:ascii="Calibri" w:hAnsi="Calibri"/>
        </w:rPr>
      </w:pPr>
      <w:r w:rsidRPr="004826DC">
        <w:rPr>
          <w:rFonts w:ascii="Calibri" w:hAnsi="Calibri"/>
        </w:rPr>
        <w:t>É importante ressaltar que se for solicitada alteração em campos ou criação de campos em tabelas dimensão, a contagem será a seguinte:</w:t>
      </w:r>
    </w:p>
    <w:p w:rsidR="0076629D" w:rsidRPr="004826DC" w:rsidRDefault="0076629D" w:rsidP="0076629D">
      <w:pPr>
        <w:pStyle w:val="RUPCorpo2"/>
        <w:rPr>
          <w:rFonts w:ascii="Calibri" w:hAnsi="Calibri"/>
        </w:rPr>
      </w:pPr>
      <w:r w:rsidRPr="004826DC">
        <w:rPr>
          <w:rFonts w:ascii="Calibri" w:hAnsi="Calibri"/>
        </w:rPr>
        <w:t>ALI: tabela dimensão</w:t>
      </w:r>
    </w:p>
    <w:p w:rsidR="0076629D" w:rsidRPr="004826DC" w:rsidRDefault="0076629D" w:rsidP="0076629D">
      <w:pPr>
        <w:pStyle w:val="RUPCorpo2"/>
        <w:rPr>
          <w:rFonts w:ascii="Calibri" w:hAnsi="Calibri"/>
        </w:rPr>
      </w:pPr>
      <w:r w:rsidRPr="004826DC">
        <w:rPr>
          <w:rFonts w:ascii="Calibri" w:hAnsi="Calibri"/>
        </w:rPr>
        <w:t>EE: atualização de dados da tabela dimensão (conversão)</w:t>
      </w:r>
    </w:p>
    <w:p w:rsidR="0076629D" w:rsidRPr="004826DC" w:rsidRDefault="0076629D" w:rsidP="0076629D">
      <w:pPr>
        <w:pStyle w:val="RUPCorpo2"/>
        <w:rPr>
          <w:rFonts w:ascii="Calibri" w:hAnsi="Calibri"/>
        </w:rPr>
      </w:pPr>
      <w:r w:rsidRPr="004826DC">
        <w:rPr>
          <w:rFonts w:ascii="Calibri" w:hAnsi="Calibri"/>
        </w:rPr>
        <w:t>EE: carga de dados na tabela dimensão</w:t>
      </w:r>
    </w:p>
    <w:p w:rsidR="0076629D" w:rsidRPr="004826DC" w:rsidRDefault="0076629D" w:rsidP="0076629D">
      <w:pPr>
        <w:pStyle w:val="RUPCorpo2"/>
        <w:rPr>
          <w:rFonts w:ascii="Calibri" w:hAnsi="Calibri"/>
        </w:rPr>
      </w:pPr>
      <w:r w:rsidRPr="004826DC">
        <w:rPr>
          <w:rFonts w:ascii="Calibri" w:hAnsi="Calibri"/>
        </w:rPr>
        <w:t>SE ou CE: geração de contexto de análise</w:t>
      </w:r>
    </w:p>
    <w:p w:rsidR="0076629D" w:rsidRPr="004826DC" w:rsidRDefault="0076629D" w:rsidP="0076629D">
      <w:pPr>
        <w:pStyle w:val="RUPNvel2"/>
        <w:rPr>
          <w:rFonts w:ascii="Calibri" w:hAnsi="Calibri"/>
        </w:rPr>
      </w:pPr>
      <w:bookmarkStart w:id="137" w:name="_Toc317770294"/>
      <w:r w:rsidRPr="004826DC">
        <w:rPr>
          <w:rFonts w:ascii="Calibri" w:hAnsi="Calibri"/>
        </w:rPr>
        <w:t>Estimativa do tamanho funcional do caso de melhoria na atividade de prospecção de negócio</w:t>
      </w:r>
      <w:bookmarkEnd w:id="137"/>
    </w:p>
    <w:p w:rsidR="0076629D" w:rsidRPr="004826DC" w:rsidRDefault="0076629D" w:rsidP="0076629D">
      <w:pPr>
        <w:pStyle w:val="RUPCorpo2"/>
        <w:rPr>
          <w:rFonts w:ascii="Calibri" w:hAnsi="Calibri"/>
        </w:rPr>
      </w:pPr>
      <w:r w:rsidRPr="004826DC">
        <w:rPr>
          <w:rFonts w:ascii="Calibri" w:hAnsi="Calibri"/>
        </w:rPr>
        <w:t xml:space="preserve">Para a atividade de prospecção de negócio os pontos de função não ajustados são estimados com base nas necessidades de informações identificadas e analisadas no documento de visão do projeto.  </w:t>
      </w:r>
    </w:p>
    <w:p w:rsidR="0076629D" w:rsidRPr="004826DC" w:rsidRDefault="0076629D" w:rsidP="0076629D">
      <w:pPr>
        <w:pStyle w:val="RUPCorpo2"/>
        <w:rPr>
          <w:rFonts w:ascii="Calibri" w:hAnsi="Calibri"/>
        </w:rPr>
      </w:pPr>
      <w:r w:rsidRPr="004826DC">
        <w:rPr>
          <w:rFonts w:ascii="Calibri" w:hAnsi="Calibri"/>
        </w:rPr>
        <w:t>De posse do documento de visão do projeto, devem ser contadas as tabelas fato e tabelas dimensão. Se não for possível identificar a complexidade das mesmas, devido a ausência dos atributos das tabelas, considera-se a complexidade baixa. Devem-se contar duas entradas externas associadas às cargas das tabelas fato e das tabelas dimensão, a complexidade de tais funcionalidades deve ser avaliada como média, considerando a ausência de definição detalhada das necessidades de informações. Para cada estrela, deve-se considerar uma saída externa complexa, considerando a geração do contexto de análise. Se os relatórios estiverem definidos nessa fase, estes devem ser contados como saídas externas médias. Senão, não serão contados.</w:t>
      </w:r>
    </w:p>
    <w:p w:rsidR="0076629D" w:rsidRPr="004826DC" w:rsidRDefault="0076629D" w:rsidP="0076629D">
      <w:pPr>
        <w:pStyle w:val="RUPCorpo2"/>
        <w:rPr>
          <w:rFonts w:ascii="Calibri" w:hAnsi="Calibri"/>
        </w:rPr>
      </w:pPr>
    </w:p>
    <w:p w:rsidR="0076629D" w:rsidRPr="004826DC" w:rsidRDefault="0076629D" w:rsidP="0076629D">
      <w:pPr>
        <w:pStyle w:val="RUPNvel1"/>
        <w:rPr>
          <w:rFonts w:ascii="Calibri" w:hAnsi="Calibri"/>
        </w:rPr>
      </w:pPr>
      <w:bookmarkStart w:id="138" w:name="_Toc317770295"/>
      <w:r w:rsidRPr="004826DC">
        <w:rPr>
          <w:rFonts w:ascii="Calibri" w:hAnsi="Calibri"/>
        </w:rPr>
        <w:t>Métrica na gestão de contratos externos</w:t>
      </w:r>
      <w:bookmarkEnd w:id="138"/>
    </w:p>
    <w:p w:rsidR="0076629D" w:rsidRPr="004826DC" w:rsidRDefault="0076629D" w:rsidP="0076629D">
      <w:pPr>
        <w:pStyle w:val="RUPCorpo1"/>
        <w:rPr>
          <w:rFonts w:ascii="Calibri" w:hAnsi="Calibri"/>
        </w:rPr>
      </w:pPr>
      <w:r w:rsidRPr="004826DC">
        <w:rPr>
          <w:rFonts w:ascii="Calibri" w:hAnsi="Calibri"/>
        </w:rPr>
        <w:t xml:space="preserve">Alguns detalhes são apresentados nessa seção para subsidiar as medições aplicadas em projetos alvos de gestão de contratos externos. </w:t>
      </w:r>
    </w:p>
    <w:p w:rsidR="0076629D" w:rsidRPr="004826DC" w:rsidRDefault="0076629D" w:rsidP="0076629D">
      <w:pPr>
        <w:pStyle w:val="RUPNvel2"/>
        <w:rPr>
          <w:rFonts w:ascii="Calibri" w:hAnsi="Calibri"/>
          <w:noProof w:val="0"/>
        </w:rPr>
      </w:pPr>
      <w:bookmarkStart w:id="139" w:name="_Toc317770296"/>
      <w:r w:rsidRPr="004826DC">
        <w:rPr>
          <w:rFonts w:ascii="Calibri" w:hAnsi="Calibri"/>
          <w:noProof w:val="0"/>
        </w:rPr>
        <w:t>Tipos de medição aplicados</w:t>
      </w:r>
      <w:bookmarkEnd w:id="139"/>
    </w:p>
    <w:p w:rsidR="0076629D" w:rsidRPr="004826DC" w:rsidRDefault="0076629D" w:rsidP="0076629D">
      <w:pPr>
        <w:pStyle w:val="RUPCorpo1"/>
        <w:ind w:firstLine="426"/>
        <w:rPr>
          <w:rFonts w:ascii="Calibri" w:hAnsi="Calibri"/>
        </w:rPr>
      </w:pPr>
      <w:r w:rsidRPr="004826DC">
        <w:rPr>
          <w:rFonts w:ascii="Calibri" w:hAnsi="Calibri"/>
        </w:rPr>
        <w:t>Para efeito de remuneração da empresa, serão aplicáveis ao processo de gestão de contratos externos os tipos de medição caso de melhoria ou redesenvolvimento, caso de desenvolvimento e aplicação, sempre usando o método de contagem detalhada.</w:t>
      </w:r>
    </w:p>
    <w:p w:rsidR="0076629D" w:rsidRPr="004826DC" w:rsidRDefault="0076629D" w:rsidP="0076629D">
      <w:pPr>
        <w:pStyle w:val="RUPNvel2"/>
        <w:rPr>
          <w:rFonts w:ascii="Calibri" w:hAnsi="Calibri"/>
          <w:noProof w:val="0"/>
        </w:rPr>
      </w:pPr>
      <w:bookmarkStart w:id="140" w:name="_Toc317770297"/>
      <w:r w:rsidRPr="004826DC">
        <w:rPr>
          <w:rFonts w:ascii="Calibri" w:hAnsi="Calibri"/>
          <w:noProof w:val="0"/>
        </w:rPr>
        <w:t>Percentuais por atividade contratada devem ser aplicados</w:t>
      </w:r>
      <w:bookmarkEnd w:id="140"/>
    </w:p>
    <w:p w:rsidR="0076629D" w:rsidRPr="004826DC" w:rsidRDefault="0076629D" w:rsidP="0076629D">
      <w:pPr>
        <w:autoSpaceDE w:val="0"/>
        <w:autoSpaceDN w:val="0"/>
        <w:adjustRightInd w:val="0"/>
        <w:ind w:firstLine="426"/>
        <w:rPr>
          <w:rFonts w:ascii="Calibri" w:hAnsi="Calibri"/>
        </w:rPr>
      </w:pPr>
      <w:r w:rsidRPr="004826DC">
        <w:rPr>
          <w:rFonts w:ascii="Calibri" w:hAnsi="Calibri" w:cs="Arial"/>
        </w:rPr>
        <w:t>Contratações de disciplinas específicas devem estabelecer um percentual para cada atividade. O ponto de função será cheio quando forem contratadas todas as disciplinas do ciclo de desenvolvimento.</w:t>
      </w:r>
    </w:p>
    <w:p w:rsidR="0076629D" w:rsidRPr="004826DC" w:rsidRDefault="0076629D" w:rsidP="0076629D">
      <w:pPr>
        <w:pStyle w:val="RUPCorpo2"/>
        <w:rPr>
          <w:rFonts w:ascii="Calibri" w:hAnsi="Calibri"/>
        </w:rPr>
      </w:pPr>
    </w:p>
    <w:p w:rsidR="0076629D" w:rsidRPr="004826DC" w:rsidRDefault="0076629D" w:rsidP="0076629D">
      <w:pPr>
        <w:pStyle w:val="RUPCorpo2"/>
        <w:rPr>
          <w:rFonts w:ascii="Calibri" w:hAnsi="Calibri"/>
        </w:rPr>
      </w:pPr>
    </w:p>
    <w:tbl>
      <w:tblPr>
        <w:tblW w:w="0" w:type="auto"/>
        <w:tblInd w:w="99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226"/>
        <w:gridCol w:w="1276"/>
        <w:gridCol w:w="1276"/>
        <w:gridCol w:w="1276"/>
      </w:tblGrid>
      <w:tr w:rsidR="0076629D" w:rsidRPr="004826DC" w:rsidTr="0076629D">
        <w:tc>
          <w:tcPr>
            <w:tcW w:w="3226" w:type="dxa"/>
            <w:shd w:val="pct10" w:color="auto" w:fill="auto"/>
          </w:tcPr>
          <w:p w:rsidR="0076629D" w:rsidRPr="004826DC" w:rsidRDefault="0076629D" w:rsidP="0076629D">
            <w:pPr>
              <w:pStyle w:val="SGP-Nvel1"/>
              <w:ind w:left="0" w:firstLine="0"/>
              <w:rPr>
                <w:rFonts w:ascii="Calibri" w:hAnsi="Calibri"/>
                <w:sz w:val="20"/>
              </w:rPr>
            </w:pPr>
            <w:r w:rsidRPr="004826DC">
              <w:rPr>
                <w:rFonts w:ascii="Calibri" w:hAnsi="Calibri"/>
                <w:sz w:val="20"/>
              </w:rPr>
              <w:t>Disciplina realizada</w:t>
            </w:r>
          </w:p>
        </w:tc>
        <w:tc>
          <w:tcPr>
            <w:tcW w:w="1276" w:type="dxa"/>
            <w:shd w:val="pct10" w:color="auto" w:fill="auto"/>
          </w:tcPr>
          <w:p w:rsidR="0076629D" w:rsidRPr="004826DC" w:rsidRDefault="0076629D" w:rsidP="0076629D">
            <w:pPr>
              <w:pStyle w:val="SGP-Nvel1"/>
              <w:ind w:left="0" w:firstLine="0"/>
              <w:rPr>
                <w:rFonts w:ascii="Calibri" w:hAnsi="Calibri"/>
                <w:sz w:val="20"/>
              </w:rPr>
            </w:pPr>
            <w:r w:rsidRPr="004826DC">
              <w:rPr>
                <w:rFonts w:ascii="Calibri" w:hAnsi="Calibri"/>
                <w:sz w:val="20"/>
              </w:rPr>
              <w:t>%Atividade</w:t>
            </w:r>
          </w:p>
        </w:tc>
        <w:tc>
          <w:tcPr>
            <w:tcW w:w="1276" w:type="dxa"/>
            <w:shd w:val="pct10" w:color="auto" w:fill="auto"/>
          </w:tcPr>
          <w:p w:rsidR="0076629D" w:rsidRPr="004826DC" w:rsidRDefault="0076629D" w:rsidP="0076629D">
            <w:pPr>
              <w:pStyle w:val="SGP-Nvel1"/>
              <w:ind w:left="0" w:firstLine="0"/>
              <w:jc w:val="left"/>
              <w:rPr>
                <w:rFonts w:ascii="Calibri" w:hAnsi="Calibri"/>
                <w:sz w:val="20"/>
              </w:rPr>
            </w:pPr>
            <w:r w:rsidRPr="004826DC">
              <w:rPr>
                <w:rFonts w:ascii="Calibri" w:hAnsi="Calibri"/>
                <w:sz w:val="20"/>
              </w:rPr>
              <w:t>%Gestão de projeto</w:t>
            </w:r>
          </w:p>
        </w:tc>
        <w:tc>
          <w:tcPr>
            <w:tcW w:w="1276" w:type="dxa"/>
            <w:shd w:val="pct10" w:color="auto" w:fill="auto"/>
          </w:tcPr>
          <w:p w:rsidR="0076629D" w:rsidRPr="004826DC" w:rsidRDefault="0076629D" w:rsidP="0076629D">
            <w:pPr>
              <w:pStyle w:val="SGP-Nvel1"/>
              <w:ind w:left="0" w:firstLine="0"/>
              <w:jc w:val="left"/>
              <w:rPr>
                <w:rFonts w:ascii="Calibri" w:hAnsi="Calibri"/>
                <w:sz w:val="20"/>
              </w:rPr>
            </w:pPr>
            <w:r w:rsidRPr="004826DC">
              <w:rPr>
                <w:rFonts w:ascii="Calibri" w:hAnsi="Calibri"/>
                <w:sz w:val="20"/>
              </w:rPr>
              <w:t>%Total</w:t>
            </w:r>
          </w:p>
        </w:tc>
      </w:tr>
      <w:tr w:rsidR="0076629D" w:rsidRPr="004826DC" w:rsidTr="0076629D">
        <w:tc>
          <w:tcPr>
            <w:tcW w:w="3226" w:type="dxa"/>
          </w:tcPr>
          <w:p w:rsidR="0076629D" w:rsidRPr="004826DC" w:rsidRDefault="0076629D" w:rsidP="0076629D">
            <w:pPr>
              <w:pStyle w:val="SGP-Nvel1"/>
              <w:ind w:left="0" w:firstLine="0"/>
              <w:rPr>
                <w:rFonts w:ascii="Calibri" w:hAnsi="Calibri"/>
                <w:b w:val="0"/>
                <w:sz w:val="20"/>
              </w:rPr>
            </w:pPr>
            <w:r w:rsidRPr="004826DC">
              <w:rPr>
                <w:rFonts w:ascii="Calibri" w:hAnsi="Calibri"/>
                <w:b w:val="0"/>
                <w:sz w:val="20"/>
              </w:rPr>
              <w:t>Engenharia de requisitos</w:t>
            </w:r>
          </w:p>
        </w:tc>
        <w:tc>
          <w:tcPr>
            <w:tcW w:w="1276" w:type="dxa"/>
          </w:tcPr>
          <w:p w:rsidR="0076629D" w:rsidRPr="004826DC" w:rsidRDefault="0076629D" w:rsidP="0076629D">
            <w:pPr>
              <w:pStyle w:val="SGP-Nvel1"/>
              <w:ind w:left="0" w:firstLine="0"/>
              <w:rPr>
                <w:rFonts w:ascii="Calibri" w:hAnsi="Calibri"/>
                <w:b w:val="0"/>
                <w:sz w:val="20"/>
              </w:rPr>
            </w:pPr>
            <w:r w:rsidRPr="004826DC">
              <w:rPr>
                <w:rFonts w:ascii="Calibri" w:hAnsi="Calibri"/>
                <w:b w:val="0"/>
                <w:sz w:val="20"/>
              </w:rPr>
              <w:t>22,5</w:t>
            </w:r>
          </w:p>
        </w:tc>
        <w:tc>
          <w:tcPr>
            <w:tcW w:w="1276" w:type="dxa"/>
          </w:tcPr>
          <w:p w:rsidR="0076629D" w:rsidRPr="004826DC" w:rsidRDefault="0076629D" w:rsidP="0076629D">
            <w:pPr>
              <w:pStyle w:val="SGP-Nvel1"/>
              <w:ind w:left="0" w:firstLine="0"/>
              <w:rPr>
                <w:rFonts w:ascii="Calibri" w:hAnsi="Calibri"/>
                <w:b w:val="0"/>
                <w:sz w:val="20"/>
              </w:rPr>
            </w:pPr>
            <w:r w:rsidRPr="004826DC">
              <w:rPr>
                <w:rFonts w:ascii="Calibri" w:hAnsi="Calibri"/>
                <w:b w:val="0"/>
                <w:sz w:val="20"/>
              </w:rPr>
              <w:t>2,5</w:t>
            </w:r>
          </w:p>
        </w:tc>
        <w:tc>
          <w:tcPr>
            <w:tcW w:w="1276" w:type="dxa"/>
          </w:tcPr>
          <w:p w:rsidR="0076629D" w:rsidRPr="004826DC" w:rsidRDefault="0076629D" w:rsidP="0076629D">
            <w:pPr>
              <w:pStyle w:val="SGP-Nvel1"/>
              <w:ind w:left="0" w:firstLine="0"/>
              <w:rPr>
                <w:rFonts w:ascii="Calibri" w:hAnsi="Calibri"/>
                <w:b w:val="0"/>
                <w:sz w:val="20"/>
              </w:rPr>
            </w:pPr>
            <w:r w:rsidRPr="004826DC">
              <w:rPr>
                <w:rFonts w:ascii="Calibri" w:hAnsi="Calibri"/>
                <w:b w:val="0"/>
                <w:sz w:val="20"/>
              </w:rPr>
              <w:t>25</w:t>
            </w:r>
          </w:p>
        </w:tc>
      </w:tr>
      <w:tr w:rsidR="0076629D" w:rsidRPr="004826DC" w:rsidTr="0076629D">
        <w:tc>
          <w:tcPr>
            <w:tcW w:w="3226" w:type="dxa"/>
          </w:tcPr>
          <w:p w:rsidR="0076629D" w:rsidRPr="004826DC" w:rsidRDefault="0076629D" w:rsidP="0076629D">
            <w:pPr>
              <w:pStyle w:val="SGP-Nvel1"/>
              <w:ind w:left="0" w:firstLine="0"/>
              <w:rPr>
                <w:rFonts w:ascii="Calibri" w:hAnsi="Calibri"/>
                <w:b w:val="0"/>
                <w:sz w:val="20"/>
              </w:rPr>
            </w:pPr>
            <w:r w:rsidRPr="004826DC">
              <w:rPr>
                <w:rFonts w:ascii="Calibri" w:hAnsi="Calibri"/>
                <w:b w:val="0"/>
                <w:sz w:val="20"/>
              </w:rPr>
              <w:t>Design/Arquitetura</w:t>
            </w:r>
          </w:p>
        </w:tc>
        <w:tc>
          <w:tcPr>
            <w:tcW w:w="1276" w:type="dxa"/>
          </w:tcPr>
          <w:p w:rsidR="0076629D" w:rsidRPr="004826DC" w:rsidRDefault="0076629D" w:rsidP="0076629D">
            <w:pPr>
              <w:pStyle w:val="SGP-Nvel1"/>
              <w:ind w:left="0" w:firstLine="0"/>
              <w:rPr>
                <w:rFonts w:ascii="Calibri" w:hAnsi="Calibri"/>
                <w:b w:val="0"/>
                <w:sz w:val="20"/>
              </w:rPr>
            </w:pPr>
            <w:r w:rsidRPr="004826DC">
              <w:rPr>
                <w:rFonts w:ascii="Calibri" w:hAnsi="Calibri"/>
                <w:b w:val="0"/>
                <w:sz w:val="20"/>
              </w:rPr>
              <w:t>9</w:t>
            </w:r>
          </w:p>
        </w:tc>
        <w:tc>
          <w:tcPr>
            <w:tcW w:w="1276" w:type="dxa"/>
          </w:tcPr>
          <w:p w:rsidR="0076629D" w:rsidRPr="004826DC" w:rsidRDefault="0076629D" w:rsidP="0076629D">
            <w:pPr>
              <w:pStyle w:val="SGP-Nvel1"/>
              <w:ind w:left="0" w:firstLine="0"/>
              <w:rPr>
                <w:rFonts w:ascii="Calibri" w:hAnsi="Calibri"/>
                <w:b w:val="0"/>
                <w:sz w:val="20"/>
              </w:rPr>
            </w:pPr>
            <w:r w:rsidRPr="004826DC">
              <w:rPr>
                <w:rFonts w:ascii="Calibri" w:hAnsi="Calibri"/>
                <w:b w:val="0"/>
                <w:sz w:val="20"/>
              </w:rPr>
              <w:t>1</w:t>
            </w:r>
          </w:p>
        </w:tc>
        <w:tc>
          <w:tcPr>
            <w:tcW w:w="1276" w:type="dxa"/>
          </w:tcPr>
          <w:p w:rsidR="0076629D" w:rsidRPr="004826DC" w:rsidRDefault="0076629D" w:rsidP="0076629D">
            <w:pPr>
              <w:pStyle w:val="SGP-Nvel1"/>
              <w:ind w:left="0" w:firstLine="0"/>
              <w:rPr>
                <w:rFonts w:ascii="Calibri" w:hAnsi="Calibri"/>
                <w:b w:val="0"/>
                <w:sz w:val="20"/>
              </w:rPr>
            </w:pPr>
            <w:r w:rsidRPr="004826DC">
              <w:rPr>
                <w:rFonts w:ascii="Calibri" w:hAnsi="Calibri"/>
                <w:b w:val="0"/>
                <w:sz w:val="20"/>
              </w:rPr>
              <w:t>10</w:t>
            </w:r>
          </w:p>
        </w:tc>
      </w:tr>
      <w:tr w:rsidR="0076629D" w:rsidRPr="004826DC" w:rsidTr="0076629D">
        <w:tc>
          <w:tcPr>
            <w:tcW w:w="3226" w:type="dxa"/>
          </w:tcPr>
          <w:p w:rsidR="0076629D" w:rsidRPr="004826DC" w:rsidRDefault="0076629D" w:rsidP="0076629D">
            <w:pPr>
              <w:pStyle w:val="SGP-Nvel1"/>
              <w:ind w:left="0" w:firstLine="0"/>
              <w:rPr>
                <w:rFonts w:ascii="Calibri" w:hAnsi="Calibri"/>
                <w:b w:val="0"/>
                <w:sz w:val="20"/>
              </w:rPr>
            </w:pPr>
            <w:r w:rsidRPr="004826DC">
              <w:rPr>
                <w:rFonts w:ascii="Calibri" w:hAnsi="Calibri"/>
                <w:b w:val="0"/>
                <w:sz w:val="20"/>
              </w:rPr>
              <w:t>Implementação</w:t>
            </w:r>
          </w:p>
        </w:tc>
        <w:tc>
          <w:tcPr>
            <w:tcW w:w="1276" w:type="dxa"/>
          </w:tcPr>
          <w:p w:rsidR="0076629D" w:rsidRPr="004826DC" w:rsidRDefault="0076629D" w:rsidP="0076629D">
            <w:pPr>
              <w:pStyle w:val="SGP-Nvel1"/>
              <w:ind w:left="0" w:firstLine="0"/>
              <w:rPr>
                <w:rFonts w:ascii="Calibri" w:hAnsi="Calibri"/>
                <w:b w:val="0"/>
                <w:sz w:val="20"/>
              </w:rPr>
            </w:pPr>
            <w:r w:rsidRPr="004826DC">
              <w:rPr>
                <w:rFonts w:ascii="Calibri" w:hAnsi="Calibri"/>
                <w:b w:val="0"/>
                <w:sz w:val="20"/>
              </w:rPr>
              <w:t>36</w:t>
            </w:r>
          </w:p>
        </w:tc>
        <w:tc>
          <w:tcPr>
            <w:tcW w:w="1276" w:type="dxa"/>
          </w:tcPr>
          <w:p w:rsidR="0076629D" w:rsidRPr="004826DC" w:rsidRDefault="0076629D" w:rsidP="0076629D">
            <w:pPr>
              <w:pStyle w:val="SGP-Nvel1"/>
              <w:ind w:left="0" w:firstLine="0"/>
              <w:rPr>
                <w:rFonts w:ascii="Calibri" w:hAnsi="Calibri"/>
                <w:b w:val="0"/>
                <w:sz w:val="20"/>
              </w:rPr>
            </w:pPr>
            <w:r w:rsidRPr="004826DC">
              <w:rPr>
                <w:rFonts w:ascii="Calibri" w:hAnsi="Calibri"/>
                <w:b w:val="0"/>
                <w:sz w:val="20"/>
              </w:rPr>
              <w:t>4</w:t>
            </w:r>
          </w:p>
        </w:tc>
        <w:tc>
          <w:tcPr>
            <w:tcW w:w="1276" w:type="dxa"/>
          </w:tcPr>
          <w:p w:rsidR="0076629D" w:rsidRPr="004826DC" w:rsidRDefault="0076629D" w:rsidP="0076629D">
            <w:pPr>
              <w:pStyle w:val="SGP-Nvel1"/>
              <w:ind w:left="0" w:firstLine="0"/>
              <w:rPr>
                <w:rFonts w:ascii="Calibri" w:hAnsi="Calibri"/>
                <w:b w:val="0"/>
                <w:sz w:val="20"/>
              </w:rPr>
            </w:pPr>
            <w:r w:rsidRPr="004826DC">
              <w:rPr>
                <w:rFonts w:ascii="Calibri" w:hAnsi="Calibri"/>
                <w:b w:val="0"/>
                <w:sz w:val="20"/>
              </w:rPr>
              <w:t>40</w:t>
            </w:r>
          </w:p>
        </w:tc>
      </w:tr>
      <w:tr w:rsidR="0076629D" w:rsidRPr="004826DC" w:rsidTr="0076629D">
        <w:tc>
          <w:tcPr>
            <w:tcW w:w="3226" w:type="dxa"/>
          </w:tcPr>
          <w:p w:rsidR="0076629D" w:rsidRPr="004826DC" w:rsidRDefault="0076629D" w:rsidP="0076629D">
            <w:pPr>
              <w:pStyle w:val="SGP-Nvel1"/>
              <w:ind w:left="0" w:firstLine="0"/>
              <w:rPr>
                <w:rFonts w:ascii="Calibri" w:hAnsi="Calibri"/>
                <w:b w:val="0"/>
                <w:sz w:val="20"/>
              </w:rPr>
            </w:pPr>
            <w:r w:rsidRPr="004826DC">
              <w:rPr>
                <w:rFonts w:ascii="Calibri" w:hAnsi="Calibri"/>
                <w:b w:val="0"/>
                <w:sz w:val="20"/>
              </w:rPr>
              <w:t>Testes</w:t>
            </w:r>
          </w:p>
        </w:tc>
        <w:tc>
          <w:tcPr>
            <w:tcW w:w="1276" w:type="dxa"/>
          </w:tcPr>
          <w:p w:rsidR="0076629D" w:rsidRPr="004826DC" w:rsidRDefault="0076629D" w:rsidP="0076629D">
            <w:pPr>
              <w:pStyle w:val="SGP-Nvel1"/>
              <w:ind w:left="0" w:firstLine="0"/>
              <w:rPr>
                <w:rFonts w:ascii="Calibri" w:hAnsi="Calibri"/>
                <w:b w:val="0"/>
                <w:sz w:val="20"/>
              </w:rPr>
            </w:pPr>
            <w:r w:rsidRPr="004826DC">
              <w:rPr>
                <w:rFonts w:ascii="Calibri" w:hAnsi="Calibri"/>
                <w:b w:val="0"/>
                <w:sz w:val="20"/>
              </w:rPr>
              <w:t>22,5</w:t>
            </w:r>
          </w:p>
        </w:tc>
        <w:tc>
          <w:tcPr>
            <w:tcW w:w="1276" w:type="dxa"/>
          </w:tcPr>
          <w:p w:rsidR="0076629D" w:rsidRPr="004826DC" w:rsidRDefault="0076629D" w:rsidP="0076629D">
            <w:pPr>
              <w:pStyle w:val="SGP-Nvel1"/>
              <w:ind w:left="0" w:firstLine="0"/>
              <w:rPr>
                <w:rFonts w:ascii="Calibri" w:hAnsi="Calibri"/>
                <w:b w:val="0"/>
                <w:sz w:val="20"/>
              </w:rPr>
            </w:pPr>
            <w:r w:rsidRPr="004826DC">
              <w:rPr>
                <w:rFonts w:ascii="Calibri" w:hAnsi="Calibri"/>
                <w:b w:val="0"/>
                <w:sz w:val="20"/>
              </w:rPr>
              <w:t>2,5</w:t>
            </w:r>
          </w:p>
        </w:tc>
        <w:tc>
          <w:tcPr>
            <w:tcW w:w="1276" w:type="dxa"/>
          </w:tcPr>
          <w:p w:rsidR="0076629D" w:rsidRPr="004826DC" w:rsidRDefault="0076629D" w:rsidP="0076629D">
            <w:pPr>
              <w:pStyle w:val="SGP-Nvel1"/>
              <w:ind w:left="0" w:firstLine="0"/>
              <w:rPr>
                <w:rFonts w:ascii="Calibri" w:hAnsi="Calibri"/>
                <w:b w:val="0"/>
                <w:sz w:val="20"/>
              </w:rPr>
            </w:pPr>
            <w:r w:rsidRPr="004826DC">
              <w:rPr>
                <w:rFonts w:ascii="Calibri" w:hAnsi="Calibri"/>
                <w:b w:val="0"/>
                <w:sz w:val="20"/>
              </w:rPr>
              <w:t>25</w:t>
            </w:r>
          </w:p>
        </w:tc>
      </w:tr>
      <w:tr w:rsidR="0076629D" w:rsidRPr="004826DC" w:rsidTr="0076629D">
        <w:tc>
          <w:tcPr>
            <w:tcW w:w="3226" w:type="dxa"/>
          </w:tcPr>
          <w:p w:rsidR="0076629D" w:rsidRPr="004826DC" w:rsidRDefault="0076629D" w:rsidP="0076629D">
            <w:pPr>
              <w:pStyle w:val="SGP-Nvel1"/>
              <w:ind w:left="0" w:firstLine="0"/>
              <w:rPr>
                <w:rFonts w:ascii="Calibri" w:hAnsi="Calibri"/>
                <w:sz w:val="20"/>
              </w:rPr>
            </w:pPr>
            <w:r w:rsidRPr="004826DC">
              <w:rPr>
                <w:rFonts w:ascii="Calibri" w:hAnsi="Calibri"/>
                <w:sz w:val="20"/>
              </w:rPr>
              <w:lastRenderedPageBreak/>
              <w:t>Desenvolvimento completo</w:t>
            </w:r>
          </w:p>
        </w:tc>
        <w:tc>
          <w:tcPr>
            <w:tcW w:w="1276" w:type="dxa"/>
          </w:tcPr>
          <w:p w:rsidR="0076629D" w:rsidRPr="004826DC" w:rsidRDefault="0076629D" w:rsidP="0076629D">
            <w:pPr>
              <w:pStyle w:val="SGP-Nvel1"/>
              <w:ind w:left="0" w:firstLine="0"/>
              <w:rPr>
                <w:rFonts w:ascii="Calibri" w:hAnsi="Calibri"/>
                <w:sz w:val="20"/>
              </w:rPr>
            </w:pPr>
            <w:r w:rsidRPr="004826DC">
              <w:rPr>
                <w:rFonts w:ascii="Calibri" w:hAnsi="Calibri"/>
                <w:sz w:val="20"/>
              </w:rPr>
              <w:t>90</w:t>
            </w:r>
          </w:p>
        </w:tc>
        <w:tc>
          <w:tcPr>
            <w:tcW w:w="1276" w:type="dxa"/>
          </w:tcPr>
          <w:p w:rsidR="0076629D" w:rsidRPr="004826DC" w:rsidRDefault="00960E53" w:rsidP="0076629D">
            <w:pPr>
              <w:pStyle w:val="SGP-Nvel1"/>
              <w:ind w:left="0" w:firstLine="0"/>
              <w:rPr>
                <w:rFonts w:ascii="Calibri" w:hAnsi="Calibri"/>
                <w:sz w:val="20"/>
              </w:rPr>
            </w:pPr>
            <w:r w:rsidRPr="004826DC">
              <w:rPr>
                <w:rFonts w:ascii="Calibri" w:hAnsi="Calibri"/>
                <w:sz w:val="20"/>
              </w:rPr>
              <w:fldChar w:fldCharType="begin"/>
            </w:r>
            <w:r w:rsidR="0076629D" w:rsidRPr="004826DC">
              <w:rPr>
                <w:rFonts w:ascii="Calibri" w:hAnsi="Calibri"/>
                <w:sz w:val="20"/>
              </w:rPr>
              <w:instrText xml:space="preserve"> =SUM(ABOVE) </w:instrText>
            </w:r>
            <w:r w:rsidRPr="004826DC">
              <w:rPr>
                <w:rFonts w:ascii="Calibri" w:hAnsi="Calibri"/>
                <w:sz w:val="20"/>
              </w:rPr>
              <w:fldChar w:fldCharType="separate"/>
            </w:r>
            <w:r w:rsidR="0076629D" w:rsidRPr="004826DC">
              <w:rPr>
                <w:rFonts w:ascii="Calibri" w:hAnsi="Calibri"/>
                <w:noProof/>
                <w:sz w:val="20"/>
              </w:rPr>
              <w:t>1</w:t>
            </w:r>
            <w:r w:rsidRPr="004826DC">
              <w:rPr>
                <w:rFonts w:ascii="Calibri" w:hAnsi="Calibri"/>
                <w:sz w:val="20"/>
              </w:rPr>
              <w:fldChar w:fldCharType="end"/>
            </w:r>
            <w:r w:rsidR="0076629D" w:rsidRPr="004826DC">
              <w:rPr>
                <w:rFonts w:ascii="Calibri" w:hAnsi="Calibri"/>
                <w:sz w:val="20"/>
              </w:rPr>
              <w:t>0</w:t>
            </w:r>
          </w:p>
        </w:tc>
        <w:tc>
          <w:tcPr>
            <w:tcW w:w="1276" w:type="dxa"/>
          </w:tcPr>
          <w:p w:rsidR="0076629D" w:rsidRPr="004826DC" w:rsidRDefault="00960E53" w:rsidP="0076629D">
            <w:pPr>
              <w:pStyle w:val="SGP-Nvel1"/>
              <w:ind w:left="0" w:firstLine="0"/>
              <w:rPr>
                <w:rFonts w:ascii="Calibri" w:hAnsi="Calibri"/>
                <w:sz w:val="20"/>
              </w:rPr>
            </w:pPr>
            <w:r w:rsidRPr="004826DC">
              <w:rPr>
                <w:rFonts w:ascii="Calibri" w:hAnsi="Calibri"/>
                <w:sz w:val="20"/>
              </w:rPr>
              <w:fldChar w:fldCharType="begin"/>
            </w:r>
            <w:r w:rsidR="0076629D" w:rsidRPr="004826DC">
              <w:rPr>
                <w:rFonts w:ascii="Calibri" w:hAnsi="Calibri"/>
                <w:sz w:val="20"/>
              </w:rPr>
              <w:instrText xml:space="preserve"> =SUM(ABOVE) </w:instrText>
            </w:r>
            <w:r w:rsidRPr="004826DC">
              <w:rPr>
                <w:rFonts w:ascii="Calibri" w:hAnsi="Calibri"/>
                <w:sz w:val="20"/>
              </w:rPr>
              <w:fldChar w:fldCharType="separate"/>
            </w:r>
            <w:r w:rsidR="0076629D" w:rsidRPr="004826DC">
              <w:rPr>
                <w:rFonts w:ascii="Calibri" w:hAnsi="Calibri"/>
                <w:noProof/>
                <w:sz w:val="20"/>
              </w:rPr>
              <w:t>100</w:t>
            </w:r>
            <w:r w:rsidRPr="004826DC">
              <w:rPr>
                <w:rFonts w:ascii="Calibri" w:hAnsi="Calibri"/>
                <w:sz w:val="20"/>
              </w:rPr>
              <w:fldChar w:fldCharType="end"/>
            </w:r>
          </w:p>
        </w:tc>
      </w:tr>
    </w:tbl>
    <w:p w:rsidR="0076629D" w:rsidRPr="004826DC" w:rsidRDefault="0076629D" w:rsidP="0076629D">
      <w:pPr>
        <w:pStyle w:val="RUPCorpo2"/>
        <w:rPr>
          <w:rFonts w:ascii="Calibri" w:hAnsi="Calibri"/>
        </w:rPr>
      </w:pPr>
    </w:p>
    <w:p w:rsidR="0076629D" w:rsidRPr="004826DC" w:rsidRDefault="0076629D" w:rsidP="0076629D">
      <w:pPr>
        <w:pStyle w:val="RUPNvel2"/>
        <w:rPr>
          <w:rFonts w:ascii="Calibri" w:hAnsi="Calibri"/>
          <w:noProof w:val="0"/>
        </w:rPr>
      </w:pPr>
      <w:bookmarkStart w:id="141" w:name="_Toc317770298"/>
      <w:r w:rsidRPr="004826DC">
        <w:rPr>
          <w:rFonts w:ascii="Calibri" w:hAnsi="Calibri"/>
          <w:noProof w:val="0"/>
        </w:rPr>
        <w:t>Funções já existentes na aplicação não serão remuneradas</w:t>
      </w:r>
      <w:bookmarkEnd w:id="141"/>
    </w:p>
    <w:p w:rsidR="0076629D" w:rsidRPr="004826DC" w:rsidRDefault="0076629D" w:rsidP="0076629D">
      <w:pPr>
        <w:pStyle w:val="RUPCorpo1"/>
        <w:rPr>
          <w:rFonts w:ascii="Calibri" w:hAnsi="Calibri"/>
        </w:rPr>
      </w:pPr>
      <w:r w:rsidRPr="004826DC">
        <w:rPr>
          <w:rFonts w:ascii="Calibri" w:hAnsi="Calibri"/>
        </w:rPr>
        <w:t xml:space="preserve">Funções pré-existentes no sistema contratado não serão remuneradas. Exceto se sofrerem alteração no escopo da medição de um caso de melhoria. </w:t>
      </w:r>
    </w:p>
    <w:p w:rsidR="0076629D" w:rsidRPr="004826DC" w:rsidRDefault="0076629D" w:rsidP="0076629D">
      <w:pPr>
        <w:pStyle w:val="RUPNvel2"/>
        <w:rPr>
          <w:rFonts w:ascii="Calibri" w:hAnsi="Calibri"/>
          <w:noProof w:val="0"/>
        </w:rPr>
      </w:pPr>
      <w:bookmarkStart w:id="142" w:name="_Toc131565166"/>
      <w:bookmarkStart w:id="143" w:name="_Toc131565228"/>
      <w:bookmarkStart w:id="144" w:name="_Toc131565776"/>
      <w:bookmarkStart w:id="145" w:name="_Toc131566029"/>
      <w:bookmarkStart w:id="146" w:name="_Toc136682307"/>
      <w:bookmarkStart w:id="147" w:name="_Toc136683076"/>
      <w:bookmarkStart w:id="148" w:name="_Toc139252286"/>
      <w:bookmarkStart w:id="149" w:name="_Toc139373603"/>
      <w:bookmarkStart w:id="150" w:name="_Toc317770299"/>
      <w:bookmarkEnd w:id="142"/>
      <w:bookmarkEnd w:id="143"/>
      <w:bookmarkEnd w:id="144"/>
      <w:bookmarkEnd w:id="145"/>
      <w:bookmarkEnd w:id="146"/>
      <w:bookmarkEnd w:id="147"/>
      <w:bookmarkEnd w:id="148"/>
      <w:bookmarkEnd w:id="149"/>
      <w:r w:rsidRPr="004826DC">
        <w:rPr>
          <w:rFonts w:ascii="Calibri" w:hAnsi="Calibri"/>
          <w:noProof w:val="0"/>
        </w:rPr>
        <w:t>Aceite de medição é obrigatório</w:t>
      </w:r>
      <w:bookmarkEnd w:id="150"/>
    </w:p>
    <w:p w:rsidR="0076629D" w:rsidRPr="004826DC" w:rsidRDefault="0076629D" w:rsidP="0076629D">
      <w:pPr>
        <w:pStyle w:val="SGP3"/>
        <w:tabs>
          <w:tab w:val="clear" w:pos="1588"/>
          <w:tab w:val="clear" w:pos="1985"/>
        </w:tabs>
        <w:ind w:left="0" w:firstLine="426"/>
        <w:rPr>
          <w:rFonts w:ascii="Calibri" w:hAnsi="Calibri" w:cs="Arial"/>
          <w:sz w:val="20"/>
          <w:lang w:val="pt-BR"/>
        </w:rPr>
      </w:pPr>
      <w:r w:rsidRPr="004826DC">
        <w:rPr>
          <w:rFonts w:ascii="Calibri" w:hAnsi="Calibri" w:cs="Arial"/>
          <w:sz w:val="20"/>
          <w:lang w:val="pt-BR"/>
        </w:rPr>
        <w:t xml:space="preserve">A medição realizada deve ser auditada por especialistas do TCU. </w:t>
      </w:r>
    </w:p>
    <w:p w:rsidR="0076629D" w:rsidRPr="004826DC" w:rsidRDefault="0076629D" w:rsidP="0076629D">
      <w:pPr>
        <w:pStyle w:val="RUPNvel2"/>
        <w:rPr>
          <w:rFonts w:ascii="Calibri" w:hAnsi="Calibri"/>
          <w:noProof w:val="0"/>
        </w:rPr>
      </w:pPr>
      <w:bookmarkStart w:id="151" w:name="_Toc317770300"/>
      <w:r w:rsidRPr="004826DC">
        <w:rPr>
          <w:rFonts w:ascii="Calibri" w:hAnsi="Calibri"/>
          <w:noProof w:val="0"/>
        </w:rPr>
        <w:t>Diferenças de contagem</w:t>
      </w:r>
      <w:bookmarkEnd w:id="151"/>
    </w:p>
    <w:p w:rsidR="0076629D" w:rsidRPr="004826DC" w:rsidRDefault="0076629D" w:rsidP="0076629D">
      <w:pPr>
        <w:pStyle w:val="SGP3"/>
        <w:tabs>
          <w:tab w:val="clear" w:pos="1588"/>
          <w:tab w:val="clear" w:pos="1985"/>
        </w:tabs>
        <w:ind w:left="0" w:firstLine="426"/>
        <w:rPr>
          <w:rFonts w:ascii="Calibri" w:hAnsi="Calibri" w:cs="Arial"/>
          <w:sz w:val="20"/>
          <w:lang w:val="pt-BR"/>
        </w:rPr>
      </w:pPr>
      <w:r w:rsidRPr="004826DC">
        <w:rPr>
          <w:rFonts w:ascii="Calibri" w:hAnsi="Calibri" w:cs="Arial"/>
          <w:sz w:val="20"/>
          <w:lang w:val="pt-BR"/>
        </w:rPr>
        <w:t xml:space="preserve">Casos que exigirem revisão na aplicação da métrica (por exemplo: dupla interpretação, omissão) e não estiverem previstos neste manual nem no guia “Melhores Práticas de Medição por Pontos de Função” do TCU, serão resolvidos por acordo entre as partes do contrato, tomadas como referência as melhores práticas de contagem usadas em contratos com a Administração Pública. O padrão seguido para sanar a diferença deve ser registrado no guia “Melhores Práticas de Medição por Pontos de Função” do TCU e deve ser adotado nas contagens seguintes. </w:t>
      </w:r>
    </w:p>
    <w:p w:rsidR="0076629D" w:rsidRPr="004826DC" w:rsidRDefault="0076629D" w:rsidP="0076629D">
      <w:pPr>
        <w:pStyle w:val="RUPNvel2"/>
        <w:rPr>
          <w:rFonts w:ascii="Calibri" w:hAnsi="Calibri"/>
          <w:noProof w:val="0"/>
        </w:rPr>
      </w:pPr>
      <w:bookmarkStart w:id="152" w:name="_Toc317770301"/>
      <w:r w:rsidRPr="004826DC">
        <w:rPr>
          <w:rFonts w:ascii="Calibri" w:hAnsi="Calibri"/>
          <w:noProof w:val="0"/>
        </w:rPr>
        <w:t>Reaproveitamento de funcionalidades</w:t>
      </w:r>
      <w:bookmarkEnd w:id="152"/>
    </w:p>
    <w:p w:rsidR="0076629D" w:rsidRPr="004826DC" w:rsidRDefault="0076629D" w:rsidP="0076629D">
      <w:pPr>
        <w:pStyle w:val="RUPCorpo2"/>
        <w:rPr>
          <w:rFonts w:ascii="Calibri" w:hAnsi="Calibri"/>
        </w:rPr>
      </w:pPr>
      <w:r w:rsidRPr="004826DC">
        <w:rPr>
          <w:rFonts w:ascii="Calibri" w:hAnsi="Calibri"/>
        </w:rPr>
        <w:t xml:space="preserve">Funcionalidades que fizerem parte do </w:t>
      </w:r>
      <w:r w:rsidRPr="004826DC">
        <w:rPr>
          <w:rFonts w:ascii="Calibri" w:hAnsi="Calibri"/>
          <w:i/>
        </w:rPr>
        <w:t>framework</w:t>
      </w:r>
      <w:r w:rsidRPr="004826DC">
        <w:rPr>
          <w:rFonts w:ascii="Calibri" w:hAnsi="Calibri"/>
        </w:rPr>
        <w:t xml:space="preserve"> já implementado pelo TCU não devem ser remuneradas. São exemplos de funcionalidades já implementadas: controle de acesso de usuário, consulta a lista de unidades do TCU, funções associadas à gestão eletrônica de documentos, entre outras.</w:t>
      </w:r>
    </w:p>
    <w:p w:rsidR="0076629D" w:rsidRPr="004826DC" w:rsidRDefault="0076629D" w:rsidP="0076629D">
      <w:pPr>
        <w:pStyle w:val="RUPNvel2"/>
        <w:rPr>
          <w:rFonts w:ascii="Calibri" w:hAnsi="Calibri"/>
          <w:noProof w:val="0"/>
        </w:rPr>
      </w:pPr>
      <w:bookmarkStart w:id="153" w:name="_Toc317770302"/>
      <w:r w:rsidRPr="004826DC">
        <w:rPr>
          <w:rFonts w:ascii="Calibri" w:hAnsi="Calibri"/>
          <w:noProof w:val="0"/>
        </w:rPr>
        <w:t>Documentação exigida</w:t>
      </w:r>
      <w:bookmarkEnd w:id="153"/>
    </w:p>
    <w:p w:rsidR="0076629D" w:rsidRPr="004826DC" w:rsidRDefault="0076629D" w:rsidP="0076629D">
      <w:pPr>
        <w:pStyle w:val="RUPCorpo3"/>
        <w:rPr>
          <w:rFonts w:ascii="Calibri" w:hAnsi="Calibri"/>
        </w:rPr>
      </w:pPr>
      <w:r w:rsidRPr="004826DC">
        <w:rPr>
          <w:rFonts w:ascii="Calibri" w:hAnsi="Calibri"/>
        </w:rPr>
        <w:t>Deve seguir o padrão definido neste manual.</w:t>
      </w:r>
    </w:p>
    <w:p w:rsidR="004B1B93" w:rsidRPr="004826DC" w:rsidRDefault="004B1B93" w:rsidP="0076629D">
      <w:pPr>
        <w:pStyle w:val="RUPCorpo3"/>
        <w:rPr>
          <w:rFonts w:ascii="Calibri" w:hAnsi="Calibri"/>
        </w:rPr>
      </w:pPr>
    </w:p>
    <w:p w:rsidR="004B1B93" w:rsidRPr="004826DC" w:rsidRDefault="004B1B93" w:rsidP="0076629D">
      <w:pPr>
        <w:pStyle w:val="RUPCorpo3"/>
        <w:rPr>
          <w:rFonts w:ascii="Calibri" w:hAnsi="Calibri"/>
        </w:rPr>
      </w:pPr>
    </w:p>
    <w:p w:rsidR="004B1B93" w:rsidRPr="004826DC" w:rsidRDefault="004B1B93" w:rsidP="0076629D">
      <w:pPr>
        <w:pStyle w:val="RUPCorpo3"/>
        <w:rPr>
          <w:rFonts w:ascii="Calibri" w:hAnsi="Calibri"/>
        </w:rPr>
      </w:pPr>
    </w:p>
    <w:p w:rsidR="004B1B93" w:rsidRPr="004826DC" w:rsidRDefault="004B1B93" w:rsidP="0076629D">
      <w:pPr>
        <w:pStyle w:val="RUPCorpo3"/>
        <w:rPr>
          <w:rFonts w:ascii="Calibri" w:hAnsi="Calibri"/>
        </w:rPr>
      </w:pPr>
    </w:p>
    <w:p w:rsidR="004B1B93" w:rsidRPr="004826DC" w:rsidRDefault="004B1B93" w:rsidP="0076629D">
      <w:pPr>
        <w:pStyle w:val="RUPCorpo3"/>
        <w:rPr>
          <w:rFonts w:ascii="Calibri" w:hAnsi="Calibri"/>
        </w:rPr>
      </w:pPr>
    </w:p>
    <w:p w:rsidR="004B1B93" w:rsidRPr="004826DC" w:rsidRDefault="004B1B93" w:rsidP="0076629D">
      <w:pPr>
        <w:pStyle w:val="RUPCorpo3"/>
        <w:rPr>
          <w:rFonts w:ascii="Calibri" w:hAnsi="Calibri"/>
        </w:rPr>
      </w:pPr>
    </w:p>
    <w:p w:rsidR="0076629D" w:rsidRPr="004826DC" w:rsidRDefault="0076629D" w:rsidP="0076629D">
      <w:pPr>
        <w:pStyle w:val="RUPNvel2"/>
        <w:rPr>
          <w:rFonts w:ascii="Calibri" w:hAnsi="Calibri"/>
        </w:rPr>
      </w:pPr>
      <w:bookmarkStart w:id="154" w:name="_Toc317770303"/>
      <w:r w:rsidRPr="004826DC">
        <w:rPr>
          <w:rFonts w:ascii="Calibri" w:hAnsi="Calibri"/>
        </w:rPr>
        <w:t>itens não mensuráveis</w:t>
      </w:r>
      <w:bookmarkEnd w:id="154"/>
    </w:p>
    <w:p w:rsidR="0076629D" w:rsidRPr="004826DC" w:rsidRDefault="0076629D" w:rsidP="0076629D">
      <w:pPr>
        <w:pStyle w:val="RUPNvel3"/>
        <w:rPr>
          <w:rFonts w:ascii="Calibri" w:hAnsi="Calibri"/>
        </w:rPr>
      </w:pPr>
      <w:bookmarkStart w:id="155" w:name="_Toc317770304"/>
      <w:r w:rsidRPr="004826DC">
        <w:rPr>
          <w:rFonts w:ascii="Calibri" w:hAnsi="Calibri"/>
        </w:rPr>
        <w:t>Manutenção corretiva em sistema legado</w:t>
      </w:r>
      <w:bookmarkEnd w:id="155"/>
    </w:p>
    <w:p w:rsidR="0076629D" w:rsidRPr="004826DC" w:rsidRDefault="0076629D" w:rsidP="0076629D">
      <w:pPr>
        <w:pStyle w:val="Standard"/>
        <w:autoSpaceDE w:val="0"/>
        <w:jc w:val="both"/>
        <w:rPr>
          <w:rFonts w:ascii="Calibri" w:eastAsia="ArialMT" w:hAnsi="Calibri" w:cs="ArialMT"/>
          <w:sz w:val="20"/>
          <w:szCs w:val="20"/>
        </w:rPr>
      </w:pPr>
    </w:p>
    <w:p w:rsidR="0076629D" w:rsidRPr="004826DC" w:rsidRDefault="0076629D" w:rsidP="0076629D">
      <w:pPr>
        <w:pStyle w:val="Standard"/>
        <w:autoSpaceDE w:val="0"/>
        <w:jc w:val="both"/>
        <w:rPr>
          <w:rFonts w:ascii="Calibri" w:eastAsia="Arial-BoldMT" w:hAnsi="Calibri" w:cs="Arial-BoldMT"/>
          <w:b/>
          <w:bCs/>
          <w:sz w:val="20"/>
          <w:szCs w:val="20"/>
        </w:rPr>
      </w:pPr>
      <w:r w:rsidRPr="004826DC">
        <w:rPr>
          <w:rFonts w:ascii="Calibri" w:eastAsia="Arial-BoldMT" w:hAnsi="Calibri" w:cs="Arial-BoldMT"/>
          <w:b/>
          <w:bCs/>
          <w:sz w:val="20"/>
          <w:szCs w:val="20"/>
        </w:rPr>
        <w:tab/>
      </w:r>
      <w:r w:rsidRPr="004826DC">
        <w:rPr>
          <w:rFonts w:ascii="Calibri" w:eastAsia="Arial-BoldMT" w:hAnsi="Calibri" w:cs="Arial-BoldMT"/>
          <w:sz w:val="20"/>
          <w:szCs w:val="20"/>
        </w:rPr>
        <w:t xml:space="preserve">Quando o sistema em produção tiver sido desenvolvido pela </w:t>
      </w:r>
      <w:r w:rsidR="00C4442C" w:rsidRPr="004826DC">
        <w:rPr>
          <w:rFonts w:ascii="Calibri" w:eastAsia="Arial-BoldMT" w:hAnsi="Calibri" w:cs="Arial-BoldMT"/>
          <w:sz w:val="20"/>
          <w:szCs w:val="20"/>
        </w:rPr>
        <w:t>CONTRATADA</w:t>
      </w:r>
      <w:r w:rsidRPr="004826DC">
        <w:rPr>
          <w:rFonts w:ascii="Calibri" w:eastAsia="Arial-BoldMT" w:hAnsi="Calibri" w:cs="Arial-BoldMT"/>
          <w:sz w:val="20"/>
          <w:szCs w:val="20"/>
        </w:rPr>
        <w:t>, a manutenção corretiva será do tipo garantia, conforme prazos e demais cláusulas do contrato em questão. Caso não exista cláusula contratual de garantia, deve ser considerada a garantia de seis meses, preconizada por lei (Código do Consumidor).</w:t>
      </w:r>
    </w:p>
    <w:p w:rsidR="0076629D" w:rsidRPr="004826DC" w:rsidRDefault="0076629D" w:rsidP="0076629D">
      <w:pPr>
        <w:pStyle w:val="Standard"/>
        <w:autoSpaceDE w:val="0"/>
        <w:jc w:val="both"/>
        <w:rPr>
          <w:rFonts w:ascii="Calibri" w:eastAsia="ArialMT" w:hAnsi="Calibri" w:cs="ArialMT"/>
          <w:sz w:val="20"/>
          <w:szCs w:val="20"/>
        </w:rPr>
      </w:pPr>
      <w:r w:rsidRPr="004826DC">
        <w:rPr>
          <w:rFonts w:ascii="Calibri" w:eastAsia="ArialMT" w:hAnsi="Calibri" w:cs="ArialMT"/>
          <w:sz w:val="20"/>
          <w:szCs w:val="20"/>
        </w:rPr>
        <w:tab/>
        <w:t xml:space="preserve">Quando o sistema não tiver sido desenvolvido pela </w:t>
      </w:r>
      <w:r w:rsidR="00C4442C" w:rsidRPr="004826DC">
        <w:rPr>
          <w:rFonts w:ascii="Calibri" w:eastAsia="ArialMT" w:hAnsi="Calibri" w:cs="ArialMT"/>
          <w:sz w:val="20"/>
          <w:szCs w:val="20"/>
        </w:rPr>
        <w:t>CONTRATADA</w:t>
      </w:r>
      <w:r w:rsidRPr="004826DC">
        <w:rPr>
          <w:rFonts w:ascii="Calibri" w:eastAsia="ArialMT" w:hAnsi="Calibri" w:cs="ArialMT"/>
          <w:sz w:val="20"/>
          <w:szCs w:val="20"/>
        </w:rPr>
        <w:t>, deverá ser estimado e calculado o tamanho do projeto de manutenção corretiva. A estimativa e dimensionamento de tamanho de projetos de manutenção corretiva em pontos de função devem levar em consideração a documentação do sistema disponível e os artefatos a serem mantidos.</w:t>
      </w:r>
    </w:p>
    <w:p w:rsidR="0076629D" w:rsidRPr="004826DC" w:rsidRDefault="0076629D" w:rsidP="0076629D">
      <w:pPr>
        <w:pStyle w:val="Standard"/>
        <w:autoSpaceDE w:val="0"/>
        <w:jc w:val="both"/>
        <w:rPr>
          <w:rFonts w:ascii="Calibri" w:eastAsia="ArialMT" w:hAnsi="Calibri" w:cs="ArialMT"/>
          <w:sz w:val="20"/>
          <w:szCs w:val="20"/>
        </w:rPr>
      </w:pPr>
      <w:r w:rsidRPr="004826DC">
        <w:rPr>
          <w:rFonts w:ascii="Calibri" w:eastAsia="ArialMT" w:hAnsi="Calibri" w:cs="ArialMT"/>
          <w:sz w:val="20"/>
          <w:szCs w:val="20"/>
        </w:rPr>
        <w:tab/>
        <w:t>Nestes casos, a aferição do tamanho em pontos de função da funcionalidade ou das funcionalidades corrigidas deve considerar 75% do PF_ALTERADO, seguindo os conceitos deste manual. Não será contemplada a redocumentação das funcionalidades nas demandas desta categoria.</w:t>
      </w:r>
    </w:p>
    <w:p w:rsidR="0076629D" w:rsidRPr="004826DC" w:rsidRDefault="0076629D" w:rsidP="0076629D">
      <w:pPr>
        <w:pStyle w:val="Standard"/>
        <w:autoSpaceDE w:val="0"/>
        <w:jc w:val="both"/>
        <w:rPr>
          <w:rFonts w:ascii="Calibri" w:eastAsia="ArialMT" w:hAnsi="Calibri" w:cs="ArialMT"/>
          <w:sz w:val="20"/>
          <w:szCs w:val="20"/>
        </w:rPr>
      </w:pPr>
      <w:r w:rsidRPr="004826DC">
        <w:rPr>
          <w:rFonts w:ascii="Calibri" w:eastAsia="ArialMT" w:hAnsi="Calibri" w:cs="ArialMT"/>
          <w:sz w:val="20"/>
          <w:szCs w:val="20"/>
        </w:rPr>
        <w:tab/>
      </w:r>
      <w:r w:rsidRPr="004826DC">
        <w:rPr>
          <w:rFonts w:ascii="Calibri" w:eastAsia="ArialMT" w:hAnsi="Calibri" w:cs="ArialMT"/>
          <w:b/>
          <w:bCs/>
          <w:sz w:val="20"/>
          <w:szCs w:val="20"/>
        </w:rPr>
        <w:t>PF_CORRETIVA = PF_ALTERADO x 0,75</w:t>
      </w:r>
    </w:p>
    <w:p w:rsidR="0076629D" w:rsidRPr="004826DC" w:rsidRDefault="0076629D" w:rsidP="0076629D">
      <w:pPr>
        <w:pStyle w:val="Standard"/>
        <w:autoSpaceDE w:val="0"/>
        <w:jc w:val="both"/>
        <w:rPr>
          <w:rFonts w:ascii="Calibri" w:eastAsia="DejaVuSans" w:hAnsi="Calibri" w:cs="DejaVuSans"/>
          <w:sz w:val="20"/>
          <w:szCs w:val="20"/>
        </w:rPr>
      </w:pPr>
      <w:r w:rsidRPr="004826DC">
        <w:rPr>
          <w:rFonts w:ascii="Calibri" w:eastAsia="ArialMT" w:hAnsi="Calibri" w:cs="ArialMT"/>
          <w:sz w:val="20"/>
          <w:szCs w:val="20"/>
        </w:rPr>
        <w:tab/>
      </w:r>
      <w:r w:rsidRPr="004826DC">
        <w:rPr>
          <w:rFonts w:ascii="Calibri" w:eastAsia="DejaVuSans" w:hAnsi="Calibri" w:cs="DejaVuSans"/>
          <w:sz w:val="20"/>
          <w:szCs w:val="20"/>
        </w:rPr>
        <w:t xml:space="preserve">O percentual 75% refere-se a contratação de todas as disciplinas. Se alguma disciplina não for contratada </w:t>
      </w:r>
      <w:r w:rsidRPr="004826DC">
        <w:rPr>
          <w:rFonts w:ascii="Calibri" w:eastAsia="DejaVuSans" w:hAnsi="Calibri" w:cs="DejaVuSans"/>
          <w:sz w:val="20"/>
          <w:szCs w:val="20"/>
        </w:rPr>
        <w:lastRenderedPageBreak/>
        <w:t>para a demanda, então retirar o % correspondente à disciplina no cálculo do PF, ou seja, só pagar a fase contratada</w:t>
      </w:r>
      <w:r w:rsidRPr="004826DC">
        <w:rPr>
          <w:rFonts w:ascii="Calibri" w:eastAsia="ArialMT" w:hAnsi="Calibri" w:cs="ArialMT"/>
          <w:sz w:val="20"/>
          <w:szCs w:val="20"/>
        </w:rPr>
        <w:t>.</w:t>
      </w:r>
    </w:p>
    <w:p w:rsidR="0076629D" w:rsidRPr="004826DC" w:rsidRDefault="0076629D" w:rsidP="0076629D">
      <w:pPr>
        <w:pStyle w:val="RUPNvel3"/>
        <w:rPr>
          <w:rFonts w:ascii="Calibri" w:hAnsi="Calibri"/>
        </w:rPr>
      </w:pPr>
      <w:bookmarkStart w:id="156" w:name="_Toc317770305"/>
      <w:r w:rsidRPr="004826DC">
        <w:rPr>
          <w:rFonts w:ascii="Calibri" w:hAnsi="Calibri"/>
        </w:rPr>
        <w:t>Atualização de Plataforma</w:t>
      </w:r>
      <w:bookmarkEnd w:id="156"/>
    </w:p>
    <w:p w:rsidR="0076629D" w:rsidRPr="004826DC" w:rsidRDefault="0076629D" w:rsidP="0076629D">
      <w:pPr>
        <w:pStyle w:val="RUPNvel4"/>
        <w:rPr>
          <w:rFonts w:ascii="Calibri" w:hAnsi="Calibri"/>
        </w:rPr>
      </w:pPr>
      <w:r w:rsidRPr="004826DC">
        <w:rPr>
          <w:rFonts w:ascii="Calibri" w:hAnsi="Calibri"/>
        </w:rPr>
        <w:t>Atualização de versão de linguagem de programação</w:t>
      </w:r>
    </w:p>
    <w:p w:rsidR="0076629D" w:rsidRPr="004826DC" w:rsidRDefault="0076629D" w:rsidP="0076629D">
      <w:pPr>
        <w:pStyle w:val="Standard"/>
        <w:autoSpaceDE w:val="0"/>
        <w:jc w:val="both"/>
        <w:rPr>
          <w:rFonts w:ascii="Calibri" w:eastAsia="ArialMT" w:hAnsi="Calibri" w:cs="ArialMT"/>
          <w:sz w:val="20"/>
          <w:szCs w:val="20"/>
        </w:rPr>
      </w:pPr>
    </w:p>
    <w:p w:rsidR="0076629D" w:rsidRPr="004826DC" w:rsidRDefault="0076629D" w:rsidP="0076629D">
      <w:pPr>
        <w:pStyle w:val="Standard"/>
        <w:autoSpaceDE w:val="0"/>
        <w:ind w:firstLine="425"/>
        <w:jc w:val="both"/>
        <w:rPr>
          <w:rFonts w:ascii="Calibri" w:eastAsia="ArialMT" w:hAnsi="Calibri" w:cs="ArialMT"/>
          <w:sz w:val="20"/>
          <w:szCs w:val="20"/>
        </w:rPr>
      </w:pPr>
      <w:r w:rsidRPr="004826DC">
        <w:rPr>
          <w:rFonts w:ascii="Calibri" w:eastAsia="ArialMT" w:hAnsi="Calibri" w:cs="ArialMT"/>
          <w:sz w:val="20"/>
          <w:szCs w:val="20"/>
        </w:rPr>
        <w:t>Nesta categoria encontram-se as demandas de atualização de versão de linguagem de programação de sistemas. As funções de dados não devem ser contadas. Estas demandas devem ser dimensionadas de acordo com a fórmula abaixo.</w:t>
      </w:r>
    </w:p>
    <w:p w:rsidR="0076629D" w:rsidRPr="004826DC" w:rsidRDefault="0076629D" w:rsidP="0076629D">
      <w:pPr>
        <w:pStyle w:val="Standard"/>
        <w:autoSpaceDE w:val="0"/>
        <w:jc w:val="both"/>
        <w:rPr>
          <w:rFonts w:ascii="Calibri" w:eastAsia="ArialMT" w:hAnsi="Calibri" w:cs="ArialMT"/>
          <w:b/>
          <w:bCs/>
          <w:sz w:val="20"/>
          <w:szCs w:val="20"/>
        </w:rPr>
      </w:pPr>
      <w:r w:rsidRPr="004826DC">
        <w:rPr>
          <w:rFonts w:ascii="Calibri" w:eastAsia="ArialMT" w:hAnsi="Calibri" w:cs="ArialMT"/>
          <w:sz w:val="20"/>
          <w:szCs w:val="20"/>
        </w:rPr>
        <w:t xml:space="preserve"> </w:t>
      </w:r>
      <w:r w:rsidRPr="004826DC">
        <w:rPr>
          <w:rFonts w:ascii="Calibri" w:eastAsia="ArialMT" w:hAnsi="Calibri" w:cs="ArialMT"/>
          <w:sz w:val="20"/>
          <w:szCs w:val="20"/>
        </w:rPr>
        <w:tab/>
      </w:r>
      <w:r w:rsidRPr="004826DC">
        <w:rPr>
          <w:rFonts w:ascii="Calibri" w:eastAsia="ArialMT" w:hAnsi="Calibri" w:cs="ArialMT"/>
          <w:b/>
          <w:bCs/>
          <w:sz w:val="20"/>
          <w:szCs w:val="20"/>
        </w:rPr>
        <w:t>PF_ATUALIZAÇÃO_VERSÃO_LINGUAGEM  = PF_ALTERADO X 0,30</w:t>
      </w:r>
    </w:p>
    <w:p w:rsidR="0076629D" w:rsidRPr="004826DC" w:rsidRDefault="0076629D" w:rsidP="0076629D">
      <w:pPr>
        <w:pStyle w:val="RUPCorpo3"/>
        <w:ind w:left="0"/>
        <w:rPr>
          <w:rFonts w:ascii="Calibri" w:hAnsi="Calibri"/>
        </w:rPr>
      </w:pPr>
    </w:p>
    <w:p w:rsidR="0076629D" w:rsidRPr="004826DC" w:rsidRDefault="0076629D" w:rsidP="0076629D">
      <w:pPr>
        <w:pStyle w:val="RUPNvel4"/>
        <w:rPr>
          <w:rFonts w:ascii="Calibri" w:hAnsi="Calibri"/>
        </w:rPr>
      </w:pPr>
      <w:r w:rsidRPr="004826DC">
        <w:rPr>
          <w:rFonts w:ascii="Calibri" w:hAnsi="Calibri"/>
        </w:rPr>
        <w:t>Atualização de versão de navegador</w:t>
      </w:r>
    </w:p>
    <w:p w:rsidR="0076629D" w:rsidRPr="004826DC" w:rsidRDefault="0076629D" w:rsidP="0076629D">
      <w:pPr>
        <w:pStyle w:val="Standard"/>
        <w:autoSpaceDE w:val="0"/>
        <w:jc w:val="both"/>
        <w:rPr>
          <w:rFonts w:ascii="Calibri" w:eastAsia="ArialMT" w:hAnsi="Calibri" w:cs="ArialMT"/>
          <w:sz w:val="20"/>
          <w:szCs w:val="20"/>
        </w:rPr>
      </w:pPr>
    </w:p>
    <w:p w:rsidR="0076629D" w:rsidRPr="004826DC" w:rsidRDefault="0076629D" w:rsidP="0076629D">
      <w:pPr>
        <w:pStyle w:val="Standard"/>
        <w:autoSpaceDE w:val="0"/>
        <w:ind w:firstLine="425"/>
        <w:jc w:val="both"/>
        <w:rPr>
          <w:rFonts w:ascii="Calibri" w:eastAsia="ArialMT" w:hAnsi="Calibri" w:cs="ArialMT"/>
          <w:sz w:val="20"/>
          <w:szCs w:val="20"/>
        </w:rPr>
      </w:pPr>
      <w:r w:rsidRPr="004826DC">
        <w:rPr>
          <w:rFonts w:ascii="Calibri" w:eastAsia="ArialMT" w:hAnsi="Calibri" w:cs="ArialMT"/>
          <w:sz w:val="20"/>
          <w:szCs w:val="20"/>
        </w:rPr>
        <w:t>Nesta categoria encontram-se as demandas de atualização de versão de navegador de sistemas web. As funções de dados não devem ser contadas. Estas demandas devem ser dimensionadas de acordo com a fórmula abaixo.</w:t>
      </w:r>
    </w:p>
    <w:p w:rsidR="0076629D" w:rsidRPr="004826DC" w:rsidRDefault="0076629D" w:rsidP="0076629D">
      <w:pPr>
        <w:pStyle w:val="RUPCorpo3"/>
        <w:rPr>
          <w:rFonts w:ascii="Calibri" w:hAnsi="Calibri"/>
        </w:rPr>
      </w:pPr>
      <w:r w:rsidRPr="004826DC">
        <w:rPr>
          <w:rFonts w:ascii="Calibri" w:eastAsia="ArialMT" w:hAnsi="Calibri" w:cs="ArialMT"/>
          <w:b/>
          <w:bCs/>
        </w:rPr>
        <w:t>PF_ATUALIZAÇÃO_VERSÃO_NAVEGADOR  = PF_ALTERADO x 0,30</w:t>
      </w:r>
    </w:p>
    <w:p w:rsidR="0076629D" w:rsidRPr="004826DC" w:rsidRDefault="0076629D" w:rsidP="0076629D">
      <w:pPr>
        <w:pStyle w:val="RUPNvel4"/>
        <w:rPr>
          <w:rFonts w:ascii="Calibri" w:hAnsi="Calibri"/>
        </w:rPr>
      </w:pPr>
      <w:r w:rsidRPr="004826DC">
        <w:rPr>
          <w:rFonts w:ascii="Calibri" w:hAnsi="Calibri"/>
        </w:rPr>
        <w:t>Atualização de versão de banco de dados</w:t>
      </w:r>
    </w:p>
    <w:p w:rsidR="0076629D" w:rsidRPr="004826DC" w:rsidRDefault="0076629D" w:rsidP="0076629D">
      <w:pPr>
        <w:pStyle w:val="Standard"/>
        <w:autoSpaceDE w:val="0"/>
        <w:ind w:firstLine="425"/>
        <w:jc w:val="both"/>
        <w:rPr>
          <w:rFonts w:ascii="Calibri" w:eastAsia="ArialMT" w:hAnsi="Calibri" w:cs="ArialMT"/>
          <w:sz w:val="20"/>
          <w:szCs w:val="20"/>
        </w:rPr>
      </w:pPr>
    </w:p>
    <w:p w:rsidR="0076629D" w:rsidRPr="004826DC" w:rsidRDefault="0076629D" w:rsidP="0076629D">
      <w:pPr>
        <w:pStyle w:val="Standard"/>
        <w:autoSpaceDE w:val="0"/>
        <w:ind w:firstLine="425"/>
        <w:jc w:val="both"/>
        <w:rPr>
          <w:rFonts w:ascii="Calibri" w:eastAsia="ArialMT" w:hAnsi="Calibri" w:cs="ArialMT"/>
          <w:sz w:val="20"/>
          <w:szCs w:val="20"/>
        </w:rPr>
      </w:pPr>
      <w:r w:rsidRPr="004826DC">
        <w:rPr>
          <w:rFonts w:ascii="Calibri" w:eastAsia="ArialMT" w:hAnsi="Calibri" w:cs="ArialMT"/>
          <w:sz w:val="20"/>
          <w:szCs w:val="20"/>
        </w:rPr>
        <w:t>Nesta categoria encontram-se as demandas de atualização de versão do Sistema Gerenciador de Banco de Dados. As funções de dados não devem ser contadas.  Estas demandas devem ser dimensionadas de acordo com a fórmula abaixo.</w:t>
      </w:r>
      <w:r w:rsidRPr="004826DC">
        <w:rPr>
          <w:rFonts w:ascii="Calibri" w:eastAsia="ArialMT" w:hAnsi="Calibri" w:cs="ArialMT"/>
          <w:sz w:val="20"/>
          <w:szCs w:val="20"/>
        </w:rPr>
        <w:tab/>
      </w:r>
    </w:p>
    <w:p w:rsidR="0076629D" w:rsidRPr="004826DC" w:rsidRDefault="0076629D" w:rsidP="0076629D">
      <w:pPr>
        <w:pStyle w:val="Standard"/>
        <w:autoSpaceDE w:val="0"/>
        <w:ind w:firstLine="720"/>
        <w:rPr>
          <w:rFonts w:ascii="Calibri" w:eastAsia="ArialMT" w:hAnsi="Calibri" w:cs="ArialMT"/>
          <w:sz w:val="20"/>
          <w:szCs w:val="20"/>
        </w:rPr>
      </w:pPr>
      <w:r w:rsidRPr="004826DC">
        <w:rPr>
          <w:rFonts w:ascii="Calibri" w:eastAsia="ArialMT" w:hAnsi="Calibri" w:cs="ArialMT"/>
          <w:b/>
          <w:bCs/>
          <w:sz w:val="20"/>
          <w:szCs w:val="20"/>
        </w:rPr>
        <w:t>PF_ ATUALIZAÇÃO_VERSÃO_BD =  PF_ALTERADO x 0,30</w:t>
      </w:r>
    </w:p>
    <w:p w:rsidR="0076629D" w:rsidRPr="004826DC" w:rsidRDefault="0076629D" w:rsidP="0076629D">
      <w:pPr>
        <w:pStyle w:val="RUPCorpo3"/>
        <w:rPr>
          <w:rFonts w:ascii="Calibri" w:hAnsi="Calibri"/>
        </w:rPr>
      </w:pPr>
    </w:p>
    <w:p w:rsidR="0076629D" w:rsidRPr="004826DC" w:rsidRDefault="0076629D" w:rsidP="0076629D">
      <w:pPr>
        <w:pStyle w:val="RUPNvel3"/>
        <w:rPr>
          <w:rFonts w:ascii="Calibri" w:hAnsi="Calibri"/>
        </w:rPr>
      </w:pPr>
      <w:bookmarkStart w:id="157" w:name="_Toc317770306"/>
      <w:r w:rsidRPr="004826DC">
        <w:rPr>
          <w:rFonts w:ascii="Calibri" w:hAnsi="Calibri"/>
        </w:rPr>
        <w:t>Manutenção cosmética</w:t>
      </w:r>
      <w:bookmarkEnd w:id="157"/>
    </w:p>
    <w:p w:rsidR="0076629D" w:rsidRPr="004826DC" w:rsidRDefault="0076629D" w:rsidP="0076629D">
      <w:pPr>
        <w:pStyle w:val="Standard"/>
        <w:autoSpaceDE w:val="0"/>
        <w:ind w:firstLine="426"/>
        <w:jc w:val="both"/>
        <w:rPr>
          <w:rFonts w:ascii="Calibri" w:eastAsia="ArialMT" w:hAnsi="Calibri" w:cs="ArialMT"/>
          <w:sz w:val="20"/>
          <w:szCs w:val="20"/>
        </w:rPr>
      </w:pPr>
    </w:p>
    <w:p w:rsidR="0076629D" w:rsidRPr="004826DC" w:rsidRDefault="0076629D" w:rsidP="0076629D">
      <w:pPr>
        <w:pStyle w:val="Standard"/>
        <w:autoSpaceDE w:val="0"/>
        <w:ind w:firstLine="426"/>
        <w:jc w:val="both"/>
        <w:rPr>
          <w:rFonts w:ascii="Calibri" w:hAnsi="Calibri"/>
          <w:sz w:val="20"/>
          <w:szCs w:val="20"/>
        </w:rPr>
      </w:pPr>
      <w:r w:rsidRPr="004826DC">
        <w:rPr>
          <w:rFonts w:ascii="Calibri" w:eastAsia="ArialMT" w:hAnsi="Calibri" w:cs="ArialMT"/>
          <w:sz w:val="20"/>
          <w:szCs w:val="20"/>
        </w:rPr>
        <w:t>A manutenção em Interface, denominada na literatura manutenção cosmética, é associada às d</w:t>
      </w:r>
      <w:r w:rsidRPr="004826DC">
        <w:rPr>
          <w:rFonts w:ascii="Calibri" w:hAnsi="Calibri"/>
          <w:sz w:val="20"/>
          <w:szCs w:val="20"/>
        </w:rPr>
        <w:t xml:space="preserve">emandas de alterações de interface, por exemplo, fonte de letra, cores de telas, logotipos, mudança de botões na tela, mudança de posição de campos ou texto na tela. Também se enquadram nessa categoria as mudanças de texto em mensagens de erro, validação, aviso, alerta ou conclusão de processamento. No caso de mudanças em elementos de interface que se repetem em várias telas, será feito o pagamento equivalente a apenas uma tela. </w:t>
      </w:r>
    </w:p>
    <w:p w:rsidR="0076629D" w:rsidRPr="004826DC" w:rsidRDefault="0076629D" w:rsidP="0076629D">
      <w:pPr>
        <w:pStyle w:val="Standard"/>
        <w:autoSpaceDE w:val="0"/>
        <w:jc w:val="both"/>
        <w:rPr>
          <w:rFonts w:ascii="Calibri" w:eastAsia="ArialMT" w:hAnsi="Calibri" w:cs="ArialMT"/>
          <w:sz w:val="20"/>
          <w:szCs w:val="20"/>
        </w:rPr>
      </w:pPr>
    </w:p>
    <w:p w:rsidR="0076629D" w:rsidRPr="004826DC" w:rsidRDefault="0076629D" w:rsidP="0076629D">
      <w:pPr>
        <w:pStyle w:val="Standard"/>
        <w:autoSpaceDE w:val="0"/>
        <w:ind w:firstLine="426"/>
        <w:jc w:val="both"/>
        <w:rPr>
          <w:rFonts w:ascii="Calibri" w:eastAsia="ArialMT" w:hAnsi="Calibri" w:cs="ArialMT"/>
          <w:b/>
          <w:bCs/>
          <w:sz w:val="20"/>
          <w:szCs w:val="20"/>
        </w:rPr>
      </w:pPr>
      <w:r w:rsidRPr="004826DC">
        <w:rPr>
          <w:rFonts w:ascii="Calibri" w:eastAsia="ArialMT" w:hAnsi="Calibri" w:cs="ArialMT"/>
          <w:b/>
          <w:bCs/>
          <w:sz w:val="20"/>
          <w:szCs w:val="20"/>
        </w:rPr>
        <w:t>PF_INTERFACE = 0,6 FP</w:t>
      </w:r>
    </w:p>
    <w:p w:rsidR="0076629D" w:rsidRPr="004826DC" w:rsidRDefault="0076629D" w:rsidP="0076629D">
      <w:pPr>
        <w:pStyle w:val="RUPCorpo2"/>
        <w:rPr>
          <w:rFonts w:ascii="Calibri" w:hAnsi="Calibri"/>
        </w:rPr>
      </w:pPr>
    </w:p>
    <w:p w:rsidR="0076629D" w:rsidRPr="004826DC" w:rsidRDefault="0076629D" w:rsidP="0076629D">
      <w:pPr>
        <w:pStyle w:val="RUPNvel3"/>
        <w:rPr>
          <w:rFonts w:ascii="Calibri" w:hAnsi="Calibri"/>
        </w:rPr>
      </w:pPr>
      <w:bookmarkStart w:id="158" w:name="_Toc317770307"/>
      <w:r w:rsidRPr="004826DC">
        <w:rPr>
          <w:rFonts w:ascii="Calibri" w:hAnsi="Calibri"/>
        </w:rPr>
        <w:t>Adaptação de funcionalidades sem atualização de requisitos funcionais</w:t>
      </w:r>
      <w:bookmarkEnd w:id="158"/>
    </w:p>
    <w:p w:rsidR="0076629D" w:rsidRPr="004826DC" w:rsidRDefault="0076629D" w:rsidP="0076629D">
      <w:pPr>
        <w:pStyle w:val="Standard"/>
        <w:autoSpaceDE w:val="0"/>
        <w:jc w:val="both"/>
        <w:rPr>
          <w:rFonts w:ascii="Calibri" w:eastAsia="ArialMT" w:hAnsi="Calibri" w:cs="ArialMT"/>
          <w:sz w:val="20"/>
          <w:szCs w:val="20"/>
        </w:rPr>
      </w:pPr>
    </w:p>
    <w:p w:rsidR="0076629D" w:rsidRPr="004826DC" w:rsidRDefault="0076629D" w:rsidP="0076629D">
      <w:pPr>
        <w:pStyle w:val="Standard"/>
        <w:autoSpaceDE w:val="0"/>
        <w:ind w:firstLine="426"/>
        <w:jc w:val="both"/>
        <w:rPr>
          <w:rFonts w:ascii="Calibri" w:eastAsia="Arial-BoldMT" w:hAnsi="Calibri" w:cs="Arial-BoldMT"/>
          <w:sz w:val="20"/>
          <w:szCs w:val="20"/>
        </w:rPr>
      </w:pPr>
      <w:r w:rsidRPr="004826DC">
        <w:rPr>
          <w:rFonts w:ascii="Calibri" w:eastAsia="ArialMT" w:hAnsi="Calibri" w:cs="ArialMT"/>
          <w:sz w:val="20"/>
          <w:szCs w:val="20"/>
        </w:rPr>
        <w:t>São consideradas nesta categoria as demandas de manutenção adaptativa associadas a solicitações que envolvem aspectos não funcionais, sem alteração em requisitos funcionais. Por exemplo: replicação de funcionalidade (chamar uma consulta existente em outra tela da aplicação); replicação de base de dados ou criação de base temporária para resolver problemas de performance ou segurança; alteração na aplicação</w:t>
      </w:r>
      <w:r w:rsidRPr="004826DC">
        <w:rPr>
          <w:rFonts w:ascii="Calibri" w:eastAsia="Arial-ItalicMT" w:hAnsi="Calibri" w:cs="Arial-ItalicMT"/>
          <w:sz w:val="20"/>
          <w:szCs w:val="20"/>
        </w:rPr>
        <w:t xml:space="preserve"> </w:t>
      </w:r>
      <w:r w:rsidRPr="004826DC">
        <w:rPr>
          <w:rFonts w:ascii="Calibri" w:eastAsia="ArialMT" w:hAnsi="Calibri" w:cs="ArialMT"/>
          <w:sz w:val="20"/>
          <w:szCs w:val="20"/>
        </w:rPr>
        <w:t xml:space="preserve">para adaptação às alterações realizadas na interface com rotinas de integração com outros </w:t>
      </w:r>
      <w:r w:rsidRPr="004826DC">
        <w:rPr>
          <w:rFonts w:ascii="Calibri" w:eastAsia="Arial-ItalicMT" w:hAnsi="Calibri" w:cs="Arial-ItalicMT"/>
          <w:sz w:val="20"/>
          <w:szCs w:val="20"/>
        </w:rPr>
        <w:t>softwares (ex: alteração em sub-rotinas chamadas por este software)</w:t>
      </w:r>
      <w:r w:rsidRPr="004826DC">
        <w:rPr>
          <w:rFonts w:ascii="Calibri" w:eastAsia="ArialMT" w:hAnsi="Calibri" w:cs="ArialMT"/>
          <w:sz w:val="20"/>
          <w:szCs w:val="20"/>
        </w:rPr>
        <w:t>.</w:t>
      </w:r>
    </w:p>
    <w:p w:rsidR="0076629D" w:rsidRPr="004826DC" w:rsidRDefault="0076629D" w:rsidP="0076629D">
      <w:pPr>
        <w:pStyle w:val="Standard"/>
        <w:autoSpaceDE w:val="0"/>
        <w:jc w:val="both"/>
        <w:rPr>
          <w:rFonts w:ascii="Calibri" w:eastAsia="ArialMT" w:hAnsi="Calibri" w:cs="ArialMT"/>
          <w:sz w:val="20"/>
          <w:szCs w:val="20"/>
        </w:rPr>
      </w:pPr>
      <w:r w:rsidRPr="004826DC">
        <w:rPr>
          <w:rFonts w:ascii="Calibri" w:eastAsia="ArialMT" w:hAnsi="Calibri" w:cs="ArialMT"/>
          <w:sz w:val="20"/>
          <w:szCs w:val="20"/>
        </w:rPr>
        <w:tab/>
        <w:t>Nestes casos, a aferição do tamanho em Pontos de Função da funcionalidade ou das funcionalidades que sofreram impactos deve considerar 75% do PF_ALTERADO, seguindo os conceitos deste manual. Não será contemplada a redocumentação das funcionalidades nas demandas desta categoria.</w:t>
      </w:r>
    </w:p>
    <w:p w:rsidR="0076629D" w:rsidRPr="004826DC" w:rsidRDefault="0076629D" w:rsidP="0076629D">
      <w:pPr>
        <w:pStyle w:val="Standard"/>
        <w:autoSpaceDE w:val="0"/>
        <w:ind w:left="1418"/>
        <w:jc w:val="both"/>
        <w:rPr>
          <w:rFonts w:ascii="Calibri" w:eastAsia="ArialMT" w:hAnsi="Calibri" w:cs="ArialMT"/>
          <w:sz w:val="20"/>
          <w:szCs w:val="20"/>
        </w:rPr>
      </w:pPr>
    </w:p>
    <w:p w:rsidR="0076629D" w:rsidRPr="004826DC" w:rsidRDefault="0076629D" w:rsidP="0076629D">
      <w:pPr>
        <w:pStyle w:val="Standard"/>
        <w:autoSpaceDE w:val="0"/>
        <w:ind w:firstLine="720"/>
        <w:rPr>
          <w:rFonts w:ascii="Calibri" w:eastAsia="ArialMT" w:hAnsi="Calibri" w:cs="ArialMT"/>
          <w:b/>
          <w:bCs/>
          <w:sz w:val="20"/>
          <w:szCs w:val="20"/>
        </w:rPr>
      </w:pPr>
      <w:r w:rsidRPr="004826DC">
        <w:rPr>
          <w:rFonts w:ascii="Calibri" w:eastAsia="ArialMT" w:hAnsi="Calibri" w:cs="ArialMT"/>
          <w:b/>
          <w:bCs/>
          <w:sz w:val="20"/>
          <w:szCs w:val="20"/>
        </w:rPr>
        <w:t>PF = PF_ALTERADO x 0,75</w:t>
      </w:r>
    </w:p>
    <w:p w:rsidR="0076629D" w:rsidRPr="004826DC" w:rsidRDefault="0076629D" w:rsidP="0076629D">
      <w:pPr>
        <w:pStyle w:val="Standard"/>
        <w:autoSpaceDE w:val="0"/>
        <w:jc w:val="center"/>
        <w:rPr>
          <w:rFonts w:ascii="Calibri" w:eastAsia="ArialMT" w:hAnsi="Calibri" w:cs="ArialMT"/>
          <w:b/>
          <w:bCs/>
          <w:sz w:val="20"/>
          <w:szCs w:val="20"/>
        </w:rPr>
      </w:pPr>
    </w:p>
    <w:p w:rsidR="0076629D" w:rsidRPr="004826DC" w:rsidRDefault="0076629D" w:rsidP="0076629D">
      <w:pPr>
        <w:pStyle w:val="Standard"/>
        <w:autoSpaceDE w:val="0"/>
        <w:jc w:val="both"/>
        <w:rPr>
          <w:rFonts w:ascii="Calibri" w:eastAsia="ArialMT" w:hAnsi="Calibri" w:cs="ArialMT"/>
          <w:b/>
          <w:bCs/>
          <w:sz w:val="20"/>
          <w:szCs w:val="20"/>
        </w:rPr>
      </w:pPr>
      <w:r w:rsidRPr="004826DC">
        <w:rPr>
          <w:rFonts w:ascii="Calibri" w:eastAsia="DejaVuSans" w:hAnsi="Calibri" w:cs="DejaVuSans"/>
          <w:sz w:val="20"/>
          <w:szCs w:val="20"/>
        </w:rPr>
        <w:t xml:space="preserve">O percentual 75% refere-se </w:t>
      </w:r>
      <w:r w:rsidR="004B1B93" w:rsidRPr="004826DC">
        <w:rPr>
          <w:rFonts w:ascii="Calibri" w:eastAsia="DejaVuSans" w:hAnsi="Calibri" w:cs="DejaVuSans"/>
          <w:sz w:val="20"/>
          <w:szCs w:val="20"/>
        </w:rPr>
        <w:t>à</w:t>
      </w:r>
      <w:r w:rsidRPr="004826DC">
        <w:rPr>
          <w:rFonts w:ascii="Calibri" w:eastAsia="DejaVuSans" w:hAnsi="Calibri" w:cs="DejaVuSans"/>
          <w:sz w:val="20"/>
          <w:szCs w:val="20"/>
        </w:rPr>
        <w:t xml:space="preserve"> contratação de todas as disciplinas. Se alguma disciplina não for contratada para a demanda, então retirar o % correspondente à disciplina no cálculo do </w:t>
      </w:r>
      <w:r w:rsidRPr="004826DC">
        <w:rPr>
          <w:rFonts w:ascii="Calibri" w:eastAsia="DejaVuSans" w:hAnsi="Calibri" w:cs="DejaVuSans"/>
          <w:b/>
          <w:bCs/>
          <w:sz w:val="20"/>
          <w:szCs w:val="20"/>
        </w:rPr>
        <w:t>PF, ou seja, só pagar a fase contratada</w:t>
      </w:r>
      <w:r w:rsidRPr="004826DC">
        <w:rPr>
          <w:rFonts w:ascii="Calibri" w:eastAsia="ArialMT" w:hAnsi="Calibri" w:cs="ArialMT"/>
          <w:b/>
          <w:bCs/>
          <w:sz w:val="20"/>
          <w:szCs w:val="20"/>
        </w:rPr>
        <w:t>.</w:t>
      </w:r>
    </w:p>
    <w:p w:rsidR="0076629D" w:rsidRPr="004826DC" w:rsidRDefault="0076629D" w:rsidP="0076629D">
      <w:pPr>
        <w:pStyle w:val="RUPNvel3"/>
        <w:rPr>
          <w:rFonts w:ascii="Calibri" w:hAnsi="Calibri"/>
        </w:rPr>
      </w:pPr>
      <w:bookmarkStart w:id="159" w:name="_Toc317770308"/>
      <w:r w:rsidRPr="004826DC">
        <w:rPr>
          <w:rFonts w:ascii="Calibri" w:hAnsi="Calibri"/>
        </w:rPr>
        <w:t>Documentação</w:t>
      </w:r>
      <w:bookmarkEnd w:id="159"/>
    </w:p>
    <w:p w:rsidR="0076629D" w:rsidRPr="004826DC" w:rsidRDefault="0076629D" w:rsidP="0076629D">
      <w:pPr>
        <w:pStyle w:val="Standard"/>
        <w:autoSpaceDE w:val="0"/>
        <w:jc w:val="both"/>
        <w:rPr>
          <w:rFonts w:ascii="Calibri" w:eastAsia="ArialMT" w:hAnsi="Calibri" w:cs="ArialMT"/>
          <w:sz w:val="20"/>
          <w:szCs w:val="20"/>
        </w:rPr>
      </w:pPr>
    </w:p>
    <w:p w:rsidR="0076629D" w:rsidRPr="004826DC" w:rsidRDefault="0076629D" w:rsidP="0076629D">
      <w:pPr>
        <w:pStyle w:val="Standard"/>
        <w:autoSpaceDE w:val="0"/>
        <w:ind w:firstLine="426"/>
        <w:jc w:val="both"/>
        <w:rPr>
          <w:rFonts w:ascii="Calibri" w:eastAsia="ArialMT" w:hAnsi="Calibri" w:cs="ArialMT"/>
          <w:sz w:val="20"/>
          <w:szCs w:val="20"/>
        </w:rPr>
      </w:pPr>
      <w:r w:rsidRPr="004826DC">
        <w:rPr>
          <w:rFonts w:ascii="Calibri" w:eastAsia="ArialMT" w:hAnsi="Calibri" w:cs="ArialMT"/>
          <w:sz w:val="20"/>
          <w:szCs w:val="20"/>
        </w:rPr>
        <w:t>Nesta seção são tratadas demandas de documentação ou atualização de documentação de sistemas. Observe que o desenvolvedor pode realizar uma engenharia reversa da aplicação para gerar a documentação.</w:t>
      </w:r>
    </w:p>
    <w:p w:rsidR="0076629D" w:rsidRPr="004826DC" w:rsidRDefault="0076629D" w:rsidP="0076629D">
      <w:pPr>
        <w:pStyle w:val="Standard"/>
        <w:autoSpaceDE w:val="0"/>
        <w:ind w:firstLine="426"/>
        <w:rPr>
          <w:rFonts w:ascii="Calibri" w:eastAsia="ArialMT" w:hAnsi="Calibri" w:cs="ArialMT"/>
          <w:b/>
          <w:bCs/>
          <w:sz w:val="20"/>
          <w:szCs w:val="20"/>
        </w:rPr>
      </w:pPr>
      <w:r w:rsidRPr="004826DC">
        <w:rPr>
          <w:rFonts w:ascii="Calibri" w:eastAsia="ArialMT" w:hAnsi="Calibri" w:cs="ArialMT"/>
          <w:b/>
          <w:bCs/>
          <w:sz w:val="20"/>
          <w:szCs w:val="20"/>
        </w:rPr>
        <w:t>PF_DOCUMENTAÇÃO = PF_NÃO_AJUSTADO x PERCENTUAL_DISCIPLINA</w:t>
      </w:r>
    </w:p>
    <w:p w:rsidR="0076629D" w:rsidRPr="004826DC" w:rsidRDefault="0076629D" w:rsidP="0076629D">
      <w:pPr>
        <w:pStyle w:val="Standard"/>
        <w:autoSpaceDE w:val="0"/>
        <w:jc w:val="both"/>
        <w:rPr>
          <w:rFonts w:ascii="Calibri" w:hAnsi="Calibri"/>
          <w:sz w:val="20"/>
          <w:szCs w:val="20"/>
        </w:rPr>
      </w:pPr>
      <w:r w:rsidRPr="004826DC">
        <w:rPr>
          <w:rFonts w:ascii="Calibri" w:eastAsia="ArialMT" w:hAnsi="Calibri" w:cs="ArialMT"/>
          <w:sz w:val="20"/>
          <w:szCs w:val="20"/>
        </w:rPr>
        <w:t xml:space="preserve">    </w:t>
      </w:r>
    </w:p>
    <w:p w:rsidR="0076629D" w:rsidRPr="004826DC" w:rsidRDefault="0076629D" w:rsidP="0076629D">
      <w:pPr>
        <w:pStyle w:val="RUPNvel3"/>
        <w:rPr>
          <w:rFonts w:ascii="Calibri" w:hAnsi="Calibri"/>
        </w:rPr>
      </w:pPr>
      <w:bookmarkStart w:id="160" w:name="_Toc317770309"/>
      <w:r w:rsidRPr="004826DC">
        <w:rPr>
          <w:rFonts w:ascii="Calibri" w:hAnsi="Calibri"/>
        </w:rPr>
        <w:t>Aplicação de disciplinas independentes por funcionalidade</w:t>
      </w:r>
      <w:bookmarkEnd w:id="160"/>
    </w:p>
    <w:p w:rsidR="0076629D" w:rsidRPr="004826DC" w:rsidRDefault="0076629D" w:rsidP="0076629D">
      <w:pPr>
        <w:pStyle w:val="RUPCorpo2"/>
        <w:rPr>
          <w:rFonts w:ascii="Calibri" w:hAnsi="Calibri"/>
        </w:rPr>
      </w:pPr>
    </w:p>
    <w:p w:rsidR="0076629D" w:rsidRPr="004826DC" w:rsidRDefault="0076629D" w:rsidP="0076629D">
      <w:pPr>
        <w:pStyle w:val="RUPCorpo2"/>
        <w:rPr>
          <w:rFonts w:ascii="Calibri" w:hAnsi="Calibri"/>
        </w:rPr>
      </w:pPr>
      <w:r w:rsidRPr="004826DC">
        <w:rPr>
          <w:rFonts w:ascii="Calibri" w:hAnsi="Calibri"/>
        </w:rPr>
        <w:t>O TCU poderá solicitar à fábrica de software a realização de disciplinas independentes para um determinado escopo de funcionalidades mesmo que essas funcionalidades não tenham sofrido alteração. Por exemplo, a disciplina de testes pode ser solicitada para um determinado escopo de funcionalidades, pagando-se apenas o percentual correspondente à disciplina.</w:t>
      </w:r>
    </w:p>
    <w:p w:rsidR="0076629D" w:rsidRPr="004826DC" w:rsidRDefault="0076629D" w:rsidP="0076629D">
      <w:pPr>
        <w:pStyle w:val="Standard"/>
        <w:autoSpaceDE w:val="0"/>
        <w:ind w:firstLine="426"/>
        <w:rPr>
          <w:rFonts w:ascii="Calibri" w:eastAsia="ArialMT" w:hAnsi="Calibri" w:cs="ArialMT"/>
          <w:b/>
          <w:bCs/>
          <w:sz w:val="20"/>
          <w:szCs w:val="20"/>
        </w:rPr>
      </w:pPr>
    </w:p>
    <w:p w:rsidR="0076629D" w:rsidRPr="004826DC" w:rsidRDefault="0076629D" w:rsidP="0076629D">
      <w:pPr>
        <w:pStyle w:val="Standard"/>
        <w:autoSpaceDE w:val="0"/>
        <w:ind w:firstLine="426"/>
        <w:rPr>
          <w:rFonts w:ascii="Calibri" w:eastAsia="ArialMT" w:hAnsi="Calibri" w:cs="ArialMT"/>
          <w:b/>
          <w:bCs/>
          <w:sz w:val="20"/>
          <w:szCs w:val="20"/>
        </w:rPr>
      </w:pPr>
      <w:r w:rsidRPr="004826DC">
        <w:rPr>
          <w:rFonts w:ascii="Calibri" w:eastAsia="ArialMT" w:hAnsi="Calibri" w:cs="ArialMT"/>
          <w:b/>
          <w:bCs/>
          <w:sz w:val="20"/>
          <w:szCs w:val="20"/>
        </w:rPr>
        <w:t>PF_APLICAÇÃO_DISCIPLINA = PF_NÃO_AJUSTADO x PERCENTUAL_DISCIPLINA</w:t>
      </w:r>
    </w:p>
    <w:p w:rsidR="0076629D" w:rsidRPr="004826DC" w:rsidRDefault="0076629D" w:rsidP="0076629D">
      <w:pPr>
        <w:pStyle w:val="RUPCorpo2"/>
        <w:rPr>
          <w:rFonts w:ascii="Calibri" w:hAnsi="Calibri"/>
        </w:rPr>
      </w:pPr>
    </w:p>
    <w:p w:rsidR="0076629D" w:rsidRPr="004826DC" w:rsidRDefault="0076629D" w:rsidP="0076629D">
      <w:pPr>
        <w:pStyle w:val="RUPNvel3"/>
        <w:rPr>
          <w:rFonts w:ascii="Calibri" w:hAnsi="Calibri"/>
        </w:rPr>
      </w:pPr>
      <w:bookmarkStart w:id="161" w:name="_Toc317770310"/>
      <w:r w:rsidRPr="004826DC">
        <w:rPr>
          <w:rFonts w:ascii="Calibri" w:hAnsi="Calibri"/>
        </w:rPr>
        <w:t>Dados de código</w:t>
      </w:r>
      <w:bookmarkEnd w:id="161"/>
    </w:p>
    <w:p w:rsidR="0076629D" w:rsidRPr="004826DC" w:rsidRDefault="0076629D" w:rsidP="0076629D">
      <w:pPr>
        <w:pStyle w:val="RUPCorpo2"/>
        <w:ind w:firstLine="0"/>
        <w:rPr>
          <w:rFonts w:ascii="Calibri" w:hAnsi="Calibri"/>
        </w:rPr>
      </w:pPr>
      <w:r w:rsidRPr="004826DC">
        <w:rPr>
          <w:rFonts w:ascii="Calibri" w:hAnsi="Calibri"/>
        </w:rPr>
        <w:t xml:space="preserve"> </w:t>
      </w:r>
      <w:r w:rsidRPr="004826DC">
        <w:rPr>
          <w:rFonts w:ascii="Calibri" w:hAnsi="Calibri"/>
        </w:rPr>
        <w:tab/>
        <w:t xml:space="preserve">Os dados de código, conforme definido pelo CPM 4.3.1, não serão contados mesmo que estejam definidos nos requisitos do usuário. A contagem de dados de código acarretaria graves distorções na contagem de pontos de função, bem como na estimativa de esforço e prazo. O esforço para seu desenvolvimento é muito menor em relação a requisitos funcionais e seu custo deverá estar inserido no valor do ponto de função de acordo com o contrato com a fábrica de </w:t>
      </w:r>
      <w:r w:rsidRPr="004826DC">
        <w:rPr>
          <w:rFonts w:ascii="Calibri" w:hAnsi="Calibri"/>
          <w:i/>
        </w:rPr>
        <w:t>software</w:t>
      </w:r>
      <w:r w:rsidRPr="004826DC">
        <w:rPr>
          <w:rFonts w:ascii="Calibri" w:hAnsi="Calibri"/>
        </w:rPr>
        <w:t>.</w:t>
      </w:r>
    </w:p>
    <w:p w:rsidR="0076629D" w:rsidRPr="004826DC" w:rsidRDefault="0076629D" w:rsidP="0076629D">
      <w:pPr>
        <w:pStyle w:val="RUPNvel2"/>
        <w:rPr>
          <w:rFonts w:ascii="Calibri" w:hAnsi="Calibri"/>
        </w:rPr>
      </w:pPr>
      <w:bookmarkStart w:id="162" w:name="_Toc317770311"/>
      <w:r w:rsidRPr="004826DC">
        <w:rPr>
          <w:rFonts w:ascii="Calibri" w:hAnsi="Calibri"/>
        </w:rPr>
        <w:t>Outras recomendações</w:t>
      </w:r>
      <w:bookmarkEnd w:id="162"/>
    </w:p>
    <w:p w:rsidR="0076629D" w:rsidRPr="004826DC" w:rsidRDefault="0076629D" w:rsidP="0076629D">
      <w:pPr>
        <w:pStyle w:val="RUPNvel3"/>
        <w:rPr>
          <w:rFonts w:ascii="Calibri" w:hAnsi="Calibri"/>
        </w:rPr>
      </w:pPr>
      <w:bookmarkStart w:id="163" w:name="_Toc317770312"/>
      <w:r w:rsidRPr="004826DC">
        <w:rPr>
          <w:rFonts w:ascii="Calibri" w:hAnsi="Calibri"/>
        </w:rPr>
        <w:t>Múltiplas mídias</w:t>
      </w:r>
      <w:bookmarkEnd w:id="163"/>
    </w:p>
    <w:p w:rsidR="0076629D" w:rsidRPr="004826DC" w:rsidRDefault="0076629D" w:rsidP="0076629D">
      <w:pPr>
        <w:pStyle w:val="Standard"/>
        <w:autoSpaceDE w:val="0"/>
        <w:jc w:val="both"/>
        <w:rPr>
          <w:rFonts w:ascii="Calibri" w:eastAsia="ArialMT" w:hAnsi="Calibri" w:cs="ArialMT"/>
          <w:sz w:val="20"/>
          <w:szCs w:val="20"/>
        </w:rPr>
      </w:pPr>
    </w:p>
    <w:p w:rsidR="0076629D" w:rsidRPr="004826DC" w:rsidRDefault="0076629D" w:rsidP="0076629D">
      <w:pPr>
        <w:pStyle w:val="Standard"/>
        <w:autoSpaceDE w:val="0"/>
        <w:ind w:firstLine="426"/>
        <w:jc w:val="both"/>
        <w:rPr>
          <w:rFonts w:ascii="Calibri" w:eastAsia="ArialMT" w:hAnsi="Calibri" w:cs="ArialMT"/>
          <w:sz w:val="20"/>
          <w:szCs w:val="20"/>
        </w:rPr>
      </w:pPr>
      <w:r w:rsidRPr="004826DC">
        <w:rPr>
          <w:rFonts w:ascii="Calibri" w:eastAsia="ArialMT" w:hAnsi="Calibri" w:cs="ArialMT"/>
          <w:sz w:val="20"/>
          <w:szCs w:val="20"/>
        </w:rPr>
        <w:t>Considerando-se a contagem de PF de funcionalidades entregues em mais de uma m</w:t>
      </w:r>
      <w:r w:rsidR="004B1B93" w:rsidRPr="004826DC">
        <w:rPr>
          <w:rFonts w:ascii="Calibri" w:eastAsia="ArialMT" w:hAnsi="Calibri" w:cs="ArialMT"/>
          <w:sz w:val="20"/>
          <w:szCs w:val="20"/>
        </w:rPr>
        <w:t>í</w:t>
      </w:r>
      <w:r w:rsidRPr="004826DC">
        <w:rPr>
          <w:rFonts w:ascii="Calibri" w:eastAsia="ArialMT" w:hAnsi="Calibri" w:cs="ArialMT"/>
          <w:sz w:val="20"/>
          <w:szCs w:val="20"/>
        </w:rPr>
        <w:t xml:space="preserve">dia, a aplicação das regras de contagem de pontos de função definidas no CPM tem levado a duas abordagens alternativas, a saber: </w:t>
      </w:r>
      <w:r w:rsidRPr="004826DC">
        <w:rPr>
          <w:rFonts w:ascii="Calibri" w:eastAsia="Arial-ItalicMT" w:hAnsi="Calibri" w:cs="Arial-ItalicMT"/>
          <w:i/>
          <w:iCs/>
          <w:sz w:val="20"/>
          <w:szCs w:val="20"/>
        </w:rPr>
        <w:t xml:space="preserve">single instance </w:t>
      </w:r>
      <w:r w:rsidRPr="004826DC">
        <w:rPr>
          <w:rFonts w:ascii="Calibri" w:eastAsia="ArialMT" w:hAnsi="Calibri" w:cs="ArialMT"/>
          <w:sz w:val="20"/>
          <w:szCs w:val="20"/>
        </w:rPr>
        <w:t xml:space="preserve">e </w:t>
      </w:r>
      <w:r w:rsidRPr="004826DC">
        <w:rPr>
          <w:rFonts w:ascii="Calibri" w:eastAsia="Arial-ItalicMT" w:hAnsi="Calibri" w:cs="Arial-ItalicMT"/>
          <w:i/>
          <w:iCs/>
          <w:sz w:val="20"/>
          <w:szCs w:val="20"/>
        </w:rPr>
        <w:t>multiple instance</w:t>
      </w:r>
      <w:r w:rsidRPr="004826DC">
        <w:rPr>
          <w:rFonts w:ascii="Calibri" w:eastAsia="ArialMT" w:hAnsi="Calibri" w:cs="ArialMT"/>
          <w:sz w:val="20"/>
          <w:szCs w:val="20"/>
        </w:rPr>
        <w:t>.</w:t>
      </w:r>
    </w:p>
    <w:p w:rsidR="0076629D" w:rsidRPr="004826DC" w:rsidRDefault="0076629D" w:rsidP="0076629D">
      <w:pPr>
        <w:pStyle w:val="Standard"/>
        <w:autoSpaceDE w:val="0"/>
        <w:jc w:val="both"/>
        <w:rPr>
          <w:rFonts w:ascii="Calibri" w:eastAsia="Arial-BoldMT" w:hAnsi="Calibri" w:cs="Arial-BoldMT"/>
          <w:sz w:val="20"/>
          <w:szCs w:val="20"/>
        </w:rPr>
      </w:pPr>
      <w:r w:rsidRPr="004826DC">
        <w:rPr>
          <w:rFonts w:ascii="Calibri" w:eastAsia="ArialMT" w:hAnsi="Calibri" w:cs="ArialMT"/>
          <w:sz w:val="20"/>
          <w:szCs w:val="20"/>
        </w:rPr>
        <w:tab/>
        <w:t xml:space="preserve">A abordagem </w:t>
      </w:r>
      <w:r w:rsidRPr="004826DC">
        <w:rPr>
          <w:rFonts w:ascii="Calibri" w:eastAsia="Arial-ItalicMT" w:hAnsi="Calibri" w:cs="Arial-ItalicMT"/>
          <w:i/>
          <w:iCs/>
          <w:sz w:val="20"/>
          <w:szCs w:val="20"/>
        </w:rPr>
        <w:t xml:space="preserve">single instance </w:t>
      </w:r>
      <w:r w:rsidRPr="004826DC">
        <w:rPr>
          <w:rFonts w:ascii="Calibri" w:eastAsia="ArialMT" w:hAnsi="Calibri" w:cs="ArialMT"/>
          <w:sz w:val="20"/>
          <w:szCs w:val="20"/>
        </w:rPr>
        <w:t xml:space="preserve">considera que a entrega de uma função transacional em múltiplas mídias não deve ser utilizada na identificação da unicidade da função. A abordagem </w:t>
      </w:r>
      <w:r w:rsidRPr="004826DC">
        <w:rPr>
          <w:rFonts w:ascii="Calibri" w:eastAsia="Arial-ItalicMT" w:hAnsi="Calibri" w:cs="Arial-ItalicMT"/>
          <w:i/>
          <w:iCs/>
          <w:sz w:val="20"/>
          <w:szCs w:val="20"/>
        </w:rPr>
        <w:t xml:space="preserve">multiple instance </w:t>
      </w:r>
      <w:r w:rsidRPr="004826DC">
        <w:rPr>
          <w:rFonts w:ascii="Calibri" w:eastAsia="ArialMT" w:hAnsi="Calibri" w:cs="ArialMT"/>
          <w:sz w:val="20"/>
          <w:szCs w:val="20"/>
        </w:rPr>
        <w:t>leva em consideração que a mídia utilizada na entrega da funcionalidade é uma característica de identificação da unicidade da função. Assim, funcionalidades únicas são reconhecidas no contexto da mídia na qual elas são requisitadas para operar.</w:t>
      </w:r>
    </w:p>
    <w:p w:rsidR="0076629D" w:rsidRPr="004826DC" w:rsidRDefault="0076629D" w:rsidP="0076629D">
      <w:pPr>
        <w:pStyle w:val="Standard"/>
        <w:autoSpaceDE w:val="0"/>
        <w:jc w:val="both"/>
        <w:rPr>
          <w:rFonts w:ascii="Calibri" w:eastAsia="Arial-BoldMT" w:hAnsi="Calibri" w:cs="Arial-BoldMT"/>
          <w:sz w:val="20"/>
          <w:szCs w:val="20"/>
        </w:rPr>
      </w:pPr>
      <w:r w:rsidRPr="004826DC">
        <w:rPr>
          <w:rFonts w:ascii="Calibri" w:eastAsia="ArialMT" w:hAnsi="Calibri" w:cs="ArialMT"/>
          <w:sz w:val="20"/>
          <w:szCs w:val="20"/>
        </w:rPr>
        <w:tab/>
        <w:t xml:space="preserve">É importante enfatizar que o IFPUG reconhece ambas as abordagens, </w:t>
      </w:r>
      <w:r w:rsidRPr="004826DC">
        <w:rPr>
          <w:rFonts w:ascii="Calibri" w:eastAsia="Arial-ItalicMT" w:hAnsi="Calibri" w:cs="Arial-ItalicMT"/>
          <w:i/>
          <w:iCs/>
          <w:sz w:val="20"/>
          <w:szCs w:val="20"/>
        </w:rPr>
        <w:t xml:space="preserve">single instance </w:t>
      </w:r>
      <w:r w:rsidRPr="004826DC">
        <w:rPr>
          <w:rFonts w:ascii="Calibri" w:eastAsia="ArialMT" w:hAnsi="Calibri" w:cs="ArialMT"/>
          <w:sz w:val="20"/>
          <w:szCs w:val="20"/>
        </w:rPr>
        <w:t xml:space="preserve">e </w:t>
      </w:r>
      <w:r w:rsidRPr="004826DC">
        <w:rPr>
          <w:rFonts w:ascii="Calibri" w:eastAsia="Arial-ItalicMT" w:hAnsi="Calibri" w:cs="Arial-ItalicMT"/>
          <w:i/>
          <w:iCs/>
          <w:sz w:val="20"/>
          <w:szCs w:val="20"/>
        </w:rPr>
        <w:t xml:space="preserve">multiple instance, </w:t>
      </w:r>
      <w:r w:rsidRPr="004826DC">
        <w:rPr>
          <w:rFonts w:ascii="Calibri" w:eastAsia="ArialMT" w:hAnsi="Calibri" w:cs="ArialMT"/>
          <w:sz w:val="20"/>
          <w:szCs w:val="20"/>
        </w:rPr>
        <w:t>para a aplicação das regras definidas no CPM. As estimativas e con</w:t>
      </w:r>
      <w:r w:rsidR="004B1B93" w:rsidRPr="004826DC">
        <w:rPr>
          <w:rFonts w:ascii="Calibri" w:eastAsia="ArialMT" w:hAnsi="Calibri" w:cs="ArialMT"/>
          <w:sz w:val="20"/>
          <w:szCs w:val="20"/>
        </w:rPr>
        <w:t xml:space="preserve">tagens de PF </w:t>
      </w:r>
      <w:r w:rsidRPr="004826DC">
        <w:rPr>
          <w:rFonts w:ascii="Calibri" w:eastAsia="ArialMT" w:hAnsi="Calibri" w:cs="ArialMT"/>
          <w:sz w:val="20"/>
          <w:szCs w:val="20"/>
        </w:rPr>
        <w:t xml:space="preserve">abordadas neste manual serão baseadas em </w:t>
      </w:r>
      <w:r w:rsidRPr="004826DC">
        <w:rPr>
          <w:rFonts w:ascii="Calibri" w:eastAsia="Arial-ItalicMT" w:hAnsi="Calibri" w:cs="Arial-ItalicMT"/>
          <w:i/>
          <w:iCs/>
          <w:sz w:val="20"/>
          <w:szCs w:val="20"/>
        </w:rPr>
        <w:t>multiple instance</w:t>
      </w:r>
      <w:r w:rsidRPr="004826DC">
        <w:rPr>
          <w:rFonts w:ascii="Calibri" w:eastAsia="ArialMT" w:hAnsi="Calibri" w:cs="ArialMT"/>
          <w:sz w:val="20"/>
          <w:szCs w:val="20"/>
        </w:rPr>
        <w:t>.</w:t>
      </w:r>
    </w:p>
    <w:p w:rsidR="0076629D" w:rsidRPr="004826DC" w:rsidRDefault="0076629D" w:rsidP="0076629D">
      <w:pPr>
        <w:pStyle w:val="RUPCorpo2"/>
        <w:rPr>
          <w:rFonts w:ascii="Calibri" w:hAnsi="Calibri"/>
        </w:rPr>
      </w:pPr>
    </w:p>
    <w:p w:rsidR="0076629D" w:rsidRPr="004826DC" w:rsidRDefault="0076629D" w:rsidP="0076629D">
      <w:pPr>
        <w:pStyle w:val="RUPNvel3"/>
        <w:rPr>
          <w:rFonts w:ascii="Calibri" w:hAnsi="Calibri"/>
        </w:rPr>
      </w:pPr>
      <w:bookmarkStart w:id="164" w:name="_Toc317770313"/>
      <w:r w:rsidRPr="004826DC">
        <w:rPr>
          <w:rFonts w:ascii="Calibri" w:hAnsi="Calibri"/>
        </w:rPr>
        <w:t>Prazo máximo de desenvolvimento</w:t>
      </w:r>
      <w:bookmarkEnd w:id="164"/>
    </w:p>
    <w:p w:rsidR="0076629D" w:rsidRPr="004826DC" w:rsidRDefault="0076629D" w:rsidP="0076629D">
      <w:pPr>
        <w:pStyle w:val="Standard"/>
        <w:autoSpaceDE w:val="0"/>
        <w:jc w:val="both"/>
        <w:rPr>
          <w:rFonts w:ascii="Calibri" w:eastAsia="ArialMT" w:hAnsi="Calibri" w:cs="ArialMT"/>
          <w:sz w:val="20"/>
          <w:szCs w:val="20"/>
        </w:rPr>
      </w:pPr>
    </w:p>
    <w:tbl>
      <w:tblPr>
        <w:tblW w:w="7464" w:type="dxa"/>
        <w:tblInd w:w="1086" w:type="dxa"/>
        <w:tblLayout w:type="fixed"/>
        <w:tblCellMar>
          <w:left w:w="10" w:type="dxa"/>
          <w:right w:w="10" w:type="dxa"/>
        </w:tblCellMar>
        <w:tblLook w:val="04A0" w:firstRow="1" w:lastRow="0" w:firstColumn="1" w:lastColumn="0" w:noHBand="0" w:noVBand="1"/>
      </w:tblPr>
      <w:tblGrid>
        <w:gridCol w:w="3105"/>
        <w:gridCol w:w="4359"/>
      </w:tblGrid>
      <w:tr w:rsidR="0076629D" w:rsidRPr="004826DC" w:rsidTr="0076629D">
        <w:tc>
          <w:tcPr>
            <w:tcW w:w="3105" w:type="dxa"/>
            <w:tcBorders>
              <w:top w:val="single" w:sz="2" w:space="0" w:color="000000"/>
              <w:left w:val="single" w:sz="2" w:space="0" w:color="000000"/>
              <w:bottom w:val="single" w:sz="2" w:space="0" w:color="000000"/>
            </w:tcBorders>
            <w:shd w:val="clear" w:color="auto" w:fill="CCCCCC"/>
            <w:tcMar>
              <w:top w:w="55" w:type="dxa"/>
              <w:left w:w="55" w:type="dxa"/>
              <w:bottom w:w="55" w:type="dxa"/>
              <w:right w:w="55" w:type="dxa"/>
            </w:tcMar>
          </w:tcPr>
          <w:p w:rsidR="0076629D" w:rsidRPr="004826DC" w:rsidRDefault="0076629D" w:rsidP="0076629D">
            <w:pPr>
              <w:pStyle w:val="Standard"/>
              <w:autoSpaceDE w:val="0"/>
              <w:spacing w:after="0"/>
              <w:jc w:val="center"/>
              <w:rPr>
                <w:rFonts w:ascii="Calibri" w:eastAsia="ArialMT" w:hAnsi="Calibri" w:cs="ArialMT"/>
                <w:b/>
                <w:bCs/>
              </w:rPr>
            </w:pPr>
            <w:r w:rsidRPr="004826DC">
              <w:rPr>
                <w:rFonts w:ascii="Calibri" w:eastAsia="ArialMT" w:hAnsi="Calibri" w:cs="ArialMT"/>
                <w:b/>
                <w:bCs/>
              </w:rPr>
              <w:t>Tamanho do Projeto</w:t>
            </w:r>
          </w:p>
        </w:tc>
        <w:tc>
          <w:tcPr>
            <w:tcW w:w="4359" w:type="dxa"/>
            <w:tcBorders>
              <w:top w:val="single" w:sz="2" w:space="0" w:color="000000"/>
              <w:left w:val="single" w:sz="2" w:space="0" w:color="000000"/>
              <w:bottom w:val="single" w:sz="2" w:space="0" w:color="000000"/>
              <w:right w:val="single" w:sz="2" w:space="0" w:color="000000"/>
            </w:tcBorders>
            <w:shd w:val="clear" w:color="auto" w:fill="CCCCCC"/>
            <w:tcMar>
              <w:top w:w="55" w:type="dxa"/>
              <w:left w:w="55" w:type="dxa"/>
              <w:bottom w:w="55" w:type="dxa"/>
              <w:right w:w="55" w:type="dxa"/>
            </w:tcMar>
          </w:tcPr>
          <w:p w:rsidR="0076629D" w:rsidRPr="004826DC" w:rsidRDefault="0076629D" w:rsidP="0076629D">
            <w:pPr>
              <w:pStyle w:val="Standard"/>
              <w:autoSpaceDE w:val="0"/>
              <w:spacing w:after="0"/>
              <w:jc w:val="center"/>
              <w:rPr>
                <w:rFonts w:ascii="Calibri" w:eastAsia="ArialMT" w:hAnsi="Calibri" w:cs="ArialMT"/>
                <w:b/>
                <w:bCs/>
              </w:rPr>
            </w:pPr>
            <w:r w:rsidRPr="004826DC">
              <w:rPr>
                <w:rFonts w:ascii="Calibri" w:eastAsia="ArialMT" w:hAnsi="Calibri" w:cs="ArialMT"/>
                <w:b/>
                <w:bCs/>
              </w:rPr>
              <w:t>Prazo máximo (em dias úteis)</w:t>
            </w:r>
          </w:p>
        </w:tc>
      </w:tr>
      <w:tr w:rsidR="0076629D" w:rsidRPr="004826DC" w:rsidTr="0076629D">
        <w:tc>
          <w:tcPr>
            <w:tcW w:w="3105" w:type="dxa"/>
            <w:tcBorders>
              <w:left w:val="single" w:sz="2" w:space="0" w:color="000000"/>
              <w:bottom w:val="single" w:sz="2" w:space="0" w:color="000000"/>
            </w:tcBorders>
            <w:tcMar>
              <w:top w:w="55" w:type="dxa"/>
              <w:left w:w="55" w:type="dxa"/>
              <w:bottom w:w="55" w:type="dxa"/>
              <w:right w:w="55" w:type="dxa"/>
            </w:tcMar>
          </w:tcPr>
          <w:p w:rsidR="0076629D" w:rsidRPr="004826DC" w:rsidRDefault="0076629D" w:rsidP="0076629D">
            <w:pPr>
              <w:pStyle w:val="Standard"/>
              <w:autoSpaceDE w:val="0"/>
              <w:spacing w:after="0"/>
              <w:jc w:val="center"/>
              <w:rPr>
                <w:rFonts w:ascii="Calibri" w:eastAsia="ArialMT" w:hAnsi="Calibri" w:cs="ArialMT"/>
              </w:rPr>
            </w:pPr>
            <w:r w:rsidRPr="004826DC">
              <w:rPr>
                <w:rFonts w:ascii="Calibri" w:eastAsia="ArialMT" w:hAnsi="Calibri" w:cs="ArialMT"/>
              </w:rPr>
              <w:t>Até 10 PF</w:t>
            </w:r>
          </w:p>
        </w:tc>
        <w:tc>
          <w:tcPr>
            <w:tcW w:w="4359" w:type="dxa"/>
            <w:tcBorders>
              <w:left w:val="single" w:sz="2" w:space="0" w:color="000000"/>
              <w:bottom w:val="single" w:sz="2" w:space="0" w:color="000000"/>
              <w:right w:val="single" w:sz="2" w:space="0" w:color="000000"/>
            </w:tcBorders>
            <w:tcMar>
              <w:top w:w="55" w:type="dxa"/>
              <w:left w:w="55" w:type="dxa"/>
              <w:bottom w:w="55" w:type="dxa"/>
              <w:right w:w="55" w:type="dxa"/>
            </w:tcMar>
          </w:tcPr>
          <w:p w:rsidR="0076629D" w:rsidRPr="004826DC" w:rsidRDefault="0076629D" w:rsidP="0076629D">
            <w:pPr>
              <w:pStyle w:val="Standard"/>
              <w:autoSpaceDE w:val="0"/>
              <w:spacing w:after="0"/>
              <w:jc w:val="center"/>
              <w:rPr>
                <w:rFonts w:ascii="Calibri" w:eastAsia="ArialMT" w:hAnsi="Calibri" w:cs="ArialMT"/>
              </w:rPr>
            </w:pPr>
            <w:r w:rsidRPr="004826DC">
              <w:rPr>
                <w:rFonts w:ascii="Calibri" w:eastAsia="ArialMT" w:hAnsi="Calibri" w:cs="ArialMT"/>
              </w:rPr>
              <w:t>10 dias</w:t>
            </w:r>
          </w:p>
        </w:tc>
      </w:tr>
      <w:tr w:rsidR="0076629D" w:rsidRPr="004826DC" w:rsidTr="0076629D">
        <w:tc>
          <w:tcPr>
            <w:tcW w:w="3105" w:type="dxa"/>
            <w:tcBorders>
              <w:left w:val="single" w:sz="2" w:space="0" w:color="000000"/>
              <w:bottom w:val="single" w:sz="2" w:space="0" w:color="000000"/>
            </w:tcBorders>
            <w:tcMar>
              <w:top w:w="55" w:type="dxa"/>
              <w:left w:w="55" w:type="dxa"/>
              <w:bottom w:w="55" w:type="dxa"/>
              <w:right w:w="55" w:type="dxa"/>
            </w:tcMar>
          </w:tcPr>
          <w:p w:rsidR="0076629D" w:rsidRPr="004826DC" w:rsidRDefault="0076629D" w:rsidP="0076629D">
            <w:pPr>
              <w:pStyle w:val="Standard"/>
              <w:autoSpaceDE w:val="0"/>
              <w:spacing w:after="0"/>
              <w:jc w:val="center"/>
              <w:rPr>
                <w:rFonts w:ascii="Calibri" w:eastAsia="ArialMT" w:hAnsi="Calibri" w:cs="ArialMT"/>
              </w:rPr>
            </w:pPr>
            <w:r w:rsidRPr="004826DC">
              <w:rPr>
                <w:rFonts w:ascii="Calibri" w:eastAsia="ArialMT" w:hAnsi="Calibri" w:cs="ArialMT"/>
              </w:rPr>
              <w:t>De 11 PF a 20 PF</w:t>
            </w:r>
          </w:p>
        </w:tc>
        <w:tc>
          <w:tcPr>
            <w:tcW w:w="4359" w:type="dxa"/>
            <w:tcBorders>
              <w:left w:val="single" w:sz="2" w:space="0" w:color="000000"/>
              <w:bottom w:val="single" w:sz="2" w:space="0" w:color="000000"/>
              <w:right w:val="single" w:sz="2" w:space="0" w:color="000000"/>
            </w:tcBorders>
            <w:tcMar>
              <w:top w:w="55" w:type="dxa"/>
              <w:left w:w="55" w:type="dxa"/>
              <w:bottom w:w="55" w:type="dxa"/>
              <w:right w:w="55" w:type="dxa"/>
            </w:tcMar>
          </w:tcPr>
          <w:p w:rsidR="0076629D" w:rsidRPr="004826DC" w:rsidRDefault="0076629D" w:rsidP="0076629D">
            <w:pPr>
              <w:pStyle w:val="Standard"/>
              <w:autoSpaceDE w:val="0"/>
              <w:spacing w:after="0"/>
              <w:jc w:val="center"/>
              <w:rPr>
                <w:rFonts w:ascii="Calibri" w:eastAsia="ArialMT" w:hAnsi="Calibri" w:cs="ArialMT"/>
              </w:rPr>
            </w:pPr>
            <w:r w:rsidRPr="004826DC">
              <w:rPr>
                <w:rFonts w:ascii="Calibri" w:eastAsia="ArialMT" w:hAnsi="Calibri" w:cs="ArialMT"/>
              </w:rPr>
              <w:t>20 dias</w:t>
            </w:r>
          </w:p>
        </w:tc>
      </w:tr>
      <w:tr w:rsidR="0076629D" w:rsidRPr="004826DC" w:rsidTr="0076629D">
        <w:tc>
          <w:tcPr>
            <w:tcW w:w="3105" w:type="dxa"/>
            <w:tcBorders>
              <w:left w:val="single" w:sz="2" w:space="0" w:color="000000"/>
              <w:bottom w:val="single" w:sz="2" w:space="0" w:color="000000"/>
            </w:tcBorders>
            <w:tcMar>
              <w:top w:w="55" w:type="dxa"/>
              <w:left w:w="55" w:type="dxa"/>
              <w:bottom w:w="55" w:type="dxa"/>
              <w:right w:w="55" w:type="dxa"/>
            </w:tcMar>
          </w:tcPr>
          <w:p w:rsidR="0076629D" w:rsidRPr="004826DC" w:rsidRDefault="0076629D" w:rsidP="0076629D">
            <w:pPr>
              <w:pStyle w:val="Standard"/>
              <w:autoSpaceDE w:val="0"/>
              <w:spacing w:after="0"/>
              <w:jc w:val="center"/>
              <w:rPr>
                <w:rFonts w:ascii="Calibri" w:eastAsia="ArialMT" w:hAnsi="Calibri" w:cs="ArialMT"/>
              </w:rPr>
            </w:pPr>
            <w:r w:rsidRPr="004826DC">
              <w:rPr>
                <w:rFonts w:ascii="Calibri" w:eastAsia="ArialMT" w:hAnsi="Calibri" w:cs="ArialMT"/>
              </w:rPr>
              <w:lastRenderedPageBreak/>
              <w:t>De 21 PF a 30 PF</w:t>
            </w:r>
          </w:p>
        </w:tc>
        <w:tc>
          <w:tcPr>
            <w:tcW w:w="4359" w:type="dxa"/>
            <w:tcBorders>
              <w:left w:val="single" w:sz="2" w:space="0" w:color="000000"/>
              <w:bottom w:val="single" w:sz="2" w:space="0" w:color="000000"/>
              <w:right w:val="single" w:sz="2" w:space="0" w:color="000000"/>
            </w:tcBorders>
            <w:tcMar>
              <w:top w:w="55" w:type="dxa"/>
              <w:left w:w="55" w:type="dxa"/>
              <w:bottom w:w="55" w:type="dxa"/>
              <w:right w:w="55" w:type="dxa"/>
            </w:tcMar>
          </w:tcPr>
          <w:p w:rsidR="0076629D" w:rsidRPr="004826DC" w:rsidRDefault="0076629D" w:rsidP="0076629D">
            <w:pPr>
              <w:pStyle w:val="Standard"/>
              <w:autoSpaceDE w:val="0"/>
              <w:spacing w:after="0"/>
              <w:jc w:val="center"/>
              <w:rPr>
                <w:rFonts w:ascii="Calibri" w:eastAsia="ArialMT" w:hAnsi="Calibri" w:cs="ArialMT"/>
              </w:rPr>
            </w:pPr>
            <w:r w:rsidRPr="004826DC">
              <w:rPr>
                <w:rFonts w:ascii="Calibri" w:eastAsia="ArialMT" w:hAnsi="Calibri" w:cs="ArialMT"/>
              </w:rPr>
              <w:t>30 dias</w:t>
            </w:r>
          </w:p>
        </w:tc>
      </w:tr>
      <w:tr w:rsidR="0076629D" w:rsidRPr="004826DC" w:rsidTr="0076629D">
        <w:tc>
          <w:tcPr>
            <w:tcW w:w="3105" w:type="dxa"/>
            <w:tcBorders>
              <w:left w:val="single" w:sz="2" w:space="0" w:color="000000"/>
              <w:bottom w:val="single" w:sz="2" w:space="0" w:color="000000"/>
            </w:tcBorders>
            <w:tcMar>
              <w:top w:w="55" w:type="dxa"/>
              <w:left w:w="55" w:type="dxa"/>
              <w:bottom w:w="55" w:type="dxa"/>
              <w:right w:w="55" w:type="dxa"/>
            </w:tcMar>
          </w:tcPr>
          <w:p w:rsidR="0076629D" w:rsidRPr="004826DC" w:rsidRDefault="0076629D" w:rsidP="0076629D">
            <w:pPr>
              <w:pStyle w:val="Standard"/>
              <w:autoSpaceDE w:val="0"/>
              <w:spacing w:after="0"/>
              <w:jc w:val="center"/>
              <w:rPr>
                <w:rFonts w:ascii="Calibri" w:eastAsia="ArialMT" w:hAnsi="Calibri" w:cs="ArialMT"/>
              </w:rPr>
            </w:pPr>
            <w:r w:rsidRPr="004826DC">
              <w:rPr>
                <w:rFonts w:ascii="Calibri" w:eastAsia="ArialMT" w:hAnsi="Calibri" w:cs="ArialMT"/>
              </w:rPr>
              <w:t>De 31 PF a 40 PF</w:t>
            </w:r>
          </w:p>
        </w:tc>
        <w:tc>
          <w:tcPr>
            <w:tcW w:w="4359" w:type="dxa"/>
            <w:tcBorders>
              <w:left w:val="single" w:sz="2" w:space="0" w:color="000000"/>
              <w:bottom w:val="single" w:sz="2" w:space="0" w:color="000000"/>
              <w:right w:val="single" w:sz="2" w:space="0" w:color="000000"/>
            </w:tcBorders>
            <w:tcMar>
              <w:top w:w="55" w:type="dxa"/>
              <w:left w:w="55" w:type="dxa"/>
              <w:bottom w:w="55" w:type="dxa"/>
              <w:right w:w="55" w:type="dxa"/>
            </w:tcMar>
          </w:tcPr>
          <w:p w:rsidR="0076629D" w:rsidRPr="004826DC" w:rsidRDefault="0076629D" w:rsidP="0076629D">
            <w:pPr>
              <w:pStyle w:val="Standard"/>
              <w:autoSpaceDE w:val="0"/>
              <w:spacing w:after="0"/>
              <w:jc w:val="center"/>
              <w:rPr>
                <w:rFonts w:ascii="Calibri" w:eastAsia="ArialMT" w:hAnsi="Calibri" w:cs="ArialMT"/>
              </w:rPr>
            </w:pPr>
            <w:r w:rsidRPr="004826DC">
              <w:rPr>
                <w:rFonts w:ascii="Calibri" w:eastAsia="ArialMT" w:hAnsi="Calibri" w:cs="ArialMT"/>
              </w:rPr>
              <w:t>40 dias</w:t>
            </w:r>
          </w:p>
        </w:tc>
      </w:tr>
      <w:tr w:rsidR="0076629D" w:rsidRPr="004826DC" w:rsidTr="0076629D">
        <w:tc>
          <w:tcPr>
            <w:tcW w:w="3105" w:type="dxa"/>
            <w:tcBorders>
              <w:left w:val="single" w:sz="2" w:space="0" w:color="000000"/>
              <w:bottom w:val="single" w:sz="2" w:space="0" w:color="000000"/>
            </w:tcBorders>
            <w:tcMar>
              <w:top w:w="55" w:type="dxa"/>
              <w:left w:w="55" w:type="dxa"/>
              <w:bottom w:w="55" w:type="dxa"/>
              <w:right w:w="55" w:type="dxa"/>
            </w:tcMar>
          </w:tcPr>
          <w:p w:rsidR="0076629D" w:rsidRPr="004826DC" w:rsidRDefault="0076629D" w:rsidP="0076629D">
            <w:pPr>
              <w:pStyle w:val="Standard"/>
              <w:autoSpaceDE w:val="0"/>
              <w:spacing w:after="0"/>
              <w:jc w:val="center"/>
              <w:rPr>
                <w:rFonts w:ascii="Calibri" w:eastAsia="ArialMT" w:hAnsi="Calibri" w:cs="ArialMT"/>
              </w:rPr>
            </w:pPr>
            <w:r w:rsidRPr="004826DC">
              <w:rPr>
                <w:rFonts w:ascii="Calibri" w:eastAsia="ArialMT" w:hAnsi="Calibri" w:cs="ArialMT"/>
              </w:rPr>
              <w:t>De 41PF a 50 PF</w:t>
            </w:r>
          </w:p>
        </w:tc>
        <w:tc>
          <w:tcPr>
            <w:tcW w:w="4359" w:type="dxa"/>
            <w:tcBorders>
              <w:left w:val="single" w:sz="2" w:space="0" w:color="000000"/>
              <w:bottom w:val="single" w:sz="2" w:space="0" w:color="000000"/>
              <w:right w:val="single" w:sz="2" w:space="0" w:color="000000"/>
            </w:tcBorders>
            <w:tcMar>
              <w:top w:w="55" w:type="dxa"/>
              <w:left w:w="55" w:type="dxa"/>
              <w:bottom w:w="55" w:type="dxa"/>
              <w:right w:w="55" w:type="dxa"/>
            </w:tcMar>
          </w:tcPr>
          <w:p w:rsidR="0076629D" w:rsidRPr="004826DC" w:rsidRDefault="0076629D" w:rsidP="0076629D">
            <w:pPr>
              <w:pStyle w:val="Standard"/>
              <w:autoSpaceDE w:val="0"/>
              <w:spacing w:after="0"/>
              <w:jc w:val="center"/>
              <w:rPr>
                <w:rFonts w:ascii="Calibri" w:eastAsia="ArialMT" w:hAnsi="Calibri" w:cs="ArialMT"/>
              </w:rPr>
            </w:pPr>
            <w:r w:rsidRPr="004826DC">
              <w:rPr>
                <w:rFonts w:ascii="Calibri" w:eastAsia="ArialMT" w:hAnsi="Calibri" w:cs="ArialMT"/>
              </w:rPr>
              <w:t>50 dias</w:t>
            </w:r>
          </w:p>
        </w:tc>
      </w:tr>
      <w:tr w:rsidR="0076629D" w:rsidRPr="004826DC" w:rsidTr="0076629D">
        <w:tc>
          <w:tcPr>
            <w:tcW w:w="3105" w:type="dxa"/>
            <w:tcBorders>
              <w:left w:val="single" w:sz="2" w:space="0" w:color="000000"/>
              <w:bottom w:val="single" w:sz="2" w:space="0" w:color="000000"/>
            </w:tcBorders>
            <w:tcMar>
              <w:top w:w="55" w:type="dxa"/>
              <w:left w:w="55" w:type="dxa"/>
              <w:bottom w:w="55" w:type="dxa"/>
              <w:right w:w="55" w:type="dxa"/>
            </w:tcMar>
          </w:tcPr>
          <w:p w:rsidR="0076629D" w:rsidRPr="004826DC" w:rsidRDefault="0076629D" w:rsidP="0076629D">
            <w:pPr>
              <w:pStyle w:val="Standard"/>
              <w:autoSpaceDE w:val="0"/>
              <w:spacing w:after="0"/>
              <w:jc w:val="center"/>
              <w:rPr>
                <w:rFonts w:ascii="Calibri" w:eastAsia="ArialMT" w:hAnsi="Calibri" w:cs="ArialMT"/>
              </w:rPr>
            </w:pPr>
            <w:r w:rsidRPr="004826DC">
              <w:rPr>
                <w:rFonts w:ascii="Calibri" w:eastAsia="ArialMT" w:hAnsi="Calibri" w:cs="ArialMT"/>
              </w:rPr>
              <w:t>De 51 PF a 60 PF</w:t>
            </w:r>
          </w:p>
        </w:tc>
        <w:tc>
          <w:tcPr>
            <w:tcW w:w="4359" w:type="dxa"/>
            <w:tcBorders>
              <w:left w:val="single" w:sz="2" w:space="0" w:color="000000"/>
              <w:bottom w:val="single" w:sz="2" w:space="0" w:color="000000"/>
              <w:right w:val="single" w:sz="2" w:space="0" w:color="000000"/>
            </w:tcBorders>
            <w:tcMar>
              <w:top w:w="55" w:type="dxa"/>
              <w:left w:w="55" w:type="dxa"/>
              <w:bottom w:w="55" w:type="dxa"/>
              <w:right w:w="55" w:type="dxa"/>
            </w:tcMar>
          </w:tcPr>
          <w:p w:rsidR="0076629D" w:rsidRPr="004826DC" w:rsidRDefault="0076629D" w:rsidP="0076629D">
            <w:pPr>
              <w:pStyle w:val="Standard"/>
              <w:autoSpaceDE w:val="0"/>
              <w:spacing w:after="0"/>
              <w:jc w:val="center"/>
              <w:rPr>
                <w:rFonts w:ascii="Calibri" w:eastAsia="ArialMT" w:hAnsi="Calibri" w:cs="ArialMT"/>
              </w:rPr>
            </w:pPr>
            <w:r w:rsidRPr="004826DC">
              <w:rPr>
                <w:rFonts w:ascii="Calibri" w:eastAsia="ArialMT" w:hAnsi="Calibri" w:cs="ArialMT"/>
              </w:rPr>
              <w:t>60 dias</w:t>
            </w:r>
          </w:p>
        </w:tc>
      </w:tr>
      <w:tr w:rsidR="0076629D" w:rsidRPr="004826DC" w:rsidTr="0076629D">
        <w:tc>
          <w:tcPr>
            <w:tcW w:w="3105" w:type="dxa"/>
            <w:tcBorders>
              <w:left w:val="single" w:sz="2" w:space="0" w:color="000000"/>
              <w:bottom w:val="single" w:sz="2" w:space="0" w:color="000000"/>
            </w:tcBorders>
            <w:tcMar>
              <w:top w:w="55" w:type="dxa"/>
              <w:left w:w="55" w:type="dxa"/>
              <w:bottom w:w="55" w:type="dxa"/>
              <w:right w:w="55" w:type="dxa"/>
            </w:tcMar>
          </w:tcPr>
          <w:p w:rsidR="0076629D" w:rsidRPr="004826DC" w:rsidRDefault="0076629D" w:rsidP="0076629D">
            <w:pPr>
              <w:pStyle w:val="Standard"/>
              <w:autoSpaceDE w:val="0"/>
              <w:spacing w:after="0"/>
              <w:jc w:val="center"/>
              <w:rPr>
                <w:rFonts w:ascii="Calibri" w:eastAsia="ArialMT" w:hAnsi="Calibri" w:cs="ArialMT"/>
              </w:rPr>
            </w:pPr>
            <w:r w:rsidRPr="004826DC">
              <w:rPr>
                <w:rFonts w:ascii="Calibri" w:eastAsia="ArialMT" w:hAnsi="Calibri" w:cs="ArialMT"/>
              </w:rPr>
              <w:t>De 61 PF a 70 PF</w:t>
            </w:r>
          </w:p>
        </w:tc>
        <w:tc>
          <w:tcPr>
            <w:tcW w:w="4359" w:type="dxa"/>
            <w:tcBorders>
              <w:left w:val="single" w:sz="2" w:space="0" w:color="000000"/>
              <w:bottom w:val="single" w:sz="2" w:space="0" w:color="000000"/>
              <w:right w:val="single" w:sz="2" w:space="0" w:color="000000"/>
            </w:tcBorders>
            <w:tcMar>
              <w:top w:w="55" w:type="dxa"/>
              <w:left w:w="55" w:type="dxa"/>
              <w:bottom w:w="55" w:type="dxa"/>
              <w:right w:w="55" w:type="dxa"/>
            </w:tcMar>
          </w:tcPr>
          <w:p w:rsidR="0076629D" w:rsidRPr="004826DC" w:rsidRDefault="0076629D" w:rsidP="0076629D">
            <w:pPr>
              <w:pStyle w:val="Standard"/>
              <w:autoSpaceDE w:val="0"/>
              <w:spacing w:after="0"/>
              <w:jc w:val="center"/>
              <w:rPr>
                <w:rFonts w:ascii="Calibri" w:eastAsia="ArialMT" w:hAnsi="Calibri" w:cs="ArialMT"/>
              </w:rPr>
            </w:pPr>
            <w:r w:rsidRPr="004826DC">
              <w:rPr>
                <w:rFonts w:ascii="Calibri" w:eastAsia="ArialMT" w:hAnsi="Calibri" w:cs="ArialMT"/>
              </w:rPr>
              <w:t>70 dias</w:t>
            </w:r>
          </w:p>
        </w:tc>
      </w:tr>
      <w:tr w:rsidR="0076629D" w:rsidRPr="004826DC" w:rsidTr="0076629D">
        <w:tc>
          <w:tcPr>
            <w:tcW w:w="3105" w:type="dxa"/>
            <w:tcBorders>
              <w:left w:val="single" w:sz="2" w:space="0" w:color="000000"/>
              <w:bottom w:val="single" w:sz="2" w:space="0" w:color="000000"/>
            </w:tcBorders>
            <w:tcMar>
              <w:top w:w="55" w:type="dxa"/>
              <w:left w:w="55" w:type="dxa"/>
              <w:bottom w:w="55" w:type="dxa"/>
              <w:right w:w="55" w:type="dxa"/>
            </w:tcMar>
          </w:tcPr>
          <w:p w:rsidR="0076629D" w:rsidRPr="004826DC" w:rsidRDefault="0076629D" w:rsidP="0076629D">
            <w:pPr>
              <w:pStyle w:val="Standard"/>
              <w:autoSpaceDE w:val="0"/>
              <w:spacing w:after="0"/>
              <w:jc w:val="center"/>
              <w:rPr>
                <w:rFonts w:ascii="Calibri" w:eastAsia="ArialMT" w:hAnsi="Calibri" w:cs="ArialMT"/>
              </w:rPr>
            </w:pPr>
            <w:r w:rsidRPr="004826DC">
              <w:rPr>
                <w:rFonts w:ascii="Calibri" w:eastAsia="ArialMT" w:hAnsi="Calibri" w:cs="ArialMT"/>
              </w:rPr>
              <w:t>De 71 PF a 85 PF</w:t>
            </w:r>
          </w:p>
        </w:tc>
        <w:tc>
          <w:tcPr>
            <w:tcW w:w="4359" w:type="dxa"/>
            <w:tcBorders>
              <w:left w:val="single" w:sz="2" w:space="0" w:color="000000"/>
              <w:bottom w:val="single" w:sz="2" w:space="0" w:color="000000"/>
              <w:right w:val="single" w:sz="2" w:space="0" w:color="000000"/>
            </w:tcBorders>
            <w:tcMar>
              <w:top w:w="55" w:type="dxa"/>
              <w:left w:w="55" w:type="dxa"/>
              <w:bottom w:w="55" w:type="dxa"/>
              <w:right w:w="55" w:type="dxa"/>
            </w:tcMar>
          </w:tcPr>
          <w:p w:rsidR="0076629D" w:rsidRPr="004826DC" w:rsidRDefault="0076629D" w:rsidP="0076629D">
            <w:pPr>
              <w:pStyle w:val="Standard"/>
              <w:autoSpaceDE w:val="0"/>
              <w:spacing w:after="0"/>
              <w:jc w:val="center"/>
              <w:rPr>
                <w:rFonts w:ascii="Calibri" w:eastAsia="ArialMT" w:hAnsi="Calibri" w:cs="ArialMT"/>
              </w:rPr>
            </w:pPr>
            <w:r w:rsidRPr="004826DC">
              <w:rPr>
                <w:rFonts w:ascii="Calibri" w:eastAsia="ArialMT" w:hAnsi="Calibri" w:cs="ArialMT"/>
              </w:rPr>
              <w:t>88 dias</w:t>
            </w:r>
          </w:p>
        </w:tc>
      </w:tr>
      <w:tr w:rsidR="0076629D" w:rsidRPr="004826DC" w:rsidTr="0076629D">
        <w:tc>
          <w:tcPr>
            <w:tcW w:w="3105" w:type="dxa"/>
            <w:tcBorders>
              <w:left w:val="single" w:sz="2" w:space="0" w:color="000000"/>
              <w:bottom w:val="single" w:sz="2" w:space="0" w:color="000000"/>
            </w:tcBorders>
            <w:tcMar>
              <w:top w:w="55" w:type="dxa"/>
              <w:left w:w="55" w:type="dxa"/>
              <w:bottom w:w="55" w:type="dxa"/>
              <w:right w:w="55" w:type="dxa"/>
            </w:tcMar>
          </w:tcPr>
          <w:p w:rsidR="0076629D" w:rsidRPr="004826DC" w:rsidRDefault="0076629D" w:rsidP="0076629D">
            <w:pPr>
              <w:pStyle w:val="Standard"/>
              <w:autoSpaceDE w:val="0"/>
              <w:spacing w:after="0"/>
              <w:jc w:val="center"/>
              <w:rPr>
                <w:rFonts w:ascii="Calibri" w:eastAsia="ArialMT" w:hAnsi="Calibri" w:cs="ArialMT"/>
              </w:rPr>
            </w:pPr>
            <w:r w:rsidRPr="004826DC">
              <w:rPr>
                <w:rFonts w:ascii="Calibri" w:eastAsia="ArialMT" w:hAnsi="Calibri" w:cs="ArialMT"/>
              </w:rPr>
              <w:t>De 86 PF a 99 PF</w:t>
            </w:r>
          </w:p>
        </w:tc>
        <w:tc>
          <w:tcPr>
            <w:tcW w:w="4359" w:type="dxa"/>
            <w:tcBorders>
              <w:left w:val="single" w:sz="2" w:space="0" w:color="000000"/>
              <w:bottom w:val="single" w:sz="2" w:space="0" w:color="000000"/>
              <w:right w:val="single" w:sz="2" w:space="0" w:color="000000"/>
            </w:tcBorders>
            <w:tcMar>
              <w:top w:w="55" w:type="dxa"/>
              <w:left w:w="55" w:type="dxa"/>
              <w:bottom w:w="55" w:type="dxa"/>
              <w:right w:w="55" w:type="dxa"/>
            </w:tcMar>
          </w:tcPr>
          <w:p w:rsidR="0076629D" w:rsidRPr="004826DC" w:rsidRDefault="0076629D" w:rsidP="0076629D">
            <w:pPr>
              <w:pStyle w:val="Standard"/>
              <w:autoSpaceDE w:val="0"/>
              <w:spacing w:after="0"/>
              <w:jc w:val="center"/>
              <w:rPr>
                <w:rFonts w:ascii="Calibri" w:eastAsia="ArialMT" w:hAnsi="Calibri" w:cs="ArialMT"/>
              </w:rPr>
            </w:pPr>
            <w:r w:rsidRPr="004826DC">
              <w:rPr>
                <w:rFonts w:ascii="Calibri" w:eastAsia="ArialMT" w:hAnsi="Calibri" w:cs="ArialMT"/>
              </w:rPr>
              <w:t>104 dias</w:t>
            </w:r>
          </w:p>
        </w:tc>
      </w:tr>
    </w:tbl>
    <w:p w:rsidR="0076629D" w:rsidRPr="004826DC" w:rsidRDefault="0076629D" w:rsidP="0076629D">
      <w:pPr>
        <w:pStyle w:val="Standard"/>
        <w:autoSpaceDE w:val="0"/>
        <w:jc w:val="both"/>
        <w:rPr>
          <w:rFonts w:ascii="Calibri" w:eastAsia="ArialMT" w:hAnsi="Calibri" w:cs="ArialMT"/>
          <w:sz w:val="20"/>
          <w:szCs w:val="20"/>
        </w:rPr>
      </w:pPr>
    </w:p>
    <w:p w:rsidR="0076629D" w:rsidRPr="004826DC" w:rsidRDefault="0076629D" w:rsidP="0076629D">
      <w:pPr>
        <w:pStyle w:val="Standard"/>
        <w:autoSpaceDE w:val="0"/>
        <w:ind w:firstLine="426"/>
        <w:jc w:val="both"/>
        <w:rPr>
          <w:rFonts w:ascii="Calibri" w:eastAsia="ArialMT" w:hAnsi="Calibri" w:cs="ArialMT"/>
          <w:sz w:val="20"/>
          <w:szCs w:val="20"/>
        </w:rPr>
      </w:pPr>
      <w:r w:rsidRPr="004826DC">
        <w:rPr>
          <w:rFonts w:ascii="Calibri" w:eastAsia="ArialMT" w:hAnsi="Calibri" w:cs="ArialMT"/>
          <w:sz w:val="20"/>
          <w:szCs w:val="20"/>
        </w:rPr>
        <w:t>O método utilizado para estimar o prazo máximo dos projetos com tamanho maior do que 100PF é dado pela seguinte fórmula:</w:t>
      </w:r>
    </w:p>
    <w:p w:rsidR="0076629D" w:rsidRPr="004826DC" w:rsidRDefault="0076629D" w:rsidP="0076629D">
      <w:pPr>
        <w:pStyle w:val="Standard"/>
        <w:autoSpaceDE w:val="0"/>
        <w:jc w:val="center"/>
        <w:rPr>
          <w:rFonts w:ascii="Calibri" w:eastAsia="Arial-BoldMT" w:hAnsi="Calibri" w:cs="Arial-BoldMT"/>
          <w:sz w:val="20"/>
          <w:szCs w:val="20"/>
        </w:rPr>
      </w:pPr>
      <w:r w:rsidRPr="004826DC">
        <w:rPr>
          <w:rFonts w:ascii="Calibri" w:eastAsia="TimesNewRomanPS-BoldMT" w:hAnsi="Calibri" w:cs="TimesNewRomanPS-BoldMT"/>
          <w:b/>
          <w:bCs/>
          <w:sz w:val="20"/>
          <w:szCs w:val="20"/>
        </w:rPr>
        <w:t xml:space="preserve">T = V </w:t>
      </w:r>
      <w:r w:rsidRPr="004826DC">
        <w:rPr>
          <w:rFonts w:ascii="Calibri" w:eastAsia="TimesNewRomanPS-BoldMT" w:hAnsi="Calibri" w:cs="TimesNewRomanPS-BoldMT"/>
          <w:b/>
          <w:bCs/>
          <w:sz w:val="20"/>
          <w:szCs w:val="20"/>
          <w:vertAlign w:val="superscript"/>
        </w:rPr>
        <w:t>0,35</w:t>
      </w:r>
    </w:p>
    <w:p w:rsidR="0076629D" w:rsidRPr="004826DC" w:rsidRDefault="0076629D" w:rsidP="0076629D">
      <w:pPr>
        <w:pStyle w:val="Standard"/>
        <w:autoSpaceDE w:val="0"/>
        <w:jc w:val="both"/>
        <w:rPr>
          <w:rFonts w:ascii="Calibri" w:eastAsia="ArialMT" w:hAnsi="Calibri" w:cs="ArialMT"/>
          <w:sz w:val="20"/>
          <w:szCs w:val="20"/>
        </w:rPr>
      </w:pPr>
    </w:p>
    <w:p w:rsidR="0076629D" w:rsidRPr="004826DC" w:rsidRDefault="0076629D" w:rsidP="0076629D">
      <w:pPr>
        <w:pStyle w:val="Standard"/>
        <w:autoSpaceDE w:val="0"/>
        <w:ind w:left="709"/>
        <w:jc w:val="both"/>
        <w:rPr>
          <w:rFonts w:ascii="Calibri" w:eastAsia="ArialMT" w:hAnsi="Calibri" w:cs="ArialMT"/>
          <w:sz w:val="20"/>
          <w:szCs w:val="20"/>
        </w:rPr>
      </w:pPr>
      <w:r w:rsidRPr="004826DC">
        <w:rPr>
          <w:rFonts w:ascii="Calibri" w:eastAsia="ArialMT" w:hAnsi="Calibri" w:cs="ArialMT"/>
          <w:sz w:val="20"/>
          <w:szCs w:val="20"/>
        </w:rPr>
        <w:t>Onde:</w:t>
      </w:r>
    </w:p>
    <w:p w:rsidR="0076629D" w:rsidRPr="004826DC" w:rsidRDefault="0076629D" w:rsidP="0076629D">
      <w:pPr>
        <w:pStyle w:val="Standard"/>
        <w:autoSpaceDE w:val="0"/>
        <w:ind w:left="709"/>
        <w:jc w:val="both"/>
        <w:rPr>
          <w:rFonts w:ascii="Calibri" w:eastAsia="Arial-BoldMT" w:hAnsi="Calibri" w:cs="Arial-BoldMT"/>
          <w:sz w:val="20"/>
          <w:szCs w:val="20"/>
        </w:rPr>
      </w:pPr>
      <w:r w:rsidRPr="004826DC">
        <w:rPr>
          <w:rFonts w:ascii="Calibri" w:eastAsia="Arial-BoldMT" w:hAnsi="Calibri" w:cs="Arial-BoldMT"/>
          <w:b/>
          <w:bCs/>
          <w:sz w:val="20"/>
          <w:szCs w:val="20"/>
        </w:rPr>
        <w:t xml:space="preserve">T: </w:t>
      </w:r>
      <w:r w:rsidRPr="004826DC">
        <w:rPr>
          <w:rFonts w:ascii="Calibri" w:eastAsia="ArialMT" w:hAnsi="Calibri" w:cs="ArialMT"/>
          <w:sz w:val="20"/>
          <w:szCs w:val="20"/>
        </w:rPr>
        <w:t>prazo máximo de desenvolvimento em meses</w:t>
      </w:r>
    </w:p>
    <w:p w:rsidR="0076629D" w:rsidRPr="004826DC" w:rsidRDefault="0076629D" w:rsidP="0076629D">
      <w:pPr>
        <w:pStyle w:val="Standard"/>
        <w:autoSpaceDE w:val="0"/>
        <w:ind w:left="709"/>
        <w:jc w:val="both"/>
        <w:rPr>
          <w:rFonts w:ascii="Calibri" w:eastAsia="Arial-BoldMT" w:hAnsi="Calibri" w:cs="Arial-BoldMT"/>
          <w:sz w:val="20"/>
          <w:szCs w:val="20"/>
        </w:rPr>
      </w:pPr>
      <w:r w:rsidRPr="004826DC">
        <w:rPr>
          <w:rFonts w:ascii="Calibri" w:eastAsia="Arial-BoldMT" w:hAnsi="Calibri" w:cs="Arial-BoldMT"/>
          <w:b/>
          <w:bCs/>
          <w:sz w:val="20"/>
          <w:szCs w:val="20"/>
        </w:rPr>
        <w:t xml:space="preserve">V: </w:t>
      </w:r>
      <w:r w:rsidRPr="004826DC">
        <w:rPr>
          <w:rFonts w:ascii="Calibri" w:eastAsia="ArialMT" w:hAnsi="Calibri" w:cs="ArialMT"/>
          <w:sz w:val="20"/>
          <w:szCs w:val="20"/>
        </w:rPr>
        <w:t>tamanho do projeto em pontos de função</w:t>
      </w:r>
    </w:p>
    <w:p w:rsidR="0076629D" w:rsidRPr="004826DC" w:rsidRDefault="0076629D" w:rsidP="0076629D">
      <w:pPr>
        <w:pStyle w:val="RUPCorpo2"/>
        <w:rPr>
          <w:rFonts w:ascii="Calibri" w:hAnsi="Calibri"/>
        </w:rPr>
      </w:pPr>
    </w:p>
    <w:p w:rsidR="0076629D" w:rsidRPr="004826DC" w:rsidRDefault="0076629D" w:rsidP="0076629D">
      <w:pPr>
        <w:pStyle w:val="RUPNvel1"/>
        <w:rPr>
          <w:rFonts w:ascii="Calibri" w:hAnsi="Calibri"/>
        </w:rPr>
      </w:pPr>
      <w:bookmarkStart w:id="165" w:name="_Toc317770314"/>
      <w:r w:rsidRPr="004826DC">
        <w:rPr>
          <w:rFonts w:ascii="Calibri" w:hAnsi="Calibri"/>
        </w:rPr>
        <w:t>Modelos de documentação</w:t>
      </w:r>
      <w:bookmarkEnd w:id="165"/>
    </w:p>
    <w:p w:rsidR="0076629D" w:rsidRPr="004826DC" w:rsidRDefault="0076629D" w:rsidP="0076629D">
      <w:pPr>
        <w:pStyle w:val="RUPNvel2"/>
        <w:rPr>
          <w:rFonts w:ascii="Calibri" w:hAnsi="Calibri"/>
        </w:rPr>
      </w:pPr>
      <w:bookmarkStart w:id="166" w:name="_Toc317770315"/>
      <w:r w:rsidRPr="004826DC">
        <w:rPr>
          <w:rFonts w:ascii="Calibri" w:hAnsi="Calibri"/>
        </w:rPr>
        <w:t>Modelo de relatório de medição estimativa</w:t>
      </w:r>
      <w:bookmarkEnd w:id="166"/>
    </w:p>
    <w:p w:rsidR="0076629D" w:rsidRPr="004826DC" w:rsidRDefault="0076629D" w:rsidP="0076629D">
      <w:pPr>
        <w:rPr>
          <w:rFonts w:ascii="Calibri" w:hAnsi="Calibri" w:cs="Arial"/>
        </w:rPr>
      </w:pPr>
    </w:p>
    <w:p w:rsidR="0076629D" w:rsidRPr="004826DC" w:rsidRDefault="0076629D" w:rsidP="0076629D">
      <w:pPr>
        <w:pStyle w:val="RUPCorpo2"/>
        <w:ind w:firstLine="0"/>
        <w:rPr>
          <w:rFonts w:ascii="Calibri" w:hAnsi="Calibri" w:cs="Courier New"/>
          <w:b/>
          <w:sz w:val="28"/>
          <w:szCs w:val="28"/>
        </w:rPr>
      </w:pPr>
      <w:r w:rsidRPr="004826DC">
        <w:rPr>
          <w:rFonts w:ascii="Calibri" w:hAnsi="Calibri" w:cs="Courier New"/>
          <w:b/>
          <w:sz w:val="28"/>
          <w:szCs w:val="28"/>
        </w:rPr>
        <w:t>Relatório de medição estimativa de pontos de função</w:t>
      </w:r>
    </w:p>
    <w:p w:rsidR="0076629D" w:rsidRPr="004826DC" w:rsidRDefault="0076629D" w:rsidP="00B727DF">
      <w:pPr>
        <w:pStyle w:val="RUPCorpo2"/>
        <w:numPr>
          <w:ilvl w:val="0"/>
          <w:numId w:val="89"/>
        </w:numPr>
        <w:rPr>
          <w:rFonts w:ascii="Calibri" w:hAnsi="Calibri" w:cs="Courier New"/>
          <w:b/>
          <w:sz w:val="28"/>
          <w:szCs w:val="28"/>
        </w:rPr>
      </w:pPr>
      <w:r w:rsidRPr="004826DC">
        <w:rPr>
          <w:rFonts w:ascii="Calibri" w:hAnsi="Calibri" w:cs="Courier New"/>
          <w:b/>
        </w:rPr>
        <w:t>ID da medição</w:t>
      </w:r>
      <w:r w:rsidRPr="004826DC">
        <w:rPr>
          <w:rFonts w:ascii="Calibri" w:hAnsi="Calibri" w:cs="Courier New"/>
        </w:rPr>
        <w:t xml:space="preserve">             :E9999-20xx </w:t>
      </w:r>
    </w:p>
    <w:p w:rsidR="0076629D" w:rsidRPr="004826DC" w:rsidRDefault="0076629D" w:rsidP="00B727DF">
      <w:pPr>
        <w:pStyle w:val="RUPCorpo2"/>
        <w:numPr>
          <w:ilvl w:val="0"/>
          <w:numId w:val="89"/>
        </w:numPr>
        <w:jc w:val="left"/>
        <w:rPr>
          <w:rFonts w:ascii="Calibri" w:hAnsi="Calibri" w:cs="Courier New"/>
          <w:b/>
          <w:sz w:val="28"/>
          <w:szCs w:val="28"/>
        </w:rPr>
      </w:pPr>
      <w:r w:rsidRPr="004826DC">
        <w:rPr>
          <w:rFonts w:ascii="Calibri" w:hAnsi="Calibri" w:cs="Courier New"/>
          <w:b/>
        </w:rPr>
        <w:t xml:space="preserve">Nome do caso   </w:t>
      </w:r>
      <w:r w:rsidRPr="004826DC">
        <w:rPr>
          <w:rFonts w:ascii="Calibri" w:hAnsi="Calibri" w:cs="Courier New"/>
        </w:rPr>
        <w:t xml:space="preserve">           :_________________________________________________</w:t>
      </w:r>
    </w:p>
    <w:p w:rsidR="0076629D" w:rsidRPr="004826DC" w:rsidRDefault="0076629D" w:rsidP="00B727DF">
      <w:pPr>
        <w:pStyle w:val="RUPCorpo2"/>
        <w:numPr>
          <w:ilvl w:val="0"/>
          <w:numId w:val="89"/>
        </w:numPr>
        <w:jc w:val="left"/>
        <w:rPr>
          <w:rFonts w:ascii="Calibri" w:hAnsi="Calibri" w:cs="Courier New"/>
          <w:b/>
          <w:sz w:val="28"/>
          <w:szCs w:val="28"/>
        </w:rPr>
      </w:pPr>
      <w:r w:rsidRPr="004826DC">
        <w:rPr>
          <w:rFonts w:ascii="Calibri" w:hAnsi="Calibri" w:cs="Courier New"/>
          <w:b/>
        </w:rPr>
        <w:t>Nome do autor da medição</w:t>
      </w:r>
      <w:r w:rsidRPr="004826DC">
        <w:rPr>
          <w:rFonts w:ascii="Calibri" w:hAnsi="Calibri" w:cs="Courier New"/>
        </w:rPr>
        <w:t xml:space="preserve">  :_________________ ________________</w:t>
      </w:r>
      <w:r w:rsidRPr="004826DC">
        <w:rPr>
          <w:rFonts w:ascii="Calibri" w:hAnsi="Calibri" w:cs="Courier New"/>
          <w:b/>
        </w:rPr>
        <w:t>Data</w:t>
      </w:r>
      <w:r w:rsidRPr="004826DC">
        <w:rPr>
          <w:rFonts w:ascii="Calibri" w:hAnsi="Calibri" w:cs="Courier New"/>
        </w:rPr>
        <w:t>:__/__/____</w:t>
      </w:r>
    </w:p>
    <w:p w:rsidR="0076629D" w:rsidRPr="004826DC" w:rsidRDefault="0076629D" w:rsidP="00B727DF">
      <w:pPr>
        <w:pStyle w:val="RUPCorpo2"/>
        <w:numPr>
          <w:ilvl w:val="0"/>
          <w:numId w:val="89"/>
        </w:numPr>
        <w:jc w:val="left"/>
        <w:rPr>
          <w:rFonts w:ascii="Calibri" w:hAnsi="Calibri" w:cs="Courier New"/>
          <w:b/>
          <w:sz w:val="28"/>
          <w:szCs w:val="28"/>
        </w:rPr>
      </w:pPr>
      <w:r w:rsidRPr="004826DC">
        <w:rPr>
          <w:rFonts w:ascii="Calibri" w:hAnsi="Calibri" w:cs="Courier New"/>
          <w:b/>
        </w:rPr>
        <w:t>Propósito da medição</w:t>
      </w:r>
      <w:r w:rsidRPr="004826DC">
        <w:rPr>
          <w:rFonts w:ascii="Calibri" w:hAnsi="Calibri" w:cs="Courier New"/>
        </w:rPr>
        <w:t xml:space="preserve">      :_________________________________________________</w:t>
      </w:r>
    </w:p>
    <w:p w:rsidR="0076629D" w:rsidRPr="004826DC" w:rsidRDefault="0076629D" w:rsidP="00B727DF">
      <w:pPr>
        <w:pStyle w:val="RUPCorpo2"/>
        <w:numPr>
          <w:ilvl w:val="0"/>
          <w:numId w:val="89"/>
        </w:numPr>
        <w:jc w:val="left"/>
        <w:rPr>
          <w:rFonts w:ascii="Calibri" w:hAnsi="Calibri" w:cs="Courier New"/>
          <w:b/>
          <w:sz w:val="28"/>
          <w:szCs w:val="28"/>
        </w:rPr>
      </w:pPr>
      <w:r w:rsidRPr="004826DC">
        <w:rPr>
          <w:rFonts w:ascii="Calibri" w:hAnsi="Calibri" w:cs="Courier New"/>
          <w:b/>
        </w:rPr>
        <w:t>Tipo da medição</w:t>
      </w:r>
      <w:r w:rsidRPr="004826DC">
        <w:rPr>
          <w:rFonts w:ascii="Calibri" w:hAnsi="Calibri" w:cs="Courier New"/>
        </w:rPr>
        <w:t xml:space="preserve">           : ( ) Aplicação ( ) Desenvolvimento ( ) Melhoria</w:t>
      </w:r>
    </w:p>
    <w:p w:rsidR="0076629D" w:rsidRPr="004826DC" w:rsidRDefault="0076629D" w:rsidP="00B727DF">
      <w:pPr>
        <w:pStyle w:val="RUPCorpo2"/>
        <w:numPr>
          <w:ilvl w:val="0"/>
          <w:numId w:val="89"/>
        </w:numPr>
        <w:jc w:val="left"/>
        <w:rPr>
          <w:rFonts w:ascii="Calibri" w:hAnsi="Calibri" w:cs="Courier New"/>
          <w:b/>
          <w:sz w:val="28"/>
          <w:szCs w:val="28"/>
        </w:rPr>
      </w:pPr>
      <w:r w:rsidRPr="004826DC">
        <w:rPr>
          <w:rFonts w:ascii="Calibri" w:hAnsi="Calibri" w:cs="Courier New"/>
          <w:b/>
        </w:rPr>
        <w:t>Escopo da medição</w:t>
      </w:r>
      <w:r w:rsidRPr="004826DC">
        <w:rPr>
          <w:rFonts w:ascii="Calibri" w:hAnsi="Calibri" w:cs="Courier New"/>
        </w:rPr>
        <w:t xml:space="preserve">         :_________________________________________________</w:t>
      </w:r>
    </w:p>
    <w:p w:rsidR="0076629D" w:rsidRPr="004826DC" w:rsidRDefault="0076629D" w:rsidP="00B727DF">
      <w:pPr>
        <w:pStyle w:val="RUPCorpo2"/>
        <w:numPr>
          <w:ilvl w:val="0"/>
          <w:numId w:val="89"/>
        </w:numPr>
        <w:jc w:val="left"/>
        <w:rPr>
          <w:rFonts w:ascii="Calibri" w:hAnsi="Calibri" w:cs="Courier New"/>
          <w:b/>
          <w:sz w:val="28"/>
          <w:szCs w:val="28"/>
        </w:rPr>
      </w:pPr>
      <w:r w:rsidRPr="004826DC">
        <w:rPr>
          <w:rFonts w:ascii="Calibri" w:hAnsi="Calibri" w:cs="Courier New"/>
          <w:b/>
        </w:rPr>
        <w:t>Fronteira(s)</w:t>
      </w:r>
      <w:r w:rsidRPr="004826DC">
        <w:rPr>
          <w:rFonts w:ascii="Calibri" w:hAnsi="Calibri" w:cs="Courier New"/>
        </w:rPr>
        <w:t xml:space="preserve">              : </w:t>
      </w:r>
    </w:p>
    <w:tbl>
      <w:tblPr>
        <w:tblW w:w="0" w:type="auto"/>
        <w:tblInd w:w="1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500"/>
        <w:gridCol w:w="1907"/>
        <w:gridCol w:w="7100"/>
      </w:tblGrid>
      <w:tr w:rsidR="0076629D" w:rsidRPr="004826DC" w:rsidTr="0076629D">
        <w:tc>
          <w:tcPr>
            <w:tcW w:w="507" w:type="dxa"/>
          </w:tcPr>
          <w:p w:rsidR="0076629D" w:rsidRPr="004826DC" w:rsidRDefault="0076629D" w:rsidP="0076629D">
            <w:pPr>
              <w:pStyle w:val="RUPCorpo2"/>
              <w:ind w:firstLine="0"/>
              <w:jc w:val="left"/>
              <w:rPr>
                <w:rFonts w:ascii="Calibri" w:hAnsi="Calibri" w:cs="Courier New"/>
                <w:b/>
              </w:rPr>
            </w:pPr>
            <w:r w:rsidRPr="004826DC">
              <w:rPr>
                <w:rFonts w:ascii="Calibri" w:hAnsi="Calibri" w:cs="Courier New"/>
                <w:b/>
              </w:rPr>
              <w:t>Nº</w:t>
            </w:r>
          </w:p>
        </w:tc>
        <w:tc>
          <w:tcPr>
            <w:tcW w:w="1985" w:type="dxa"/>
          </w:tcPr>
          <w:p w:rsidR="0076629D" w:rsidRPr="004826DC" w:rsidRDefault="0076629D" w:rsidP="0076629D">
            <w:pPr>
              <w:pStyle w:val="RUPCorpo2"/>
              <w:ind w:firstLine="0"/>
              <w:jc w:val="left"/>
              <w:rPr>
                <w:rFonts w:ascii="Calibri" w:hAnsi="Calibri" w:cs="Courier New"/>
                <w:b/>
              </w:rPr>
            </w:pPr>
            <w:r w:rsidRPr="004826DC">
              <w:rPr>
                <w:rFonts w:ascii="Calibri" w:hAnsi="Calibri" w:cs="Courier New"/>
                <w:b/>
              </w:rPr>
              <w:t xml:space="preserve">ID </w:t>
            </w:r>
          </w:p>
        </w:tc>
        <w:tc>
          <w:tcPr>
            <w:tcW w:w="7418" w:type="dxa"/>
          </w:tcPr>
          <w:p w:rsidR="0076629D" w:rsidRPr="004826DC" w:rsidRDefault="0076629D" w:rsidP="0076629D">
            <w:pPr>
              <w:pStyle w:val="RUPCorpo2"/>
              <w:ind w:firstLine="0"/>
              <w:jc w:val="left"/>
              <w:rPr>
                <w:rFonts w:ascii="Calibri" w:hAnsi="Calibri" w:cs="Courier New"/>
                <w:b/>
              </w:rPr>
            </w:pPr>
            <w:r w:rsidRPr="004826DC">
              <w:rPr>
                <w:rFonts w:ascii="Calibri" w:hAnsi="Calibri" w:cs="Courier New"/>
                <w:b/>
              </w:rPr>
              <w:t xml:space="preserve">NOME                                            </w:t>
            </w:r>
          </w:p>
        </w:tc>
      </w:tr>
      <w:tr w:rsidR="0076629D" w:rsidRPr="004826DC" w:rsidTr="0076629D">
        <w:tc>
          <w:tcPr>
            <w:tcW w:w="507" w:type="dxa"/>
          </w:tcPr>
          <w:p w:rsidR="0076629D" w:rsidRPr="004826DC" w:rsidRDefault="0076629D" w:rsidP="0076629D">
            <w:pPr>
              <w:pStyle w:val="RUPCorpo2"/>
              <w:ind w:firstLine="0"/>
              <w:jc w:val="left"/>
              <w:rPr>
                <w:rFonts w:ascii="Calibri" w:hAnsi="Calibri" w:cs="Courier New"/>
              </w:rPr>
            </w:pPr>
          </w:p>
        </w:tc>
        <w:tc>
          <w:tcPr>
            <w:tcW w:w="1985" w:type="dxa"/>
          </w:tcPr>
          <w:p w:rsidR="0076629D" w:rsidRPr="004826DC" w:rsidRDefault="0076629D" w:rsidP="0076629D">
            <w:pPr>
              <w:pStyle w:val="RUPCorpo2"/>
              <w:ind w:firstLine="0"/>
              <w:jc w:val="left"/>
              <w:rPr>
                <w:rFonts w:ascii="Calibri" w:hAnsi="Calibri" w:cs="Courier New"/>
              </w:rPr>
            </w:pPr>
          </w:p>
        </w:tc>
        <w:tc>
          <w:tcPr>
            <w:tcW w:w="7418" w:type="dxa"/>
          </w:tcPr>
          <w:p w:rsidR="0076629D" w:rsidRPr="004826DC" w:rsidRDefault="0076629D" w:rsidP="0076629D">
            <w:pPr>
              <w:pStyle w:val="RUPCorpo2"/>
              <w:ind w:firstLine="0"/>
              <w:jc w:val="left"/>
              <w:rPr>
                <w:rFonts w:ascii="Calibri" w:hAnsi="Calibri" w:cs="Courier New"/>
              </w:rPr>
            </w:pPr>
          </w:p>
        </w:tc>
      </w:tr>
    </w:tbl>
    <w:p w:rsidR="0076629D" w:rsidRPr="004826DC" w:rsidRDefault="0076629D" w:rsidP="00B727DF">
      <w:pPr>
        <w:pStyle w:val="RUPCorpo2"/>
        <w:numPr>
          <w:ilvl w:val="0"/>
          <w:numId w:val="89"/>
        </w:numPr>
        <w:jc w:val="left"/>
        <w:rPr>
          <w:rFonts w:ascii="Calibri" w:hAnsi="Calibri" w:cs="Courier New"/>
        </w:rPr>
      </w:pPr>
      <w:r w:rsidRPr="004826DC">
        <w:rPr>
          <w:rFonts w:ascii="Calibri" w:hAnsi="Calibri" w:cs="Courier New"/>
          <w:b/>
        </w:rPr>
        <w:t>Pressuposições adotadas</w:t>
      </w:r>
      <w:r w:rsidRPr="004826DC">
        <w:rPr>
          <w:rFonts w:ascii="Calibri" w:hAnsi="Calibri" w:cs="Courier New"/>
        </w:rPr>
        <w:t xml:space="preserve">   :_________________________________________________</w:t>
      </w:r>
    </w:p>
    <w:p w:rsidR="0076629D" w:rsidRPr="004826DC" w:rsidRDefault="0076629D" w:rsidP="0076629D">
      <w:pPr>
        <w:pStyle w:val="RUPCorpo2"/>
        <w:ind w:left="360" w:firstLine="0"/>
        <w:jc w:val="left"/>
        <w:rPr>
          <w:rFonts w:ascii="Calibri" w:hAnsi="Calibri" w:cs="Courier New"/>
        </w:rPr>
      </w:pPr>
      <w:r w:rsidRPr="004826DC">
        <w:rPr>
          <w:rFonts w:ascii="Calibri" w:hAnsi="Calibri" w:cs="Courier New"/>
          <w:b/>
        </w:rPr>
        <w:t>10.Documentação utilizada</w:t>
      </w:r>
      <w:r w:rsidRPr="004826DC">
        <w:rPr>
          <w:rFonts w:ascii="Calibri" w:hAnsi="Calibri" w:cs="Courier New"/>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4"/>
        <w:gridCol w:w="4406"/>
        <w:gridCol w:w="3741"/>
        <w:gridCol w:w="1112"/>
      </w:tblGrid>
      <w:tr w:rsidR="0076629D" w:rsidRPr="004826DC" w:rsidTr="0076629D">
        <w:tc>
          <w:tcPr>
            <w:tcW w:w="457" w:type="dxa"/>
          </w:tcPr>
          <w:p w:rsidR="0076629D" w:rsidRPr="004826DC" w:rsidRDefault="0076629D" w:rsidP="0076629D">
            <w:pPr>
              <w:pStyle w:val="RUPCorpo2"/>
              <w:ind w:firstLine="0"/>
              <w:jc w:val="left"/>
              <w:rPr>
                <w:rFonts w:ascii="Calibri" w:hAnsi="Calibri" w:cs="Courier New"/>
                <w:b/>
                <w:sz w:val="16"/>
                <w:szCs w:val="16"/>
              </w:rPr>
            </w:pPr>
            <w:r w:rsidRPr="004826DC">
              <w:rPr>
                <w:rFonts w:ascii="Calibri" w:hAnsi="Calibri" w:cs="Courier New"/>
                <w:b/>
                <w:sz w:val="16"/>
                <w:szCs w:val="16"/>
              </w:rPr>
              <w:t>Nº</w:t>
            </w:r>
          </w:p>
        </w:tc>
        <w:tc>
          <w:tcPr>
            <w:tcW w:w="4563" w:type="dxa"/>
          </w:tcPr>
          <w:p w:rsidR="0076629D" w:rsidRPr="004826DC" w:rsidRDefault="0076629D" w:rsidP="0076629D">
            <w:pPr>
              <w:pStyle w:val="RUPCorpo2"/>
              <w:ind w:firstLine="0"/>
              <w:jc w:val="left"/>
              <w:rPr>
                <w:rFonts w:ascii="Calibri" w:hAnsi="Calibri" w:cs="Courier New"/>
                <w:b/>
                <w:sz w:val="16"/>
                <w:szCs w:val="16"/>
              </w:rPr>
            </w:pPr>
            <w:r w:rsidRPr="004826DC">
              <w:rPr>
                <w:rFonts w:ascii="Calibri" w:hAnsi="Calibri" w:cs="Courier New"/>
                <w:b/>
                <w:sz w:val="16"/>
                <w:szCs w:val="16"/>
              </w:rPr>
              <w:t>NOME</w:t>
            </w:r>
          </w:p>
        </w:tc>
        <w:tc>
          <w:tcPr>
            <w:tcW w:w="3877" w:type="dxa"/>
          </w:tcPr>
          <w:p w:rsidR="0076629D" w:rsidRPr="004826DC" w:rsidRDefault="0076629D" w:rsidP="0076629D">
            <w:pPr>
              <w:pStyle w:val="RUPCorpo2"/>
              <w:ind w:firstLine="0"/>
              <w:jc w:val="left"/>
              <w:rPr>
                <w:rFonts w:ascii="Calibri" w:hAnsi="Calibri" w:cs="Courier New"/>
                <w:b/>
                <w:sz w:val="16"/>
                <w:szCs w:val="16"/>
              </w:rPr>
            </w:pPr>
            <w:r w:rsidRPr="004826DC">
              <w:rPr>
                <w:rFonts w:ascii="Calibri" w:hAnsi="Calibri" w:cs="Courier New"/>
                <w:b/>
                <w:sz w:val="16"/>
                <w:szCs w:val="16"/>
              </w:rPr>
              <w:t>URL</w:t>
            </w:r>
          </w:p>
        </w:tc>
        <w:tc>
          <w:tcPr>
            <w:tcW w:w="1143" w:type="dxa"/>
          </w:tcPr>
          <w:p w:rsidR="0076629D" w:rsidRPr="004826DC" w:rsidRDefault="0076629D" w:rsidP="0076629D">
            <w:pPr>
              <w:pStyle w:val="RUPCorpo2"/>
              <w:ind w:firstLine="0"/>
              <w:jc w:val="left"/>
              <w:rPr>
                <w:rFonts w:ascii="Calibri" w:hAnsi="Calibri" w:cs="Courier New"/>
                <w:b/>
                <w:sz w:val="16"/>
                <w:szCs w:val="16"/>
              </w:rPr>
            </w:pPr>
            <w:r w:rsidRPr="004826DC">
              <w:rPr>
                <w:rFonts w:ascii="Calibri" w:hAnsi="Calibri" w:cs="Courier New"/>
                <w:b/>
                <w:sz w:val="16"/>
                <w:szCs w:val="16"/>
              </w:rPr>
              <w:t>ID</w:t>
            </w:r>
          </w:p>
        </w:tc>
      </w:tr>
      <w:tr w:rsidR="0076629D" w:rsidRPr="004826DC" w:rsidTr="0076629D">
        <w:tc>
          <w:tcPr>
            <w:tcW w:w="457" w:type="dxa"/>
          </w:tcPr>
          <w:p w:rsidR="0076629D" w:rsidRPr="004826DC" w:rsidRDefault="0076629D" w:rsidP="0076629D">
            <w:pPr>
              <w:pStyle w:val="RUPCorpo2"/>
              <w:ind w:firstLine="0"/>
              <w:jc w:val="left"/>
              <w:rPr>
                <w:rFonts w:ascii="Calibri" w:hAnsi="Calibri" w:cs="Courier New"/>
                <w:sz w:val="16"/>
                <w:szCs w:val="16"/>
              </w:rPr>
            </w:pPr>
          </w:p>
        </w:tc>
        <w:tc>
          <w:tcPr>
            <w:tcW w:w="4563" w:type="dxa"/>
          </w:tcPr>
          <w:p w:rsidR="0076629D" w:rsidRPr="004826DC" w:rsidRDefault="0076629D" w:rsidP="0076629D">
            <w:pPr>
              <w:pStyle w:val="RUPCorpo2"/>
              <w:ind w:firstLine="0"/>
              <w:jc w:val="left"/>
              <w:rPr>
                <w:rFonts w:ascii="Calibri" w:hAnsi="Calibri" w:cs="Courier New"/>
                <w:sz w:val="16"/>
                <w:szCs w:val="16"/>
              </w:rPr>
            </w:pPr>
          </w:p>
        </w:tc>
        <w:tc>
          <w:tcPr>
            <w:tcW w:w="3877" w:type="dxa"/>
          </w:tcPr>
          <w:p w:rsidR="0076629D" w:rsidRPr="004826DC" w:rsidRDefault="0076629D" w:rsidP="0076629D">
            <w:pPr>
              <w:pStyle w:val="RUPCorpo2"/>
              <w:ind w:firstLine="0"/>
              <w:jc w:val="left"/>
              <w:rPr>
                <w:rFonts w:ascii="Calibri" w:hAnsi="Calibri" w:cs="Courier New"/>
                <w:sz w:val="16"/>
                <w:szCs w:val="16"/>
              </w:rPr>
            </w:pPr>
          </w:p>
        </w:tc>
        <w:tc>
          <w:tcPr>
            <w:tcW w:w="1143" w:type="dxa"/>
          </w:tcPr>
          <w:p w:rsidR="0076629D" w:rsidRPr="004826DC" w:rsidRDefault="0076629D" w:rsidP="0076629D">
            <w:pPr>
              <w:pStyle w:val="RUPCorpo2"/>
              <w:ind w:firstLine="0"/>
              <w:jc w:val="left"/>
              <w:rPr>
                <w:rFonts w:ascii="Calibri" w:hAnsi="Calibri" w:cs="Courier New"/>
                <w:sz w:val="16"/>
                <w:szCs w:val="16"/>
              </w:rPr>
            </w:pPr>
          </w:p>
        </w:tc>
      </w:tr>
    </w:tbl>
    <w:p w:rsidR="0076629D" w:rsidRPr="004826DC" w:rsidRDefault="0076629D" w:rsidP="0076629D">
      <w:pPr>
        <w:pStyle w:val="RUPCorpo2"/>
        <w:ind w:firstLine="0"/>
        <w:jc w:val="left"/>
        <w:rPr>
          <w:rFonts w:ascii="Calibri" w:hAnsi="Calibri" w:cs="Courier New"/>
        </w:rPr>
      </w:pPr>
      <w:r w:rsidRPr="004826DC">
        <w:rPr>
          <w:rFonts w:ascii="Calibri" w:hAnsi="Calibri" w:cs="Courier New"/>
          <w:b/>
        </w:rPr>
        <w:t xml:space="preserve">   11.Funções de dados          </w:t>
      </w:r>
      <w:r w:rsidRPr="004826DC">
        <w:rPr>
          <w:rFonts w:ascii="Calibri" w:hAnsi="Calibri" w:cs="Courier New"/>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0"/>
        <w:gridCol w:w="2406"/>
        <w:gridCol w:w="913"/>
        <w:gridCol w:w="691"/>
        <w:gridCol w:w="691"/>
        <w:gridCol w:w="690"/>
        <w:gridCol w:w="928"/>
        <w:gridCol w:w="448"/>
        <w:gridCol w:w="1488"/>
        <w:gridCol w:w="444"/>
        <w:gridCol w:w="564"/>
      </w:tblGrid>
      <w:tr w:rsidR="0076629D" w:rsidRPr="004826DC" w:rsidTr="0076629D">
        <w:tc>
          <w:tcPr>
            <w:tcW w:w="457" w:type="dxa"/>
          </w:tcPr>
          <w:p w:rsidR="0076629D" w:rsidRPr="004826DC" w:rsidRDefault="0076629D" w:rsidP="0076629D">
            <w:pPr>
              <w:pStyle w:val="RUPCorpo2"/>
              <w:ind w:firstLine="0"/>
              <w:jc w:val="left"/>
              <w:rPr>
                <w:rFonts w:ascii="Calibri" w:hAnsi="Calibri" w:cs="Courier New"/>
                <w:b/>
                <w:sz w:val="16"/>
                <w:szCs w:val="16"/>
              </w:rPr>
            </w:pPr>
            <w:r w:rsidRPr="004826DC">
              <w:rPr>
                <w:rFonts w:ascii="Calibri" w:hAnsi="Calibri" w:cs="Courier New"/>
                <w:b/>
                <w:sz w:val="16"/>
                <w:szCs w:val="16"/>
              </w:rPr>
              <w:t>Nº</w:t>
            </w:r>
          </w:p>
        </w:tc>
        <w:tc>
          <w:tcPr>
            <w:tcW w:w="2618" w:type="dxa"/>
          </w:tcPr>
          <w:p w:rsidR="0076629D" w:rsidRPr="004826DC" w:rsidRDefault="0076629D" w:rsidP="0076629D">
            <w:pPr>
              <w:pStyle w:val="RUPCorpo2"/>
              <w:ind w:firstLine="0"/>
              <w:jc w:val="left"/>
              <w:rPr>
                <w:rFonts w:ascii="Calibri" w:hAnsi="Calibri" w:cs="Courier New"/>
                <w:b/>
                <w:sz w:val="16"/>
                <w:szCs w:val="16"/>
              </w:rPr>
            </w:pPr>
            <w:r w:rsidRPr="004826DC">
              <w:rPr>
                <w:rFonts w:ascii="Calibri" w:hAnsi="Calibri" w:cs="Courier New"/>
                <w:b/>
                <w:sz w:val="16"/>
                <w:szCs w:val="16"/>
              </w:rPr>
              <w:t>NOME</w:t>
            </w:r>
          </w:p>
        </w:tc>
        <w:tc>
          <w:tcPr>
            <w:tcW w:w="937" w:type="dxa"/>
          </w:tcPr>
          <w:p w:rsidR="0076629D" w:rsidRPr="004826DC" w:rsidRDefault="0076629D" w:rsidP="0076629D">
            <w:pPr>
              <w:pStyle w:val="RUPCorpo2"/>
              <w:ind w:firstLine="0"/>
              <w:jc w:val="left"/>
              <w:rPr>
                <w:rFonts w:ascii="Calibri" w:hAnsi="Calibri" w:cs="Courier New"/>
                <w:b/>
                <w:sz w:val="16"/>
                <w:szCs w:val="16"/>
              </w:rPr>
            </w:pPr>
            <w:r w:rsidRPr="004826DC">
              <w:rPr>
                <w:rFonts w:ascii="Calibri" w:hAnsi="Calibri" w:cs="Courier New"/>
                <w:b/>
                <w:sz w:val="16"/>
                <w:szCs w:val="16"/>
              </w:rPr>
              <w:t>ID FRONT.</w:t>
            </w:r>
          </w:p>
        </w:tc>
        <w:tc>
          <w:tcPr>
            <w:tcW w:w="708" w:type="dxa"/>
          </w:tcPr>
          <w:p w:rsidR="0076629D" w:rsidRPr="004826DC" w:rsidRDefault="0076629D" w:rsidP="0076629D">
            <w:pPr>
              <w:pStyle w:val="RUPCorpo2"/>
              <w:ind w:firstLine="0"/>
              <w:jc w:val="left"/>
              <w:rPr>
                <w:rFonts w:ascii="Calibri" w:hAnsi="Calibri" w:cs="Courier New"/>
                <w:b/>
                <w:sz w:val="16"/>
                <w:szCs w:val="16"/>
              </w:rPr>
            </w:pPr>
            <w:r w:rsidRPr="004826DC">
              <w:rPr>
                <w:rFonts w:ascii="Calibri" w:hAnsi="Calibri" w:cs="Courier New"/>
                <w:b/>
                <w:sz w:val="16"/>
                <w:szCs w:val="16"/>
              </w:rPr>
              <w:t>ID. DOC.</w:t>
            </w:r>
          </w:p>
        </w:tc>
        <w:tc>
          <w:tcPr>
            <w:tcW w:w="709" w:type="dxa"/>
          </w:tcPr>
          <w:p w:rsidR="0076629D" w:rsidRPr="004826DC" w:rsidRDefault="0076629D" w:rsidP="0076629D">
            <w:pPr>
              <w:pStyle w:val="RUPCorpo2"/>
              <w:ind w:firstLine="0"/>
              <w:jc w:val="left"/>
              <w:rPr>
                <w:rFonts w:ascii="Calibri" w:hAnsi="Calibri" w:cs="Courier New"/>
                <w:b/>
                <w:sz w:val="16"/>
                <w:szCs w:val="16"/>
              </w:rPr>
            </w:pPr>
            <w:r w:rsidRPr="004826DC">
              <w:rPr>
                <w:rFonts w:ascii="Calibri" w:hAnsi="Calibri" w:cs="Courier New"/>
                <w:b/>
                <w:sz w:val="16"/>
                <w:szCs w:val="16"/>
              </w:rPr>
              <w:t>ID REQ.</w:t>
            </w:r>
          </w:p>
        </w:tc>
        <w:tc>
          <w:tcPr>
            <w:tcW w:w="709" w:type="dxa"/>
          </w:tcPr>
          <w:p w:rsidR="0076629D" w:rsidRPr="004826DC" w:rsidRDefault="0076629D" w:rsidP="0076629D">
            <w:pPr>
              <w:pStyle w:val="RUPCorpo2"/>
              <w:ind w:firstLine="0"/>
              <w:jc w:val="left"/>
              <w:rPr>
                <w:rFonts w:ascii="Calibri" w:hAnsi="Calibri" w:cs="Courier New"/>
                <w:b/>
                <w:sz w:val="16"/>
                <w:szCs w:val="16"/>
              </w:rPr>
            </w:pPr>
            <w:r w:rsidRPr="004826DC">
              <w:rPr>
                <w:rFonts w:ascii="Calibri" w:hAnsi="Calibri" w:cs="Courier New"/>
                <w:b/>
                <w:sz w:val="16"/>
                <w:szCs w:val="16"/>
              </w:rPr>
              <w:t>TIPO</w:t>
            </w:r>
          </w:p>
        </w:tc>
        <w:tc>
          <w:tcPr>
            <w:tcW w:w="950" w:type="dxa"/>
          </w:tcPr>
          <w:p w:rsidR="0076629D" w:rsidRPr="004826DC" w:rsidRDefault="0076629D" w:rsidP="0076629D">
            <w:pPr>
              <w:pStyle w:val="RUPCorpo2"/>
              <w:ind w:firstLine="0"/>
              <w:jc w:val="left"/>
              <w:rPr>
                <w:rFonts w:ascii="Calibri" w:hAnsi="Calibri" w:cs="Courier New"/>
                <w:b/>
                <w:sz w:val="16"/>
                <w:szCs w:val="16"/>
              </w:rPr>
            </w:pPr>
            <w:r w:rsidRPr="004826DC">
              <w:rPr>
                <w:rFonts w:ascii="Calibri" w:hAnsi="Calibri" w:cs="Courier New"/>
                <w:b/>
                <w:sz w:val="16"/>
                <w:szCs w:val="16"/>
              </w:rPr>
              <w:t>COMPL.</w:t>
            </w:r>
          </w:p>
        </w:tc>
        <w:tc>
          <w:tcPr>
            <w:tcW w:w="457" w:type="dxa"/>
          </w:tcPr>
          <w:p w:rsidR="0076629D" w:rsidRPr="004826DC" w:rsidRDefault="0076629D" w:rsidP="0076629D">
            <w:pPr>
              <w:pStyle w:val="RUPCorpo2"/>
              <w:ind w:firstLine="0"/>
              <w:jc w:val="left"/>
              <w:rPr>
                <w:rFonts w:ascii="Calibri" w:hAnsi="Calibri" w:cs="Courier New"/>
                <w:b/>
                <w:sz w:val="16"/>
                <w:szCs w:val="16"/>
              </w:rPr>
            </w:pPr>
            <w:r w:rsidRPr="004826DC">
              <w:rPr>
                <w:rFonts w:ascii="Calibri" w:hAnsi="Calibri" w:cs="Courier New"/>
                <w:b/>
                <w:sz w:val="16"/>
                <w:szCs w:val="16"/>
              </w:rPr>
              <w:t>FP</w:t>
            </w:r>
          </w:p>
        </w:tc>
        <w:tc>
          <w:tcPr>
            <w:tcW w:w="1537" w:type="dxa"/>
          </w:tcPr>
          <w:p w:rsidR="0076629D" w:rsidRPr="004826DC" w:rsidRDefault="0076629D" w:rsidP="0076629D">
            <w:pPr>
              <w:pStyle w:val="RUPCorpo2"/>
              <w:ind w:firstLine="0"/>
              <w:jc w:val="left"/>
              <w:rPr>
                <w:rFonts w:ascii="Calibri" w:hAnsi="Calibri" w:cs="Courier New"/>
                <w:b/>
                <w:sz w:val="16"/>
                <w:szCs w:val="16"/>
              </w:rPr>
            </w:pPr>
            <w:r w:rsidRPr="004826DC">
              <w:rPr>
                <w:rFonts w:ascii="Calibri" w:hAnsi="Calibri" w:cs="Courier New"/>
                <w:b/>
                <w:sz w:val="16"/>
                <w:szCs w:val="16"/>
              </w:rPr>
              <w:t>INC/ALT/EXC</w:t>
            </w:r>
          </w:p>
        </w:tc>
        <w:tc>
          <w:tcPr>
            <w:tcW w:w="457" w:type="dxa"/>
          </w:tcPr>
          <w:p w:rsidR="0076629D" w:rsidRPr="004826DC" w:rsidRDefault="0076629D" w:rsidP="0076629D">
            <w:pPr>
              <w:pStyle w:val="RUPCorpo2"/>
              <w:ind w:firstLine="0"/>
              <w:jc w:val="left"/>
              <w:rPr>
                <w:rFonts w:ascii="Calibri" w:hAnsi="Calibri" w:cs="Courier New"/>
                <w:b/>
                <w:sz w:val="16"/>
                <w:szCs w:val="16"/>
              </w:rPr>
            </w:pPr>
            <w:r w:rsidRPr="004826DC">
              <w:rPr>
                <w:rFonts w:ascii="Calibri" w:hAnsi="Calibri" w:cs="Courier New"/>
                <w:b/>
                <w:sz w:val="16"/>
                <w:szCs w:val="16"/>
              </w:rPr>
              <w:t>FI</w:t>
            </w:r>
          </w:p>
        </w:tc>
        <w:tc>
          <w:tcPr>
            <w:tcW w:w="577" w:type="dxa"/>
          </w:tcPr>
          <w:p w:rsidR="0076629D" w:rsidRPr="004826DC" w:rsidRDefault="0076629D" w:rsidP="0076629D">
            <w:pPr>
              <w:pStyle w:val="RUPCorpo2"/>
              <w:ind w:firstLine="0"/>
              <w:jc w:val="left"/>
              <w:rPr>
                <w:rFonts w:ascii="Calibri" w:hAnsi="Calibri" w:cs="Courier New"/>
                <w:b/>
                <w:sz w:val="16"/>
                <w:szCs w:val="16"/>
              </w:rPr>
            </w:pPr>
            <w:r w:rsidRPr="004826DC">
              <w:rPr>
                <w:rFonts w:ascii="Calibri" w:hAnsi="Calibri" w:cs="Courier New"/>
                <w:b/>
                <w:sz w:val="16"/>
                <w:szCs w:val="16"/>
              </w:rPr>
              <w:t>EFP</w:t>
            </w:r>
          </w:p>
        </w:tc>
      </w:tr>
      <w:tr w:rsidR="0076629D" w:rsidRPr="004826DC" w:rsidTr="0076629D">
        <w:tc>
          <w:tcPr>
            <w:tcW w:w="457" w:type="dxa"/>
          </w:tcPr>
          <w:p w:rsidR="0076629D" w:rsidRPr="004826DC" w:rsidRDefault="0076629D" w:rsidP="0076629D">
            <w:pPr>
              <w:pStyle w:val="RUPCorpo2"/>
              <w:ind w:firstLine="0"/>
              <w:jc w:val="left"/>
              <w:rPr>
                <w:rFonts w:ascii="Calibri" w:hAnsi="Calibri" w:cs="Courier New"/>
                <w:sz w:val="16"/>
                <w:szCs w:val="16"/>
              </w:rPr>
            </w:pPr>
          </w:p>
        </w:tc>
        <w:tc>
          <w:tcPr>
            <w:tcW w:w="2618" w:type="dxa"/>
          </w:tcPr>
          <w:p w:rsidR="0076629D" w:rsidRPr="004826DC" w:rsidRDefault="0076629D" w:rsidP="0076629D">
            <w:pPr>
              <w:pStyle w:val="RUPCorpo2"/>
              <w:ind w:firstLine="0"/>
              <w:jc w:val="left"/>
              <w:rPr>
                <w:rFonts w:ascii="Calibri" w:hAnsi="Calibri" w:cs="Courier New"/>
                <w:sz w:val="16"/>
                <w:szCs w:val="16"/>
              </w:rPr>
            </w:pPr>
          </w:p>
        </w:tc>
        <w:tc>
          <w:tcPr>
            <w:tcW w:w="937" w:type="dxa"/>
          </w:tcPr>
          <w:p w:rsidR="0076629D" w:rsidRPr="004826DC" w:rsidRDefault="0076629D" w:rsidP="0076629D">
            <w:pPr>
              <w:pStyle w:val="RUPCorpo2"/>
              <w:ind w:firstLine="0"/>
              <w:jc w:val="left"/>
              <w:rPr>
                <w:rFonts w:ascii="Calibri" w:hAnsi="Calibri" w:cs="Courier New"/>
                <w:sz w:val="16"/>
                <w:szCs w:val="16"/>
              </w:rPr>
            </w:pPr>
          </w:p>
        </w:tc>
        <w:tc>
          <w:tcPr>
            <w:tcW w:w="708" w:type="dxa"/>
          </w:tcPr>
          <w:p w:rsidR="0076629D" w:rsidRPr="004826DC" w:rsidRDefault="0076629D" w:rsidP="0076629D">
            <w:pPr>
              <w:pStyle w:val="RUPCorpo2"/>
              <w:ind w:firstLine="0"/>
              <w:jc w:val="left"/>
              <w:rPr>
                <w:rFonts w:ascii="Calibri" w:hAnsi="Calibri" w:cs="Courier New"/>
                <w:sz w:val="16"/>
                <w:szCs w:val="16"/>
              </w:rPr>
            </w:pPr>
          </w:p>
        </w:tc>
        <w:tc>
          <w:tcPr>
            <w:tcW w:w="709" w:type="dxa"/>
          </w:tcPr>
          <w:p w:rsidR="0076629D" w:rsidRPr="004826DC" w:rsidRDefault="0076629D" w:rsidP="0076629D">
            <w:pPr>
              <w:pStyle w:val="RUPCorpo2"/>
              <w:ind w:firstLine="0"/>
              <w:jc w:val="left"/>
              <w:rPr>
                <w:rFonts w:ascii="Calibri" w:hAnsi="Calibri" w:cs="Courier New"/>
                <w:sz w:val="16"/>
                <w:szCs w:val="16"/>
              </w:rPr>
            </w:pPr>
          </w:p>
        </w:tc>
        <w:tc>
          <w:tcPr>
            <w:tcW w:w="709" w:type="dxa"/>
          </w:tcPr>
          <w:p w:rsidR="0076629D" w:rsidRPr="004826DC" w:rsidRDefault="0076629D" w:rsidP="0076629D">
            <w:pPr>
              <w:pStyle w:val="RUPCorpo2"/>
              <w:ind w:firstLine="0"/>
              <w:jc w:val="left"/>
              <w:rPr>
                <w:rFonts w:ascii="Calibri" w:hAnsi="Calibri" w:cs="Courier New"/>
                <w:sz w:val="16"/>
                <w:szCs w:val="16"/>
              </w:rPr>
            </w:pPr>
          </w:p>
        </w:tc>
        <w:tc>
          <w:tcPr>
            <w:tcW w:w="950" w:type="dxa"/>
          </w:tcPr>
          <w:p w:rsidR="0076629D" w:rsidRPr="004826DC" w:rsidRDefault="0076629D" w:rsidP="0076629D">
            <w:pPr>
              <w:pStyle w:val="RUPCorpo2"/>
              <w:ind w:firstLine="0"/>
              <w:jc w:val="left"/>
              <w:rPr>
                <w:rFonts w:ascii="Calibri" w:hAnsi="Calibri" w:cs="Courier New"/>
                <w:sz w:val="16"/>
                <w:szCs w:val="16"/>
              </w:rPr>
            </w:pPr>
          </w:p>
        </w:tc>
        <w:tc>
          <w:tcPr>
            <w:tcW w:w="457" w:type="dxa"/>
          </w:tcPr>
          <w:p w:rsidR="0076629D" w:rsidRPr="004826DC" w:rsidRDefault="0076629D" w:rsidP="0076629D">
            <w:pPr>
              <w:pStyle w:val="RUPCorpo2"/>
              <w:ind w:firstLine="0"/>
              <w:jc w:val="left"/>
              <w:rPr>
                <w:rFonts w:ascii="Calibri" w:hAnsi="Calibri" w:cs="Courier New"/>
                <w:sz w:val="16"/>
                <w:szCs w:val="16"/>
              </w:rPr>
            </w:pPr>
          </w:p>
        </w:tc>
        <w:tc>
          <w:tcPr>
            <w:tcW w:w="1537" w:type="dxa"/>
          </w:tcPr>
          <w:p w:rsidR="0076629D" w:rsidRPr="004826DC" w:rsidRDefault="0076629D" w:rsidP="0076629D">
            <w:pPr>
              <w:pStyle w:val="RUPCorpo2"/>
              <w:ind w:firstLine="0"/>
              <w:jc w:val="left"/>
              <w:rPr>
                <w:rFonts w:ascii="Calibri" w:hAnsi="Calibri" w:cs="Courier New"/>
                <w:sz w:val="16"/>
                <w:szCs w:val="16"/>
              </w:rPr>
            </w:pPr>
          </w:p>
        </w:tc>
        <w:tc>
          <w:tcPr>
            <w:tcW w:w="457" w:type="dxa"/>
          </w:tcPr>
          <w:p w:rsidR="0076629D" w:rsidRPr="004826DC" w:rsidRDefault="0076629D" w:rsidP="0076629D">
            <w:pPr>
              <w:pStyle w:val="RUPCorpo2"/>
              <w:ind w:firstLine="0"/>
              <w:jc w:val="left"/>
              <w:rPr>
                <w:rFonts w:ascii="Calibri" w:hAnsi="Calibri" w:cs="Courier New"/>
                <w:sz w:val="16"/>
                <w:szCs w:val="16"/>
              </w:rPr>
            </w:pPr>
          </w:p>
        </w:tc>
        <w:tc>
          <w:tcPr>
            <w:tcW w:w="577" w:type="dxa"/>
          </w:tcPr>
          <w:p w:rsidR="0076629D" w:rsidRPr="004826DC" w:rsidRDefault="0076629D" w:rsidP="0076629D">
            <w:pPr>
              <w:pStyle w:val="RUPCorpo2"/>
              <w:ind w:firstLine="0"/>
              <w:jc w:val="left"/>
              <w:rPr>
                <w:rFonts w:ascii="Calibri" w:hAnsi="Calibri" w:cs="Courier New"/>
                <w:sz w:val="16"/>
                <w:szCs w:val="16"/>
              </w:rPr>
            </w:pPr>
          </w:p>
        </w:tc>
      </w:tr>
      <w:tr w:rsidR="0076629D" w:rsidRPr="004826DC" w:rsidTr="0076629D">
        <w:tc>
          <w:tcPr>
            <w:tcW w:w="9539" w:type="dxa"/>
            <w:gridSpan w:val="10"/>
          </w:tcPr>
          <w:p w:rsidR="0076629D" w:rsidRPr="004826DC" w:rsidRDefault="0076629D" w:rsidP="0076629D">
            <w:pPr>
              <w:pStyle w:val="RUPCorpo2"/>
              <w:ind w:firstLine="0"/>
              <w:jc w:val="left"/>
              <w:rPr>
                <w:rFonts w:ascii="Calibri" w:hAnsi="Calibri" w:cs="Courier New"/>
                <w:b/>
                <w:sz w:val="16"/>
                <w:szCs w:val="16"/>
              </w:rPr>
            </w:pPr>
            <w:r w:rsidRPr="004826DC">
              <w:rPr>
                <w:rFonts w:ascii="Calibri" w:hAnsi="Calibri" w:cs="Courier New"/>
                <w:b/>
                <w:sz w:val="16"/>
                <w:szCs w:val="16"/>
              </w:rPr>
              <w:lastRenderedPageBreak/>
              <w:t>SUBTOTAL</w:t>
            </w:r>
          </w:p>
        </w:tc>
        <w:tc>
          <w:tcPr>
            <w:tcW w:w="577" w:type="dxa"/>
          </w:tcPr>
          <w:p w:rsidR="0076629D" w:rsidRPr="004826DC" w:rsidRDefault="0076629D" w:rsidP="0076629D">
            <w:pPr>
              <w:pStyle w:val="RUPCorpo2"/>
              <w:ind w:firstLine="0"/>
              <w:jc w:val="left"/>
              <w:rPr>
                <w:rFonts w:ascii="Calibri" w:hAnsi="Calibri" w:cs="Courier New"/>
                <w:sz w:val="16"/>
                <w:szCs w:val="16"/>
              </w:rPr>
            </w:pPr>
          </w:p>
        </w:tc>
      </w:tr>
    </w:tbl>
    <w:p w:rsidR="0076629D" w:rsidRPr="004826DC" w:rsidRDefault="0076629D" w:rsidP="0076629D">
      <w:pPr>
        <w:pStyle w:val="RUPCorpo2"/>
        <w:ind w:firstLine="0"/>
        <w:jc w:val="left"/>
        <w:rPr>
          <w:rFonts w:ascii="Calibri" w:hAnsi="Calibri" w:cs="Courier New"/>
        </w:rPr>
      </w:pPr>
      <w:r w:rsidRPr="004826DC">
        <w:rPr>
          <w:rFonts w:ascii="Calibri" w:hAnsi="Calibri" w:cs="Courier New"/>
          <w:b/>
        </w:rPr>
        <w:t xml:space="preserve">   12.Funções de transação</w:t>
      </w:r>
      <w:r w:rsidRPr="004826DC">
        <w:rPr>
          <w:rFonts w:ascii="Calibri" w:hAnsi="Calibri" w:cs="Courier New"/>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0"/>
        <w:gridCol w:w="2406"/>
        <w:gridCol w:w="913"/>
        <w:gridCol w:w="691"/>
        <w:gridCol w:w="691"/>
        <w:gridCol w:w="690"/>
        <w:gridCol w:w="928"/>
        <w:gridCol w:w="448"/>
        <w:gridCol w:w="1488"/>
        <w:gridCol w:w="444"/>
        <w:gridCol w:w="564"/>
      </w:tblGrid>
      <w:tr w:rsidR="0076629D" w:rsidRPr="004826DC" w:rsidTr="0076629D">
        <w:tc>
          <w:tcPr>
            <w:tcW w:w="457" w:type="dxa"/>
          </w:tcPr>
          <w:p w:rsidR="0076629D" w:rsidRPr="004826DC" w:rsidRDefault="0076629D" w:rsidP="0076629D">
            <w:pPr>
              <w:pStyle w:val="RUPCorpo2"/>
              <w:ind w:firstLine="0"/>
              <w:jc w:val="left"/>
              <w:rPr>
                <w:rFonts w:ascii="Calibri" w:hAnsi="Calibri" w:cs="Courier New"/>
                <w:b/>
                <w:sz w:val="16"/>
                <w:szCs w:val="16"/>
              </w:rPr>
            </w:pPr>
            <w:r w:rsidRPr="004826DC">
              <w:rPr>
                <w:rFonts w:ascii="Calibri" w:hAnsi="Calibri" w:cs="Courier New"/>
                <w:b/>
                <w:sz w:val="16"/>
                <w:szCs w:val="16"/>
              </w:rPr>
              <w:t>Nº</w:t>
            </w:r>
          </w:p>
        </w:tc>
        <w:tc>
          <w:tcPr>
            <w:tcW w:w="2618" w:type="dxa"/>
          </w:tcPr>
          <w:p w:rsidR="0076629D" w:rsidRPr="004826DC" w:rsidRDefault="0076629D" w:rsidP="0076629D">
            <w:pPr>
              <w:pStyle w:val="RUPCorpo2"/>
              <w:ind w:firstLine="0"/>
              <w:jc w:val="left"/>
              <w:rPr>
                <w:rFonts w:ascii="Calibri" w:hAnsi="Calibri" w:cs="Courier New"/>
                <w:b/>
                <w:sz w:val="16"/>
                <w:szCs w:val="16"/>
              </w:rPr>
            </w:pPr>
            <w:r w:rsidRPr="004826DC">
              <w:rPr>
                <w:rFonts w:ascii="Calibri" w:hAnsi="Calibri" w:cs="Courier New"/>
                <w:b/>
                <w:sz w:val="16"/>
                <w:szCs w:val="16"/>
              </w:rPr>
              <w:t>NOME</w:t>
            </w:r>
          </w:p>
        </w:tc>
        <w:tc>
          <w:tcPr>
            <w:tcW w:w="937" w:type="dxa"/>
          </w:tcPr>
          <w:p w:rsidR="0076629D" w:rsidRPr="004826DC" w:rsidRDefault="0076629D" w:rsidP="0076629D">
            <w:pPr>
              <w:pStyle w:val="RUPCorpo2"/>
              <w:ind w:firstLine="0"/>
              <w:jc w:val="left"/>
              <w:rPr>
                <w:rFonts w:ascii="Calibri" w:hAnsi="Calibri" w:cs="Courier New"/>
                <w:b/>
                <w:sz w:val="16"/>
                <w:szCs w:val="16"/>
              </w:rPr>
            </w:pPr>
            <w:r w:rsidRPr="004826DC">
              <w:rPr>
                <w:rFonts w:ascii="Calibri" w:hAnsi="Calibri" w:cs="Courier New"/>
                <w:b/>
                <w:sz w:val="16"/>
                <w:szCs w:val="16"/>
              </w:rPr>
              <w:t>ID FRONT.</w:t>
            </w:r>
          </w:p>
        </w:tc>
        <w:tc>
          <w:tcPr>
            <w:tcW w:w="708" w:type="dxa"/>
          </w:tcPr>
          <w:p w:rsidR="0076629D" w:rsidRPr="004826DC" w:rsidRDefault="0076629D" w:rsidP="0076629D">
            <w:pPr>
              <w:pStyle w:val="RUPCorpo2"/>
              <w:ind w:firstLine="0"/>
              <w:jc w:val="left"/>
              <w:rPr>
                <w:rFonts w:ascii="Calibri" w:hAnsi="Calibri" w:cs="Courier New"/>
                <w:b/>
                <w:sz w:val="16"/>
                <w:szCs w:val="16"/>
              </w:rPr>
            </w:pPr>
            <w:r w:rsidRPr="004826DC">
              <w:rPr>
                <w:rFonts w:ascii="Calibri" w:hAnsi="Calibri" w:cs="Courier New"/>
                <w:b/>
                <w:sz w:val="16"/>
                <w:szCs w:val="16"/>
              </w:rPr>
              <w:t>ID. DOC.</w:t>
            </w:r>
          </w:p>
        </w:tc>
        <w:tc>
          <w:tcPr>
            <w:tcW w:w="709" w:type="dxa"/>
          </w:tcPr>
          <w:p w:rsidR="0076629D" w:rsidRPr="004826DC" w:rsidRDefault="0076629D" w:rsidP="0076629D">
            <w:pPr>
              <w:pStyle w:val="RUPCorpo2"/>
              <w:ind w:firstLine="0"/>
              <w:jc w:val="left"/>
              <w:rPr>
                <w:rFonts w:ascii="Calibri" w:hAnsi="Calibri" w:cs="Courier New"/>
                <w:b/>
                <w:sz w:val="16"/>
                <w:szCs w:val="16"/>
              </w:rPr>
            </w:pPr>
            <w:r w:rsidRPr="004826DC">
              <w:rPr>
                <w:rFonts w:ascii="Calibri" w:hAnsi="Calibri" w:cs="Courier New"/>
                <w:b/>
                <w:sz w:val="16"/>
                <w:szCs w:val="16"/>
              </w:rPr>
              <w:t>ID REQ.</w:t>
            </w:r>
          </w:p>
        </w:tc>
        <w:tc>
          <w:tcPr>
            <w:tcW w:w="709" w:type="dxa"/>
          </w:tcPr>
          <w:p w:rsidR="0076629D" w:rsidRPr="004826DC" w:rsidRDefault="0076629D" w:rsidP="0076629D">
            <w:pPr>
              <w:pStyle w:val="RUPCorpo2"/>
              <w:ind w:firstLine="0"/>
              <w:jc w:val="left"/>
              <w:rPr>
                <w:rFonts w:ascii="Calibri" w:hAnsi="Calibri" w:cs="Courier New"/>
                <w:b/>
                <w:sz w:val="16"/>
                <w:szCs w:val="16"/>
              </w:rPr>
            </w:pPr>
            <w:r w:rsidRPr="004826DC">
              <w:rPr>
                <w:rFonts w:ascii="Calibri" w:hAnsi="Calibri" w:cs="Courier New"/>
                <w:b/>
                <w:sz w:val="16"/>
                <w:szCs w:val="16"/>
              </w:rPr>
              <w:t>TIPO</w:t>
            </w:r>
          </w:p>
        </w:tc>
        <w:tc>
          <w:tcPr>
            <w:tcW w:w="950" w:type="dxa"/>
          </w:tcPr>
          <w:p w:rsidR="0076629D" w:rsidRPr="004826DC" w:rsidRDefault="0076629D" w:rsidP="0076629D">
            <w:pPr>
              <w:pStyle w:val="RUPCorpo2"/>
              <w:ind w:firstLine="0"/>
              <w:jc w:val="left"/>
              <w:rPr>
                <w:rFonts w:ascii="Calibri" w:hAnsi="Calibri" w:cs="Courier New"/>
                <w:b/>
                <w:sz w:val="16"/>
                <w:szCs w:val="16"/>
              </w:rPr>
            </w:pPr>
            <w:r w:rsidRPr="004826DC">
              <w:rPr>
                <w:rFonts w:ascii="Calibri" w:hAnsi="Calibri" w:cs="Courier New"/>
                <w:b/>
                <w:sz w:val="16"/>
                <w:szCs w:val="16"/>
              </w:rPr>
              <w:t>COMPL.</w:t>
            </w:r>
          </w:p>
        </w:tc>
        <w:tc>
          <w:tcPr>
            <w:tcW w:w="457" w:type="dxa"/>
          </w:tcPr>
          <w:p w:rsidR="0076629D" w:rsidRPr="004826DC" w:rsidRDefault="0076629D" w:rsidP="0076629D">
            <w:pPr>
              <w:pStyle w:val="RUPCorpo2"/>
              <w:ind w:firstLine="0"/>
              <w:jc w:val="left"/>
              <w:rPr>
                <w:rFonts w:ascii="Calibri" w:hAnsi="Calibri" w:cs="Courier New"/>
                <w:b/>
                <w:sz w:val="16"/>
                <w:szCs w:val="16"/>
              </w:rPr>
            </w:pPr>
            <w:r w:rsidRPr="004826DC">
              <w:rPr>
                <w:rFonts w:ascii="Calibri" w:hAnsi="Calibri" w:cs="Courier New"/>
                <w:b/>
                <w:sz w:val="16"/>
                <w:szCs w:val="16"/>
              </w:rPr>
              <w:t>FP</w:t>
            </w:r>
          </w:p>
        </w:tc>
        <w:tc>
          <w:tcPr>
            <w:tcW w:w="1537" w:type="dxa"/>
          </w:tcPr>
          <w:p w:rsidR="0076629D" w:rsidRPr="004826DC" w:rsidRDefault="0076629D" w:rsidP="0076629D">
            <w:pPr>
              <w:pStyle w:val="RUPCorpo2"/>
              <w:ind w:firstLine="0"/>
              <w:jc w:val="left"/>
              <w:rPr>
                <w:rFonts w:ascii="Calibri" w:hAnsi="Calibri" w:cs="Courier New"/>
                <w:b/>
                <w:sz w:val="16"/>
                <w:szCs w:val="16"/>
              </w:rPr>
            </w:pPr>
            <w:r w:rsidRPr="004826DC">
              <w:rPr>
                <w:rFonts w:ascii="Calibri" w:hAnsi="Calibri" w:cs="Courier New"/>
                <w:b/>
                <w:sz w:val="16"/>
                <w:szCs w:val="16"/>
              </w:rPr>
              <w:t>INC/ALT/EXC</w:t>
            </w:r>
          </w:p>
        </w:tc>
        <w:tc>
          <w:tcPr>
            <w:tcW w:w="457" w:type="dxa"/>
          </w:tcPr>
          <w:p w:rsidR="0076629D" w:rsidRPr="004826DC" w:rsidRDefault="0076629D" w:rsidP="0076629D">
            <w:pPr>
              <w:pStyle w:val="RUPCorpo2"/>
              <w:ind w:firstLine="0"/>
              <w:jc w:val="left"/>
              <w:rPr>
                <w:rFonts w:ascii="Calibri" w:hAnsi="Calibri" w:cs="Courier New"/>
                <w:b/>
                <w:sz w:val="16"/>
                <w:szCs w:val="16"/>
              </w:rPr>
            </w:pPr>
            <w:r w:rsidRPr="004826DC">
              <w:rPr>
                <w:rFonts w:ascii="Calibri" w:hAnsi="Calibri" w:cs="Courier New"/>
                <w:b/>
                <w:sz w:val="16"/>
                <w:szCs w:val="16"/>
              </w:rPr>
              <w:t>FI</w:t>
            </w:r>
          </w:p>
        </w:tc>
        <w:tc>
          <w:tcPr>
            <w:tcW w:w="577" w:type="dxa"/>
          </w:tcPr>
          <w:p w:rsidR="0076629D" w:rsidRPr="004826DC" w:rsidRDefault="0076629D" w:rsidP="0076629D">
            <w:pPr>
              <w:pStyle w:val="RUPCorpo2"/>
              <w:ind w:firstLine="0"/>
              <w:jc w:val="left"/>
              <w:rPr>
                <w:rFonts w:ascii="Calibri" w:hAnsi="Calibri" w:cs="Courier New"/>
                <w:b/>
                <w:sz w:val="16"/>
                <w:szCs w:val="16"/>
              </w:rPr>
            </w:pPr>
            <w:r w:rsidRPr="004826DC">
              <w:rPr>
                <w:rFonts w:ascii="Calibri" w:hAnsi="Calibri" w:cs="Courier New"/>
                <w:b/>
                <w:sz w:val="16"/>
                <w:szCs w:val="16"/>
              </w:rPr>
              <w:t>EFP</w:t>
            </w:r>
          </w:p>
        </w:tc>
      </w:tr>
      <w:tr w:rsidR="0076629D" w:rsidRPr="004826DC" w:rsidTr="0076629D">
        <w:tc>
          <w:tcPr>
            <w:tcW w:w="457" w:type="dxa"/>
          </w:tcPr>
          <w:p w:rsidR="0076629D" w:rsidRPr="004826DC" w:rsidRDefault="0076629D" w:rsidP="0076629D">
            <w:pPr>
              <w:pStyle w:val="RUPCorpo2"/>
              <w:ind w:firstLine="0"/>
              <w:jc w:val="left"/>
              <w:rPr>
                <w:rFonts w:ascii="Calibri" w:hAnsi="Calibri" w:cs="Courier New"/>
                <w:sz w:val="16"/>
                <w:szCs w:val="16"/>
              </w:rPr>
            </w:pPr>
          </w:p>
        </w:tc>
        <w:tc>
          <w:tcPr>
            <w:tcW w:w="2618" w:type="dxa"/>
          </w:tcPr>
          <w:p w:rsidR="0076629D" w:rsidRPr="004826DC" w:rsidRDefault="0076629D" w:rsidP="0076629D">
            <w:pPr>
              <w:pStyle w:val="RUPCorpo2"/>
              <w:ind w:firstLine="0"/>
              <w:jc w:val="left"/>
              <w:rPr>
                <w:rFonts w:ascii="Calibri" w:hAnsi="Calibri" w:cs="Courier New"/>
                <w:sz w:val="16"/>
                <w:szCs w:val="16"/>
              </w:rPr>
            </w:pPr>
          </w:p>
        </w:tc>
        <w:tc>
          <w:tcPr>
            <w:tcW w:w="937" w:type="dxa"/>
          </w:tcPr>
          <w:p w:rsidR="0076629D" w:rsidRPr="004826DC" w:rsidRDefault="0076629D" w:rsidP="0076629D">
            <w:pPr>
              <w:pStyle w:val="RUPCorpo2"/>
              <w:ind w:firstLine="0"/>
              <w:jc w:val="left"/>
              <w:rPr>
                <w:rFonts w:ascii="Calibri" w:hAnsi="Calibri" w:cs="Courier New"/>
                <w:sz w:val="16"/>
                <w:szCs w:val="16"/>
              </w:rPr>
            </w:pPr>
          </w:p>
        </w:tc>
        <w:tc>
          <w:tcPr>
            <w:tcW w:w="708" w:type="dxa"/>
          </w:tcPr>
          <w:p w:rsidR="0076629D" w:rsidRPr="004826DC" w:rsidRDefault="0076629D" w:rsidP="0076629D">
            <w:pPr>
              <w:pStyle w:val="RUPCorpo2"/>
              <w:ind w:firstLine="0"/>
              <w:jc w:val="left"/>
              <w:rPr>
                <w:rFonts w:ascii="Calibri" w:hAnsi="Calibri" w:cs="Courier New"/>
                <w:sz w:val="16"/>
                <w:szCs w:val="16"/>
              </w:rPr>
            </w:pPr>
          </w:p>
        </w:tc>
        <w:tc>
          <w:tcPr>
            <w:tcW w:w="709" w:type="dxa"/>
          </w:tcPr>
          <w:p w:rsidR="0076629D" w:rsidRPr="004826DC" w:rsidRDefault="0076629D" w:rsidP="0076629D">
            <w:pPr>
              <w:pStyle w:val="RUPCorpo2"/>
              <w:ind w:firstLine="0"/>
              <w:jc w:val="left"/>
              <w:rPr>
                <w:rFonts w:ascii="Calibri" w:hAnsi="Calibri" w:cs="Courier New"/>
                <w:sz w:val="16"/>
                <w:szCs w:val="16"/>
              </w:rPr>
            </w:pPr>
          </w:p>
        </w:tc>
        <w:tc>
          <w:tcPr>
            <w:tcW w:w="709" w:type="dxa"/>
          </w:tcPr>
          <w:p w:rsidR="0076629D" w:rsidRPr="004826DC" w:rsidRDefault="0076629D" w:rsidP="0076629D">
            <w:pPr>
              <w:pStyle w:val="RUPCorpo2"/>
              <w:ind w:firstLine="0"/>
              <w:jc w:val="left"/>
              <w:rPr>
                <w:rFonts w:ascii="Calibri" w:hAnsi="Calibri" w:cs="Courier New"/>
                <w:sz w:val="16"/>
                <w:szCs w:val="16"/>
              </w:rPr>
            </w:pPr>
          </w:p>
        </w:tc>
        <w:tc>
          <w:tcPr>
            <w:tcW w:w="950" w:type="dxa"/>
          </w:tcPr>
          <w:p w:rsidR="0076629D" w:rsidRPr="004826DC" w:rsidRDefault="0076629D" w:rsidP="0076629D">
            <w:pPr>
              <w:pStyle w:val="RUPCorpo2"/>
              <w:ind w:firstLine="0"/>
              <w:jc w:val="left"/>
              <w:rPr>
                <w:rFonts w:ascii="Calibri" w:hAnsi="Calibri" w:cs="Courier New"/>
                <w:sz w:val="16"/>
                <w:szCs w:val="16"/>
              </w:rPr>
            </w:pPr>
          </w:p>
        </w:tc>
        <w:tc>
          <w:tcPr>
            <w:tcW w:w="457" w:type="dxa"/>
          </w:tcPr>
          <w:p w:rsidR="0076629D" w:rsidRPr="004826DC" w:rsidRDefault="0076629D" w:rsidP="0076629D">
            <w:pPr>
              <w:pStyle w:val="RUPCorpo2"/>
              <w:ind w:firstLine="0"/>
              <w:jc w:val="left"/>
              <w:rPr>
                <w:rFonts w:ascii="Calibri" w:hAnsi="Calibri" w:cs="Courier New"/>
                <w:sz w:val="16"/>
                <w:szCs w:val="16"/>
              </w:rPr>
            </w:pPr>
          </w:p>
        </w:tc>
        <w:tc>
          <w:tcPr>
            <w:tcW w:w="1537" w:type="dxa"/>
          </w:tcPr>
          <w:p w:rsidR="0076629D" w:rsidRPr="004826DC" w:rsidRDefault="0076629D" w:rsidP="0076629D">
            <w:pPr>
              <w:pStyle w:val="RUPCorpo2"/>
              <w:ind w:firstLine="0"/>
              <w:jc w:val="left"/>
              <w:rPr>
                <w:rFonts w:ascii="Calibri" w:hAnsi="Calibri" w:cs="Courier New"/>
                <w:sz w:val="16"/>
                <w:szCs w:val="16"/>
              </w:rPr>
            </w:pPr>
          </w:p>
        </w:tc>
        <w:tc>
          <w:tcPr>
            <w:tcW w:w="457" w:type="dxa"/>
          </w:tcPr>
          <w:p w:rsidR="0076629D" w:rsidRPr="004826DC" w:rsidRDefault="0076629D" w:rsidP="0076629D">
            <w:pPr>
              <w:pStyle w:val="RUPCorpo2"/>
              <w:ind w:firstLine="0"/>
              <w:jc w:val="left"/>
              <w:rPr>
                <w:rFonts w:ascii="Calibri" w:hAnsi="Calibri" w:cs="Courier New"/>
                <w:sz w:val="16"/>
                <w:szCs w:val="16"/>
              </w:rPr>
            </w:pPr>
          </w:p>
        </w:tc>
        <w:tc>
          <w:tcPr>
            <w:tcW w:w="577" w:type="dxa"/>
          </w:tcPr>
          <w:p w:rsidR="0076629D" w:rsidRPr="004826DC" w:rsidRDefault="0076629D" w:rsidP="0076629D">
            <w:pPr>
              <w:pStyle w:val="RUPCorpo2"/>
              <w:ind w:firstLine="0"/>
              <w:jc w:val="left"/>
              <w:rPr>
                <w:rFonts w:ascii="Calibri" w:hAnsi="Calibri" w:cs="Courier New"/>
                <w:sz w:val="16"/>
                <w:szCs w:val="16"/>
              </w:rPr>
            </w:pPr>
          </w:p>
        </w:tc>
      </w:tr>
      <w:tr w:rsidR="0076629D" w:rsidRPr="004826DC" w:rsidTr="0076629D">
        <w:tc>
          <w:tcPr>
            <w:tcW w:w="9539" w:type="dxa"/>
            <w:gridSpan w:val="10"/>
          </w:tcPr>
          <w:p w:rsidR="0076629D" w:rsidRPr="004826DC" w:rsidRDefault="0076629D" w:rsidP="0076629D">
            <w:pPr>
              <w:pStyle w:val="RUPCorpo2"/>
              <w:ind w:firstLine="0"/>
              <w:jc w:val="left"/>
              <w:rPr>
                <w:rFonts w:ascii="Calibri" w:hAnsi="Calibri" w:cs="Courier New"/>
                <w:b/>
                <w:sz w:val="16"/>
                <w:szCs w:val="16"/>
              </w:rPr>
            </w:pPr>
            <w:r w:rsidRPr="004826DC">
              <w:rPr>
                <w:rFonts w:ascii="Calibri" w:hAnsi="Calibri" w:cs="Courier New"/>
                <w:b/>
                <w:sz w:val="16"/>
                <w:szCs w:val="16"/>
              </w:rPr>
              <w:t>SUBTOTAL</w:t>
            </w:r>
          </w:p>
        </w:tc>
        <w:tc>
          <w:tcPr>
            <w:tcW w:w="577" w:type="dxa"/>
          </w:tcPr>
          <w:p w:rsidR="0076629D" w:rsidRPr="004826DC" w:rsidRDefault="0076629D" w:rsidP="0076629D">
            <w:pPr>
              <w:pStyle w:val="RUPCorpo2"/>
              <w:ind w:firstLine="0"/>
              <w:jc w:val="left"/>
              <w:rPr>
                <w:rFonts w:ascii="Calibri" w:hAnsi="Calibri" w:cs="Courier New"/>
                <w:sz w:val="16"/>
                <w:szCs w:val="16"/>
              </w:rPr>
            </w:pPr>
          </w:p>
        </w:tc>
      </w:tr>
    </w:tbl>
    <w:p w:rsidR="0076629D" w:rsidRPr="004826DC" w:rsidRDefault="0076629D" w:rsidP="0076629D">
      <w:pPr>
        <w:pStyle w:val="RUPCorpo2"/>
        <w:ind w:firstLine="0"/>
        <w:jc w:val="left"/>
        <w:rPr>
          <w:rFonts w:ascii="Calibri" w:hAnsi="Calibri" w:cs="Courier New"/>
        </w:rPr>
      </w:pPr>
      <w:r w:rsidRPr="004826DC">
        <w:rPr>
          <w:rFonts w:ascii="Calibri" w:hAnsi="Calibri" w:cs="Courier New"/>
          <w:b/>
        </w:rPr>
        <w:t xml:space="preserve">   13.ALRs                      </w:t>
      </w:r>
      <w:r w:rsidRPr="004826DC">
        <w:rPr>
          <w:rFonts w:ascii="Calibri" w:hAnsi="Calibri" w:cs="Courier New"/>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4"/>
        <w:gridCol w:w="8269"/>
        <w:gridCol w:w="990"/>
      </w:tblGrid>
      <w:tr w:rsidR="0076629D" w:rsidRPr="004826DC" w:rsidTr="0076629D">
        <w:tc>
          <w:tcPr>
            <w:tcW w:w="457" w:type="dxa"/>
          </w:tcPr>
          <w:p w:rsidR="0076629D" w:rsidRPr="004826DC" w:rsidRDefault="0076629D" w:rsidP="0076629D">
            <w:pPr>
              <w:pStyle w:val="RUPCorpo2"/>
              <w:ind w:firstLine="0"/>
              <w:jc w:val="left"/>
              <w:rPr>
                <w:rFonts w:ascii="Calibri" w:hAnsi="Calibri" w:cs="Courier New"/>
                <w:b/>
                <w:sz w:val="16"/>
                <w:szCs w:val="16"/>
              </w:rPr>
            </w:pPr>
            <w:r w:rsidRPr="004826DC">
              <w:rPr>
                <w:rFonts w:ascii="Calibri" w:hAnsi="Calibri" w:cs="Courier New"/>
                <w:b/>
                <w:sz w:val="16"/>
                <w:szCs w:val="16"/>
              </w:rPr>
              <w:t>Nº</w:t>
            </w:r>
          </w:p>
        </w:tc>
        <w:tc>
          <w:tcPr>
            <w:tcW w:w="8582" w:type="dxa"/>
          </w:tcPr>
          <w:p w:rsidR="0076629D" w:rsidRPr="004826DC" w:rsidRDefault="0076629D" w:rsidP="0076629D">
            <w:pPr>
              <w:pStyle w:val="RUPCorpo2"/>
              <w:ind w:firstLine="0"/>
              <w:jc w:val="left"/>
              <w:rPr>
                <w:rFonts w:ascii="Calibri" w:hAnsi="Calibri" w:cs="Courier New"/>
                <w:b/>
                <w:sz w:val="16"/>
                <w:szCs w:val="16"/>
              </w:rPr>
            </w:pPr>
            <w:r w:rsidRPr="004826DC">
              <w:rPr>
                <w:rFonts w:ascii="Calibri" w:hAnsi="Calibri" w:cs="Courier New"/>
                <w:b/>
                <w:sz w:val="16"/>
                <w:szCs w:val="16"/>
              </w:rPr>
              <w:t>NOME</w:t>
            </w:r>
          </w:p>
        </w:tc>
        <w:tc>
          <w:tcPr>
            <w:tcW w:w="1001" w:type="dxa"/>
          </w:tcPr>
          <w:p w:rsidR="0076629D" w:rsidRPr="004826DC" w:rsidRDefault="0076629D" w:rsidP="0076629D">
            <w:pPr>
              <w:pStyle w:val="RUPCorpo2"/>
              <w:ind w:firstLine="0"/>
              <w:jc w:val="left"/>
              <w:rPr>
                <w:rFonts w:ascii="Calibri" w:hAnsi="Calibri" w:cs="Courier New"/>
                <w:b/>
                <w:sz w:val="16"/>
                <w:szCs w:val="16"/>
              </w:rPr>
            </w:pPr>
            <w:r w:rsidRPr="004826DC">
              <w:rPr>
                <w:rFonts w:ascii="Calibri" w:hAnsi="Calibri" w:cs="Courier New"/>
                <w:b/>
                <w:sz w:val="16"/>
                <w:szCs w:val="16"/>
              </w:rPr>
              <w:t>ID FRONT.</w:t>
            </w:r>
          </w:p>
        </w:tc>
      </w:tr>
      <w:tr w:rsidR="0076629D" w:rsidRPr="004826DC" w:rsidTr="0076629D">
        <w:tc>
          <w:tcPr>
            <w:tcW w:w="457" w:type="dxa"/>
          </w:tcPr>
          <w:p w:rsidR="0076629D" w:rsidRPr="004826DC" w:rsidRDefault="0076629D" w:rsidP="0076629D">
            <w:pPr>
              <w:pStyle w:val="RUPCorpo2"/>
              <w:ind w:firstLine="0"/>
              <w:jc w:val="left"/>
              <w:rPr>
                <w:rFonts w:ascii="Calibri" w:hAnsi="Calibri" w:cs="Courier New"/>
                <w:sz w:val="16"/>
                <w:szCs w:val="16"/>
              </w:rPr>
            </w:pPr>
          </w:p>
        </w:tc>
        <w:tc>
          <w:tcPr>
            <w:tcW w:w="8582" w:type="dxa"/>
          </w:tcPr>
          <w:p w:rsidR="0076629D" w:rsidRPr="004826DC" w:rsidRDefault="0076629D" w:rsidP="0076629D">
            <w:pPr>
              <w:pStyle w:val="RUPCorpo2"/>
              <w:ind w:firstLine="0"/>
              <w:jc w:val="left"/>
              <w:rPr>
                <w:rFonts w:ascii="Calibri" w:hAnsi="Calibri" w:cs="Courier New"/>
                <w:sz w:val="16"/>
                <w:szCs w:val="16"/>
              </w:rPr>
            </w:pPr>
          </w:p>
        </w:tc>
        <w:tc>
          <w:tcPr>
            <w:tcW w:w="1001" w:type="dxa"/>
          </w:tcPr>
          <w:p w:rsidR="0076629D" w:rsidRPr="004826DC" w:rsidRDefault="0076629D" w:rsidP="0076629D">
            <w:pPr>
              <w:pStyle w:val="RUPCorpo2"/>
              <w:ind w:firstLine="0"/>
              <w:jc w:val="left"/>
              <w:rPr>
                <w:rFonts w:ascii="Calibri" w:hAnsi="Calibri" w:cs="Courier New"/>
                <w:sz w:val="16"/>
                <w:szCs w:val="16"/>
              </w:rPr>
            </w:pPr>
          </w:p>
        </w:tc>
      </w:tr>
    </w:tbl>
    <w:p w:rsidR="0076629D" w:rsidRPr="004826DC" w:rsidRDefault="0076629D" w:rsidP="0076629D">
      <w:pPr>
        <w:pStyle w:val="RUPCorpo2"/>
        <w:ind w:firstLine="0"/>
        <w:jc w:val="left"/>
        <w:rPr>
          <w:rFonts w:ascii="Calibri" w:hAnsi="Calibri" w:cs="Courier New"/>
        </w:rPr>
      </w:pPr>
      <w:r w:rsidRPr="004826DC">
        <w:rPr>
          <w:rFonts w:ascii="Calibri" w:hAnsi="Calibri" w:cs="Courier New"/>
          <w:b/>
        </w:rPr>
        <w:t xml:space="preserve">   14.Funções de transação x ALR</w:t>
      </w:r>
      <w:r w:rsidRPr="004826DC">
        <w:rPr>
          <w:rFonts w:ascii="Calibri" w:hAnsi="Calibri" w:cs="Courier New"/>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59"/>
        <w:gridCol w:w="567"/>
        <w:gridCol w:w="567"/>
        <w:gridCol w:w="567"/>
        <w:gridCol w:w="567"/>
        <w:gridCol w:w="567"/>
        <w:gridCol w:w="567"/>
        <w:gridCol w:w="574"/>
        <w:gridCol w:w="430"/>
        <w:gridCol w:w="480"/>
        <w:gridCol w:w="410"/>
        <w:gridCol w:w="480"/>
        <w:gridCol w:w="470"/>
        <w:gridCol w:w="440"/>
        <w:gridCol w:w="470"/>
        <w:gridCol w:w="520"/>
        <w:gridCol w:w="696"/>
      </w:tblGrid>
      <w:tr w:rsidR="0076629D" w:rsidRPr="004826DC" w:rsidTr="0076629D">
        <w:trPr>
          <w:trHeight w:val="390"/>
        </w:trPr>
        <w:tc>
          <w:tcPr>
            <w:tcW w:w="959" w:type="dxa"/>
            <w:tcBorders>
              <w:bottom w:val="single" w:sz="4" w:space="0" w:color="auto"/>
            </w:tcBorders>
          </w:tcPr>
          <w:p w:rsidR="0076629D" w:rsidRPr="004826DC" w:rsidRDefault="0076629D" w:rsidP="0076629D">
            <w:pPr>
              <w:pStyle w:val="RUPCorpo2"/>
              <w:ind w:firstLine="0"/>
              <w:jc w:val="left"/>
              <w:rPr>
                <w:rFonts w:ascii="Calibri" w:hAnsi="Calibri" w:cs="Courier New"/>
                <w:b/>
                <w:sz w:val="16"/>
                <w:szCs w:val="16"/>
              </w:rPr>
            </w:pPr>
            <w:r w:rsidRPr="004826DC">
              <w:rPr>
                <w:rFonts w:ascii="Calibri" w:hAnsi="Calibri" w:cs="Courier New"/>
                <w:b/>
                <w:sz w:val="16"/>
                <w:szCs w:val="16"/>
              </w:rPr>
              <w:t>ALR</w:t>
            </w:r>
          </w:p>
        </w:tc>
        <w:tc>
          <w:tcPr>
            <w:tcW w:w="567" w:type="dxa"/>
            <w:vMerge w:val="restart"/>
          </w:tcPr>
          <w:p w:rsidR="0076629D" w:rsidRPr="004826DC" w:rsidRDefault="0076629D" w:rsidP="0076629D">
            <w:pPr>
              <w:pStyle w:val="RUPCorpo2"/>
              <w:ind w:firstLine="0"/>
              <w:jc w:val="left"/>
              <w:rPr>
                <w:rFonts w:ascii="Calibri" w:hAnsi="Calibri" w:cs="Courier New"/>
                <w:sz w:val="16"/>
                <w:szCs w:val="16"/>
              </w:rPr>
            </w:pPr>
            <w:r w:rsidRPr="004826DC">
              <w:rPr>
                <w:rFonts w:ascii="Calibri" w:hAnsi="Calibri" w:cs="Courier New"/>
                <w:sz w:val="16"/>
                <w:szCs w:val="16"/>
              </w:rPr>
              <w:t>1</w:t>
            </w:r>
          </w:p>
        </w:tc>
        <w:tc>
          <w:tcPr>
            <w:tcW w:w="567" w:type="dxa"/>
            <w:vMerge w:val="restart"/>
          </w:tcPr>
          <w:p w:rsidR="0076629D" w:rsidRPr="004826DC" w:rsidRDefault="0076629D" w:rsidP="0076629D">
            <w:pPr>
              <w:pStyle w:val="RUPCorpo2"/>
              <w:ind w:firstLine="0"/>
              <w:jc w:val="left"/>
              <w:rPr>
                <w:rFonts w:ascii="Calibri" w:hAnsi="Calibri" w:cs="Courier New"/>
                <w:sz w:val="16"/>
                <w:szCs w:val="16"/>
              </w:rPr>
            </w:pPr>
            <w:r w:rsidRPr="004826DC">
              <w:rPr>
                <w:rFonts w:ascii="Calibri" w:hAnsi="Calibri" w:cs="Courier New"/>
                <w:sz w:val="16"/>
                <w:szCs w:val="16"/>
              </w:rPr>
              <w:t>2</w:t>
            </w:r>
          </w:p>
        </w:tc>
        <w:tc>
          <w:tcPr>
            <w:tcW w:w="567" w:type="dxa"/>
            <w:vMerge w:val="restart"/>
          </w:tcPr>
          <w:p w:rsidR="0076629D" w:rsidRPr="004826DC" w:rsidRDefault="0076629D" w:rsidP="0076629D">
            <w:pPr>
              <w:pStyle w:val="RUPCorpo2"/>
              <w:ind w:firstLine="0"/>
              <w:jc w:val="left"/>
              <w:rPr>
                <w:rFonts w:ascii="Calibri" w:hAnsi="Calibri" w:cs="Courier New"/>
                <w:sz w:val="16"/>
                <w:szCs w:val="16"/>
              </w:rPr>
            </w:pPr>
            <w:r w:rsidRPr="004826DC">
              <w:rPr>
                <w:rFonts w:ascii="Calibri" w:hAnsi="Calibri" w:cs="Courier New"/>
                <w:sz w:val="16"/>
                <w:szCs w:val="16"/>
              </w:rPr>
              <w:t>3</w:t>
            </w:r>
          </w:p>
        </w:tc>
        <w:tc>
          <w:tcPr>
            <w:tcW w:w="567" w:type="dxa"/>
            <w:vMerge w:val="restart"/>
            <w:tcBorders>
              <w:right w:val="single" w:sz="4" w:space="0" w:color="auto"/>
            </w:tcBorders>
          </w:tcPr>
          <w:p w:rsidR="0076629D" w:rsidRPr="004826DC" w:rsidRDefault="0076629D" w:rsidP="0076629D">
            <w:pPr>
              <w:pStyle w:val="RUPCorpo2"/>
              <w:ind w:firstLine="0"/>
              <w:jc w:val="left"/>
              <w:rPr>
                <w:rFonts w:ascii="Calibri" w:hAnsi="Calibri" w:cs="Courier New"/>
                <w:sz w:val="16"/>
                <w:szCs w:val="16"/>
              </w:rPr>
            </w:pPr>
            <w:r w:rsidRPr="004826DC">
              <w:rPr>
                <w:rFonts w:ascii="Calibri" w:hAnsi="Calibri" w:cs="Courier New"/>
                <w:sz w:val="16"/>
                <w:szCs w:val="16"/>
              </w:rPr>
              <w:t>4</w:t>
            </w:r>
          </w:p>
        </w:tc>
        <w:tc>
          <w:tcPr>
            <w:tcW w:w="567" w:type="dxa"/>
            <w:vMerge w:val="restart"/>
            <w:tcBorders>
              <w:left w:val="single" w:sz="4" w:space="0" w:color="auto"/>
              <w:right w:val="single" w:sz="4" w:space="0" w:color="auto"/>
            </w:tcBorders>
          </w:tcPr>
          <w:p w:rsidR="0076629D" w:rsidRPr="004826DC" w:rsidRDefault="0076629D" w:rsidP="0076629D">
            <w:pPr>
              <w:pStyle w:val="RUPCorpo2"/>
              <w:ind w:firstLine="0"/>
              <w:jc w:val="left"/>
              <w:rPr>
                <w:rFonts w:ascii="Calibri" w:hAnsi="Calibri" w:cs="Courier New"/>
                <w:sz w:val="16"/>
                <w:szCs w:val="16"/>
              </w:rPr>
            </w:pPr>
          </w:p>
        </w:tc>
        <w:tc>
          <w:tcPr>
            <w:tcW w:w="567" w:type="dxa"/>
            <w:vMerge w:val="restart"/>
            <w:tcBorders>
              <w:left w:val="single" w:sz="4" w:space="0" w:color="auto"/>
              <w:right w:val="single" w:sz="4" w:space="0" w:color="auto"/>
            </w:tcBorders>
          </w:tcPr>
          <w:p w:rsidR="0076629D" w:rsidRPr="004826DC" w:rsidRDefault="0076629D" w:rsidP="0076629D">
            <w:pPr>
              <w:pStyle w:val="RUPCorpo2"/>
              <w:ind w:firstLine="0"/>
              <w:jc w:val="left"/>
              <w:rPr>
                <w:rFonts w:ascii="Calibri" w:hAnsi="Calibri" w:cs="Courier New"/>
                <w:sz w:val="16"/>
                <w:szCs w:val="16"/>
              </w:rPr>
            </w:pPr>
          </w:p>
        </w:tc>
        <w:tc>
          <w:tcPr>
            <w:tcW w:w="574" w:type="dxa"/>
            <w:vMerge w:val="restart"/>
            <w:tcBorders>
              <w:left w:val="single" w:sz="4" w:space="0" w:color="auto"/>
              <w:right w:val="single" w:sz="4" w:space="0" w:color="auto"/>
            </w:tcBorders>
          </w:tcPr>
          <w:p w:rsidR="0076629D" w:rsidRPr="004826DC" w:rsidRDefault="0076629D" w:rsidP="0076629D">
            <w:pPr>
              <w:pStyle w:val="RUPCorpo2"/>
              <w:ind w:firstLine="0"/>
              <w:jc w:val="left"/>
              <w:rPr>
                <w:rFonts w:ascii="Calibri" w:hAnsi="Calibri" w:cs="Courier New"/>
                <w:sz w:val="16"/>
                <w:szCs w:val="16"/>
              </w:rPr>
            </w:pPr>
          </w:p>
        </w:tc>
        <w:tc>
          <w:tcPr>
            <w:tcW w:w="430" w:type="dxa"/>
            <w:vMerge w:val="restart"/>
            <w:tcBorders>
              <w:left w:val="single" w:sz="4" w:space="0" w:color="auto"/>
              <w:right w:val="single" w:sz="4" w:space="0" w:color="auto"/>
            </w:tcBorders>
          </w:tcPr>
          <w:p w:rsidR="0076629D" w:rsidRPr="004826DC" w:rsidRDefault="0076629D" w:rsidP="0076629D">
            <w:pPr>
              <w:pStyle w:val="RUPCorpo2"/>
              <w:ind w:firstLine="0"/>
              <w:jc w:val="left"/>
              <w:rPr>
                <w:rFonts w:ascii="Calibri" w:hAnsi="Calibri" w:cs="Courier New"/>
                <w:sz w:val="16"/>
                <w:szCs w:val="16"/>
              </w:rPr>
            </w:pPr>
          </w:p>
        </w:tc>
        <w:tc>
          <w:tcPr>
            <w:tcW w:w="480" w:type="dxa"/>
            <w:vMerge w:val="restart"/>
            <w:tcBorders>
              <w:left w:val="single" w:sz="4" w:space="0" w:color="auto"/>
              <w:right w:val="single" w:sz="4" w:space="0" w:color="auto"/>
            </w:tcBorders>
          </w:tcPr>
          <w:p w:rsidR="0076629D" w:rsidRPr="004826DC" w:rsidRDefault="0076629D" w:rsidP="0076629D">
            <w:pPr>
              <w:pStyle w:val="RUPCorpo2"/>
              <w:ind w:firstLine="0"/>
              <w:jc w:val="left"/>
              <w:rPr>
                <w:rFonts w:ascii="Calibri" w:hAnsi="Calibri" w:cs="Courier New"/>
                <w:sz w:val="16"/>
                <w:szCs w:val="16"/>
              </w:rPr>
            </w:pPr>
          </w:p>
        </w:tc>
        <w:tc>
          <w:tcPr>
            <w:tcW w:w="410" w:type="dxa"/>
            <w:vMerge w:val="restart"/>
            <w:tcBorders>
              <w:left w:val="single" w:sz="4" w:space="0" w:color="auto"/>
              <w:right w:val="single" w:sz="4" w:space="0" w:color="auto"/>
            </w:tcBorders>
          </w:tcPr>
          <w:p w:rsidR="0076629D" w:rsidRPr="004826DC" w:rsidRDefault="0076629D" w:rsidP="0076629D">
            <w:pPr>
              <w:pStyle w:val="RUPCorpo2"/>
              <w:ind w:firstLine="0"/>
              <w:jc w:val="left"/>
              <w:rPr>
                <w:rFonts w:ascii="Calibri" w:hAnsi="Calibri" w:cs="Courier New"/>
                <w:sz w:val="16"/>
                <w:szCs w:val="16"/>
              </w:rPr>
            </w:pPr>
          </w:p>
        </w:tc>
        <w:tc>
          <w:tcPr>
            <w:tcW w:w="480" w:type="dxa"/>
            <w:vMerge w:val="restart"/>
            <w:tcBorders>
              <w:left w:val="single" w:sz="4" w:space="0" w:color="auto"/>
              <w:right w:val="single" w:sz="4" w:space="0" w:color="auto"/>
            </w:tcBorders>
          </w:tcPr>
          <w:p w:rsidR="0076629D" w:rsidRPr="004826DC" w:rsidRDefault="0076629D" w:rsidP="0076629D">
            <w:pPr>
              <w:pStyle w:val="RUPCorpo2"/>
              <w:ind w:firstLine="0"/>
              <w:jc w:val="left"/>
              <w:rPr>
                <w:rFonts w:ascii="Calibri" w:hAnsi="Calibri" w:cs="Courier New"/>
                <w:sz w:val="16"/>
                <w:szCs w:val="16"/>
              </w:rPr>
            </w:pPr>
          </w:p>
        </w:tc>
        <w:tc>
          <w:tcPr>
            <w:tcW w:w="470" w:type="dxa"/>
            <w:vMerge w:val="restart"/>
            <w:tcBorders>
              <w:left w:val="single" w:sz="4" w:space="0" w:color="auto"/>
              <w:right w:val="single" w:sz="4" w:space="0" w:color="auto"/>
            </w:tcBorders>
          </w:tcPr>
          <w:p w:rsidR="0076629D" w:rsidRPr="004826DC" w:rsidRDefault="0076629D" w:rsidP="0076629D">
            <w:pPr>
              <w:pStyle w:val="RUPCorpo2"/>
              <w:ind w:firstLine="0"/>
              <w:jc w:val="left"/>
              <w:rPr>
                <w:rFonts w:ascii="Calibri" w:hAnsi="Calibri" w:cs="Courier New"/>
                <w:sz w:val="16"/>
                <w:szCs w:val="16"/>
              </w:rPr>
            </w:pPr>
          </w:p>
        </w:tc>
        <w:tc>
          <w:tcPr>
            <w:tcW w:w="440" w:type="dxa"/>
            <w:vMerge w:val="restart"/>
            <w:tcBorders>
              <w:left w:val="single" w:sz="4" w:space="0" w:color="auto"/>
              <w:right w:val="single" w:sz="4" w:space="0" w:color="auto"/>
            </w:tcBorders>
          </w:tcPr>
          <w:p w:rsidR="0076629D" w:rsidRPr="004826DC" w:rsidRDefault="0076629D" w:rsidP="0076629D">
            <w:pPr>
              <w:pStyle w:val="RUPCorpo2"/>
              <w:ind w:firstLine="0"/>
              <w:jc w:val="left"/>
              <w:rPr>
                <w:rFonts w:ascii="Calibri" w:hAnsi="Calibri" w:cs="Courier New"/>
                <w:sz w:val="16"/>
                <w:szCs w:val="16"/>
              </w:rPr>
            </w:pPr>
          </w:p>
        </w:tc>
        <w:tc>
          <w:tcPr>
            <w:tcW w:w="470" w:type="dxa"/>
            <w:vMerge w:val="restart"/>
            <w:tcBorders>
              <w:left w:val="single" w:sz="4" w:space="0" w:color="auto"/>
              <w:right w:val="single" w:sz="4" w:space="0" w:color="auto"/>
            </w:tcBorders>
          </w:tcPr>
          <w:p w:rsidR="0076629D" w:rsidRPr="004826DC" w:rsidRDefault="0076629D" w:rsidP="0076629D">
            <w:pPr>
              <w:pStyle w:val="RUPCorpo2"/>
              <w:ind w:firstLine="0"/>
              <w:jc w:val="left"/>
              <w:rPr>
                <w:rFonts w:ascii="Calibri" w:hAnsi="Calibri" w:cs="Courier New"/>
                <w:sz w:val="16"/>
                <w:szCs w:val="16"/>
              </w:rPr>
            </w:pPr>
          </w:p>
        </w:tc>
        <w:tc>
          <w:tcPr>
            <w:tcW w:w="520" w:type="dxa"/>
            <w:vMerge w:val="restart"/>
            <w:tcBorders>
              <w:left w:val="single" w:sz="4" w:space="0" w:color="auto"/>
              <w:right w:val="single" w:sz="4" w:space="0" w:color="auto"/>
            </w:tcBorders>
          </w:tcPr>
          <w:p w:rsidR="0076629D" w:rsidRPr="004826DC" w:rsidRDefault="0076629D" w:rsidP="0076629D">
            <w:pPr>
              <w:pStyle w:val="RUPCorpo2"/>
              <w:ind w:firstLine="0"/>
              <w:jc w:val="left"/>
              <w:rPr>
                <w:rFonts w:ascii="Calibri" w:hAnsi="Calibri" w:cs="Courier New"/>
                <w:sz w:val="16"/>
                <w:szCs w:val="16"/>
              </w:rPr>
            </w:pPr>
          </w:p>
        </w:tc>
        <w:tc>
          <w:tcPr>
            <w:tcW w:w="696" w:type="dxa"/>
            <w:vMerge w:val="restart"/>
            <w:tcBorders>
              <w:left w:val="single" w:sz="4" w:space="0" w:color="auto"/>
            </w:tcBorders>
          </w:tcPr>
          <w:p w:rsidR="0076629D" w:rsidRPr="004826DC" w:rsidRDefault="0076629D" w:rsidP="0076629D">
            <w:pPr>
              <w:pStyle w:val="RUPCorpo2"/>
              <w:ind w:firstLine="0"/>
              <w:jc w:val="left"/>
              <w:rPr>
                <w:rFonts w:ascii="Calibri" w:hAnsi="Calibri" w:cs="Courier New"/>
                <w:sz w:val="16"/>
                <w:szCs w:val="16"/>
              </w:rPr>
            </w:pPr>
          </w:p>
        </w:tc>
      </w:tr>
      <w:tr w:rsidR="0076629D" w:rsidRPr="004826DC" w:rsidTr="0076629D">
        <w:trPr>
          <w:trHeight w:val="300"/>
        </w:trPr>
        <w:tc>
          <w:tcPr>
            <w:tcW w:w="959" w:type="dxa"/>
            <w:tcBorders>
              <w:top w:val="single" w:sz="4" w:space="0" w:color="auto"/>
            </w:tcBorders>
          </w:tcPr>
          <w:p w:rsidR="0076629D" w:rsidRPr="004826DC" w:rsidRDefault="0076629D" w:rsidP="0076629D">
            <w:pPr>
              <w:pStyle w:val="RUPCorpo2"/>
              <w:ind w:firstLine="0"/>
              <w:jc w:val="left"/>
              <w:rPr>
                <w:rFonts w:ascii="Calibri" w:hAnsi="Calibri" w:cs="Courier New"/>
                <w:b/>
                <w:sz w:val="16"/>
                <w:szCs w:val="16"/>
              </w:rPr>
            </w:pPr>
            <w:r w:rsidRPr="004826DC">
              <w:rPr>
                <w:rFonts w:ascii="Calibri" w:hAnsi="Calibri" w:cs="Courier New"/>
                <w:b/>
                <w:sz w:val="16"/>
                <w:szCs w:val="16"/>
              </w:rPr>
              <w:t>FUNÇÃO</w:t>
            </w:r>
          </w:p>
        </w:tc>
        <w:tc>
          <w:tcPr>
            <w:tcW w:w="567" w:type="dxa"/>
            <w:vMerge/>
          </w:tcPr>
          <w:p w:rsidR="0076629D" w:rsidRPr="004826DC" w:rsidRDefault="0076629D" w:rsidP="0076629D">
            <w:pPr>
              <w:pStyle w:val="RUPCorpo2"/>
              <w:ind w:firstLine="0"/>
              <w:jc w:val="left"/>
              <w:rPr>
                <w:rFonts w:ascii="Calibri" w:hAnsi="Calibri" w:cs="Courier New"/>
                <w:sz w:val="16"/>
                <w:szCs w:val="16"/>
              </w:rPr>
            </w:pPr>
          </w:p>
        </w:tc>
        <w:tc>
          <w:tcPr>
            <w:tcW w:w="567" w:type="dxa"/>
            <w:vMerge/>
          </w:tcPr>
          <w:p w:rsidR="0076629D" w:rsidRPr="004826DC" w:rsidRDefault="0076629D" w:rsidP="0076629D">
            <w:pPr>
              <w:pStyle w:val="RUPCorpo2"/>
              <w:ind w:firstLine="0"/>
              <w:jc w:val="left"/>
              <w:rPr>
                <w:rFonts w:ascii="Calibri" w:hAnsi="Calibri" w:cs="Courier New"/>
                <w:sz w:val="16"/>
                <w:szCs w:val="16"/>
              </w:rPr>
            </w:pPr>
          </w:p>
        </w:tc>
        <w:tc>
          <w:tcPr>
            <w:tcW w:w="567" w:type="dxa"/>
            <w:vMerge/>
          </w:tcPr>
          <w:p w:rsidR="0076629D" w:rsidRPr="004826DC" w:rsidRDefault="0076629D" w:rsidP="0076629D">
            <w:pPr>
              <w:pStyle w:val="RUPCorpo2"/>
              <w:ind w:firstLine="0"/>
              <w:jc w:val="left"/>
              <w:rPr>
                <w:rFonts w:ascii="Calibri" w:hAnsi="Calibri" w:cs="Courier New"/>
                <w:sz w:val="16"/>
                <w:szCs w:val="16"/>
              </w:rPr>
            </w:pPr>
          </w:p>
        </w:tc>
        <w:tc>
          <w:tcPr>
            <w:tcW w:w="567" w:type="dxa"/>
            <w:vMerge/>
            <w:tcBorders>
              <w:right w:val="single" w:sz="4" w:space="0" w:color="auto"/>
            </w:tcBorders>
          </w:tcPr>
          <w:p w:rsidR="0076629D" w:rsidRPr="004826DC" w:rsidRDefault="0076629D" w:rsidP="0076629D">
            <w:pPr>
              <w:pStyle w:val="RUPCorpo2"/>
              <w:ind w:firstLine="0"/>
              <w:jc w:val="left"/>
              <w:rPr>
                <w:rFonts w:ascii="Calibri" w:hAnsi="Calibri" w:cs="Courier New"/>
                <w:sz w:val="16"/>
                <w:szCs w:val="16"/>
              </w:rPr>
            </w:pPr>
          </w:p>
        </w:tc>
        <w:tc>
          <w:tcPr>
            <w:tcW w:w="567" w:type="dxa"/>
            <w:vMerge/>
            <w:tcBorders>
              <w:left w:val="single" w:sz="4" w:space="0" w:color="auto"/>
              <w:right w:val="single" w:sz="4" w:space="0" w:color="auto"/>
            </w:tcBorders>
          </w:tcPr>
          <w:p w:rsidR="0076629D" w:rsidRPr="004826DC" w:rsidRDefault="0076629D" w:rsidP="0076629D">
            <w:pPr>
              <w:pStyle w:val="RUPCorpo2"/>
              <w:ind w:firstLine="0"/>
              <w:jc w:val="left"/>
              <w:rPr>
                <w:rFonts w:ascii="Calibri" w:hAnsi="Calibri" w:cs="Courier New"/>
                <w:sz w:val="16"/>
                <w:szCs w:val="16"/>
              </w:rPr>
            </w:pPr>
          </w:p>
        </w:tc>
        <w:tc>
          <w:tcPr>
            <w:tcW w:w="567" w:type="dxa"/>
            <w:vMerge/>
            <w:tcBorders>
              <w:left w:val="single" w:sz="4" w:space="0" w:color="auto"/>
              <w:right w:val="single" w:sz="4" w:space="0" w:color="auto"/>
            </w:tcBorders>
          </w:tcPr>
          <w:p w:rsidR="0076629D" w:rsidRPr="004826DC" w:rsidRDefault="0076629D" w:rsidP="0076629D">
            <w:pPr>
              <w:pStyle w:val="RUPCorpo2"/>
              <w:ind w:firstLine="0"/>
              <w:jc w:val="left"/>
              <w:rPr>
                <w:rFonts w:ascii="Calibri" w:hAnsi="Calibri" w:cs="Courier New"/>
                <w:sz w:val="16"/>
                <w:szCs w:val="16"/>
              </w:rPr>
            </w:pPr>
          </w:p>
        </w:tc>
        <w:tc>
          <w:tcPr>
            <w:tcW w:w="574" w:type="dxa"/>
            <w:vMerge/>
            <w:tcBorders>
              <w:left w:val="single" w:sz="4" w:space="0" w:color="auto"/>
              <w:right w:val="single" w:sz="4" w:space="0" w:color="auto"/>
            </w:tcBorders>
          </w:tcPr>
          <w:p w:rsidR="0076629D" w:rsidRPr="004826DC" w:rsidRDefault="0076629D" w:rsidP="0076629D">
            <w:pPr>
              <w:pStyle w:val="RUPCorpo2"/>
              <w:ind w:firstLine="0"/>
              <w:jc w:val="left"/>
              <w:rPr>
                <w:rFonts w:ascii="Calibri" w:hAnsi="Calibri" w:cs="Courier New"/>
                <w:sz w:val="16"/>
                <w:szCs w:val="16"/>
              </w:rPr>
            </w:pPr>
          </w:p>
        </w:tc>
        <w:tc>
          <w:tcPr>
            <w:tcW w:w="430" w:type="dxa"/>
            <w:vMerge/>
            <w:tcBorders>
              <w:left w:val="single" w:sz="4" w:space="0" w:color="auto"/>
              <w:right w:val="single" w:sz="4" w:space="0" w:color="auto"/>
            </w:tcBorders>
          </w:tcPr>
          <w:p w:rsidR="0076629D" w:rsidRPr="004826DC" w:rsidRDefault="0076629D" w:rsidP="0076629D">
            <w:pPr>
              <w:pStyle w:val="RUPCorpo2"/>
              <w:ind w:firstLine="0"/>
              <w:jc w:val="left"/>
              <w:rPr>
                <w:rFonts w:ascii="Calibri" w:hAnsi="Calibri" w:cs="Courier New"/>
                <w:sz w:val="16"/>
                <w:szCs w:val="16"/>
              </w:rPr>
            </w:pPr>
          </w:p>
        </w:tc>
        <w:tc>
          <w:tcPr>
            <w:tcW w:w="480" w:type="dxa"/>
            <w:vMerge/>
            <w:tcBorders>
              <w:left w:val="single" w:sz="4" w:space="0" w:color="auto"/>
              <w:right w:val="single" w:sz="4" w:space="0" w:color="auto"/>
            </w:tcBorders>
          </w:tcPr>
          <w:p w:rsidR="0076629D" w:rsidRPr="004826DC" w:rsidRDefault="0076629D" w:rsidP="0076629D">
            <w:pPr>
              <w:pStyle w:val="RUPCorpo2"/>
              <w:ind w:firstLine="0"/>
              <w:jc w:val="left"/>
              <w:rPr>
                <w:rFonts w:ascii="Calibri" w:hAnsi="Calibri" w:cs="Courier New"/>
                <w:sz w:val="16"/>
                <w:szCs w:val="16"/>
              </w:rPr>
            </w:pPr>
          </w:p>
        </w:tc>
        <w:tc>
          <w:tcPr>
            <w:tcW w:w="410" w:type="dxa"/>
            <w:vMerge/>
            <w:tcBorders>
              <w:left w:val="single" w:sz="4" w:space="0" w:color="auto"/>
              <w:right w:val="single" w:sz="4" w:space="0" w:color="auto"/>
            </w:tcBorders>
          </w:tcPr>
          <w:p w:rsidR="0076629D" w:rsidRPr="004826DC" w:rsidRDefault="0076629D" w:rsidP="0076629D">
            <w:pPr>
              <w:pStyle w:val="RUPCorpo2"/>
              <w:ind w:firstLine="0"/>
              <w:jc w:val="left"/>
              <w:rPr>
                <w:rFonts w:ascii="Calibri" w:hAnsi="Calibri" w:cs="Courier New"/>
                <w:sz w:val="16"/>
                <w:szCs w:val="16"/>
              </w:rPr>
            </w:pPr>
          </w:p>
        </w:tc>
        <w:tc>
          <w:tcPr>
            <w:tcW w:w="480" w:type="dxa"/>
            <w:vMerge/>
            <w:tcBorders>
              <w:left w:val="single" w:sz="4" w:space="0" w:color="auto"/>
              <w:right w:val="single" w:sz="4" w:space="0" w:color="auto"/>
            </w:tcBorders>
          </w:tcPr>
          <w:p w:rsidR="0076629D" w:rsidRPr="004826DC" w:rsidRDefault="0076629D" w:rsidP="0076629D">
            <w:pPr>
              <w:pStyle w:val="RUPCorpo2"/>
              <w:ind w:firstLine="0"/>
              <w:jc w:val="left"/>
              <w:rPr>
                <w:rFonts w:ascii="Calibri" w:hAnsi="Calibri" w:cs="Courier New"/>
                <w:sz w:val="16"/>
                <w:szCs w:val="16"/>
              </w:rPr>
            </w:pPr>
          </w:p>
        </w:tc>
        <w:tc>
          <w:tcPr>
            <w:tcW w:w="470" w:type="dxa"/>
            <w:vMerge/>
            <w:tcBorders>
              <w:left w:val="single" w:sz="4" w:space="0" w:color="auto"/>
              <w:right w:val="single" w:sz="4" w:space="0" w:color="auto"/>
            </w:tcBorders>
          </w:tcPr>
          <w:p w:rsidR="0076629D" w:rsidRPr="004826DC" w:rsidRDefault="0076629D" w:rsidP="0076629D">
            <w:pPr>
              <w:pStyle w:val="RUPCorpo2"/>
              <w:ind w:firstLine="0"/>
              <w:jc w:val="left"/>
              <w:rPr>
                <w:rFonts w:ascii="Calibri" w:hAnsi="Calibri" w:cs="Courier New"/>
                <w:sz w:val="16"/>
                <w:szCs w:val="16"/>
              </w:rPr>
            </w:pPr>
          </w:p>
        </w:tc>
        <w:tc>
          <w:tcPr>
            <w:tcW w:w="440" w:type="dxa"/>
            <w:vMerge/>
            <w:tcBorders>
              <w:left w:val="single" w:sz="4" w:space="0" w:color="auto"/>
              <w:right w:val="single" w:sz="4" w:space="0" w:color="auto"/>
            </w:tcBorders>
          </w:tcPr>
          <w:p w:rsidR="0076629D" w:rsidRPr="004826DC" w:rsidRDefault="0076629D" w:rsidP="0076629D">
            <w:pPr>
              <w:pStyle w:val="RUPCorpo2"/>
              <w:ind w:firstLine="0"/>
              <w:jc w:val="left"/>
              <w:rPr>
                <w:rFonts w:ascii="Calibri" w:hAnsi="Calibri" w:cs="Courier New"/>
                <w:sz w:val="16"/>
                <w:szCs w:val="16"/>
              </w:rPr>
            </w:pPr>
          </w:p>
        </w:tc>
        <w:tc>
          <w:tcPr>
            <w:tcW w:w="470" w:type="dxa"/>
            <w:vMerge/>
            <w:tcBorders>
              <w:left w:val="single" w:sz="4" w:space="0" w:color="auto"/>
              <w:right w:val="single" w:sz="4" w:space="0" w:color="auto"/>
            </w:tcBorders>
          </w:tcPr>
          <w:p w:rsidR="0076629D" w:rsidRPr="004826DC" w:rsidRDefault="0076629D" w:rsidP="0076629D">
            <w:pPr>
              <w:pStyle w:val="RUPCorpo2"/>
              <w:ind w:firstLine="0"/>
              <w:jc w:val="left"/>
              <w:rPr>
                <w:rFonts w:ascii="Calibri" w:hAnsi="Calibri" w:cs="Courier New"/>
                <w:sz w:val="16"/>
                <w:szCs w:val="16"/>
              </w:rPr>
            </w:pPr>
          </w:p>
        </w:tc>
        <w:tc>
          <w:tcPr>
            <w:tcW w:w="520" w:type="dxa"/>
            <w:vMerge/>
            <w:tcBorders>
              <w:left w:val="single" w:sz="4" w:space="0" w:color="auto"/>
              <w:right w:val="single" w:sz="4" w:space="0" w:color="auto"/>
            </w:tcBorders>
          </w:tcPr>
          <w:p w:rsidR="0076629D" w:rsidRPr="004826DC" w:rsidRDefault="0076629D" w:rsidP="0076629D">
            <w:pPr>
              <w:pStyle w:val="RUPCorpo2"/>
              <w:ind w:firstLine="0"/>
              <w:jc w:val="left"/>
              <w:rPr>
                <w:rFonts w:ascii="Calibri" w:hAnsi="Calibri" w:cs="Courier New"/>
                <w:sz w:val="16"/>
                <w:szCs w:val="16"/>
              </w:rPr>
            </w:pPr>
          </w:p>
        </w:tc>
        <w:tc>
          <w:tcPr>
            <w:tcW w:w="696" w:type="dxa"/>
            <w:vMerge/>
            <w:tcBorders>
              <w:left w:val="single" w:sz="4" w:space="0" w:color="auto"/>
            </w:tcBorders>
          </w:tcPr>
          <w:p w:rsidR="0076629D" w:rsidRPr="004826DC" w:rsidRDefault="0076629D" w:rsidP="0076629D">
            <w:pPr>
              <w:pStyle w:val="RUPCorpo2"/>
              <w:ind w:firstLine="0"/>
              <w:jc w:val="left"/>
              <w:rPr>
                <w:rFonts w:ascii="Calibri" w:hAnsi="Calibri" w:cs="Courier New"/>
                <w:sz w:val="16"/>
                <w:szCs w:val="16"/>
              </w:rPr>
            </w:pPr>
          </w:p>
        </w:tc>
      </w:tr>
      <w:tr w:rsidR="0076629D" w:rsidRPr="004826DC" w:rsidTr="0076629D">
        <w:tc>
          <w:tcPr>
            <w:tcW w:w="959" w:type="dxa"/>
          </w:tcPr>
          <w:p w:rsidR="0076629D" w:rsidRPr="004826DC" w:rsidRDefault="0076629D" w:rsidP="0076629D">
            <w:pPr>
              <w:pStyle w:val="RUPCorpo2"/>
              <w:ind w:firstLine="0"/>
              <w:jc w:val="left"/>
              <w:rPr>
                <w:rFonts w:ascii="Calibri" w:hAnsi="Calibri" w:cs="Courier New"/>
                <w:sz w:val="16"/>
                <w:szCs w:val="16"/>
              </w:rPr>
            </w:pPr>
            <w:r w:rsidRPr="004826DC">
              <w:rPr>
                <w:rFonts w:ascii="Calibri" w:hAnsi="Calibri" w:cs="Courier New"/>
                <w:sz w:val="16"/>
                <w:szCs w:val="16"/>
              </w:rPr>
              <w:t>1</w:t>
            </w:r>
          </w:p>
        </w:tc>
        <w:tc>
          <w:tcPr>
            <w:tcW w:w="567" w:type="dxa"/>
          </w:tcPr>
          <w:p w:rsidR="0076629D" w:rsidRPr="004826DC" w:rsidRDefault="0076629D" w:rsidP="0076629D">
            <w:pPr>
              <w:pStyle w:val="RUPCorpo2"/>
              <w:ind w:firstLine="0"/>
              <w:jc w:val="left"/>
              <w:rPr>
                <w:rFonts w:ascii="Calibri" w:hAnsi="Calibri" w:cs="Courier New"/>
                <w:sz w:val="16"/>
                <w:szCs w:val="16"/>
              </w:rPr>
            </w:pPr>
            <w:r w:rsidRPr="004826DC">
              <w:rPr>
                <w:rFonts w:ascii="Calibri" w:hAnsi="Calibri" w:cs="Courier New"/>
                <w:sz w:val="16"/>
                <w:szCs w:val="16"/>
              </w:rPr>
              <w:t>LE</w:t>
            </w:r>
          </w:p>
        </w:tc>
        <w:tc>
          <w:tcPr>
            <w:tcW w:w="567" w:type="dxa"/>
          </w:tcPr>
          <w:p w:rsidR="0076629D" w:rsidRPr="004826DC" w:rsidRDefault="0076629D" w:rsidP="0076629D">
            <w:pPr>
              <w:pStyle w:val="RUPCorpo2"/>
              <w:ind w:firstLine="0"/>
              <w:jc w:val="left"/>
              <w:rPr>
                <w:rFonts w:ascii="Calibri" w:hAnsi="Calibri" w:cs="Courier New"/>
                <w:sz w:val="16"/>
                <w:szCs w:val="16"/>
              </w:rPr>
            </w:pPr>
            <w:r w:rsidRPr="004826DC">
              <w:rPr>
                <w:rFonts w:ascii="Calibri" w:hAnsi="Calibri" w:cs="Courier New"/>
                <w:sz w:val="16"/>
                <w:szCs w:val="16"/>
              </w:rPr>
              <w:t>E</w:t>
            </w:r>
          </w:p>
        </w:tc>
        <w:tc>
          <w:tcPr>
            <w:tcW w:w="567" w:type="dxa"/>
          </w:tcPr>
          <w:p w:rsidR="0076629D" w:rsidRPr="004826DC" w:rsidRDefault="0076629D" w:rsidP="0076629D">
            <w:pPr>
              <w:pStyle w:val="RUPCorpo2"/>
              <w:ind w:firstLine="0"/>
              <w:jc w:val="left"/>
              <w:rPr>
                <w:rFonts w:ascii="Calibri" w:hAnsi="Calibri" w:cs="Courier New"/>
                <w:sz w:val="16"/>
                <w:szCs w:val="16"/>
              </w:rPr>
            </w:pPr>
            <w:r w:rsidRPr="004826DC">
              <w:rPr>
                <w:rFonts w:ascii="Calibri" w:hAnsi="Calibri" w:cs="Courier New"/>
                <w:sz w:val="16"/>
                <w:szCs w:val="16"/>
              </w:rPr>
              <w:t>L</w:t>
            </w:r>
          </w:p>
        </w:tc>
        <w:tc>
          <w:tcPr>
            <w:tcW w:w="567" w:type="dxa"/>
            <w:tcBorders>
              <w:right w:val="single" w:sz="4" w:space="0" w:color="auto"/>
            </w:tcBorders>
          </w:tcPr>
          <w:p w:rsidR="0076629D" w:rsidRPr="004826DC" w:rsidRDefault="0076629D" w:rsidP="0076629D">
            <w:pPr>
              <w:pStyle w:val="RUPCorpo2"/>
              <w:ind w:firstLine="0"/>
              <w:jc w:val="left"/>
              <w:rPr>
                <w:rFonts w:ascii="Calibri" w:hAnsi="Calibri" w:cs="Courier New"/>
                <w:sz w:val="16"/>
                <w:szCs w:val="16"/>
              </w:rPr>
            </w:pPr>
            <w:r w:rsidRPr="004826DC">
              <w:rPr>
                <w:rFonts w:ascii="Calibri" w:hAnsi="Calibri" w:cs="Courier New"/>
                <w:sz w:val="16"/>
                <w:szCs w:val="16"/>
              </w:rPr>
              <w:t>NA</w:t>
            </w:r>
          </w:p>
        </w:tc>
        <w:tc>
          <w:tcPr>
            <w:tcW w:w="567" w:type="dxa"/>
            <w:tcBorders>
              <w:left w:val="single" w:sz="4" w:space="0" w:color="auto"/>
              <w:right w:val="single" w:sz="4" w:space="0" w:color="auto"/>
            </w:tcBorders>
          </w:tcPr>
          <w:p w:rsidR="0076629D" w:rsidRPr="004826DC" w:rsidRDefault="0076629D" w:rsidP="0076629D">
            <w:pPr>
              <w:pStyle w:val="RUPCorpo2"/>
              <w:ind w:firstLine="0"/>
              <w:jc w:val="left"/>
              <w:rPr>
                <w:rFonts w:ascii="Calibri" w:hAnsi="Calibri" w:cs="Courier New"/>
                <w:sz w:val="16"/>
                <w:szCs w:val="16"/>
              </w:rPr>
            </w:pPr>
          </w:p>
        </w:tc>
        <w:tc>
          <w:tcPr>
            <w:tcW w:w="567" w:type="dxa"/>
            <w:tcBorders>
              <w:left w:val="single" w:sz="4" w:space="0" w:color="auto"/>
              <w:right w:val="single" w:sz="4" w:space="0" w:color="auto"/>
            </w:tcBorders>
          </w:tcPr>
          <w:p w:rsidR="0076629D" w:rsidRPr="004826DC" w:rsidRDefault="0076629D" w:rsidP="0076629D">
            <w:pPr>
              <w:pStyle w:val="RUPCorpo2"/>
              <w:ind w:firstLine="0"/>
              <w:jc w:val="left"/>
              <w:rPr>
                <w:rFonts w:ascii="Calibri" w:hAnsi="Calibri" w:cs="Courier New"/>
                <w:sz w:val="16"/>
                <w:szCs w:val="16"/>
              </w:rPr>
            </w:pPr>
          </w:p>
        </w:tc>
        <w:tc>
          <w:tcPr>
            <w:tcW w:w="574" w:type="dxa"/>
            <w:tcBorders>
              <w:left w:val="single" w:sz="4" w:space="0" w:color="auto"/>
              <w:right w:val="single" w:sz="4" w:space="0" w:color="auto"/>
            </w:tcBorders>
          </w:tcPr>
          <w:p w:rsidR="0076629D" w:rsidRPr="004826DC" w:rsidRDefault="0076629D" w:rsidP="0076629D">
            <w:pPr>
              <w:pStyle w:val="RUPCorpo2"/>
              <w:ind w:firstLine="0"/>
              <w:jc w:val="left"/>
              <w:rPr>
                <w:rFonts w:ascii="Calibri" w:hAnsi="Calibri" w:cs="Courier New"/>
                <w:sz w:val="16"/>
                <w:szCs w:val="16"/>
              </w:rPr>
            </w:pPr>
          </w:p>
        </w:tc>
        <w:tc>
          <w:tcPr>
            <w:tcW w:w="430" w:type="dxa"/>
            <w:tcBorders>
              <w:left w:val="single" w:sz="4" w:space="0" w:color="auto"/>
              <w:right w:val="single" w:sz="4" w:space="0" w:color="auto"/>
            </w:tcBorders>
          </w:tcPr>
          <w:p w:rsidR="0076629D" w:rsidRPr="004826DC" w:rsidRDefault="0076629D" w:rsidP="0076629D">
            <w:pPr>
              <w:pStyle w:val="RUPCorpo2"/>
              <w:ind w:firstLine="0"/>
              <w:jc w:val="left"/>
              <w:rPr>
                <w:rFonts w:ascii="Calibri" w:hAnsi="Calibri" w:cs="Courier New"/>
                <w:sz w:val="16"/>
                <w:szCs w:val="16"/>
              </w:rPr>
            </w:pPr>
          </w:p>
        </w:tc>
        <w:tc>
          <w:tcPr>
            <w:tcW w:w="480" w:type="dxa"/>
            <w:tcBorders>
              <w:left w:val="single" w:sz="4" w:space="0" w:color="auto"/>
              <w:right w:val="single" w:sz="4" w:space="0" w:color="auto"/>
            </w:tcBorders>
          </w:tcPr>
          <w:p w:rsidR="0076629D" w:rsidRPr="004826DC" w:rsidRDefault="0076629D" w:rsidP="0076629D">
            <w:pPr>
              <w:pStyle w:val="RUPCorpo2"/>
              <w:ind w:firstLine="0"/>
              <w:jc w:val="left"/>
              <w:rPr>
                <w:rFonts w:ascii="Calibri" w:hAnsi="Calibri" w:cs="Courier New"/>
                <w:sz w:val="16"/>
                <w:szCs w:val="16"/>
              </w:rPr>
            </w:pPr>
          </w:p>
        </w:tc>
        <w:tc>
          <w:tcPr>
            <w:tcW w:w="410" w:type="dxa"/>
            <w:tcBorders>
              <w:left w:val="single" w:sz="4" w:space="0" w:color="auto"/>
              <w:right w:val="single" w:sz="4" w:space="0" w:color="auto"/>
            </w:tcBorders>
          </w:tcPr>
          <w:p w:rsidR="0076629D" w:rsidRPr="004826DC" w:rsidRDefault="0076629D" w:rsidP="0076629D">
            <w:pPr>
              <w:pStyle w:val="RUPCorpo2"/>
              <w:ind w:firstLine="0"/>
              <w:jc w:val="left"/>
              <w:rPr>
                <w:rFonts w:ascii="Calibri" w:hAnsi="Calibri" w:cs="Courier New"/>
                <w:sz w:val="16"/>
                <w:szCs w:val="16"/>
              </w:rPr>
            </w:pPr>
          </w:p>
        </w:tc>
        <w:tc>
          <w:tcPr>
            <w:tcW w:w="480" w:type="dxa"/>
            <w:tcBorders>
              <w:left w:val="single" w:sz="4" w:space="0" w:color="auto"/>
              <w:right w:val="single" w:sz="4" w:space="0" w:color="auto"/>
            </w:tcBorders>
          </w:tcPr>
          <w:p w:rsidR="0076629D" w:rsidRPr="004826DC" w:rsidRDefault="0076629D" w:rsidP="0076629D">
            <w:pPr>
              <w:pStyle w:val="RUPCorpo2"/>
              <w:ind w:firstLine="0"/>
              <w:jc w:val="left"/>
              <w:rPr>
                <w:rFonts w:ascii="Calibri" w:hAnsi="Calibri" w:cs="Courier New"/>
                <w:sz w:val="16"/>
                <w:szCs w:val="16"/>
              </w:rPr>
            </w:pPr>
          </w:p>
        </w:tc>
        <w:tc>
          <w:tcPr>
            <w:tcW w:w="470" w:type="dxa"/>
            <w:tcBorders>
              <w:left w:val="single" w:sz="4" w:space="0" w:color="auto"/>
              <w:right w:val="single" w:sz="4" w:space="0" w:color="auto"/>
            </w:tcBorders>
          </w:tcPr>
          <w:p w:rsidR="0076629D" w:rsidRPr="004826DC" w:rsidRDefault="0076629D" w:rsidP="0076629D">
            <w:pPr>
              <w:pStyle w:val="RUPCorpo2"/>
              <w:ind w:firstLine="0"/>
              <w:jc w:val="left"/>
              <w:rPr>
                <w:rFonts w:ascii="Calibri" w:hAnsi="Calibri" w:cs="Courier New"/>
                <w:sz w:val="16"/>
                <w:szCs w:val="16"/>
              </w:rPr>
            </w:pPr>
          </w:p>
        </w:tc>
        <w:tc>
          <w:tcPr>
            <w:tcW w:w="440" w:type="dxa"/>
            <w:tcBorders>
              <w:left w:val="single" w:sz="4" w:space="0" w:color="auto"/>
              <w:right w:val="single" w:sz="4" w:space="0" w:color="auto"/>
            </w:tcBorders>
          </w:tcPr>
          <w:p w:rsidR="0076629D" w:rsidRPr="004826DC" w:rsidRDefault="0076629D" w:rsidP="0076629D">
            <w:pPr>
              <w:pStyle w:val="RUPCorpo2"/>
              <w:ind w:firstLine="0"/>
              <w:jc w:val="left"/>
              <w:rPr>
                <w:rFonts w:ascii="Calibri" w:hAnsi="Calibri" w:cs="Courier New"/>
                <w:sz w:val="16"/>
                <w:szCs w:val="16"/>
              </w:rPr>
            </w:pPr>
          </w:p>
        </w:tc>
        <w:tc>
          <w:tcPr>
            <w:tcW w:w="470" w:type="dxa"/>
            <w:tcBorders>
              <w:left w:val="single" w:sz="4" w:space="0" w:color="auto"/>
              <w:right w:val="single" w:sz="4" w:space="0" w:color="auto"/>
            </w:tcBorders>
          </w:tcPr>
          <w:p w:rsidR="0076629D" w:rsidRPr="004826DC" w:rsidRDefault="0076629D" w:rsidP="0076629D">
            <w:pPr>
              <w:pStyle w:val="RUPCorpo2"/>
              <w:ind w:firstLine="0"/>
              <w:jc w:val="left"/>
              <w:rPr>
                <w:rFonts w:ascii="Calibri" w:hAnsi="Calibri" w:cs="Courier New"/>
                <w:sz w:val="16"/>
                <w:szCs w:val="16"/>
              </w:rPr>
            </w:pPr>
          </w:p>
        </w:tc>
        <w:tc>
          <w:tcPr>
            <w:tcW w:w="520" w:type="dxa"/>
            <w:tcBorders>
              <w:left w:val="single" w:sz="4" w:space="0" w:color="auto"/>
              <w:right w:val="single" w:sz="4" w:space="0" w:color="auto"/>
            </w:tcBorders>
          </w:tcPr>
          <w:p w:rsidR="0076629D" w:rsidRPr="004826DC" w:rsidRDefault="0076629D" w:rsidP="0076629D">
            <w:pPr>
              <w:pStyle w:val="RUPCorpo2"/>
              <w:ind w:firstLine="0"/>
              <w:jc w:val="left"/>
              <w:rPr>
                <w:rFonts w:ascii="Calibri" w:hAnsi="Calibri" w:cs="Courier New"/>
                <w:sz w:val="16"/>
                <w:szCs w:val="16"/>
              </w:rPr>
            </w:pPr>
          </w:p>
        </w:tc>
        <w:tc>
          <w:tcPr>
            <w:tcW w:w="696" w:type="dxa"/>
            <w:tcBorders>
              <w:left w:val="single" w:sz="4" w:space="0" w:color="auto"/>
            </w:tcBorders>
          </w:tcPr>
          <w:p w:rsidR="0076629D" w:rsidRPr="004826DC" w:rsidRDefault="0076629D" w:rsidP="0076629D">
            <w:pPr>
              <w:pStyle w:val="RUPCorpo2"/>
              <w:ind w:firstLine="0"/>
              <w:jc w:val="left"/>
              <w:rPr>
                <w:rFonts w:ascii="Calibri" w:hAnsi="Calibri" w:cs="Courier New"/>
                <w:sz w:val="16"/>
                <w:szCs w:val="16"/>
              </w:rPr>
            </w:pPr>
          </w:p>
        </w:tc>
      </w:tr>
      <w:tr w:rsidR="0076629D" w:rsidRPr="004826DC" w:rsidTr="0076629D">
        <w:tc>
          <w:tcPr>
            <w:tcW w:w="959" w:type="dxa"/>
          </w:tcPr>
          <w:p w:rsidR="0076629D" w:rsidRPr="004826DC" w:rsidRDefault="0076629D" w:rsidP="0076629D">
            <w:pPr>
              <w:pStyle w:val="RUPCorpo2"/>
              <w:ind w:firstLine="0"/>
              <w:jc w:val="left"/>
              <w:rPr>
                <w:rFonts w:ascii="Calibri" w:hAnsi="Calibri" w:cs="Courier New"/>
                <w:sz w:val="16"/>
                <w:szCs w:val="16"/>
              </w:rPr>
            </w:pPr>
            <w:r w:rsidRPr="004826DC">
              <w:rPr>
                <w:rFonts w:ascii="Calibri" w:hAnsi="Calibri" w:cs="Courier New"/>
                <w:sz w:val="16"/>
                <w:szCs w:val="16"/>
              </w:rPr>
              <w:t>2</w:t>
            </w:r>
          </w:p>
        </w:tc>
        <w:tc>
          <w:tcPr>
            <w:tcW w:w="567" w:type="dxa"/>
          </w:tcPr>
          <w:p w:rsidR="0076629D" w:rsidRPr="004826DC" w:rsidRDefault="0076629D" w:rsidP="0076629D">
            <w:pPr>
              <w:pStyle w:val="RUPCorpo2"/>
              <w:ind w:firstLine="0"/>
              <w:jc w:val="left"/>
              <w:rPr>
                <w:rFonts w:ascii="Calibri" w:hAnsi="Calibri" w:cs="Courier New"/>
                <w:sz w:val="16"/>
                <w:szCs w:val="16"/>
              </w:rPr>
            </w:pPr>
            <w:r w:rsidRPr="004826DC">
              <w:rPr>
                <w:rFonts w:ascii="Calibri" w:hAnsi="Calibri" w:cs="Courier New"/>
                <w:sz w:val="16"/>
                <w:szCs w:val="16"/>
              </w:rPr>
              <w:t>NA</w:t>
            </w:r>
          </w:p>
        </w:tc>
        <w:tc>
          <w:tcPr>
            <w:tcW w:w="567" w:type="dxa"/>
          </w:tcPr>
          <w:p w:rsidR="0076629D" w:rsidRPr="004826DC" w:rsidRDefault="0076629D" w:rsidP="0076629D">
            <w:pPr>
              <w:pStyle w:val="RUPCorpo2"/>
              <w:ind w:firstLine="0"/>
              <w:jc w:val="left"/>
              <w:rPr>
                <w:rFonts w:ascii="Calibri" w:hAnsi="Calibri" w:cs="Courier New"/>
                <w:sz w:val="16"/>
                <w:szCs w:val="16"/>
              </w:rPr>
            </w:pPr>
            <w:r w:rsidRPr="004826DC">
              <w:rPr>
                <w:rFonts w:ascii="Calibri" w:hAnsi="Calibri" w:cs="Courier New"/>
                <w:sz w:val="16"/>
                <w:szCs w:val="16"/>
              </w:rPr>
              <w:t>NA</w:t>
            </w:r>
          </w:p>
        </w:tc>
        <w:tc>
          <w:tcPr>
            <w:tcW w:w="567" w:type="dxa"/>
          </w:tcPr>
          <w:p w:rsidR="0076629D" w:rsidRPr="004826DC" w:rsidRDefault="0076629D" w:rsidP="0076629D">
            <w:pPr>
              <w:pStyle w:val="RUPCorpo2"/>
              <w:ind w:firstLine="0"/>
              <w:jc w:val="left"/>
              <w:rPr>
                <w:rFonts w:ascii="Calibri" w:hAnsi="Calibri" w:cs="Courier New"/>
                <w:sz w:val="16"/>
                <w:szCs w:val="16"/>
              </w:rPr>
            </w:pPr>
            <w:r w:rsidRPr="004826DC">
              <w:rPr>
                <w:rFonts w:ascii="Calibri" w:hAnsi="Calibri" w:cs="Courier New"/>
                <w:sz w:val="16"/>
                <w:szCs w:val="16"/>
              </w:rPr>
              <w:t>NA</w:t>
            </w:r>
          </w:p>
        </w:tc>
        <w:tc>
          <w:tcPr>
            <w:tcW w:w="567" w:type="dxa"/>
            <w:tcBorders>
              <w:right w:val="single" w:sz="4" w:space="0" w:color="auto"/>
            </w:tcBorders>
          </w:tcPr>
          <w:p w:rsidR="0076629D" w:rsidRPr="004826DC" w:rsidRDefault="0076629D" w:rsidP="0076629D">
            <w:pPr>
              <w:pStyle w:val="RUPCorpo2"/>
              <w:ind w:firstLine="0"/>
              <w:jc w:val="left"/>
              <w:rPr>
                <w:rFonts w:ascii="Calibri" w:hAnsi="Calibri" w:cs="Courier New"/>
                <w:sz w:val="16"/>
                <w:szCs w:val="16"/>
              </w:rPr>
            </w:pPr>
            <w:r w:rsidRPr="004826DC">
              <w:rPr>
                <w:rFonts w:ascii="Calibri" w:hAnsi="Calibri" w:cs="Courier New"/>
                <w:sz w:val="16"/>
                <w:szCs w:val="16"/>
              </w:rPr>
              <w:t>NA</w:t>
            </w:r>
          </w:p>
        </w:tc>
        <w:tc>
          <w:tcPr>
            <w:tcW w:w="567" w:type="dxa"/>
            <w:tcBorders>
              <w:left w:val="single" w:sz="4" w:space="0" w:color="auto"/>
              <w:right w:val="single" w:sz="4" w:space="0" w:color="auto"/>
            </w:tcBorders>
          </w:tcPr>
          <w:p w:rsidR="0076629D" w:rsidRPr="004826DC" w:rsidRDefault="0076629D" w:rsidP="0076629D">
            <w:pPr>
              <w:pStyle w:val="RUPCorpo2"/>
              <w:ind w:firstLine="0"/>
              <w:jc w:val="left"/>
              <w:rPr>
                <w:rFonts w:ascii="Calibri" w:hAnsi="Calibri" w:cs="Courier New"/>
                <w:sz w:val="16"/>
                <w:szCs w:val="16"/>
              </w:rPr>
            </w:pPr>
          </w:p>
        </w:tc>
        <w:tc>
          <w:tcPr>
            <w:tcW w:w="567" w:type="dxa"/>
            <w:tcBorders>
              <w:left w:val="single" w:sz="4" w:space="0" w:color="auto"/>
              <w:right w:val="single" w:sz="4" w:space="0" w:color="auto"/>
            </w:tcBorders>
          </w:tcPr>
          <w:p w:rsidR="0076629D" w:rsidRPr="004826DC" w:rsidRDefault="0076629D" w:rsidP="0076629D">
            <w:pPr>
              <w:pStyle w:val="RUPCorpo2"/>
              <w:ind w:firstLine="0"/>
              <w:jc w:val="left"/>
              <w:rPr>
                <w:rFonts w:ascii="Calibri" w:hAnsi="Calibri" w:cs="Courier New"/>
                <w:sz w:val="16"/>
                <w:szCs w:val="16"/>
              </w:rPr>
            </w:pPr>
          </w:p>
        </w:tc>
        <w:tc>
          <w:tcPr>
            <w:tcW w:w="574" w:type="dxa"/>
            <w:tcBorders>
              <w:left w:val="single" w:sz="4" w:space="0" w:color="auto"/>
              <w:right w:val="single" w:sz="4" w:space="0" w:color="auto"/>
            </w:tcBorders>
          </w:tcPr>
          <w:p w:rsidR="0076629D" w:rsidRPr="004826DC" w:rsidRDefault="0076629D" w:rsidP="0076629D">
            <w:pPr>
              <w:pStyle w:val="RUPCorpo2"/>
              <w:ind w:firstLine="0"/>
              <w:jc w:val="left"/>
              <w:rPr>
                <w:rFonts w:ascii="Calibri" w:hAnsi="Calibri" w:cs="Courier New"/>
                <w:sz w:val="16"/>
                <w:szCs w:val="16"/>
              </w:rPr>
            </w:pPr>
          </w:p>
        </w:tc>
        <w:tc>
          <w:tcPr>
            <w:tcW w:w="430" w:type="dxa"/>
            <w:tcBorders>
              <w:left w:val="single" w:sz="4" w:space="0" w:color="auto"/>
              <w:right w:val="single" w:sz="4" w:space="0" w:color="auto"/>
            </w:tcBorders>
          </w:tcPr>
          <w:p w:rsidR="0076629D" w:rsidRPr="004826DC" w:rsidRDefault="0076629D" w:rsidP="0076629D">
            <w:pPr>
              <w:pStyle w:val="RUPCorpo2"/>
              <w:ind w:firstLine="0"/>
              <w:jc w:val="left"/>
              <w:rPr>
                <w:rFonts w:ascii="Calibri" w:hAnsi="Calibri" w:cs="Courier New"/>
                <w:sz w:val="16"/>
                <w:szCs w:val="16"/>
              </w:rPr>
            </w:pPr>
          </w:p>
        </w:tc>
        <w:tc>
          <w:tcPr>
            <w:tcW w:w="480" w:type="dxa"/>
            <w:tcBorders>
              <w:left w:val="single" w:sz="4" w:space="0" w:color="auto"/>
              <w:right w:val="single" w:sz="4" w:space="0" w:color="auto"/>
            </w:tcBorders>
          </w:tcPr>
          <w:p w:rsidR="0076629D" w:rsidRPr="004826DC" w:rsidRDefault="0076629D" w:rsidP="0076629D">
            <w:pPr>
              <w:pStyle w:val="RUPCorpo2"/>
              <w:ind w:firstLine="0"/>
              <w:jc w:val="left"/>
              <w:rPr>
                <w:rFonts w:ascii="Calibri" w:hAnsi="Calibri" w:cs="Courier New"/>
                <w:sz w:val="16"/>
                <w:szCs w:val="16"/>
              </w:rPr>
            </w:pPr>
          </w:p>
        </w:tc>
        <w:tc>
          <w:tcPr>
            <w:tcW w:w="410" w:type="dxa"/>
            <w:tcBorders>
              <w:left w:val="single" w:sz="4" w:space="0" w:color="auto"/>
              <w:right w:val="single" w:sz="4" w:space="0" w:color="auto"/>
            </w:tcBorders>
          </w:tcPr>
          <w:p w:rsidR="0076629D" w:rsidRPr="004826DC" w:rsidRDefault="0076629D" w:rsidP="0076629D">
            <w:pPr>
              <w:pStyle w:val="RUPCorpo2"/>
              <w:ind w:firstLine="0"/>
              <w:jc w:val="left"/>
              <w:rPr>
                <w:rFonts w:ascii="Calibri" w:hAnsi="Calibri" w:cs="Courier New"/>
                <w:sz w:val="16"/>
                <w:szCs w:val="16"/>
              </w:rPr>
            </w:pPr>
          </w:p>
        </w:tc>
        <w:tc>
          <w:tcPr>
            <w:tcW w:w="480" w:type="dxa"/>
            <w:tcBorders>
              <w:left w:val="single" w:sz="4" w:space="0" w:color="auto"/>
              <w:right w:val="single" w:sz="4" w:space="0" w:color="auto"/>
            </w:tcBorders>
          </w:tcPr>
          <w:p w:rsidR="0076629D" w:rsidRPr="004826DC" w:rsidRDefault="0076629D" w:rsidP="0076629D">
            <w:pPr>
              <w:pStyle w:val="RUPCorpo2"/>
              <w:ind w:firstLine="0"/>
              <w:jc w:val="left"/>
              <w:rPr>
                <w:rFonts w:ascii="Calibri" w:hAnsi="Calibri" w:cs="Courier New"/>
                <w:sz w:val="16"/>
                <w:szCs w:val="16"/>
              </w:rPr>
            </w:pPr>
          </w:p>
        </w:tc>
        <w:tc>
          <w:tcPr>
            <w:tcW w:w="470" w:type="dxa"/>
            <w:tcBorders>
              <w:left w:val="single" w:sz="4" w:space="0" w:color="auto"/>
              <w:right w:val="single" w:sz="4" w:space="0" w:color="auto"/>
            </w:tcBorders>
          </w:tcPr>
          <w:p w:rsidR="0076629D" w:rsidRPr="004826DC" w:rsidRDefault="0076629D" w:rsidP="0076629D">
            <w:pPr>
              <w:pStyle w:val="RUPCorpo2"/>
              <w:ind w:firstLine="0"/>
              <w:jc w:val="left"/>
              <w:rPr>
                <w:rFonts w:ascii="Calibri" w:hAnsi="Calibri" w:cs="Courier New"/>
                <w:sz w:val="16"/>
                <w:szCs w:val="16"/>
              </w:rPr>
            </w:pPr>
          </w:p>
        </w:tc>
        <w:tc>
          <w:tcPr>
            <w:tcW w:w="440" w:type="dxa"/>
            <w:tcBorders>
              <w:left w:val="single" w:sz="4" w:space="0" w:color="auto"/>
              <w:right w:val="single" w:sz="4" w:space="0" w:color="auto"/>
            </w:tcBorders>
          </w:tcPr>
          <w:p w:rsidR="0076629D" w:rsidRPr="004826DC" w:rsidRDefault="0076629D" w:rsidP="0076629D">
            <w:pPr>
              <w:pStyle w:val="RUPCorpo2"/>
              <w:ind w:firstLine="0"/>
              <w:jc w:val="left"/>
              <w:rPr>
                <w:rFonts w:ascii="Calibri" w:hAnsi="Calibri" w:cs="Courier New"/>
                <w:sz w:val="16"/>
                <w:szCs w:val="16"/>
              </w:rPr>
            </w:pPr>
          </w:p>
        </w:tc>
        <w:tc>
          <w:tcPr>
            <w:tcW w:w="470" w:type="dxa"/>
            <w:tcBorders>
              <w:left w:val="single" w:sz="4" w:space="0" w:color="auto"/>
              <w:right w:val="single" w:sz="4" w:space="0" w:color="auto"/>
            </w:tcBorders>
          </w:tcPr>
          <w:p w:rsidR="0076629D" w:rsidRPr="004826DC" w:rsidRDefault="0076629D" w:rsidP="0076629D">
            <w:pPr>
              <w:pStyle w:val="RUPCorpo2"/>
              <w:ind w:firstLine="0"/>
              <w:jc w:val="left"/>
              <w:rPr>
                <w:rFonts w:ascii="Calibri" w:hAnsi="Calibri" w:cs="Courier New"/>
                <w:sz w:val="16"/>
                <w:szCs w:val="16"/>
              </w:rPr>
            </w:pPr>
          </w:p>
        </w:tc>
        <w:tc>
          <w:tcPr>
            <w:tcW w:w="520" w:type="dxa"/>
            <w:tcBorders>
              <w:left w:val="single" w:sz="4" w:space="0" w:color="auto"/>
              <w:right w:val="single" w:sz="4" w:space="0" w:color="auto"/>
            </w:tcBorders>
          </w:tcPr>
          <w:p w:rsidR="0076629D" w:rsidRPr="004826DC" w:rsidRDefault="0076629D" w:rsidP="0076629D">
            <w:pPr>
              <w:pStyle w:val="RUPCorpo2"/>
              <w:ind w:firstLine="0"/>
              <w:jc w:val="left"/>
              <w:rPr>
                <w:rFonts w:ascii="Calibri" w:hAnsi="Calibri" w:cs="Courier New"/>
                <w:sz w:val="16"/>
                <w:szCs w:val="16"/>
              </w:rPr>
            </w:pPr>
          </w:p>
        </w:tc>
        <w:tc>
          <w:tcPr>
            <w:tcW w:w="696" w:type="dxa"/>
            <w:tcBorders>
              <w:left w:val="single" w:sz="4" w:space="0" w:color="auto"/>
            </w:tcBorders>
          </w:tcPr>
          <w:p w:rsidR="0076629D" w:rsidRPr="004826DC" w:rsidRDefault="0076629D" w:rsidP="0076629D">
            <w:pPr>
              <w:pStyle w:val="RUPCorpo2"/>
              <w:ind w:firstLine="0"/>
              <w:jc w:val="left"/>
              <w:rPr>
                <w:rFonts w:ascii="Calibri" w:hAnsi="Calibri" w:cs="Courier New"/>
                <w:sz w:val="16"/>
                <w:szCs w:val="16"/>
              </w:rPr>
            </w:pPr>
          </w:p>
        </w:tc>
      </w:tr>
      <w:tr w:rsidR="0076629D" w:rsidRPr="004826DC" w:rsidTr="0076629D">
        <w:tc>
          <w:tcPr>
            <w:tcW w:w="959" w:type="dxa"/>
          </w:tcPr>
          <w:p w:rsidR="0076629D" w:rsidRPr="004826DC" w:rsidRDefault="0076629D" w:rsidP="0076629D">
            <w:pPr>
              <w:pStyle w:val="RUPCorpo2"/>
              <w:ind w:firstLine="0"/>
              <w:jc w:val="left"/>
              <w:rPr>
                <w:rFonts w:ascii="Calibri" w:hAnsi="Calibri" w:cs="Courier New"/>
                <w:sz w:val="16"/>
                <w:szCs w:val="16"/>
              </w:rPr>
            </w:pPr>
            <w:r w:rsidRPr="004826DC">
              <w:rPr>
                <w:rFonts w:ascii="Calibri" w:hAnsi="Calibri" w:cs="Courier New"/>
                <w:sz w:val="16"/>
                <w:szCs w:val="16"/>
              </w:rPr>
              <w:t>3</w:t>
            </w:r>
          </w:p>
        </w:tc>
        <w:tc>
          <w:tcPr>
            <w:tcW w:w="567" w:type="dxa"/>
          </w:tcPr>
          <w:p w:rsidR="0076629D" w:rsidRPr="004826DC" w:rsidRDefault="0076629D" w:rsidP="0076629D">
            <w:pPr>
              <w:pStyle w:val="RUPCorpo2"/>
              <w:ind w:firstLine="0"/>
              <w:jc w:val="left"/>
              <w:rPr>
                <w:rFonts w:ascii="Calibri" w:hAnsi="Calibri" w:cs="Courier New"/>
                <w:sz w:val="16"/>
                <w:szCs w:val="16"/>
              </w:rPr>
            </w:pPr>
            <w:r w:rsidRPr="004826DC">
              <w:rPr>
                <w:rFonts w:ascii="Calibri" w:hAnsi="Calibri" w:cs="Courier New"/>
                <w:sz w:val="16"/>
                <w:szCs w:val="16"/>
              </w:rPr>
              <w:t>E</w:t>
            </w:r>
          </w:p>
        </w:tc>
        <w:tc>
          <w:tcPr>
            <w:tcW w:w="567" w:type="dxa"/>
          </w:tcPr>
          <w:p w:rsidR="0076629D" w:rsidRPr="004826DC" w:rsidRDefault="0076629D" w:rsidP="0076629D">
            <w:pPr>
              <w:pStyle w:val="RUPCorpo2"/>
              <w:ind w:firstLine="0"/>
              <w:jc w:val="left"/>
              <w:rPr>
                <w:rFonts w:ascii="Calibri" w:hAnsi="Calibri" w:cs="Courier New"/>
                <w:sz w:val="16"/>
                <w:szCs w:val="16"/>
              </w:rPr>
            </w:pPr>
            <w:r w:rsidRPr="004826DC">
              <w:rPr>
                <w:rFonts w:ascii="Calibri" w:hAnsi="Calibri" w:cs="Courier New"/>
                <w:sz w:val="16"/>
                <w:szCs w:val="16"/>
              </w:rPr>
              <w:t>NA</w:t>
            </w:r>
          </w:p>
        </w:tc>
        <w:tc>
          <w:tcPr>
            <w:tcW w:w="567" w:type="dxa"/>
          </w:tcPr>
          <w:p w:rsidR="0076629D" w:rsidRPr="004826DC" w:rsidRDefault="0076629D" w:rsidP="0076629D">
            <w:pPr>
              <w:pStyle w:val="RUPCorpo2"/>
              <w:ind w:firstLine="0"/>
              <w:jc w:val="left"/>
              <w:rPr>
                <w:rFonts w:ascii="Calibri" w:hAnsi="Calibri" w:cs="Courier New"/>
                <w:sz w:val="16"/>
                <w:szCs w:val="16"/>
              </w:rPr>
            </w:pPr>
            <w:r w:rsidRPr="004826DC">
              <w:rPr>
                <w:rFonts w:ascii="Calibri" w:hAnsi="Calibri" w:cs="Courier New"/>
                <w:sz w:val="16"/>
                <w:szCs w:val="16"/>
              </w:rPr>
              <w:t>NA</w:t>
            </w:r>
          </w:p>
        </w:tc>
        <w:tc>
          <w:tcPr>
            <w:tcW w:w="567" w:type="dxa"/>
            <w:tcBorders>
              <w:right w:val="single" w:sz="4" w:space="0" w:color="auto"/>
            </w:tcBorders>
          </w:tcPr>
          <w:p w:rsidR="0076629D" w:rsidRPr="004826DC" w:rsidRDefault="0076629D" w:rsidP="0076629D">
            <w:pPr>
              <w:pStyle w:val="RUPCorpo2"/>
              <w:ind w:firstLine="0"/>
              <w:jc w:val="left"/>
              <w:rPr>
                <w:rFonts w:ascii="Calibri" w:hAnsi="Calibri" w:cs="Courier New"/>
                <w:sz w:val="16"/>
                <w:szCs w:val="16"/>
              </w:rPr>
            </w:pPr>
            <w:r w:rsidRPr="004826DC">
              <w:rPr>
                <w:rFonts w:ascii="Calibri" w:hAnsi="Calibri" w:cs="Courier New"/>
                <w:sz w:val="16"/>
                <w:szCs w:val="16"/>
              </w:rPr>
              <w:t>NA</w:t>
            </w:r>
          </w:p>
        </w:tc>
        <w:tc>
          <w:tcPr>
            <w:tcW w:w="567" w:type="dxa"/>
            <w:tcBorders>
              <w:left w:val="single" w:sz="4" w:space="0" w:color="auto"/>
              <w:right w:val="single" w:sz="4" w:space="0" w:color="auto"/>
            </w:tcBorders>
          </w:tcPr>
          <w:p w:rsidR="0076629D" w:rsidRPr="004826DC" w:rsidRDefault="0076629D" w:rsidP="0076629D">
            <w:pPr>
              <w:pStyle w:val="RUPCorpo2"/>
              <w:ind w:firstLine="0"/>
              <w:jc w:val="left"/>
              <w:rPr>
                <w:rFonts w:ascii="Calibri" w:hAnsi="Calibri" w:cs="Courier New"/>
                <w:sz w:val="16"/>
                <w:szCs w:val="16"/>
              </w:rPr>
            </w:pPr>
          </w:p>
        </w:tc>
        <w:tc>
          <w:tcPr>
            <w:tcW w:w="567" w:type="dxa"/>
            <w:tcBorders>
              <w:left w:val="single" w:sz="4" w:space="0" w:color="auto"/>
              <w:right w:val="single" w:sz="4" w:space="0" w:color="auto"/>
            </w:tcBorders>
          </w:tcPr>
          <w:p w:rsidR="0076629D" w:rsidRPr="004826DC" w:rsidRDefault="0076629D" w:rsidP="0076629D">
            <w:pPr>
              <w:pStyle w:val="RUPCorpo2"/>
              <w:ind w:firstLine="0"/>
              <w:jc w:val="left"/>
              <w:rPr>
                <w:rFonts w:ascii="Calibri" w:hAnsi="Calibri" w:cs="Courier New"/>
                <w:sz w:val="16"/>
                <w:szCs w:val="16"/>
              </w:rPr>
            </w:pPr>
          </w:p>
        </w:tc>
        <w:tc>
          <w:tcPr>
            <w:tcW w:w="574" w:type="dxa"/>
            <w:tcBorders>
              <w:left w:val="single" w:sz="4" w:space="0" w:color="auto"/>
              <w:right w:val="single" w:sz="4" w:space="0" w:color="auto"/>
            </w:tcBorders>
          </w:tcPr>
          <w:p w:rsidR="0076629D" w:rsidRPr="004826DC" w:rsidRDefault="0076629D" w:rsidP="0076629D">
            <w:pPr>
              <w:pStyle w:val="RUPCorpo2"/>
              <w:ind w:firstLine="0"/>
              <w:jc w:val="left"/>
              <w:rPr>
                <w:rFonts w:ascii="Calibri" w:hAnsi="Calibri" w:cs="Courier New"/>
                <w:sz w:val="16"/>
                <w:szCs w:val="16"/>
              </w:rPr>
            </w:pPr>
          </w:p>
        </w:tc>
        <w:tc>
          <w:tcPr>
            <w:tcW w:w="430" w:type="dxa"/>
            <w:tcBorders>
              <w:left w:val="single" w:sz="4" w:space="0" w:color="auto"/>
              <w:right w:val="single" w:sz="4" w:space="0" w:color="auto"/>
            </w:tcBorders>
          </w:tcPr>
          <w:p w:rsidR="0076629D" w:rsidRPr="004826DC" w:rsidRDefault="0076629D" w:rsidP="0076629D">
            <w:pPr>
              <w:pStyle w:val="RUPCorpo2"/>
              <w:ind w:firstLine="0"/>
              <w:jc w:val="left"/>
              <w:rPr>
                <w:rFonts w:ascii="Calibri" w:hAnsi="Calibri" w:cs="Courier New"/>
                <w:sz w:val="16"/>
                <w:szCs w:val="16"/>
              </w:rPr>
            </w:pPr>
          </w:p>
        </w:tc>
        <w:tc>
          <w:tcPr>
            <w:tcW w:w="480" w:type="dxa"/>
            <w:tcBorders>
              <w:left w:val="single" w:sz="4" w:space="0" w:color="auto"/>
              <w:right w:val="single" w:sz="4" w:space="0" w:color="auto"/>
            </w:tcBorders>
          </w:tcPr>
          <w:p w:rsidR="0076629D" w:rsidRPr="004826DC" w:rsidRDefault="0076629D" w:rsidP="0076629D">
            <w:pPr>
              <w:pStyle w:val="RUPCorpo2"/>
              <w:ind w:firstLine="0"/>
              <w:jc w:val="left"/>
              <w:rPr>
                <w:rFonts w:ascii="Calibri" w:hAnsi="Calibri" w:cs="Courier New"/>
                <w:sz w:val="16"/>
                <w:szCs w:val="16"/>
              </w:rPr>
            </w:pPr>
          </w:p>
        </w:tc>
        <w:tc>
          <w:tcPr>
            <w:tcW w:w="410" w:type="dxa"/>
            <w:tcBorders>
              <w:left w:val="single" w:sz="4" w:space="0" w:color="auto"/>
              <w:right w:val="single" w:sz="4" w:space="0" w:color="auto"/>
            </w:tcBorders>
          </w:tcPr>
          <w:p w:rsidR="0076629D" w:rsidRPr="004826DC" w:rsidRDefault="0076629D" w:rsidP="0076629D">
            <w:pPr>
              <w:pStyle w:val="RUPCorpo2"/>
              <w:ind w:firstLine="0"/>
              <w:jc w:val="left"/>
              <w:rPr>
                <w:rFonts w:ascii="Calibri" w:hAnsi="Calibri" w:cs="Courier New"/>
                <w:sz w:val="16"/>
                <w:szCs w:val="16"/>
              </w:rPr>
            </w:pPr>
          </w:p>
        </w:tc>
        <w:tc>
          <w:tcPr>
            <w:tcW w:w="480" w:type="dxa"/>
            <w:tcBorders>
              <w:left w:val="single" w:sz="4" w:space="0" w:color="auto"/>
              <w:right w:val="single" w:sz="4" w:space="0" w:color="auto"/>
            </w:tcBorders>
          </w:tcPr>
          <w:p w:rsidR="0076629D" w:rsidRPr="004826DC" w:rsidRDefault="0076629D" w:rsidP="0076629D">
            <w:pPr>
              <w:pStyle w:val="RUPCorpo2"/>
              <w:ind w:firstLine="0"/>
              <w:jc w:val="left"/>
              <w:rPr>
                <w:rFonts w:ascii="Calibri" w:hAnsi="Calibri" w:cs="Courier New"/>
                <w:sz w:val="16"/>
                <w:szCs w:val="16"/>
              </w:rPr>
            </w:pPr>
          </w:p>
        </w:tc>
        <w:tc>
          <w:tcPr>
            <w:tcW w:w="470" w:type="dxa"/>
            <w:tcBorders>
              <w:left w:val="single" w:sz="4" w:space="0" w:color="auto"/>
              <w:right w:val="single" w:sz="4" w:space="0" w:color="auto"/>
            </w:tcBorders>
          </w:tcPr>
          <w:p w:rsidR="0076629D" w:rsidRPr="004826DC" w:rsidRDefault="0076629D" w:rsidP="0076629D">
            <w:pPr>
              <w:pStyle w:val="RUPCorpo2"/>
              <w:ind w:firstLine="0"/>
              <w:jc w:val="left"/>
              <w:rPr>
                <w:rFonts w:ascii="Calibri" w:hAnsi="Calibri" w:cs="Courier New"/>
                <w:sz w:val="16"/>
                <w:szCs w:val="16"/>
              </w:rPr>
            </w:pPr>
          </w:p>
        </w:tc>
        <w:tc>
          <w:tcPr>
            <w:tcW w:w="440" w:type="dxa"/>
            <w:tcBorders>
              <w:left w:val="single" w:sz="4" w:space="0" w:color="auto"/>
              <w:right w:val="single" w:sz="4" w:space="0" w:color="auto"/>
            </w:tcBorders>
          </w:tcPr>
          <w:p w:rsidR="0076629D" w:rsidRPr="004826DC" w:rsidRDefault="0076629D" w:rsidP="0076629D">
            <w:pPr>
              <w:pStyle w:val="RUPCorpo2"/>
              <w:ind w:firstLine="0"/>
              <w:jc w:val="left"/>
              <w:rPr>
                <w:rFonts w:ascii="Calibri" w:hAnsi="Calibri" w:cs="Courier New"/>
                <w:sz w:val="16"/>
                <w:szCs w:val="16"/>
              </w:rPr>
            </w:pPr>
          </w:p>
        </w:tc>
        <w:tc>
          <w:tcPr>
            <w:tcW w:w="470" w:type="dxa"/>
            <w:tcBorders>
              <w:left w:val="single" w:sz="4" w:space="0" w:color="auto"/>
              <w:right w:val="single" w:sz="4" w:space="0" w:color="auto"/>
            </w:tcBorders>
          </w:tcPr>
          <w:p w:rsidR="0076629D" w:rsidRPr="004826DC" w:rsidRDefault="0076629D" w:rsidP="0076629D">
            <w:pPr>
              <w:pStyle w:val="RUPCorpo2"/>
              <w:ind w:firstLine="0"/>
              <w:jc w:val="left"/>
              <w:rPr>
                <w:rFonts w:ascii="Calibri" w:hAnsi="Calibri" w:cs="Courier New"/>
                <w:sz w:val="16"/>
                <w:szCs w:val="16"/>
              </w:rPr>
            </w:pPr>
          </w:p>
        </w:tc>
        <w:tc>
          <w:tcPr>
            <w:tcW w:w="520" w:type="dxa"/>
            <w:tcBorders>
              <w:left w:val="single" w:sz="4" w:space="0" w:color="auto"/>
              <w:right w:val="single" w:sz="4" w:space="0" w:color="auto"/>
            </w:tcBorders>
          </w:tcPr>
          <w:p w:rsidR="0076629D" w:rsidRPr="004826DC" w:rsidRDefault="0076629D" w:rsidP="0076629D">
            <w:pPr>
              <w:pStyle w:val="RUPCorpo2"/>
              <w:ind w:firstLine="0"/>
              <w:jc w:val="left"/>
              <w:rPr>
                <w:rFonts w:ascii="Calibri" w:hAnsi="Calibri" w:cs="Courier New"/>
                <w:sz w:val="16"/>
                <w:szCs w:val="16"/>
              </w:rPr>
            </w:pPr>
          </w:p>
        </w:tc>
        <w:tc>
          <w:tcPr>
            <w:tcW w:w="696" w:type="dxa"/>
            <w:tcBorders>
              <w:left w:val="single" w:sz="4" w:space="0" w:color="auto"/>
            </w:tcBorders>
          </w:tcPr>
          <w:p w:rsidR="0076629D" w:rsidRPr="004826DC" w:rsidRDefault="0076629D" w:rsidP="0076629D">
            <w:pPr>
              <w:pStyle w:val="RUPCorpo2"/>
              <w:ind w:firstLine="0"/>
              <w:jc w:val="left"/>
              <w:rPr>
                <w:rFonts w:ascii="Calibri" w:hAnsi="Calibri" w:cs="Courier New"/>
                <w:sz w:val="16"/>
                <w:szCs w:val="16"/>
              </w:rPr>
            </w:pPr>
          </w:p>
        </w:tc>
      </w:tr>
    </w:tbl>
    <w:p w:rsidR="0076629D" w:rsidRPr="004826DC" w:rsidRDefault="0076629D" w:rsidP="0076629D">
      <w:pPr>
        <w:pStyle w:val="RUPCorpo2"/>
        <w:ind w:firstLine="0"/>
        <w:jc w:val="left"/>
        <w:rPr>
          <w:rFonts w:ascii="Calibri" w:hAnsi="Calibri" w:cs="Courier New"/>
        </w:rPr>
      </w:pPr>
    </w:p>
    <w:p w:rsidR="0076629D" w:rsidRPr="004826DC" w:rsidRDefault="0076629D" w:rsidP="0076629D">
      <w:pPr>
        <w:pStyle w:val="RUPCorpo2"/>
        <w:ind w:firstLine="0"/>
        <w:jc w:val="left"/>
        <w:rPr>
          <w:rFonts w:ascii="Calibri" w:hAnsi="Calibri" w:cs="Courier New"/>
        </w:rPr>
      </w:pPr>
      <w:r w:rsidRPr="004826DC">
        <w:rPr>
          <w:rFonts w:ascii="Calibri" w:hAnsi="Calibri" w:cs="Courier New"/>
          <w:b/>
        </w:rPr>
        <w:t>15.Fator de variação de escopo</w:t>
      </w:r>
      <w:r w:rsidRPr="004826DC">
        <w:rPr>
          <w:rFonts w:ascii="Calibri" w:hAnsi="Calibri" w:cs="Courier New"/>
        </w:rPr>
        <w:t>: ____%</w:t>
      </w:r>
    </w:p>
    <w:p w:rsidR="0076629D" w:rsidRPr="004826DC" w:rsidRDefault="0076629D" w:rsidP="0076629D">
      <w:pPr>
        <w:pStyle w:val="RUPCorpo2"/>
        <w:ind w:firstLine="0"/>
        <w:jc w:val="left"/>
        <w:rPr>
          <w:rFonts w:ascii="Calibri" w:hAnsi="Calibri" w:cs="Courier New"/>
        </w:rPr>
      </w:pPr>
      <w:r w:rsidRPr="004826DC">
        <w:rPr>
          <w:rFonts w:ascii="Calibri" w:hAnsi="Calibri" w:cs="Courier New"/>
          <w:b/>
        </w:rPr>
        <w:t xml:space="preserve">16.Resultado da medição   </w:t>
      </w:r>
      <w:r w:rsidRPr="004826DC">
        <w:rPr>
          <w:rFonts w:ascii="Calibri" w:hAnsi="Calibri" w:cs="Courier New"/>
        </w:rPr>
        <w:t xml:space="preserve">    :</w:t>
      </w:r>
    </w:p>
    <w:p w:rsidR="0076629D" w:rsidRPr="004826DC" w:rsidRDefault="0076629D" w:rsidP="0076629D">
      <w:pPr>
        <w:pStyle w:val="RUPCorpo2"/>
        <w:ind w:firstLine="0"/>
        <w:jc w:val="left"/>
        <w:rPr>
          <w:rFonts w:ascii="Calibri" w:hAnsi="Calibri" w:cs="Courier New"/>
        </w:rPr>
      </w:pPr>
      <w:r w:rsidRPr="004826DC">
        <w:rPr>
          <w:rFonts w:ascii="Calibri" w:hAnsi="Calibri" w:cs="Courier New"/>
        </w:rPr>
        <w:t>1. TAMANHO FUNCIONAL ESTIMADO : ____FP (IFPUG-ISO/IEC 20926:2009-TCU)</w:t>
      </w:r>
    </w:p>
    <w:p w:rsidR="0076629D" w:rsidRPr="004826DC" w:rsidRDefault="0076629D" w:rsidP="0076629D">
      <w:pPr>
        <w:pStyle w:val="RUPCorpo2"/>
        <w:ind w:firstLine="0"/>
        <w:jc w:val="left"/>
        <w:rPr>
          <w:rFonts w:ascii="Calibri" w:hAnsi="Calibri" w:cs="Courier New"/>
        </w:rPr>
      </w:pPr>
      <w:r w:rsidRPr="004826DC">
        <w:rPr>
          <w:rFonts w:ascii="Calibri" w:hAnsi="Calibri" w:cs="Courier New"/>
        </w:rPr>
        <w:t>2. ESFORÇO ESTIMADO           : ____PESSOA-MÊS</w:t>
      </w:r>
    </w:p>
    <w:p w:rsidR="0076629D" w:rsidRPr="004826DC" w:rsidRDefault="0076629D" w:rsidP="0076629D">
      <w:pPr>
        <w:pStyle w:val="RUPCorpo2"/>
        <w:ind w:firstLine="0"/>
        <w:jc w:val="left"/>
        <w:rPr>
          <w:rFonts w:ascii="Calibri" w:hAnsi="Calibri" w:cs="Courier New"/>
        </w:rPr>
      </w:pPr>
      <w:r w:rsidRPr="004826DC">
        <w:rPr>
          <w:rFonts w:ascii="Calibri" w:hAnsi="Calibri" w:cs="Courier New"/>
        </w:rPr>
        <w:t>3. TEMPO   ESTIMADO           : ____MESES</w:t>
      </w:r>
    </w:p>
    <w:p w:rsidR="0076629D" w:rsidRPr="004826DC" w:rsidRDefault="0076629D" w:rsidP="0076629D">
      <w:pPr>
        <w:pStyle w:val="RUPCorpo2"/>
        <w:ind w:firstLine="0"/>
        <w:jc w:val="left"/>
        <w:rPr>
          <w:rFonts w:ascii="Calibri" w:hAnsi="Calibri" w:cs="Courier New"/>
        </w:rPr>
      </w:pPr>
    </w:p>
    <w:p w:rsidR="0076629D" w:rsidRPr="004826DC" w:rsidRDefault="0076629D" w:rsidP="0076629D">
      <w:pPr>
        <w:pStyle w:val="RUPCorpo2"/>
        <w:ind w:firstLine="0"/>
        <w:jc w:val="left"/>
        <w:rPr>
          <w:rFonts w:ascii="Calibri" w:hAnsi="Calibri" w:cs="Courier New"/>
        </w:rPr>
      </w:pPr>
      <w:r w:rsidRPr="004826DC">
        <w:rPr>
          <w:rFonts w:ascii="Calibri" w:hAnsi="Calibri" w:cs="Courier New"/>
        </w:rPr>
        <w:t>__________________________________</w:t>
      </w:r>
    </w:p>
    <w:p w:rsidR="0076629D" w:rsidRPr="004826DC" w:rsidRDefault="0076629D" w:rsidP="0076629D">
      <w:pPr>
        <w:pStyle w:val="RUPCorpo2"/>
        <w:ind w:firstLine="0"/>
        <w:jc w:val="left"/>
        <w:rPr>
          <w:rFonts w:ascii="Calibri" w:hAnsi="Calibri" w:cs="Courier New"/>
        </w:rPr>
      </w:pPr>
      <w:r w:rsidRPr="004826DC">
        <w:rPr>
          <w:rFonts w:ascii="Calibri" w:hAnsi="Calibri" w:cs="Courier New"/>
        </w:rPr>
        <w:t xml:space="preserve">         AUTOR DA MEDIÇÃO</w:t>
      </w:r>
    </w:p>
    <w:p w:rsidR="0076629D" w:rsidRPr="004826DC" w:rsidRDefault="0076629D" w:rsidP="004B1B93">
      <w:pPr>
        <w:rPr>
          <w:rFonts w:ascii="Calibri" w:hAnsi="Calibri" w:cs="Courier New"/>
        </w:rPr>
      </w:pPr>
      <w:r w:rsidRPr="004826DC">
        <w:rPr>
          <w:rFonts w:ascii="Calibri" w:hAnsi="Calibri" w:cs="Courier New"/>
        </w:rPr>
        <w:br w:type="page"/>
      </w:r>
    </w:p>
    <w:p w:rsidR="0076629D" w:rsidRPr="004826DC" w:rsidRDefault="0076629D" w:rsidP="0076629D">
      <w:pPr>
        <w:pStyle w:val="RUPNvel2"/>
        <w:rPr>
          <w:rFonts w:ascii="Calibri" w:hAnsi="Calibri"/>
        </w:rPr>
      </w:pPr>
      <w:bookmarkStart w:id="167" w:name="_Toc317770316"/>
      <w:r w:rsidRPr="004826DC">
        <w:rPr>
          <w:rFonts w:ascii="Calibri" w:hAnsi="Calibri"/>
        </w:rPr>
        <w:lastRenderedPageBreak/>
        <w:t>Modelo de relatório de contagem detalhada</w:t>
      </w:r>
      <w:bookmarkEnd w:id="167"/>
    </w:p>
    <w:p w:rsidR="0076629D" w:rsidRPr="004826DC" w:rsidRDefault="0076629D" w:rsidP="0076629D">
      <w:pPr>
        <w:rPr>
          <w:rFonts w:ascii="Calibri" w:hAnsi="Calibri" w:cs="Arial"/>
        </w:rPr>
      </w:pPr>
    </w:p>
    <w:p w:rsidR="0076629D" w:rsidRPr="004826DC" w:rsidRDefault="0076629D" w:rsidP="0076629D">
      <w:pPr>
        <w:pStyle w:val="RUPCorpo2"/>
        <w:ind w:firstLine="0"/>
        <w:rPr>
          <w:rFonts w:ascii="Calibri" w:hAnsi="Calibri" w:cs="Courier New"/>
          <w:b/>
          <w:sz w:val="28"/>
          <w:szCs w:val="28"/>
        </w:rPr>
      </w:pPr>
      <w:r w:rsidRPr="004826DC">
        <w:rPr>
          <w:rFonts w:ascii="Calibri" w:hAnsi="Calibri" w:cs="Courier New"/>
          <w:b/>
          <w:sz w:val="28"/>
          <w:szCs w:val="28"/>
        </w:rPr>
        <w:t>Relatório de contagem detalhada de pontos de função</w:t>
      </w:r>
    </w:p>
    <w:p w:rsidR="0076629D" w:rsidRPr="004826DC" w:rsidRDefault="0076629D" w:rsidP="00B727DF">
      <w:pPr>
        <w:pStyle w:val="RUPCorpo2"/>
        <w:numPr>
          <w:ilvl w:val="0"/>
          <w:numId w:val="90"/>
        </w:numPr>
        <w:rPr>
          <w:rFonts w:ascii="Calibri" w:hAnsi="Calibri" w:cs="Courier New"/>
          <w:b/>
          <w:sz w:val="28"/>
          <w:szCs w:val="28"/>
        </w:rPr>
      </w:pPr>
      <w:r w:rsidRPr="004826DC">
        <w:rPr>
          <w:rFonts w:ascii="Calibri" w:hAnsi="Calibri" w:cs="Courier New"/>
          <w:b/>
        </w:rPr>
        <w:t>ID da contagem</w:t>
      </w:r>
      <w:r w:rsidRPr="004826DC">
        <w:rPr>
          <w:rFonts w:ascii="Calibri" w:hAnsi="Calibri" w:cs="Courier New"/>
        </w:rPr>
        <w:t xml:space="preserve">             :D9999-20xx </w:t>
      </w:r>
    </w:p>
    <w:p w:rsidR="0076629D" w:rsidRPr="004826DC" w:rsidRDefault="0076629D" w:rsidP="00B727DF">
      <w:pPr>
        <w:pStyle w:val="RUPCorpo2"/>
        <w:numPr>
          <w:ilvl w:val="0"/>
          <w:numId w:val="90"/>
        </w:numPr>
        <w:jc w:val="left"/>
        <w:rPr>
          <w:rFonts w:ascii="Calibri" w:hAnsi="Calibri" w:cs="Courier New"/>
          <w:b/>
          <w:sz w:val="28"/>
          <w:szCs w:val="28"/>
        </w:rPr>
      </w:pPr>
      <w:r w:rsidRPr="004826DC">
        <w:rPr>
          <w:rFonts w:ascii="Calibri" w:hAnsi="Calibri" w:cs="Courier New"/>
          <w:b/>
        </w:rPr>
        <w:t xml:space="preserve">Nome do caso    </w:t>
      </w:r>
      <w:r w:rsidRPr="004826DC">
        <w:rPr>
          <w:rFonts w:ascii="Calibri" w:hAnsi="Calibri" w:cs="Courier New"/>
        </w:rPr>
        <w:t xml:space="preserve">           :_______________________________________________</w:t>
      </w:r>
    </w:p>
    <w:p w:rsidR="0076629D" w:rsidRPr="004826DC" w:rsidRDefault="0076629D" w:rsidP="00B727DF">
      <w:pPr>
        <w:pStyle w:val="RUPCorpo2"/>
        <w:numPr>
          <w:ilvl w:val="0"/>
          <w:numId w:val="90"/>
        </w:numPr>
        <w:jc w:val="left"/>
        <w:rPr>
          <w:rFonts w:ascii="Calibri" w:hAnsi="Calibri" w:cs="Courier New"/>
          <w:b/>
          <w:sz w:val="28"/>
          <w:szCs w:val="28"/>
        </w:rPr>
      </w:pPr>
      <w:r w:rsidRPr="004826DC">
        <w:rPr>
          <w:rFonts w:ascii="Calibri" w:hAnsi="Calibri" w:cs="Courier New"/>
          <w:b/>
        </w:rPr>
        <w:t>Nome do autor da contagem</w:t>
      </w:r>
      <w:r w:rsidRPr="004826DC">
        <w:rPr>
          <w:rFonts w:ascii="Calibri" w:hAnsi="Calibri" w:cs="Courier New"/>
        </w:rPr>
        <w:t xml:space="preserve">  :_________________________________</w:t>
      </w:r>
      <w:r w:rsidRPr="004826DC">
        <w:rPr>
          <w:rFonts w:ascii="Calibri" w:hAnsi="Calibri" w:cs="Courier New"/>
          <w:b/>
        </w:rPr>
        <w:t>Data</w:t>
      </w:r>
      <w:r w:rsidRPr="004826DC">
        <w:rPr>
          <w:rFonts w:ascii="Calibri" w:hAnsi="Calibri" w:cs="Courier New"/>
        </w:rPr>
        <w:t>:__/__/____</w:t>
      </w:r>
    </w:p>
    <w:p w:rsidR="0076629D" w:rsidRPr="004826DC" w:rsidRDefault="0076629D" w:rsidP="00B727DF">
      <w:pPr>
        <w:pStyle w:val="RUPCorpo2"/>
        <w:numPr>
          <w:ilvl w:val="0"/>
          <w:numId w:val="90"/>
        </w:numPr>
        <w:jc w:val="left"/>
        <w:rPr>
          <w:rFonts w:ascii="Calibri" w:hAnsi="Calibri" w:cs="Courier New"/>
        </w:rPr>
      </w:pPr>
      <w:r w:rsidRPr="004826DC">
        <w:rPr>
          <w:rFonts w:ascii="Calibri" w:hAnsi="Calibri" w:cs="Courier New"/>
          <w:b/>
        </w:rPr>
        <w:t>Propósito da contagem</w:t>
      </w:r>
      <w:r w:rsidRPr="004826DC">
        <w:rPr>
          <w:rFonts w:ascii="Calibri" w:hAnsi="Calibri" w:cs="Courier New"/>
        </w:rPr>
        <w:t xml:space="preserve">      :________________________________________________</w:t>
      </w:r>
    </w:p>
    <w:p w:rsidR="0076629D" w:rsidRPr="004826DC" w:rsidRDefault="0076629D" w:rsidP="00B727DF">
      <w:pPr>
        <w:pStyle w:val="RUPCorpo2"/>
        <w:numPr>
          <w:ilvl w:val="0"/>
          <w:numId w:val="90"/>
        </w:numPr>
        <w:jc w:val="left"/>
        <w:rPr>
          <w:rFonts w:ascii="Calibri" w:hAnsi="Calibri" w:cs="Courier New"/>
        </w:rPr>
      </w:pPr>
      <w:r w:rsidRPr="004826DC">
        <w:rPr>
          <w:rFonts w:ascii="Calibri" w:hAnsi="Calibri" w:cs="Courier New"/>
          <w:b/>
        </w:rPr>
        <w:t>Tipo da contagem</w:t>
      </w:r>
      <w:r w:rsidRPr="004826DC">
        <w:rPr>
          <w:rFonts w:ascii="Calibri" w:hAnsi="Calibri" w:cs="Courier New"/>
        </w:rPr>
        <w:t xml:space="preserve">           : ( ) Aplicação ( ) Desenvolvimento ( ) Melhoria</w:t>
      </w:r>
    </w:p>
    <w:p w:rsidR="0076629D" w:rsidRPr="004826DC" w:rsidRDefault="0076629D" w:rsidP="00B727DF">
      <w:pPr>
        <w:pStyle w:val="RUPCorpo2"/>
        <w:numPr>
          <w:ilvl w:val="0"/>
          <w:numId w:val="90"/>
        </w:numPr>
        <w:jc w:val="left"/>
        <w:rPr>
          <w:rFonts w:ascii="Calibri" w:hAnsi="Calibri" w:cs="Courier New"/>
        </w:rPr>
      </w:pPr>
      <w:r w:rsidRPr="004826DC">
        <w:rPr>
          <w:rFonts w:ascii="Calibri" w:hAnsi="Calibri" w:cs="Courier New"/>
          <w:b/>
        </w:rPr>
        <w:t>Escopo da contagem</w:t>
      </w:r>
      <w:r w:rsidRPr="004826DC">
        <w:rPr>
          <w:rFonts w:ascii="Calibri" w:hAnsi="Calibri" w:cs="Courier New"/>
        </w:rPr>
        <w:t xml:space="preserve">         :________________________________________________</w:t>
      </w:r>
    </w:p>
    <w:p w:rsidR="0076629D" w:rsidRPr="004826DC" w:rsidRDefault="0076629D" w:rsidP="00B727DF">
      <w:pPr>
        <w:pStyle w:val="RUPCorpo2"/>
        <w:numPr>
          <w:ilvl w:val="0"/>
          <w:numId w:val="90"/>
        </w:numPr>
        <w:jc w:val="left"/>
        <w:rPr>
          <w:rFonts w:ascii="Calibri" w:hAnsi="Calibri" w:cs="Courier New"/>
        </w:rPr>
      </w:pPr>
      <w:r w:rsidRPr="004826DC">
        <w:rPr>
          <w:rFonts w:ascii="Calibri" w:hAnsi="Calibri" w:cs="Courier New"/>
          <w:b/>
        </w:rPr>
        <w:t>Fronteira(s)</w:t>
      </w:r>
      <w:r w:rsidRPr="004826DC">
        <w:rPr>
          <w:rFonts w:ascii="Calibri" w:hAnsi="Calibri" w:cs="Courier New"/>
        </w:rPr>
        <w:t xml:space="preserve">               : </w:t>
      </w:r>
    </w:p>
    <w:tbl>
      <w:tblPr>
        <w:tblW w:w="0" w:type="auto"/>
        <w:tblInd w:w="1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500"/>
        <w:gridCol w:w="1907"/>
        <w:gridCol w:w="7100"/>
      </w:tblGrid>
      <w:tr w:rsidR="0076629D" w:rsidRPr="004826DC" w:rsidTr="0076629D">
        <w:tc>
          <w:tcPr>
            <w:tcW w:w="507" w:type="dxa"/>
          </w:tcPr>
          <w:p w:rsidR="0076629D" w:rsidRPr="004826DC" w:rsidRDefault="0076629D" w:rsidP="0076629D">
            <w:pPr>
              <w:pStyle w:val="RUPCorpo2"/>
              <w:ind w:firstLine="0"/>
              <w:jc w:val="left"/>
              <w:rPr>
                <w:rFonts w:ascii="Calibri" w:hAnsi="Calibri" w:cs="Courier New"/>
                <w:b/>
              </w:rPr>
            </w:pPr>
            <w:r w:rsidRPr="004826DC">
              <w:rPr>
                <w:rFonts w:ascii="Calibri" w:hAnsi="Calibri" w:cs="Courier New"/>
                <w:b/>
              </w:rPr>
              <w:t>Nº</w:t>
            </w:r>
          </w:p>
        </w:tc>
        <w:tc>
          <w:tcPr>
            <w:tcW w:w="1985" w:type="dxa"/>
          </w:tcPr>
          <w:p w:rsidR="0076629D" w:rsidRPr="004826DC" w:rsidRDefault="0076629D" w:rsidP="0076629D">
            <w:pPr>
              <w:pStyle w:val="RUPCorpo2"/>
              <w:ind w:firstLine="0"/>
              <w:jc w:val="left"/>
              <w:rPr>
                <w:rFonts w:ascii="Calibri" w:hAnsi="Calibri" w:cs="Courier New"/>
                <w:b/>
              </w:rPr>
            </w:pPr>
            <w:r w:rsidRPr="004826DC">
              <w:rPr>
                <w:rFonts w:ascii="Calibri" w:hAnsi="Calibri" w:cs="Courier New"/>
                <w:b/>
              </w:rPr>
              <w:t xml:space="preserve">ID </w:t>
            </w:r>
          </w:p>
        </w:tc>
        <w:tc>
          <w:tcPr>
            <w:tcW w:w="7418" w:type="dxa"/>
          </w:tcPr>
          <w:p w:rsidR="0076629D" w:rsidRPr="004826DC" w:rsidRDefault="0076629D" w:rsidP="0076629D">
            <w:pPr>
              <w:pStyle w:val="RUPCorpo2"/>
              <w:ind w:firstLine="0"/>
              <w:jc w:val="left"/>
              <w:rPr>
                <w:rFonts w:ascii="Calibri" w:hAnsi="Calibri" w:cs="Courier New"/>
                <w:b/>
              </w:rPr>
            </w:pPr>
            <w:r w:rsidRPr="004826DC">
              <w:rPr>
                <w:rFonts w:ascii="Calibri" w:hAnsi="Calibri" w:cs="Courier New"/>
                <w:b/>
              </w:rPr>
              <w:t xml:space="preserve">NOME                                          </w:t>
            </w:r>
          </w:p>
        </w:tc>
      </w:tr>
      <w:tr w:rsidR="0076629D" w:rsidRPr="004826DC" w:rsidTr="0076629D">
        <w:tc>
          <w:tcPr>
            <w:tcW w:w="507" w:type="dxa"/>
          </w:tcPr>
          <w:p w:rsidR="0076629D" w:rsidRPr="004826DC" w:rsidRDefault="0076629D" w:rsidP="0076629D">
            <w:pPr>
              <w:pStyle w:val="RUPCorpo2"/>
              <w:ind w:firstLine="0"/>
              <w:jc w:val="left"/>
              <w:rPr>
                <w:rFonts w:ascii="Calibri" w:hAnsi="Calibri" w:cs="Courier New"/>
              </w:rPr>
            </w:pPr>
          </w:p>
        </w:tc>
        <w:tc>
          <w:tcPr>
            <w:tcW w:w="1985" w:type="dxa"/>
          </w:tcPr>
          <w:p w:rsidR="0076629D" w:rsidRPr="004826DC" w:rsidRDefault="0076629D" w:rsidP="0076629D">
            <w:pPr>
              <w:pStyle w:val="RUPCorpo2"/>
              <w:ind w:firstLine="0"/>
              <w:jc w:val="left"/>
              <w:rPr>
                <w:rFonts w:ascii="Calibri" w:hAnsi="Calibri" w:cs="Courier New"/>
              </w:rPr>
            </w:pPr>
          </w:p>
        </w:tc>
        <w:tc>
          <w:tcPr>
            <w:tcW w:w="7418" w:type="dxa"/>
          </w:tcPr>
          <w:p w:rsidR="0076629D" w:rsidRPr="004826DC" w:rsidRDefault="0076629D" w:rsidP="0076629D">
            <w:pPr>
              <w:pStyle w:val="RUPCorpo2"/>
              <w:ind w:firstLine="0"/>
              <w:jc w:val="left"/>
              <w:rPr>
                <w:rFonts w:ascii="Calibri" w:hAnsi="Calibri" w:cs="Courier New"/>
              </w:rPr>
            </w:pPr>
          </w:p>
        </w:tc>
      </w:tr>
    </w:tbl>
    <w:p w:rsidR="0076629D" w:rsidRPr="004826DC" w:rsidRDefault="0076629D" w:rsidP="00B727DF">
      <w:pPr>
        <w:pStyle w:val="RUPCorpo2"/>
        <w:numPr>
          <w:ilvl w:val="0"/>
          <w:numId w:val="90"/>
        </w:numPr>
        <w:jc w:val="left"/>
        <w:rPr>
          <w:rFonts w:ascii="Calibri" w:hAnsi="Calibri" w:cs="Courier New"/>
        </w:rPr>
      </w:pPr>
      <w:r w:rsidRPr="004826DC">
        <w:rPr>
          <w:rFonts w:ascii="Calibri" w:hAnsi="Calibri" w:cs="Courier New"/>
          <w:b/>
        </w:rPr>
        <w:t>Pressuposições adotadas</w:t>
      </w:r>
      <w:r w:rsidRPr="004826DC">
        <w:rPr>
          <w:rFonts w:ascii="Calibri" w:hAnsi="Calibri" w:cs="Courier New"/>
        </w:rPr>
        <w:t xml:space="preserve">    :________________________________________________</w:t>
      </w:r>
    </w:p>
    <w:p w:rsidR="0076629D" w:rsidRPr="004826DC" w:rsidRDefault="0076629D" w:rsidP="0076629D">
      <w:pPr>
        <w:pStyle w:val="RUPCorpo2"/>
        <w:ind w:left="360" w:firstLine="0"/>
        <w:jc w:val="left"/>
        <w:rPr>
          <w:rFonts w:ascii="Calibri" w:hAnsi="Calibri" w:cs="Courier New"/>
        </w:rPr>
      </w:pPr>
      <w:r w:rsidRPr="004826DC">
        <w:rPr>
          <w:rFonts w:ascii="Calibri" w:hAnsi="Calibri" w:cs="Courier New"/>
          <w:b/>
        </w:rPr>
        <w:t>10.Documentação utilizada</w:t>
      </w:r>
      <w:r w:rsidRPr="004826DC">
        <w:rPr>
          <w:rFonts w:ascii="Calibri" w:hAnsi="Calibri" w:cs="Courier New"/>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4"/>
        <w:gridCol w:w="4406"/>
        <w:gridCol w:w="3605"/>
        <w:gridCol w:w="1248"/>
      </w:tblGrid>
      <w:tr w:rsidR="0076629D" w:rsidRPr="004826DC" w:rsidTr="0076629D">
        <w:tc>
          <w:tcPr>
            <w:tcW w:w="457" w:type="dxa"/>
          </w:tcPr>
          <w:p w:rsidR="0076629D" w:rsidRPr="004826DC" w:rsidRDefault="0076629D" w:rsidP="0076629D">
            <w:pPr>
              <w:pStyle w:val="RUPCorpo2"/>
              <w:ind w:firstLine="0"/>
              <w:jc w:val="left"/>
              <w:rPr>
                <w:rFonts w:ascii="Calibri" w:hAnsi="Calibri" w:cs="Courier New"/>
                <w:b/>
                <w:sz w:val="16"/>
                <w:szCs w:val="16"/>
              </w:rPr>
            </w:pPr>
            <w:r w:rsidRPr="004826DC">
              <w:rPr>
                <w:rFonts w:ascii="Calibri" w:hAnsi="Calibri" w:cs="Courier New"/>
                <w:b/>
                <w:sz w:val="16"/>
                <w:szCs w:val="16"/>
              </w:rPr>
              <w:t>Nº</w:t>
            </w:r>
          </w:p>
        </w:tc>
        <w:tc>
          <w:tcPr>
            <w:tcW w:w="4563" w:type="dxa"/>
          </w:tcPr>
          <w:p w:rsidR="0076629D" w:rsidRPr="004826DC" w:rsidRDefault="0076629D" w:rsidP="0076629D">
            <w:pPr>
              <w:pStyle w:val="RUPCorpo2"/>
              <w:ind w:firstLine="0"/>
              <w:jc w:val="left"/>
              <w:rPr>
                <w:rFonts w:ascii="Calibri" w:hAnsi="Calibri" w:cs="Courier New"/>
                <w:b/>
                <w:sz w:val="16"/>
                <w:szCs w:val="16"/>
              </w:rPr>
            </w:pPr>
            <w:r w:rsidRPr="004826DC">
              <w:rPr>
                <w:rFonts w:ascii="Calibri" w:hAnsi="Calibri" w:cs="Courier New"/>
                <w:b/>
                <w:sz w:val="16"/>
                <w:szCs w:val="16"/>
              </w:rPr>
              <w:t>NOME</w:t>
            </w:r>
          </w:p>
        </w:tc>
        <w:tc>
          <w:tcPr>
            <w:tcW w:w="3735" w:type="dxa"/>
          </w:tcPr>
          <w:p w:rsidR="0076629D" w:rsidRPr="004826DC" w:rsidRDefault="0076629D" w:rsidP="0076629D">
            <w:pPr>
              <w:pStyle w:val="RUPCorpo2"/>
              <w:ind w:firstLine="0"/>
              <w:jc w:val="left"/>
              <w:rPr>
                <w:rFonts w:ascii="Calibri" w:hAnsi="Calibri" w:cs="Courier New"/>
                <w:b/>
                <w:sz w:val="16"/>
                <w:szCs w:val="16"/>
              </w:rPr>
            </w:pPr>
            <w:r w:rsidRPr="004826DC">
              <w:rPr>
                <w:rFonts w:ascii="Calibri" w:hAnsi="Calibri" w:cs="Courier New"/>
                <w:b/>
                <w:sz w:val="16"/>
                <w:szCs w:val="16"/>
              </w:rPr>
              <w:t>URL</w:t>
            </w:r>
          </w:p>
        </w:tc>
        <w:tc>
          <w:tcPr>
            <w:tcW w:w="1285" w:type="dxa"/>
          </w:tcPr>
          <w:p w:rsidR="0076629D" w:rsidRPr="004826DC" w:rsidRDefault="0076629D" w:rsidP="0076629D">
            <w:pPr>
              <w:pStyle w:val="RUPCorpo2"/>
              <w:ind w:firstLine="0"/>
              <w:jc w:val="left"/>
              <w:rPr>
                <w:rFonts w:ascii="Calibri" w:hAnsi="Calibri" w:cs="Courier New"/>
                <w:b/>
                <w:sz w:val="16"/>
                <w:szCs w:val="16"/>
              </w:rPr>
            </w:pPr>
            <w:r w:rsidRPr="004826DC">
              <w:rPr>
                <w:rFonts w:ascii="Calibri" w:hAnsi="Calibri" w:cs="Courier New"/>
                <w:b/>
                <w:sz w:val="16"/>
                <w:szCs w:val="16"/>
              </w:rPr>
              <w:t>ID</w:t>
            </w:r>
          </w:p>
        </w:tc>
      </w:tr>
      <w:tr w:rsidR="0076629D" w:rsidRPr="004826DC" w:rsidTr="0076629D">
        <w:tc>
          <w:tcPr>
            <w:tcW w:w="457" w:type="dxa"/>
          </w:tcPr>
          <w:p w:rsidR="0076629D" w:rsidRPr="004826DC" w:rsidRDefault="0076629D" w:rsidP="0076629D">
            <w:pPr>
              <w:pStyle w:val="RUPCorpo2"/>
              <w:ind w:firstLine="0"/>
              <w:jc w:val="left"/>
              <w:rPr>
                <w:rFonts w:ascii="Calibri" w:hAnsi="Calibri" w:cs="Courier New"/>
                <w:sz w:val="16"/>
                <w:szCs w:val="16"/>
              </w:rPr>
            </w:pPr>
          </w:p>
        </w:tc>
        <w:tc>
          <w:tcPr>
            <w:tcW w:w="4563" w:type="dxa"/>
          </w:tcPr>
          <w:p w:rsidR="0076629D" w:rsidRPr="004826DC" w:rsidRDefault="0076629D" w:rsidP="0076629D">
            <w:pPr>
              <w:pStyle w:val="RUPCorpo2"/>
              <w:ind w:firstLine="0"/>
              <w:jc w:val="left"/>
              <w:rPr>
                <w:rFonts w:ascii="Calibri" w:hAnsi="Calibri" w:cs="Courier New"/>
                <w:sz w:val="16"/>
                <w:szCs w:val="16"/>
              </w:rPr>
            </w:pPr>
          </w:p>
        </w:tc>
        <w:tc>
          <w:tcPr>
            <w:tcW w:w="3735" w:type="dxa"/>
          </w:tcPr>
          <w:p w:rsidR="0076629D" w:rsidRPr="004826DC" w:rsidRDefault="0076629D" w:rsidP="0076629D">
            <w:pPr>
              <w:pStyle w:val="RUPCorpo2"/>
              <w:ind w:firstLine="0"/>
              <w:jc w:val="left"/>
              <w:rPr>
                <w:rFonts w:ascii="Calibri" w:hAnsi="Calibri" w:cs="Courier New"/>
                <w:sz w:val="16"/>
                <w:szCs w:val="16"/>
              </w:rPr>
            </w:pPr>
          </w:p>
        </w:tc>
        <w:tc>
          <w:tcPr>
            <w:tcW w:w="1285" w:type="dxa"/>
          </w:tcPr>
          <w:p w:rsidR="0076629D" w:rsidRPr="004826DC" w:rsidRDefault="0076629D" w:rsidP="0076629D">
            <w:pPr>
              <w:pStyle w:val="RUPCorpo2"/>
              <w:ind w:firstLine="0"/>
              <w:jc w:val="left"/>
              <w:rPr>
                <w:rFonts w:ascii="Calibri" w:hAnsi="Calibri" w:cs="Courier New"/>
                <w:sz w:val="16"/>
                <w:szCs w:val="16"/>
              </w:rPr>
            </w:pPr>
          </w:p>
        </w:tc>
      </w:tr>
    </w:tbl>
    <w:p w:rsidR="0076629D" w:rsidRPr="004826DC" w:rsidRDefault="0076629D" w:rsidP="0076629D">
      <w:pPr>
        <w:pStyle w:val="RUPCorpo2"/>
        <w:ind w:firstLine="0"/>
        <w:jc w:val="left"/>
        <w:rPr>
          <w:rFonts w:ascii="Calibri" w:hAnsi="Calibri" w:cs="Courier New"/>
        </w:rPr>
      </w:pPr>
      <w:r w:rsidRPr="004826DC">
        <w:rPr>
          <w:rFonts w:ascii="Calibri" w:hAnsi="Calibri" w:cs="Courier New"/>
          <w:b/>
        </w:rPr>
        <w:t xml:space="preserve">   11.Funções de dados           </w:t>
      </w:r>
      <w:r w:rsidRPr="004826DC">
        <w:rPr>
          <w:rFonts w:ascii="Calibri" w:hAnsi="Calibri" w:cs="Courier New"/>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57"/>
        <w:gridCol w:w="2486"/>
        <w:gridCol w:w="851"/>
        <w:gridCol w:w="709"/>
        <w:gridCol w:w="708"/>
        <w:gridCol w:w="709"/>
        <w:gridCol w:w="992"/>
        <w:gridCol w:w="567"/>
        <w:gridCol w:w="851"/>
        <w:gridCol w:w="425"/>
        <w:gridCol w:w="709"/>
        <w:gridCol w:w="652"/>
      </w:tblGrid>
      <w:tr w:rsidR="0076629D" w:rsidRPr="004826DC" w:rsidTr="0076629D">
        <w:tc>
          <w:tcPr>
            <w:tcW w:w="457" w:type="dxa"/>
          </w:tcPr>
          <w:p w:rsidR="0076629D" w:rsidRPr="004826DC" w:rsidRDefault="0076629D" w:rsidP="0076629D">
            <w:pPr>
              <w:pStyle w:val="RUPCorpo2"/>
              <w:ind w:firstLine="0"/>
              <w:jc w:val="left"/>
              <w:rPr>
                <w:rFonts w:ascii="Calibri" w:hAnsi="Calibri" w:cs="Courier New"/>
                <w:b/>
                <w:sz w:val="16"/>
                <w:szCs w:val="16"/>
              </w:rPr>
            </w:pPr>
            <w:r w:rsidRPr="004826DC">
              <w:rPr>
                <w:rFonts w:ascii="Calibri" w:hAnsi="Calibri" w:cs="Courier New"/>
                <w:b/>
                <w:sz w:val="16"/>
                <w:szCs w:val="16"/>
              </w:rPr>
              <w:t>Nº</w:t>
            </w:r>
          </w:p>
        </w:tc>
        <w:tc>
          <w:tcPr>
            <w:tcW w:w="2486" w:type="dxa"/>
          </w:tcPr>
          <w:p w:rsidR="0076629D" w:rsidRPr="004826DC" w:rsidRDefault="0076629D" w:rsidP="0076629D">
            <w:pPr>
              <w:pStyle w:val="RUPCorpo2"/>
              <w:ind w:firstLine="0"/>
              <w:jc w:val="left"/>
              <w:rPr>
                <w:rFonts w:ascii="Calibri" w:hAnsi="Calibri" w:cs="Courier New"/>
                <w:b/>
                <w:sz w:val="16"/>
                <w:szCs w:val="16"/>
              </w:rPr>
            </w:pPr>
            <w:r w:rsidRPr="004826DC">
              <w:rPr>
                <w:rFonts w:ascii="Calibri" w:hAnsi="Calibri" w:cs="Courier New"/>
                <w:b/>
                <w:sz w:val="16"/>
                <w:szCs w:val="16"/>
              </w:rPr>
              <w:t>FUNÇÃO</w:t>
            </w:r>
          </w:p>
        </w:tc>
        <w:tc>
          <w:tcPr>
            <w:tcW w:w="851" w:type="dxa"/>
          </w:tcPr>
          <w:p w:rsidR="0076629D" w:rsidRPr="004826DC" w:rsidRDefault="0076629D" w:rsidP="0076629D">
            <w:pPr>
              <w:pStyle w:val="RUPCorpo2"/>
              <w:ind w:firstLine="0"/>
              <w:jc w:val="left"/>
              <w:rPr>
                <w:rFonts w:ascii="Calibri" w:hAnsi="Calibri" w:cs="Courier New"/>
                <w:b/>
                <w:sz w:val="16"/>
                <w:szCs w:val="16"/>
              </w:rPr>
            </w:pPr>
            <w:r w:rsidRPr="004826DC">
              <w:rPr>
                <w:rFonts w:ascii="Calibri" w:hAnsi="Calibri" w:cs="Courier New"/>
                <w:b/>
                <w:sz w:val="16"/>
                <w:szCs w:val="16"/>
              </w:rPr>
              <w:t>ID FRONT</w:t>
            </w:r>
          </w:p>
        </w:tc>
        <w:tc>
          <w:tcPr>
            <w:tcW w:w="709" w:type="dxa"/>
          </w:tcPr>
          <w:p w:rsidR="0076629D" w:rsidRPr="004826DC" w:rsidRDefault="0076629D" w:rsidP="0076629D">
            <w:pPr>
              <w:pStyle w:val="RUPCorpo2"/>
              <w:ind w:firstLine="0"/>
              <w:jc w:val="left"/>
              <w:rPr>
                <w:rFonts w:ascii="Calibri" w:hAnsi="Calibri" w:cs="Courier New"/>
                <w:b/>
                <w:sz w:val="16"/>
                <w:szCs w:val="16"/>
              </w:rPr>
            </w:pPr>
            <w:r w:rsidRPr="004826DC">
              <w:rPr>
                <w:rFonts w:ascii="Calibri" w:hAnsi="Calibri" w:cs="Courier New"/>
                <w:b/>
                <w:sz w:val="16"/>
                <w:szCs w:val="16"/>
              </w:rPr>
              <w:t>ID DOC</w:t>
            </w:r>
          </w:p>
        </w:tc>
        <w:tc>
          <w:tcPr>
            <w:tcW w:w="708" w:type="dxa"/>
          </w:tcPr>
          <w:p w:rsidR="0076629D" w:rsidRPr="004826DC" w:rsidRDefault="0076629D" w:rsidP="0076629D">
            <w:pPr>
              <w:pStyle w:val="RUPCorpo2"/>
              <w:ind w:firstLine="0"/>
              <w:jc w:val="left"/>
              <w:rPr>
                <w:rFonts w:ascii="Calibri" w:hAnsi="Calibri" w:cs="Courier New"/>
                <w:b/>
                <w:sz w:val="16"/>
                <w:szCs w:val="16"/>
              </w:rPr>
            </w:pPr>
            <w:r w:rsidRPr="004826DC">
              <w:rPr>
                <w:rFonts w:ascii="Calibri" w:hAnsi="Calibri" w:cs="Courier New"/>
                <w:b/>
                <w:sz w:val="16"/>
                <w:szCs w:val="16"/>
              </w:rPr>
              <w:t>ID REQ</w:t>
            </w:r>
          </w:p>
        </w:tc>
        <w:tc>
          <w:tcPr>
            <w:tcW w:w="709" w:type="dxa"/>
          </w:tcPr>
          <w:p w:rsidR="0076629D" w:rsidRPr="004826DC" w:rsidRDefault="0076629D" w:rsidP="0076629D">
            <w:pPr>
              <w:pStyle w:val="RUPCorpo2"/>
              <w:ind w:firstLine="0"/>
              <w:jc w:val="left"/>
              <w:rPr>
                <w:rFonts w:ascii="Calibri" w:hAnsi="Calibri" w:cs="Courier New"/>
                <w:b/>
                <w:sz w:val="16"/>
                <w:szCs w:val="16"/>
              </w:rPr>
            </w:pPr>
            <w:r w:rsidRPr="004826DC">
              <w:rPr>
                <w:rFonts w:ascii="Calibri" w:hAnsi="Calibri" w:cs="Courier New"/>
                <w:b/>
                <w:sz w:val="16"/>
                <w:szCs w:val="16"/>
              </w:rPr>
              <w:t>TIPO</w:t>
            </w:r>
          </w:p>
        </w:tc>
        <w:tc>
          <w:tcPr>
            <w:tcW w:w="992" w:type="dxa"/>
          </w:tcPr>
          <w:p w:rsidR="0076629D" w:rsidRPr="004826DC" w:rsidRDefault="0076629D" w:rsidP="0076629D">
            <w:pPr>
              <w:pStyle w:val="RUPCorpo2"/>
              <w:ind w:firstLine="0"/>
              <w:jc w:val="left"/>
              <w:rPr>
                <w:rFonts w:ascii="Calibri" w:hAnsi="Calibri" w:cs="Courier New"/>
                <w:b/>
                <w:sz w:val="16"/>
                <w:szCs w:val="16"/>
              </w:rPr>
            </w:pPr>
            <w:r w:rsidRPr="004826DC">
              <w:rPr>
                <w:rFonts w:ascii="Calibri" w:hAnsi="Calibri" w:cs="Courier New"/>
                <w:b/>
                <w:sz w:val="16"/>
                <w:szCs w:val="16"/>
              </w:rPr>
              <w:t>COMPLX</w:t>
            </w:r>
          </w:p>
        </w:tc>
        <w:tc>
          <w:tcPr>
            <w:tcW w:w="567" w:type="dxa"/>
          </w:tcPr>
          <w:p w:rsidR="0076629D" w:rsidRPr="004826DC" w:rsidRDefault="0076629D" w:rsidP="0076629D">
            <w:pPr>
              <w:pStyle w:val="RUPCorpo2"/>
              <w:ind w:firstLine="0"/>
              <w:jc w:val="left"/>
              <w:rPr>
                <w:rFonts w:ascii="Calibri" w:hAnsi="Calibri" w:cs="Courier New"/>
                <w:b/>
                <w:sz w:val="16"/>
                <w:szCs w:val="16"/>
              </w:rPr>
            </w:pPr>
            <w:r w:rsidRPr="004826DC">
              <w:rPr>
                <w:rFonts w:ascii="Calibri" w:hAnsi="Calibri" w:cs="Courier New"/>
                <w:b/>
                <w:sz w:val="16"/>
                <w:szCs w:val="16"/>
              </w:rPr>
              <w:t>FP</w:t>
            </w:r>
          </w:p>
        </w:tc>
        <w:tc>
          <w:tcPr>
            <w:tcW w:w="1276" w:type="dxa"/>
            <w:gridSpan w:val="2"/>
          </w:tcPr>
          <w:p w:rsidR="0076629D" w:rsidRPr="004826DC" w:rsidRDefault="0076629D" w:rsidP="0076629D">
            <w:pPr>
              <w:pStyle w:val="RUPCorpo2"/>
              <w:ind w:firstLine="0"/>
              <w:jc w:val="left"/>
              <w:rPr>
                <w:rFonts w:ascii="Calibri" w:hAnsi="Calibri" w:cs="Courier New"/>
                <w:b/>
                <w:sz w:val="16"/>
                <w:szCs w:val="16"/>
              </w:rPr>
            </w:pPr>
            <w:r w:rsidRPr="004826DC">
              <w:rPr>
                <w:rFonts w:ascii="Calibri" w:hAnsi="Calibri" w:cs="Courier New"/>
                <w:b/>
                <w:sz w:val="16"/>
                <w:szCs w:val="16"/>
              </w:rPr>
              <w:t>INC/ALT/EXC</w:t>
            </w:r>
          </w:p>
        </w:tc>
        <w:tc>
          <w:tcPr>
            <w:tcW w:w="709" w:type="dxa"/>
          </w:tcPr>
          <w:p w:rsidR="0076629D" w:rsidRPr="004826DC" w:rsidRDefault="0076629D" w:rsidP="0076629D">
            <w:pPr>
              <w:pStyle w:val="RUPCorpo2"/>
              <w:ind w:firstLine="0"/>
              <w:jc w:val="left"/>
              <w:rPr>
                <w:rFonts w:ascii="Calibri" w:hAnsi="Calibri" w:cs="Courier New"/>
                <w:b/>
                <w:sz w:val="16"/>
                <w:szCs w:val="16"/>
              </w:rPr>
            </w:pPr>
            <w:r w:rsidRPr="004826DC">
              <w:rPr>
                <w:rFonts w:ascii="Calibri" w:hAnsi="Calibri" w:cs="Courier New"/>
                <w:b/>
                <w:sz w:val="16"/>
                <w:szCs w:val="16"/>
              </w:rPr>
              <w:t>FI</w:t>
            </w:r>
          </w:p>
        </w:tc>
        <w:tc>
          <w:tcPr>
            <w:tcW w:w="652" w:type="dxa"/>
          </w:tcPr>
          <w:p w:rsidR="0076629D" w:rsidRPr="004826DC" w:rsidRDefault="0076629D" w:rsidP="0076629D">
            <w:pPr>
              <w:pStyle w:val="RUPCorpo2"/>
              <w:ind w:firstLine="0"/>
              <w:jc w:val="left"/>
              <w:rPr>
                <w:rFonts w:ascii="Calibri" w:hAnsi="Calibri" w:cs="Courier New"/>
                <w:b/>
                <w:sz w:val="16"/>
                <w:szCs w:val="16"/>
              </w:rPr>
            </w:pPr>
            <w:r w:rsidRPr="004826DC">
              <w:rPr>
                <w:rFonts w:ascii="Calibri" w:hAnsi="Calibri" w:cs="Courier New"/>
                <w:b/>
                <w:sz w:val="16"/>
                <w:szCs w:val="16"/>
              </w:rPr>
              <w:t>EFP</w:t>
            </w:r>
          </w:p>
        </w:tc>
      </w:tr>
      <w:tr w:rsidR="0076629D" w:rsidRPr="004826DC" w:rsidTr="0076629D">
        <w:tc>
          <w:tcPr>
            <w:tcW w:w="457" w:type="dxa"/>
            <w:vMerge w:val="restart"/>
            <w:tcBorders>
              <w:right w:val="single" w:sz="4" w:space="0" w:color="auto"/>
            </w:tcBorders>
          </w:tcPr>
          <w:p w:rsidR="0076629D" w:rsidRPr="004826DC" w:rsidRDefault="0076629D" w:rsidP="0076629D">
            <w:pPr>
              <w:pStyle w:val="RUPCorpo2"/>
              <w:ind w:firstLine="0"/>
              <w:jc w:val="left"/>
              <w:rPr>
                <w:rFonts w:ascii="Calibri" w:hAnsi="Calibri" w:cs="Courier New"/>
                <w:sz w:val="16"/>
                <w:szCs w:val="16"/>
              </w:rPr>
            </w:pPr>
            <w:r w:rsidRPr="004826DC">
              <w:rPr>
                <w:rFonts w:ascii="Calibri" w:hAnsi="Calibri" w:cs="Courier New"/>
                <w:sz w:val="16"/>
                <w:szCs w:val="16"/>
              </w:rPr>
              <w:t>1</w:t>
            </w:r>
          </w:p>
        </w:tc>
        <w:tc>
          <w:tcPr>
            <w:tcW w:w="2486" w:type="dxa"/>
            <w:tcBorders>
              <w:left w:val="single" w:sz="4" w:space="0" w:color="auto"/>
            </w:tcBorders>
          </w:tcPr>
          <w:p w:rsidR="0076629D" w:rsidRPr="004826DC" w:rsidRDefault="0076629D" w:rsidP="0076629D">
            <w:pPr>
              <w:pStyle w:val="RUPCorpo2"/>
              <w:ind w:firstLine="0"/>
              <w:jc w:val="left"/>
              <w:rPr>
                <w:rFonts w:ascii="Calibri" w:hAnsi="Calibri" w:cs="Courier New"/>
                <w:sz w:val="16"/>
                <w:szCs w:val="16"/>
              </w:rPr>
            </w:pPr>
            <w:r w:rsidRPr="004826DC">
              <w:rPr>
                <w:rFonts w:ascii="Calibri" w:hAnsi="Calibri" w:cs="Courier New"/>
                <w:sz w:val="16"/>
                <w:szCs w:val="16"/>
              </w:rPr>
              <w:t>XXXXXXXXXXXXXXXXXX</w:t>
            </w:r>
          </w:p>
        </w:tc>
        <w:tc>
          <w:tcPr>
            <w:tcW w:w="851" w:type="dxa"/>
            <w:tcBorders>
              <w:bottom w:val="single" w:sz="4" w:space="0" w:color="auto"/>
              <w:right w:val="single" w:sz="4" w:space="0" w:color="auto"/>
            </w:tcBorders>
          </w:tcPr>
          <w:p w:rsidR="0076629D" w:rsidRPr="004826DC" w:rsidRDefault="0076629D" w:rsidP="0076629D">
            <w:pPr>
              <w:pStyle w:val="RUPCorpo2"/>
              <w:ind w:firstLine="0"/>
              <w:jc w:val="left"/>
              <w:rPr>
                <w:rFonts w:ascii="Calibri" w:hAnsi="Calibri" w:cs="Courier New"/>
                <w:sz w:val="16"/>
                <w:szCs w:val="16"/>
              </w:rPr>
            </w:pPr>
            <w:r w:rsidRPr="004826DC">
              <w:rPr>
                <w:rFonts w:ascii="Calibri" w:hAnsi="Calibri" w:cs="Courier New"/>
                <w:sz w:val="16"/>
                <w:szCs w:val="16"/>
              </w:rPr>
              <w:t>F0001</w:t>
            </w:r>
          </w:p>
        </w:tc>
        <w:tc>
          <w:tcPr>
            <w:tcW w:w="709" w:type="dxa"/>
            <w:tcBorders>
              <w:left w:val="single" w:sz="4" w:space="0" w:color="auto"/>
              <w:bottom w:val="single" w:sz="4" w:space="0" w:color="auto"/>
              <w:right w:val="single" w:sz="4" w:space="0" w:color="auto"/>
            </w:tcBorders>
          </w:tcPr>
          <w:p w:rsidR="0076629D" w:rsidRPr="004826DC" w:rsidRDefault="0076629D" w:rsidP="0076629D">
            <w:pPr>
              <w:pStyle w:val="RUPCorpo2"/>
              <w:ind w:firstLine="0"/>
              <w:jc w:val="left"/>
              <w:rPr>
                <w:rFonts w:ascii="Calibri" w:hAnsi="Calibri" w:cs="Courier New"/>
                <w:sz w:val="16"/>
                <w:szCs w:val="16"/>
              </w:rPr>
            </w:pPr>
            <w:r w:rsidRPr="004826DC">
              <w:rPr>
                <w:rFonts w:ascii="Calibri" w:hAnsi="Calibri" w:cs="Courier New"/>
                <w:sz w:val="16"/>
                <w:szCs w:val="16"/>
              </w:rPr>
              <w:t>D001</w:t>
            </w:r>
          </w:p>
        </w:tc>
        <w:tc>
          <w:tcPr>
            <w:tcW w:w="708" w:type="dxa"/>
            <w:tcBorders>
              <w:left w:val="single" w:sz="4" w:space="0" w:color="auto"/>
              <w:bottom w:val="single" w:sz="4" w:space="0" w:color="auto"/>
              <w:right w:val="single" w:sz="4" w:space="0" w:color="auto"/>
            </w:tcBorders>
          </w:tcPr>
          <w:p w:rsidR="0076629D" w:rsidRPr="004826DC" w:rsidRDefault="0076629D" w:rsidP="0076629D">
            <w:pPr>
              <w:pStyle w:val="RUPCorpo2"/>
              <w:ind w:firstLine="0"/>
              <w:jc w:val="left"/>
              <w:rPr>
                <w:rFonts w:ascii="Calibri" w:hAnsi="Calibri" w:cs="Courier New"/>
                <w:sz w:val="16"/>
                <w:szCs w:val="16"/>
              </w:rPr>
            </w:pPr>
            <w:r w:rsidRPr="004826DC">
              <w:rPr>
                <w:rFonts w:ascii="Calibri" w:hAnsi="Calibri" w:cs="Courier New"/>
                <w:sz w:val="16"/>
                <w:szCs w:val="16"/>
              </w:rPr>
              <w:t>R001</w:t>
            </w:r>
          </w:p>
        </w:tc>
        <w:tc>
          <w:tcPr>
            <w:tcW w:w="709" w:type="dxa"/>
            <w:tcBorders>
              <w:left w:val="single" w:sz="4" w:space="0" w:color="auto"/>
              <w:bottom w:val="single" w:sz="4" w:space="0" w:color="auto"/>
              <w:right w:val="single" w:sz="4" w:space="0" w:color="auto"/>
            </w:tcBorders>
          </w:tcPr>
          <w:p w:rsidR="0076629D" w:rsidRPr="004826DC" w:rsidRDefault="0076629D" w:rsidP="0076629D">
            <w:pPr>
              <w:pStyle w:val="RUPCorpo2"/>
              <w:ind w:firstLine="0"/>
              <w:jc w:val="left"/>
              <w:rPr>
                <w:rFonts w:ascii="Calibri" w:hAnsi="Calibri" w:cs="Courier New"/>
                <w:sz w:val="16"/>
                <w:szCs w:val="16"/>
              </w:rPr>
            </w:pPr>
            <w:r w:rsidRPr="004826DC">
              <w:rPr>
                <w:rFonts w:ascii="Calibri" w:hAnsi="Calibri" w:cs="Courier New"/>
                <w:sz w:val="16"/>
                <w:szCs w:val="16"/>
              </w:rPr>
              <w:t>ALI</w:t>
            </w:r>
          </w:p>
        </w:tc>
        <w:tc>
          <w:tcPr>
            <w:tcW w:w="992" w:type="dxa"/>
            <w:tcBorders>
              <w:left w:val="single" w:sz="4" w:space="0" w:color="auto"/>
              <w:bottom w:val="single" w:sz="4" w:space="0" w:color="auto"/>
              <w:right w:val="single" w:sz="4" w:space="0" w:color="auto"/>
            </w:tcBorders>
          </w:tcPr>
          <w:p w:rsidR="0076629D" w:rsidRPr="004826DC" w:rsidRDefault="0076629D" w:rsidP="0076629D">
            <w:pPr>
              <w:pStyle w:val="RUPCorpo2"/>
              <w:ind w:firstLine="0"/>
              <w:jc w:val="left"/>
              <w:rPr>
                <w:rFonts w:ascii="Calibri" w:hAnsi="Calibri" w:cs="Courier New"/>
                <w:sz w:val="16"/>
                <w:szCs w:val="16"/>
              </w:rPr>
            </w:pPr>
            <w:r w:rsidRPr="004826DC">
              <w:rPr>
                <w:rFonts w:ascii="Calibri" w:hAnsi="Calibri" w:cs="Courier New"/>
                <w:sz w:val="16"/>
                <w:szCs w:val="16"/>
              </w:rPr>
              <w:t>BAIXA</w:t>
            </w:r>
          </w:p>
        </w:tc>
        <w:tc>
          <w:tcPr>
            <w:tcW w:w="567" w:type="dxa"/>
            <w:tcBorders>
              <w:left w:val="single" w:sz="4" w:space="0" w:color="auto"/>
              <w:bottom w:val="single" w:sz="4" w:space="0" w:color="auto"/>
              <w:right w:val="single" w:sz="4" w:space="0" w:color="auto"/>
            </w:tcBorders>
          </w:tcPr>
          <w:p w:rsidR="0076629D" w:rsidRPr="004826DC" w:rsidRDefault="0076629D" w:rsidP="0076629D">
            <w:pPr>
              <w:pStyle w:val="RUPCorpo2"/>
              <w:ind w:firstLine="0"/>
              <w:jc w:val="left"/>
              <w:rPr>
                <w:rFonts w:ascii="Calibri" w:hAnsi="Calibri" w:cs="Courier New"/>
                <w:sz w:val="16"/>
                <w:szCs w:val="16"/>
              </w:rPr>
            </w:pPr>
            <w:r w:rsidRPr="004826DC">
              <w:rPr>
                <w:rFonts w:ascii="Calibri" w:hAnsi="Calibri" w:cs="Courier New"/>
                <w:sz w:val="16"/>
                <w:szCs w:val="16"/>
              </w:rPr>
              <w:t>7</w:t>
            </w:r>
          </w:p>
        </w:tc>
        <w:tc>
          <w:tcPr>
            <w:tcW w:w="1276" w:type="dxa"/>
            <w:gridSpan w:val="2"/>
            <w:tcBorders>
              <w:left w:val="single" w:sz="4" w:space="0" w:color="auto"/>
              <w:bottom w:val="single" w:sz="4" w:space="0" w:color="auto"/>
              <w:right w:val="single" w:sz="4" w:space="0" w:color="auto"/>
            </w:tcBorders>
          </w:tcPr>
          <w:p w:rsidR="0076629D" w:rsidRPr="004826DC" w:rsidRDefault="0076629D" w:rsidP="0076629D">
            <w:pPr>
              <w:pStyle w:val="RUPCorpo2"/>
              <w:ind w:firstLine="0"/>
              <w:jc w:val="left"/>
              <w:rPr>
                <w:rFonts w:ascii="Calibri" w:hAnsi="Calibri" w:cs="Courier New"/>
                <w:sz w:val="16"/>
                <w:szCs w:val="16"/>
              </w:rPr>
            </w:pPr>
            <w:r w:rsidRPr="004826DC">
              <w:rPr>
                <w:rFonts w:ascii="Calibri" w:hAnsi="Calibri" w:cs="Courier New"/>
                <w:sz w:val="16"/>
                <w:szCs w:val="16"/>
              </w:rPr>
              <w:t>ALT</w:t>
            </w:r>
          </w:p>
        </w:tc>
        <w:tc>
          <w:tcPr>
            <w:tcW w:w="709" w:type="dxa"/>
            <w:tcBorders>
              <w:left w:val="single" w:sz="4" w:space="0" w:color="auto"/>
              <w:bottom w:val="single" w:sz="4" w:space="0" w:color="auto"/>
            </w:tcBorders>
          </w:tcPr>
          <w:p w:rsidR="0076629D" w:rsidRPr="004826DC" w:rsidRDefault="0076629D" w:rsidP="0076629D">
            <w:pPr>
              <w:pStyle w:val="RUPCorpo2"/>
              <w:ind w:firstLine="0"/>
              <w:jc w:val="left"/>
              <w:rPr>
                <w:rFonts w:ascii="Calibri" w:hAnsi="Calibri" w:cs="Courier New"/>
                <w:sz w:val="16"/>
                <w:szCs w:val="16"/>
              </w:rPr>
            </w:pPr>
            <w:r w:rsidRPr="004826DC">
              <w:rPr>
                <w:rFonts w:ascii="Calibri" w:hAnsi="Calibri" w:cs="Courier New"/>
                <w:sz w:val="16"/>
                <w:szCs w:val="16"/>
              </w:rPr>
              <w:t>0,5</w:t>
            </w:r>
          </w:p>
        </w:tc>
        <w:tc>
          <w:tcPr>
            <w:tcW w:w="652" w:type="dxa"/>
            <w:vMerge w:val="restart"/>
          </w:tcPr>
          <w:p w:rsidR="0076629D" w:rsidRPr="004826DC" w:rsidRDefault="0076629D" w:rsidP="0076629D">
            <w:pPr>
              <w:pStyle w:val="RUPCorpo2"/>
              <w:ind w:firstLine="0"/>
              <w:jc w:val="left"/>
              <w:rPr>
                <w:rFonts w:ascii="Calibri" w:hAnsi="Calibri" w:cs="Courier New"/>
                <w:sz w:val="16"/>
                <w:szCs w:val="16"/>
              </w:rPr>
            </w:pPr>
            <w:r w:rsidRPr="004826DC">
              <w:rPr>
                <w:rFonts w:ascii="Calibri" w:hAnsi="Calibri" w:cs="Courier New"/>
                <w:sz w:val="16"/>
                <w:szCs w:val="16"/>
              </w:rPr>
              <w:t>3,5</w:t>
            </w:r>
          </w:p>
        </w:tc>
      </w:tr>
      <w:tr w:rsidR="0076629D" w:rsidRPr="004826DC" w:rsidTr="0076629D">
        <w:trPr>
          <w:trHeight w:val="2034"/>
        </w:trPr>
        <w:tc>
          <w:tcPr>
            <w:tcW w:w="457" w:type="dxa"/>
            <w:vMerge/>
            <w:tcBorders>
              <w:right w:val="single" w:sz="4" w:space="0" w:color="auto"/>
            </w:tcBorders>
          </w:tcPr>
          <w:p w:rsidR="0076629D" w:rsidRPr="004826DC" w:rsidRDefault="0076629D" w:rsidP="0076629D">
            <w:pPr>
              <w:pStyle w:val="RUPCorpo2"/>
              <w:ind w:firstLine="0"/>
              <w:jc w:val="left"/>
              <w:rPr>
                <w:rFonts w:ascii="Calibri" w:hAnsi="Calibri" w:cs="Courier New"/>
                <w:sz w:val="16"/>
                <w:szCs w:val="16"/>
              </w:rPr>
            </w:pPr>
          </w:p>
        </w:tc>
        <w:tc>
          <w:tcPr>
            <w:tcW w:w="6455" w:type="dxa"/>
            <w:gridSpan w:val="6"/>
            <w:tcBorders>
              <w:top w:val="nil"/>
              <w:left w:val="single" w:sz="4" w:space="0" w:color="auto"/>
              <w:right w:val="nil"/>
            </w:tcBorders>
          </w:tcPr>
          <w:p w:rsidR="0076629D" w:rsidRPr="004826DC" w:rsidRDefault="0076629D" w:rsidP="0076629D">
            <w:pPr>
              <w:pStyle w:val="RUPCorpo2"/>
              <w:ind w:firstLine="0"/>
              <w:rPr>
                <w:rFonts w:ascii="Calibri" w:hAnsi="Calibri" w:cs="Courier New"/>
                <w:sz w:val="16"/>
                <w:szCs w:val="1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6"/>
              <w:gridCol w:w="851"/>
              <w:gridCol w:w="709"/>
              <w:gridCol w:w="708"/>
              <w:gridCol w:w="709"/>
              <w:gridCol w:w="733"/>
            </w:tblGrid>
            <w:tr w:rsidR="0076629D" w:rsidRPr="004826DC" w:rsidTr="0076629D">
              <w:tc>
                <w:tcPr>
                  <w:tcW w:w="1806" w:type="dxa"/>
                </w:tcPr>
                <w:p w:rsidR="0076629D" w:rsidRPr="004826DC" w:rsidRDefault="0076629D" w:rsidP="0076629D">
                  <w:pPr>
                    <w:pStyle w:val="RUPCorpo2"/>
                    <w:ind w:firstLine="0"/>
                    <w:rPr>
                      <w:rFonts w:ascii="Calibri" w:hAnsi="Calibri" w:cs="Courier New"/>
                      <w:b/>
                      <w:sz w:val="16"/>
                      <w:szCs w:val="16"/>
                    </w:rPr>
                  </w:pPr>
                  <w:r w:rsidRPr="004826DC">
                    <w:rPr>
                      <w:rFonts w:ascii="Calibri" w:hAnsi="Calibri" w:cs="Courier New"/>
                      <w:b/>
                      <w:sz w:val="16"/>
                      <w:szCs w:val="16"/>
                    </w:rPr>
                    <w:t>ELEMENTO</w:t>
                  </w:r>
                </w:p>
              </w:tc>
              <w:tc>
                <w:tcPr>
                  <w:tcW w:w="851" w:type="dxa"/>
                </w:tcPr>
                <w:p w:rsidR="0076629D" w:rsidRPr="004826DC" w:rsidRDefault="0076629D" w:rsidP="0076629D">
                  <w:pPr>
                    <w:pStyle w:val="RUPCorpo2"/>
                    <w:ind w:firstLine="0"/>
                    <w:jc w:val="center"/>
                    <w:rPr>
                      <w:rFonts w:ascii="Calibri" w:hAnsi="Calibri" w:cs="Courier New"/>
                      <w:b/>
                      <w:sz w:val="16"/>
                      <w:szCs w:val="16"/>
                    </w:rPr>
                  </w:pPr>
                  <w:r w:rsidRPr="004826DC">
                    <w:rPr>
                      <w:rFonts w:ascii="Calibri" w:hAnsi="Calibri" w:cs="Courier New"/>
                      <w:b/>
                      <w:sz w:val="16"/>
                      <w:szCs w:val="16"/>
                    </w:rPr>
                    <w:t>TIPO</w:t>
                  </w:r>
                </w:p>
              </w:tc>
              <w:tc>
                <w:tcPr>
                  <w:tcW w:w="709" w:type="dxa"/>
                </w:tcPr>
                <w:p w:rsidR="0076629D" w:rsidRPr="004826DC" w:rsidRDefault="0076629D" w:rsidP="0076629D">
                  <w:pPr>
                    <w:pStyle w:val="RUPCorpo2"/>
                    <w:ind w:firstLine="0"/>
                    <w:jc w:val="center"/>
                    <w:rPr>
                      <w:rFonts w:ascii="Calibri" w:hAnsi="Calibri" w:cs="Courier New"/>
                      <w:b/>
                      <w:sz w:val="16"/>
                      <w:szCs w:val="16"/>
                    </w:rPr>
                  </w:pPr>
                  <w:r w:rsidRPr="004826DC">
                    <w:rPr>
                      <w:rFonts w:ascii="Calibri" w:hAnsi="Calibri" w:cs="Courier New"/>
                      <w:b/>
                      <w:sz w:val="16"/>
                      <w:szCs w:val="16"/>
                    </w:rPr>
                    <w:t>ORIG</w:t>
                  </w:r>
                </w:p>
              </w:tc>
              <w:tc>
                <w:tcPr>
                  <w:tcW w:w="708" w:type="dxa"/>
                </w:tcPr>
                <w:p w:rsidR="0076629D" w:rsidRPr="004826DC" w:rsidRDefault="0076629D" w:rsidP="0076629D">
                  <w:pPr>
                    <w:pStyle w:val="RUPCorpo2"/>
                    <w:ind w:firstLine="0"/>
                    <w:jc w:val="center"/>
                    <w:rPr>
                      <w:rFonts w:ascii="Calibri" w:hAnsi="Calibri" w:cs="Courier New"/>
                      <w:b/>
                      <w:sz w:val="16"/>
                      <w:szCs w:val="16"/>
                    </w:rPr>
                  </w:pPr>
                  <w:r w:rsidRPr="004826DC">
                    <w:rPr>
                      <w:rFonts w:ascii="Calibri" w:hAnsi="Calibri" w:cs="Courier New"/>
                      <w:b/>
                      <w:sz w:val="16"/>
                      <w:szCs w:val="16"/>
                    </w:rPr>
                    <w:t>INC</w:t>
                  </w:r>
                </w:p>
              </w:tc>
              <w:tc>
                <w:tcPr>
                  <w:tcW w:w="709" w:type="dxa"/>
                </w:tcPr>
                <w:p w:rsidR="0076629D" w:rsidRPr="004826DC" w:rsidRDefault="0076629D" w:rsidP="0076629D">
                  <w:pPr>
                    <w:pStyle w:val="RUPCorpo2"/>
                    <w:ind w:firstLine="0"/>
                    <w:jc w:val="center"/>
                    <w:rPr>
                      <w:rFonts w:ascii="Calibri" w:hAnsi="Calibri" w:cs="Courier New"/>
                      <w:b/>
                      <w:sz w:val="16"/>
                      <w:szCs w:val="16"/>
                    </w:rPr>
                  </w:pPr>
                  <w:r w:rsidRPr="004826DC">
                    <w:rPr>
                      <w:rFonts w:ascii="Calibri" w:hAnsi="Calibri" w:cs="Courier New"/>
                      <w:b/>
                      <w:sz w:val="16"/>
                      <w:szCs w:val="16"/>
                    </w:rPr>
                    <w:t>ALT</w:t>
                  </w:r>
                </w:p>
              </w:tc>
              <w:tc>
                <w:tcPr>
                  <w:tcW w:w="733" w:type="dxa"/>
                </w:tcPr>
                <w:p w:rsidR="0076629D" w:rsidRPr="004826DC" w:rsidRDefault="0076629D" w:rsidP="0076629D">
                  <w:pPr>
                    <w:pStyle w:val="RUPCorpo2"/>
                    <w:ind w:firstLine="0"/>
                    <w:jc w:val="center"/>
                    <w:rPr>
                      <w:rFonts w:ascii="Calibri" w:hAnsi="Calibri" w:cs="Courier New"/>
                      <w:b/>
                      <w:sz w:val="16"/>
                      <w:szCs w:val="16"/>
                    </w:rPr>
                  </w:pPr>
                  <w:r w:rsidRPr="004826DC">
                    <w:rPr>
                      <w:rFonts w:ascii="Calibri" w:hAnsi="Calibri" w:cs="Courier New"/>
                      <w:b/>
                      <w:sz w:val="16"/>
                      <w:szCs w:val="16"/>
                    </w:rPr>
                    <w:t>EXC</w:t>
                  </w:r>
                </w:p>
              </w:tc>
            </w:tr>
            <w:tr w:rsidR="0076629D" w:rsidRPr="004826DC" w:rsidTr="0076629D">
              <w:tc>
                <w:tcPr>
                  <w:tcW w:w="1806" w:type="dxa"/>
                </w:tcPr>
                <w:p w:rsidR="0076629D" w:rsidRPr="004826DC" w:rsidRDefault="0076629D" w:rsidP="0076629D">
                  <w:pPr>
                    <w:pStyle w:val="RUPCorpo2"/>
                    <w:ind w:firstLine="0"/>
                    <w:rPr>
                      <w:rFonts w:ascii="Calibri" w:hAnsi="Calibri" w:cs="Courier New"/>
                      <w:sz w:val="16"/>
                      <w:szCs w:val="16"/>
                    </w:rPr>
                  </w:pPr>
                  <w:r w:rsidRPr="004826DC">
                    <w:rPr>
                      <w:rFonts w:ascii="Calibri" w:hAnsi="Calibri" w:cs="Courier New"/>
                      <w:sz w:val="16"/>
                      <w:szCs w:val="16"/>
                    </w:rPr>
                    <w:t>XXXXXXXXXXXX</w:t>
                  </w:r>
                </w:p>
              </w:tc>
              <w:tc>
                <w:tcPr>
                  <w:tcW w:w="851" w:type="dxa"/>
                </w:tcPr>
                <w:p w:rsidR="0076629D" w:rsidRPr="004826DC" w:rsidRDefault="0076629D" w:rsidP="0076629D">
                  <w:pPr>
                    <w:pStyle w:val="RUPCorpo2"/>
                    <w:ind w:firstLine="0"/>
                    <w:jc w:val="center"/>
                    <w:rPr>
                      <w:rFonts w:ascii="Calibri" w:hAnsi="Calibri" w:cs="Courier New"/>
                      <w:sz w:val="16"/>
                      <w:szCs w:val="16"/>
                    </w:rPr>
                  </w:pPr>
                  <w:r w:rsidRPr="004826DC">
                    <w:rPr>
                      <w:rFonts w:ascii="Calibri" w:hAnsi="Calibri" w:cs="Courier New"/>
                      <w:sz w:val="16"/>
                      <w:szCs w:val="16"/>
                    </w:rPr>
                    <w:t>TR</w:t>
                  </w:r>
                </w:p>
              </w:tc>
              <w:tc>
                <w:tcPr>
                  <w:tcW w:w="709" w:type="dxa"/>
                </w:tcPr>
                <w:p w:rsidR="0076629D" w:rsidRPr="004826DC" w:rsidRDefault="0076629D" w:rsidP="0076629D">
                  <w:pPr>
                    <w:pStyle w:val="RUPCorpo2"/>
                    <w:ind w:firstLine="0"/>
                    <w:jc w:val="center"/>
                    <w:rPr>
                      <w:rFonts w:ascii="Calibri" w:hAnsi="Calibri" w:cs="Courier New"/>
                      <w:sz w:val="16"/>
                      <w:szCs w:val="16"/>
                    </w:rPr>
                  </w:pPr>
                  <w:r w:rsidRPr="004826DC">
                    <w:rPr>
                      <w:rFonts w:ascii="Calibri" w:hAnsi="Calibri" w:cs="Courier New"/>
                      <w:sz w:val="16"/>
                      <w:szCs w:val="16"/>
                    </w:rPr>
                    <w:t>X</w:t>
                  </w:r>
                </w:p>
              </w:tc>
              <w:tc>
                <w:tcPr>
                  <w:tcW w:w="708" w:type="dxa"/>
                </w:tcPr>
                <w:p w:rsidR="0076629D" w:rsidRPr="004826DC" w:rsidRDefault="0076629D" w:rsidP="0076629D">
                  <w:pPr>
                    <w:pStyle w:val="RUPCorpo2"/>
                    <w:ind w:firstLine="0"/>
                    <w:jc w:val="center"/>
                    <w:rPr>
                      <w:rFonts w:ascii="Calibri" w:hAnsi="Calibri" w:cs="Courier New"/>
                      <w:sz w:val="16"/>
                      <w:szCs w:val="16"/>
                    </w:rPr>
                  </w:pPr>
                </w:p>
              </w:tc>
              <w:tc>
                <w:tcPr>
                  <w:tcW w:w="709" w:type="dxa"/>
                </w:tcPr>
                <w:p w:rsidR="0076629D" w:rsidRPr="004826DC" w:rsidRDefault="0076629D" w:rsidP="0076629D">
                  <w:pPr>
                    <w:pStyle w:val="RUPCorpo2"/>
                    <w:ind w:firstLine="0"/>
                    <w:jc w:val="center"/>
                    <w:rPr>
                      <w:rFonts w:ascii="Calibri" w:hAnsi="Calibri" w:cs="Courier New"/>
                      <w:sz w:val="16"/>
                      <w:szCs w:val="16"/>
                    </w:rPr>
                  </w:pPr>
                </w:p>
              </w:tc>
              <w:tc>
                <w:tcPr>
                  <w:tcW w:w="733" w:type="dxa"/>
                </w:tcPr>
                <w:p w:rsidR="0076629D" w:rsidRPr="004826DC" w:rsidRDefault="0076629D" w:rsidP="0076629D">
                  <w:pPr>
                    <w:pStyle w:val="RUPCorpo2"/>
                    <w:ind w:firstLine="0"/>
                    <w:jc w:val="center"/>
                    <w:rPr>
                      <w:rFonts w:ascii="Calibri" w:hAnsi="Calibri" w:cs="Courier New"/>
                      <w:sz w:val="16"/>
                      <w:szCs w:val="16"/>
                    </w:rPr>
                  </w:pPr>
                </w:p>
              </w:tc>
            </w:tr>
            <w:tr w:rsidR="0076629D" w:rsidRPr="004826DC" w:rsidTr="0076629D">
              <w:tc>
                <w:tcPr>
                  <w:tcW w:w="1806" w:type="dxa"/>
                </w:tcPr>
                <w:p w:rsidR="0076629D" w:rsidRPr="004826DC" w:rsidRDefault="0076629D" w:rsidP="0076629D">
                  <w:pPr>
                    <w:pStyle w:val="RUPCorpo2"/>
                    <w:ind w:firstLine="0"/>
                    <w:rPr>
                      <w:rFonts w:ascii="Calibri" w:hAnsi="Calibri" w:cs="Courier New"/>
                      <w:sz w:val="16"/>
                      <w:szCs w:val="16"/>
                    </w:rPr>
                  </w:pPr>
                  <w:r w:rsidRPr="004826DC">
                    <w:rPr>
                      <w:rFonts w:ascii="Calibri" w:hAnsi="Calibri" w:cs="Courier New"/>
                      <w:sz w:val="16"/>
                      <w:szCs w:val="16"/>
                    </w:rPr>
                    <w:t>YYYYYYYYYYYY</w:t>
                  </w:r>
                </w:p>
              </w:tc>
              <w:tc>
                <w:tcPr>
                  <w:tcW w:w="851" w:type="dxa"/>
                </w:tcPr>
                <w:p w:rsidR="0076629D" w:rsidRPr="004826DC" w:rsidRDefault="0076629D" w:rsidP="0076629D">
                  <w:pPr>
                    <w:pStyle w:val="RUPCorpo2"/>
                    <w:ind w:firstLine="0"/>
                    <w:jc w:val="center"/>
                    <w:rPr>
                      <w:rFonts w:ascii="Calibri" w:hAnsi="Calibri" w:cs="Courier New"/>
                      <w:sz w:val="16"/>
                      <w:szCs w:val="16"/>
                    </w:rPr>
                  </w:pPr>
                  <w:r w:rsidRPr="004826DC">
                    <w:rPr>
                      <w:rFonts w:ascii="Calibri" w:hAnsi="Calibri" w:cs="Courier New"/>
                      <w:sz w:val="16"/>
                      <w:szCs w:val="16"/>
                    </w:rPr>
                    <w:t>TD</w:t>
                  </w:r>
                </w:p>
              </w:tc>
              <w:tc>
                <w:tcPr>
                  <w:tcW w:w="709" w:type="dxa"/>
                </w:tcPr>
                <w:p w:rsidR="0076629D" w:rsidRPr="004826DC" w:rsidRDefault="0076629D" w:rsidP="0076629D">
                  <w:pPr>
                    <w:pStyle w:val="RUPCorpo2"/>
                    <w:ind w:firstLine="0"/>
                    <w:jc w:val="center"/>
                    <w:rPr>
                      <w:rFonts w:ascii="Calibri" w:hAnsi="Calibri" w:cs="Courier New"/>
                      <w:sz w:val="16"/>
                      <w:szCs w:val="16"/>
                    </w:rPr>
                  </w:pPr>
                  <w:r w:rsidRPr="004826DC">
                    <w:rPr>
                      <w:rFonts w:ascii="Calibri" w:hAnsi="Calibri" w:cs="Courier New"/>
                      <w:sz w:val="16"/>
                      <w:szCs w:val="16"/>
                    </w:rPr>
                    <w:t>X</w:t>
                  </w:r>
                </w:p>
              </w:tc>
              <w:tc>
                <w:tcPr>
                  <w:tcW w:w="708" w:type="dxa"/>
                </w:tcPr>
                <w:p w:rsidR="0076629D" w:rsidRPr="004826DC" w:rsidRDefault="0076629D" w:rsidP="0076629D">
                  <w:pPr>
                    <w:pStyle w:val="RUPCorpo2"/>
                    <w:ind w:firstLine="0"/>
                    <w:jc w:val="center"/>
                    <w:rPr>
                      <w:rFonts w:ascii="Calibri" w:hAnsi="Calibri" w:cs="Courier New"/>
                      <w:sz w:val="16"/>
                      <w:szCs w:val="16"/>
                    </w:rPr>
                  </w:pPr>
                </w:p>
              </w:tc>
              <w:tc>
                <w:tcPr>
                  <w:tcW w:w="709" w:type="dxa"/>
                </w:tcPr>
                <w:p w:rsidR="0076629D" w:rsidRPr="004826DC" w:rsidRDefault="0076629D" w:rsidP="0076629D">
                  <w:pPr>
                    <w:pStyle w:val="RUPCorpo2"/>
                    <w:ind w:firstLine="0"/>
                    <w:jc w:val="center"/>
                    <w:rPr>
                      <w:rFonts w:ascii="Calibri" w:hAnsi="Calibri" w:cs="Courier New"/>
                      <w:sz w:val="16"/>
                      <w:szCs w:val="16"/>
                    </w:rPr>
                  </w:pPr>
                </w:p>
              </w:tc>
              <w:tc>
                <w:tcPr>
                  <w:tcW w:w="733" w:type="dxa"/>
                </w:tcPr>
                <w:p w:rsidR="0076629D" w:rsidRPr="004826DC" w:rsidRDefault="0076629D" w:rsidP="0076629D">
                  <w:pPr>
                    <w:pStyle w:val="RUPCorpo2"/>
                    <w:ind w:firstLine="0"/>
                    <w:jc w:val="center"/>
                    <w:rPr>
                      <w:rFonts w:ascii="Calibri" w:hAnsi="Calibri" w:cs="Courier New"/>
                      <w:sz w:val="16"/>
                      <w:szCs w:val="16"/>
                    </w:rPr>
                  </w:pPr>
                </w:p>
              </w:tc>
            </w:tr>
            <w:tr w:rsidR="0076629D" w:rsidRPr="004826DC" w:rsidTr="0076629D">
              <w:tc>
                <w:tcPr>
                  <w:tcW w:w="1806" w:type="dxa"/>
                </w:tcPr>
                <w:p w:rsidR="0076629D" w:rsidRPr="004826DC" w:rsidRDefault="0076629D" w:rsidP="0076629D">
                  <w:pPr>
                    <w:pStyle w:val="RUPCorpo2"/>
                    <w:ind w:firstLine="0"/>
                    <w:rPr>
                      <w:rFonts w:ascii="Calibri" w:hAnsi="Calibri" w:cs="Courier New"/>
                      <w:sz w:val="16"/>
                      <w:szCs w:val="16"/>
                    </w:rPr>
                  </w:pPr>
                  <w:r w:rsidRPr="004826DC">
                    <w:rPr>
                      <w:rFonts w:ascii="Calibri" w:hAnsi="Calibri" w:cs="Courier New"/>
                      <w:sz w:val="16"/>
                      <w:szCs w:val="16"/>
                    </w:rPr>
                    <w:t>ZZZZZZZZZZZZ</w:t>
                  </w:r>
                </w:p>
              </w:tc>
              <w:tc>
                <w:tcPr>
                  <w:tcW w:w="851" w:type="dxa"/>
                </w:tcPr>
                <w:p w:rsidR="0076629D" w:rsidRPr="004826DC" w:rsidRDefault="0076629D" w:rsidP="0076629D">
                  <w:pPr>
                    <w:pStyle w:val="RUPCorpo2"/>
                    <w:ind w:firstLine="0"/>
                    <w:jc w:val="center"/>
                    <w:rPr>
                      <w:rFonts w:ascii="Calibri" w:hAnsi="Calibri" w:cs="Courier New"/>
                      <w:sz w:val="16"/>
                      <w:szCs w:val="16"/>
                    </w:rPr>
                  </w:pPr>
                  <w:r w:rsidRPr="004826DC">
                    <w:rPr>
                      <w:rFonts w:ascii="Calibri" w:hAnsi="Calibri" w:cs="Courier New"/>
                      <w:sz w:val="16"/>
                      <w:szCs w:val="16"/>
                    </w:rPr>
                    <w:t>TD</w:t>
                  </w:r>
                </w:p>
              </w:tc>
              <w:tc>
                <w:tcPr>
                  <w:tcW w:w="709" w:type="dxa"/>
                </w:tcPr>
                <w:p w:rsidR="0076629D" w:rsidRPr="004826DC" w:rsidRDefault="0076629D" w:rsidP="0076629D">
                  <w:pPr>
                    <w:pStyle w:val="RUPCorpo2"/>
                    <w:ind w:firstLine="0"/>
                    <w:jc w:val="center"/>
                    <w:rPr>
                      <w:rFonts w:ascii="Calibri" w:hAnsi="Calibri" w:cs="Courier New"/>
                      <w:sz w:val="16"/>
                      <w:szCs w:val="16"/>
                    </w:rPr>
                  </w:pPr>
                  <w:r w:rsidRPr="004826DC">
                    <w:rPr>
                      <w:rFonts w:ascii="Calibri" w:hAnsi="Calibri" w:cs="Courier New"/>
                      <w:sz w:val="16"/>
                      <w:szCs w:val="16"/>
                    </w:rPr>
                    <w:t>X</w:t>
                  </w:r>
                </w:p>
              </w:tc>
              <w:tc>
                <w:tcPr>
                  <w:tcW w:w="708" w:type="dxa"/>
                </w:tcPr>
                <w:p w:rsidR="0076629D" w:rsidRPr="004826DC" w:rsidRDefault="0076629D" w:rsidP="0076629D">
                  <w:pPr>
                    <w:pStyle w:val="RUPCorpo2"/>
                    <w:ind w:firstLine="0"/>
                    <w:jc w:val="center"/>
                    <w:rPr>
                      <w:rFonts w:ascii="Calibri" w:hAnsi="Calibri" w:cs="Courier New"/>
                      <w:sz w:val="16"/>
                      <w:szCs w:val="16"/>
                    </w:rPr>
                  </w:pPr>
                </w:p>
              </w:tc>
              <w:tc>
                <w:tcPr>
                  <w:tcW w:w="709" w:type="dxa"/>
                </w:tcPr>
                <w:p w:rsidR="0076629D" w:rsidRPr="004826DC" w:rsidRDefault="0076629D" w:rsidP="0076629D">
                  <w:pPr>
                    <w:pStyle w:val="RUPCorpo2"/>
                    <w:ind w:firstLine="0"/>
                    <w:jc w:val="center"/>
                    <w:rPr>
                      <w:rFonts w:ascii="Calibri" w:hAnsi="Calibri" w:cs="Courier New"/>
                      <w:sz w:val="16"/>
                      <w:szCs w:val="16"/>
                    </w:rPr>
                  </w:pPr>
                </w:p>
              </w:tc>
              <w:tc>
                <w:tcPr>
                  <w:tcW w:w="733" w:type="dxa"/>
                </w:tcPr>
                <w:p w:rsidR="0076629D" w:rsidRPr="004826DC" w:rsidRDefault="0076629D" w:rsidP="0076629D">
                  <w:pPr>
                    <w:pStyle w:val="RUPCorpo2"/>
                    <w:ind w:firstLine="0"/>
                    <w:jc w:val="center"/>
                    <w:rPr>
                      <w:rFonts w:ascii="Calibri" w:hAnsi="Calibri" w:cs="Courier New"/>
                      <w:sz w:val="16"/>
                      <w:szCs w:val="16"/>
                    </w:rPr>
                  </w:pPr>
                </w:p>
              </w:tc>
            </w:tr>
            <w:tr w:rsidR="0076629D" w:rsidRPr="004826DC" w:rsidTr="0076629D">
              <w:tc>
                <w:tcPr>
                  <w:tcW w:w="1806" w:type="dxa"/>
                </w:tcPr>
                <w:p w:rsidR="0076629D" w:rsidRPr="004826DC" w:rsidRDefault="0076629D" w:rsidP="0076629D">
                  <w:pPr>
                    <w:pStyle w:val="RUPCorpo2"/>
                    <w:ind w:firstLine="0"/>
                    <w:rPr>
                      <w:rFonts w:ascii="Calibri" w:hAnsi="Calibri" w:cs="Courier New"/>
                      <w:sz w:val="16"/>
                      <w:szCs w:val="16"/>
                    </w:rPr>
                  </w:pPr>
                  <w:r w:rsidRPr="004826DC">
                    <w:rPr>
                      <w:rFonts w:ascii="Calibri" w:hAnsi="Calibri" w:cs="Courier New"/>
                      <w:sz w:val="16"/>
                      <w:szCs w:val="16"/>
                    </w:rPr>
                    <w:t>WWWWWWWWWWWW</w:t>
                  </w:r>
                </w:p>
              </w:tc>
              <w:tc>
                <w:tcPr>
                  <w:tcW w:w="851" w:type="dxa"/>
                </w:tcPr>
                <w:p w:rsidR="0076629D" w:rsidRPr="004826DC" w:rsidRDefault="0076629D" w:rsidP="0076629D">
                  <w:pPr>
                    <w:pStyle w:val="RUPCorpo2"/>
                    <w:ind w:firstLine="0"/>
                    <w:jc w:val="center"/>
                    <w:rPr>
                      <w:rFonts w:ascii="Calibri" w:hAnsi="Calibri" w:cs="Courier New"/>
                      <w:sz w:val="16"/>
                      <w:szCs w:val="16"/>
                    </w:rPr>
                  </w:pPr>
                  <w:r w:rsidRPr="004826DC">
                    <w:rPr>
                      <w:rFonts w:ascii="Calibri" w:hAnsi="Calibri" w:cs="Courier New"/>
                      <w:sz w:val="16"/>
                      <w:szCs w:val="16"/>
                    </w:rPr>
                    <w:t>TD</w:t>
                  </w:r>
                </w:p>
              </w:tc>
              <w:tc>
                <w:tcPr>
                  <w:tcW w:w="709" w:type="dxa"/>
                </w:tcPr>
                <w:p w:rsidR="0076629D" w:rsidRPr="004826DC" w:rsidRDefault="0076629D" w:rsidP="0076629D">
                  <w:pPr>
                    <w:pStyle w:val="RUPCorpo2"/>
                    <w:ind w:firstLine="0"/>
                    <w:jc w:val="center"/>
                    <w:rPr>
                      <w:rFonts w:ascii="Calibri" w:hAnsi="Calibri" w:cs="Courier New"/>
                      <w:sz w:val="16"/>
                      <w:szCs w:val="16"/>
                    </w:rPr>
                  </w:pPr>
                </w:p>
              </w:tc>
              <w:tc>
                <w:tcPr>
                  <w:tcW w:w="708" w:type="dxa"/>
                </w:tcPr>
                <w:p w:rsidR="0076629D" w:rsidRPr="004826DC" w:rsidRDefault="0076629D" w:rsidP="0076629D">
                  <w:pPr>
                    <w:pStyle w:val="RUPCorpo2"/>
                    <w:ind w:firstLine="0"/>
                    <w:jc w:val="center"/>
                    <w:rPr>
                      <w:rFonts w:ascii="Calibri" w:hAnsi="Calibri" w:cs="Courier New"/>
                      <w:sz w:val="16"/>
                      <w:szCs w:val="16"/>
                    </w:rPr>
                  </w:pPr>
                  <w:r w:rsidRPr="004826DC">
                    <w:rPr>
                      <w:rFonts w:ascii="Calibri" w:hAnsi="Calibri" w:cs="Courier New"/>
                      <w:sz w:val="16"/>
                      <w:szCs w:val="16"/>
                    </w:rPr>
                    <w:t>X</w:t>
                  </w:r>
                </w:p>
              </w:tc>
              <w:tc>
                <w:tcPr>
                  <w:tcW w:w="709" w:type="dxa"/>
                </w:tcPr>
                <w:p w:rsidR="0076629D" w:rsidRPr="004826DC" w:rsidRDefault="0076629D" w:rsidP="0076629D">
                  <w:pPr>
                    <w:pStyle w:val="RUPCorpo2"/>
                    <w:ind w:firstLine="0"/>
                    <w:jc w:val="center"/>
                    <w:rPr>
                      <w:rFonts w:ascii="Calibri" w:hAnsi="Calibri" w:cs="Courier New"/>
                      <w:sz w:val="16"/>
                      <w:szCs w:val="16"/>
                    </w:rPr>
                  </w:pPr>
                </w:p>
              </w:tc>
              <w:tc>
                <w:tcPr>
                  <w:tcW w:w="733" w:type="dxa"/>
                </w:tcPr>
                <w:p w:rsidR="0076629D" w:rsidRPr="004826DC" w:rsidRDefault="0076629D" w:rsidP="0076629D">
                  <w:pPr>
                    <w:pStyle w:val="RUPCorpo2"/>
                    <w:ind w:firstLine="0"/>
                    <w:jc w:val="center"/>
                    <w:rPr>
                      <w:rFonts w:ascii="Calibri" w:hAnsi="Calibri" w:cs="Courier New"/>
                      <w:sz w:val="16"/>
                      <w:szCs w:val="16"/>
                    </w:rPr>
                  </w:pPr>
                </w:p>
              </w:tc>
            </w:tr>
          </w:tbl>
          <w:p w:rsidR="0076629D" w:rsidRPr="004826DC" w:rsidRDefault="0076629D" w:rsidP="0076629D">
            <w:pPr>
              <w:pStyle w:val="RUPCorpo2"/>
              <w:ind w:firstLine="0"/>
              <w:rPr>
                <w:rFonts w:ascii="Calibri" w:hAnsi="Calibri" w:cs="Courier New"/>
                <w:sz w:val="16"/>
                <w:szCs w:val="16"/>
              </w:rPr>
            </w:pPr>
          </w:p>
        </w:tc>
        <w:tc>
          <w:tcPr>
            <w:tcW w:w="2552" w:type="dxa"/>
            <w:gridSpan w:val="4"/>
            <w:tcBorders>
              <w:top w:val="nil"/>
              <w:left w:val="nil"/>
            </w:tcBorders>
            <w:vAlign w:val="center"/>
          </w:tcPr>
          <w:p w:rsidR="0076629D" w:rsidRPr="004826DC" w:rsidRDefault="0076629D" w:rsidP="0076629D">
            <w:pPr>
              <w:pStyle w:val="RUPCorpo2"/>
              <w:ind w:firstLine="0"/>
              <w:jc w:val="center"/>
              <w:rPr>
                <w:rFonts w:ascii="Calibri" w:hAnsi="Calibri" w:cs="Courier New"/>
                <w:sz w:val="16"/>
                <w:szCs w:val="16"/>
              </w:rPr>
            </w:pPr>
          </w:p>
          <w:p w:rsidR="0076629D" w:rsidRPr="004826DC" w:rsidRDefault="0076629D" w:rsidP="0076629D">
            <w:pPr>
              <w:pStyle w:val="RUPCorpo2"/>
              <w:ind w:firstLine="0"/>
              <w:jc w:val="center"/>
              <w:rPr>
                <w:rFonts w:ascii="Calibri" w:hAnsi="Calibri" w:cs="Courier New"/>
                <w:sz w:val="16"/>
                <w:szCs w:val="16"/>
              </w:rPr>
            </w:pPr>
          </w:p>
          <w:p w:rsidR="0076629D" w:rsidRPr="004826DC" w:rsidRDefault="0076629D" w:rsidP="0076629D">
            <w:pPr>
              <w:pStyle w:val="RUPCorpo2"/>
              <w:ind w:firstLine="0"/>
              <w:jc w:val="center"/>
              <w:rPr>
                <w:rFonts w:ascii="Calibri" w:hAnsi="Calibri" w:cs="Courier New"/>
                <w:sz w:val="16"/>
                <w:szCs w:val="16"/>
              </w:rPr>
            </w:pPr>
          </w:p>
          <w:p w:rsidR="0076629D" w:rsidRPr="004826DC" w:rsidRDefault="0076629D" w:rsidP="0076629D">
            <w:pPr>
              <w:pStyle w:val="RUPCorpo2"/>
              <w:ind w:firstLine="0"/>
              <w:jc w:val="center"/>
              <w:rPr>
                <w:rFonts w:ascii="Calibri" w:hAnsi="Calibri" w:cs="Courier New"/>
                <w:sz w:val="16"/>
                <w:szCs w:val="16"/>
              </w:rPr>
            </w:pPr>
          </w:p>
          <w:p w:rsidR="0076629D" w:rsidRPr="004826DC" w:rsidRDefault="0076629D" w:rsidP="0076629D">
            <w:pPr>
              <w:pStyle w:val="RUPCorpo2"/>
              <w:ind w:firstLine="0"/>
              <w:jc w:val="center"/>
              <w:rPr>
                <w:rFonts w:ascii="Calibri" w:hAnsi="Calibri" w:cs="Courier New"/>
                <w:sz w:val="16"/>
                <w:szCs w:val="16"/>
              </w:rPr>
            </w:pPr>
          </w:p>
          <w:p w:rsidR="0076629D" w:rsidRPr="004826DC" w:rsidRDefault="0076629D" w:rsidP="0076629D">
            <w:pPr>
              <w:pStyle w:val="RUPCorpo2"/>
              <w:ind w:firstLine="0"/>
              <w:jc w:val="center"/>
              <w:rPr>
                <w:rFonts w:ascii="Calibri" w:hAnsi="Calibri" w:cs="Courier New"/>
                <w:sz w:val="16"/>
                <w:szCs w:val="16"/>
              </w:rPr>
            </w:pPr>
          </w:p>
          <w:p w:rsidR="0076629D" w:rsidRPr="004826DC" w:rsidRDefault="0076629D" w:rsidP="0076629D">
            <w:pPr>
              <w:pStyle w:val="RUPCorpo2"/>
              <w:ind w:firstLine="0"/>
              <w:jc w:val="center"/>
              <w:rPr>
                <w:rFonts w:ascii="Calibri" w:hAnsi="Calibri" w:cs="Courier New"/>
                <w:sz w:val="16"/>
                <w:szCs w:val="16"/>
              </w:rPr>
            </w:pPr>
          </w:p>
        </w:tc>
        <w:tc>
          <w:tcPr>
            <w:tcW w:w="652" w:type="dxa"/>
            <w:vMerge/>
          </w:tcPr>
          <w:p w:rsidR="0076629D" w:rsidRPr="004826DC" w:rsidRDefault="0076629D" w:rsidP="0076629D">
            <w:pPr>
              <w:pStyle w:val="RUPCorpo2"/>
              <w:ind w:firstLine="0"/>
              <w:jc w:val="left"/>
              <w:rPr>
                <w:rFonts w:ascii="Calibri" w:hAnsi="Calibri" w:cs="Courier New"/>
                <w:sz w:val="16"/>
                <w:szCs w:val="16"/>
              </w:rPr>
            </w:pPr>
          </w:p>
        </w:tc>
      </w:tr>
      <w:tr w:rsidR="0076629D" w:rsidRPr="004826DC" w:rsidTr="0076629D">
        <w:tc>
          <w:tcPr>
            <w:tcW w:w="457" w:type="dxa"/>
            <w:vMerge w:val="restart"/>
          </w:tcPr>
          <w:p w:rsidR="0076629D" w:rsidRPr="004826DC" w:rsidRDefault="0076629D" w:rsidP="0076629D">
            <w:pPr>
              <w:pStyle w:val="RUPCorpo2"/>
              <w:ind w:firstLine="0"/>
              <w:jc w:val="left"/>
              <w:rPr>
                <w:rFonts w:ascii="Calibri" w:hAnsi="Calibri" w:cs="Courier New"/>
                <w:sz w:val="16"/>
                <w:szCs w:val="16"/>
              </w:rPr>
            </w:pPr>
            <w:r w:rsidRPr="004826DC">
              <w:rPr>
                <w:rFonts w:ascii="Calibri" w:hAnsi="Calibri" w:cs="Courier New"/>
                <w:sz w:val="16"/>
                <w:szCs w:val="16"/>
              </w:rPr>
              <w:t>2</w:t>
            </w:r>
          </w:p>
        </w:tc>
        <w:tc>
          <w:tcPr>
            <w:tcW w:w="2486" w:type="dxa"/>
          </w:tcPr>
          <w:p w:rsidR="0076629D" w:rsidRPr="004826DC" w:rsidRDefault="0076629D" w:rsidP="0076629D">
            <w:pPr>
              <w:pStyle w:val="RUPCorpo2"/>
              <w:ind w:firstLine="0"/>
              <w:jc w:val="left"/>
              <w:rPr>
                <w:rFonts w:ascii="Calibri" w:hAnsi="Calibri" w:cs="Courier New"/>
                <w:sz w:val="16"/>
                <w:szCs w:val="16"/>
              </w:rPr>
            </w:pPr>
          </w:p>
        </w:tc>
        <w:tc>
          <w:tcPr>
            <w:tcW w:w="851" w:type="dxa"/>
            <w:tcBorders>
              <w:right w:val="single" w:sz="4" w:space="0" w:color="auto"/>
            </w:tcBorders>
          </w:tcPr>
          <w:p w:rsidR="0076629D" w:rsidRPr="004826DC" w:rsidRDefault="0076629D" w:rsidP="0076629D">
            <w:pPr>
              <w:pStyle w:val="RUPCorpo2"/>
              <w:ind w:firstLine="0"/>
              <w:jc w:val="left"/>
              <w:rPr>
                <w:rFonts w:ascii="Calibri" w:hAnsi="Calibri" w:cs="Courier New"/>
                <w:sz w:val="16"/>
                <w:szCs w:val="16"/>
              </w:rPr>
            </w:pPr>
          </w:p>
        </w:tc>
        <w:tc>
          <w:tcPr>
            <w:tcW w:w="709" w:type="dxa"/>
            <w:tcBorders>
              <w:left w:val="single" w:sz="4" w:space="0" w:color="auto"/>
              <w:right w:val="single" w:sz="4" w:space="0" w:color="auto"/>
            </w:tcBorders>
          </w:tcPr>
          <w:p w:rsidR="0076629D" w:rsidRPr="004826DC" w:rsidRDefault="0076629D" w:rsidP="0076629D">
            <w:pPr>
              <w:pStyle w:val="RUPCorpo2"/>
              <w:ind w:firstLine="0"/>
              <w:jc w:val="left"/>
              <w:rPr>
                <w:rFonts w:ascii="Calibri" w:hAnsi="Calibri" w:cs="Courier New"/>
                <w:sz w:val="16"/>
                <w:szCs w:val="16"/>
              </w:rPr>
            </w:pPr>
          </w:p>
        </w:tc>
        <w:tc>
          <w:tcPr>
            <w:tcW w:w="708" w:type="dxa"/>
            <w:tcBorders>
              <w:left w:val="single" w:sz="4" w:space="0" w:color="auto"/>
              <w:right w:val="single" w:sz="4" w:space="0" w:color="auto"/>
            </w:tcBorders>
          </w:tcPr>
          <w:p w:rsidR="0076629D" w:rsidRPr="004826DC" w:rsidRDefault="0076629D" w:rsidP="0076629D">
            <w:pPr>
              <w:pStyle w:val="RUPCorpo2"/>
              <w:ind w:firstLine="0"/>
              <w:jc w:val="left"/>
              <w:rPr>
                <w:rFonts w:ascii="Calibri" w:hAnsi="Calibri" w:cs="Courier New"/>
                <w:sz w:val="16"/>
                <w:szCs w:val="16"/>
              </w:rPr>
            </w:pPr>
          </w:p>
        </w:tc>
        <w:tc>
          <w:tcPr>
            <w:tcW w:w="709" w:type="dxa"/>
            <w:tcBorders>
              <w:left w:val="single" w:sz="4" w:space="0" w:color="auto"/>
              <w:right w:val="single" w:sz="4" w:space="0" w:color="auto"/>
            </w:tcBorders>
          </w:tcPr>
          <w:p w:rsidR="0076629D" w:rsidRPr="004826DC" w:rsidRDefault="0076629D" w:rsidP="0076629D">
            <w:pPr>
              <w:pStyle w:val="RUPCorpo2"/>
              <w:ind w:firstLine="0"/>
              <w:jc w:val="left"/>
              <w:rPr>
                <w:rFonts w:ascii="Calibri" w:hAnsi="Calibri" w:cs="Courier New"/>
                <w:sz w:val="16"/>
                <w:szCs w:val="16"/>
              </w:rPr>
            </w:pPr>
          </w:p>
        </w:tc>
        <w:tc>
          <w:tcPr>
            <w:tcW w:w="992" w:type="dxa"/>
            <w:tcBorders>
              <w:left w:val="single" w:sz="4" w:space="0" w:color="auto"/>
              <w:right w:val="single" w:sz="4" w:space="0" w:color="auto"/>
            </w:tcBorders>
          </w:tcPr>
          <w:p w:rsidR="0076629D" w:rsidRPr="004826DC" w:rsidRDefault="0076629D" w:rsidP="0076629D">
            <w:pPr>
              <w:pStyle w:val="RUPCorpo2"/>
              <w:ind w:firstLine="0"/>
              <w:jc w:val="left"/>
              <w:rPr>
                <w:rFonts w:ascii="Calibri" w:hAnsi="Calibri" w:cs="Courier New"/>
                <w:sz w:val="16"/>
                <w:szCs w:val="16"/>
              </w:rPr>
            </w:pPr>
          </w:p>
        </w:tc>
        <w:tc>
          <w:tcPr>
            <w:tcW w:w="567" w:type="dxa"/>
            <w:tcBorders>
              <w:left w:val="single" w:sz="4" w:space="0" w:color="auto"/>
              <w:right w:val="single" w:sz="4" w:space="0" w:color="auto"/>
            </w:tcBorders>
          </w:tcPr>
          <w:p w:rsidR="0076629D" w:rsidRPr="004826DC" w:rsidRDefault="0076629D" w:rsidP="0076629D">
            <w:pPr>
              <w:pStyle w:val="RUPCorpo2"/>
              <w:ind w:firstLine="0"/>
              <w:jc w:val="left"/>
              <w:rPr>
                <w:rFonts w:ascii="Calibri" w:hAnsi="Calibri" w:cs="Courier New"/>
                <w:sz w:val="16"/>
                <w:szCs w:val="16"/>
              </w:rPr>
            </w:pPr>
          </w:p>
        </w:tc>
        <w:tc>
          <w:tcPr>
            <w:tcW w:w="851" w:type="dxa"/>
            <w:tcBorders>
              <w:left w:val="single" w:sz="4" w:space="0" w:color="auto"/>
              <w:right w:val="single" w:sz="4" w:space="0" w:color="auto"/>
            </w:tcBorders>
          </w:tcPr>
          <w:p w:rsidR="0076629D" w:rsidRPr="004826DC" w:rsidRDefault="0076629D" w:rsidP="0076629D">
            <w:pPr>
              <w:pStyle w:val="RUPCorpo2"/>
              <w:ind w:firstLine="0"/>
              <w:jc w:val="left"/>
              <w:rPr>
                <w:rFonts w:ascii="Calibri" w:hAnsi="Calibri" w:cs="Courier New"/>
                <w:sz w:val="16"/>
                <w:szCs w:val="16"/>
              </w:rPr>
            </w:pPr>
          </w:p>
        </w:tc>
        <w:tc>
          <w:tcPr>
            <w:tcW w:w="1134" w:type="dxa"/>
            <w:gridSpan w:val="2"/>
            <w:tcBorders>
              <w:left w:val="single" w:sz="4" w:space="0" w:color="auto"/>
            </w:tcBorders>
          </w:tcPr>
          <w:p w:rsidR="0076629D" w:rsidRPr="004826DC" w:rsidRDefault="0076629D" w:rsidP="0076629D">
            <w:pPr>
              <w:pStyle w:val="RUPCorpo2"/>
              <w:ind w:firstLine="0"/>
              <w:jc w:val="left"/>
              <w:rPr>
                <w:rFonts w:ascii="Calibri" w:hAnsi="Calibri" w:cs="Courier New"/>
                <w:sz w:val="16"/>
                <w:szCs w:val="16"/>
              </w:rPr>
            </w:pPr>
          </w:p>
        </w:tc>
        <w:tc>
          <w:tcPr>
            <w:tcW w:w="652" w:type="dxa"/>
            <w:vMerge w:val="restart"/>
          </w:tcPr>
          <w:p w:rsidR="0076629D" w:rsidRPr="004826DC" w:rsidRDefault="0076629D" w:rsidP="0076629D">
            <w:pPr>
              <w:pStyle w:val="RUPCorpo2"/>
              <w:ind w:firstLine="0"/>
              <w:jc w:val="left"/>
              <w:rPr>
                <w:rFonts w:ascii="Calibri" w:hAnsi="Calibri" w:cs="Courier New"/>
                <w:sz w:val="16"/>
                <w:szCs w:val="16"/>
              </w:rPr>
            </w:pPr>
          </w:p>
        </w:tc>
      </w:tr>
      <w:tr w:rsidR="0076629D" w:rsidRPr="004826DC" w:rsidTr="0076629D">
        <w:trPr>
          <w:trHeight w:val="2298"/>
        </w:trPr>
        <w:tc>
          <w:tcPr>
            <w:tcW w:w="457" w:type="dxa"/>
            <w:vMerge/>
          </w:tcPr>
          <w:p w:rsidR="0076629D" w:rsidRPr="004826DC" w:rsidRDefault="0076629D" w:rsidP="0076629D">
            <w:pPr>
              <w:pStyle w:val="RUPCorpo2"/>
              <w:ind w:firstLine="0"/>
              <w:jc w:val="left"/>
              <w:rPr>
                <w:rFonts w:ascii="Calibri" w:hAnsi="Calibri" w:cs="Courier New"/>
                <w:sz w:val="16"/>
                <w:szCs w:val="16"/>
              </w:rPr>
            </w:pPr>
          </w:p>
        </w:tc>
        <w:tc>
          <w:tcPr>
            <w:tcW w:w="9007" w:type="dxa"/>
            <w:gridSpan w:val="10"/>
          </w:tcPr>
          <w:p w:rsidR="0076629D" w:rsidRPr="004826DC" w:rsidRDefault="0076629D" w:rsidP="0076629D">
            <w:pPr>
              <w:pStyle w:val="RUPCorpo2"/>
              <w:ind w:firstLine="0"/>
              <w:jc w:val="left"/>
              <w:rPr>
                <w:rFonts w:ascii="Calibri" w:hAnsi="Calibri" w:cs="Courier New"/>
                <w:sz w:val="16"/>
                <w:szCs w:val="1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6"/>
              <w:gridCol w:w="851"/>
              <w:gridCol w:w="709"/>
              <w:gridCol w:w="708"/>
              <w:gridCol w:w="709"/>
              <w:gridCol w:w="733"/>
            </w:tblGrid>
            <w:tr w:rsidR="0076629D" w:rsidRPr="004826DC" w:rsidTr="0076629D">
              <w:tc>
                <w:tcPr>
                  <w:tcW w:w="1806" w:type="dxa"/>
                </w:tcPr>
                <w:p w:rsidR="0076629D" w:rsidRPr="004826DC" w:rsidRDefault="0076629D" w:rsidP="0076629D">
                  <w:pPr>
                    <w:pStyle w:val="RUPCorpo2"/>
                    <w:ind w:firstLine="0"/>
                    <w:rPr>
                      <w:rFonts w:ascii="Calibri" w:hAnsi="Calibri" w:cs="Courier New"/>
                      <w:b/>
                      <w:sz w:val="16"/>
                      <w:szCs w:val="16"/>
                    </w:rPr>
                  </w:pPr>
                  <w:r w:rsidRPr="004826DC">
                    <w:rPr>
                      <w:rFonts w:ascii="Calibri" w:hAnsi="Calibri" w:cs="Courier New"/>
                      <w:b/>
                      <w:sz w:val="16"/>
                      <w:szCs w:val="16"/>
                    </w:rPr>
                    <w:t>ELEMENTO</w:t>
                  </w:r>
                </w:p>
              </w:tc>
              <w:tc>
                <w:tcPr>
                  <w:tcW w:w="851" w:type="dxa"/>
                </w:tcPr>
                <w:p w:rsidR="0076629D" w:rsidRPr="004826DC" w:rsidRDefault="0076629D" w:rsidP="0076629D">
                  <w:pPr>
                    <w:pStyle w:val="RUPCorpo2"/>
                    <w:ind w:firstLine="0"/>
                    <w:rPr>
                      <w:rFonts w:ascii="Calibri" w:hAnsi="Calibri" w:cs="Courier New"/>
                      <w:b/>
                      <w:sz w:val="16"/>
                      <w:szCs w:val="16"/>
                    </w:rPr>
                  </w:pPr>
                  <w:r w:rsidRPr="004826DC">
                    <w:rPr>
                      <w:rFonts w:ascii="Calibri" w:hAnsi="Calibri" w:cs="Courier New"/>
                      <w:b/>
                      <w:sz w:val="16"/>
                      <w:szCs w:val="16"/>
                    </w:rPr>
                    <w:t>TIPO</w:t>
                  </w:r>
                </w:p>
              </w:tc>
              <w:tc>
                <w:tcPr>
                  <w:tcW w:w="709" w:type="dxa"/>
                </w:tcPr>
                <w:p w:rsidR="0076629D" w:rsidRPr="004826DC" w:rsidRDefault="0076629D" w:rsidP="0076629D">
                  <w:pPr>
                    <w:pStyle w:val="RUPCorpo2"/>
                    <w:ind w:firstLine="0"/>
                    <w:rPr>
                      <w:rFonts w:ascii="Calibri" w:hAnsi="Calibri" w:cs="Courier New"/>
                      <w:b/>
                      <w:sz w:val="16"/>
                      <w:szCs w:val="16"/>
                    </w:rPr>
                  </w:pPr>
                  <w:r w:rsidRPr="004826DC">
                    <w:rPr>
                      <w:rFonts w:ascii="Calibri" w:hAnsi="Calibri" w:cs="Courier New"/>
                      <w:b/>
                      <w:sz w:val="16"/>
                      <w:szCs w:val="16"/>
                    </w:rPr>
                    <w:t>ORIG</w:t>
                  </w:r>
                </w:p>
              </w:tc>
              <w:tc>
                <w:tcPr>
                  <w:tcW w:w="708" w:type="dxa"/>
                </w:tcPr>
                <w:p w:rsidR="0076629D" w:rsidRPr="004826DC" w:rsidRDefault="0076629D" w:rsidP="0076629D">
                  <w:pPr>
                    <w:pStyle w:val="RUPCorpo2"/>
                    <w:ind w:firstLine="0"/>
                    <w:rPr>
                      <w:rFonts w:ascii="Calibri" w:hAnsi="Calibri" w:cs="Courier New"/>
                      <w:b/>
                      <w:sz w:val="16"/>
                      <w:szCs w:val="16"/>
                    </w:rPr>
                  </w:pPr>
                  <w:r w:rsidRPr="004826DC">
                    <w:rPr>
                      <w:rFonts w:ascii="Calibri" w:hAnsi="Calibri" w:cs="Courier New"/>
                      <w:b/>
                      <w:sz w:val="16"/>
                      <w:szCs w:val="16"/>
                    </w:rPr>
                    <w:t>INC</w:t>
                  </w:r>
                </w:p>
              </w:tc>
              <w:tc>
                <w:tcPr>
                  <w:tcW w:w="709" w:type="dxa"/>
                </w:tcPr>
                <w:p w:rsidR="0076629D" w:rsidRPr="004826DC" w:rsidRDefault="0076629D" w:rsidP="0076629D">
                  <w:pPr>
                    <w:pStyle w:val="RUPCorpo2"/>
                    <w:ind w:firstLine="0"/>
                    <w:rPr>
                      <w:rFonts w:ascii="Calibri" w:hAnsi="Calibri" w:cs="Courier New"/>
                      <w:b/>
                      <w:sz w:val="16"/>
                      <w:szCs w:val="16"/>
                    </w:rPr>
                  </w:pPr>
                  <w:r w:rsidRPr="004826DC">
                    <w:rPr>
                      <w:rFonts w:ascii="Calibri" w:hAnsi="Calibri" w:cs="Courier New"/>
                      <w:b/>
                      <w:sz w:val="16"/>
                      <w:szCs w:val="16"/>
                    </w:rPr>
                    <w:t>ALT</w:t>
                  </w:r>
                </w:p>
              </w:tc>
              <w:tc>
                <w:tcPr>
                  <w:tcW w:w="733" w:type="dxa"/>
                </w:tcPr>
                <w:p w:rsidR="0076629D" w:rsidRPr="004826DC" w:rsidRDefault="0076629D" w:rsidP="0076629D">
                  <w:pPr>
                    <w:pStyle w:val="RUPCorpo2"/>
                    <w:ind w:firstLine="0"/>
                    <w:rPr>
                      <w:rFonts w:ascii="Calibri" w:hAnsi="Calibri" w:cs="Courier New"/>
                      <w:b/>
                      <w:sz w:val="16"/>
                      <w:szCs w:val="16"/>
                    </w:rPr>
                  </w:pPr>
                  <w:r w:rsidRPr="004826DC">
                    <w:rPr>
                      <w:rFonts w:ascii="Calibri" w:hAnsi="Calibri" w:cs="Courier New"/>
                      <w:b/>
                      <w:sz w:val="16"/>
                      <w:szCs w:val="16"/>
                    </w:rPr>
                    <w:t>EXC</w:t>
                  </w:r>
                </w:p>
              </w:tc>
            </w:tr>
            <w:tr w:rsidR="0076629D" w:rsidRPr="004826DC" w:rsidTr="0076629D">
              <w:tc>
                <w:tcPr>
                  <w:tcW w:w="1806" w:type="dxa"/>
                </w:tcPr>
                <w:p w:rsidR="0076629D" w:rsidRPr="004826DC" w:rsidRDefault="0076629D" w:rsidP="0076629D">
                  <w:pPr>
                    <w:pStyle w:val="RUPCorpo2"/>
                    <w:ind w:firstLine="0"/>
                    <w:rPr>
                      <w:rFonts w:ascii="Calibri" w:hAnsi="Calibri" w:cs="Courier New"/>
                      <w:sz w:val="16"/>
                      <w:szCs w:val="16"/>
                    </w:rPr>
                  </w:pPr>
                </w:p>
              </w:tc>
              <w:tc>
                <w:tcPr>
                  <w:tcW w:w="851" w:type="dxa"/>
                </w:tcPr>
                <w:p w:rsidR="0076629D" w:rsidRPr="004826DC" w:rsidRDefault="0076629D" w:rsidP="0076629D">
                  <w:pPr>
                    <w:pStyle w:val="RUPCorpo2"/>
                    <w:ind w:firstLine="0"/>
                    <w:rPr>
                      <w:rFonts w:ascii="Calibri" w:hAnsi="Calibri" w:cs="Courier New"/>
                      <w:sz w:val="16"/>
                      <w:szCs w:val="16"/>
                    </w:rPr>
                  </w:pPr>
                </w:p>
              </w:tc>
              <w:tc>
                <w:tcPr>
                  <w:tcW w:w="709" w:type="dxa"/>
                </w:tcPr>
                <w:p w:rsidR="0076629D" w:rsidRPr="004826DC" w:rsidRDefault="0076629D" w:rsidP="0076629D">
                  <w:pPr>
                    <w:pStyle w:val="RUPCorpo2"/>
                    <w:ind w:firstLine="0"/>
                    <w:rPr>
                      <w:rFonts w:ascii="Calibri" w:hAnsi="Calibri" w:cs="Courier New"/>
                      <w:sz w:val="16"/>
                      <w:szCs w:val="16"/>
                    </w:rPr>
                  </w:pPr>
                </w:p>
              </w:tc>
              <w:tc>
                <w:tcPr>
                  <w:tcW w:w="708" w:type="dxa"/>
                </w:tcPr>
                <w:p w:rsidR="0076629D" w:rsidRPr="004826DC" w:rsidRDefault="0076629D" w:rsidP="0076629D">
                  <w:pPr>
                    <w:pStyle w:val="RUPCorpo2"/>
                    <w:ind w:firstLine="0"/>
                    <w:rPr>
                      <w:rFonts w:ascii="Calibri" w:hAnsi="Calibri" w:cs="Courier New"/>
                      <w:sz w:val="16"/>
                      <w:szCs w:val="16"/>
                    </w:rPr>
                  </w:pPr>
                </w:p>
              </w:tc>
              <w:tc>
                <w:tcPr>
                  <w:tcW w:w="709" w:type="dxa"/>
                </w:tcPr>
                <w:p w:rsidR="0076629D" w:rsidRPr="004826DC" w:rsidRDefault="0076629D" w:rsidP="0076629D">
                  <w:pPr>
                    <w:pStyle w:val="RUPCorpo2"/>
                    <w:ind w:firstLine="0"/>
                    <w:rPr>
                      <w:rFonts w:ascii="Calibri" w:hAnsi="Calibri" w:cs="Courier New"/>
                      <w:sz w:val="16"/>
                      <w:szCs w:val="16"/>
                    </w:rPr>
                  </w:pPr>
                </w:p>
              </w:tc>
              <w:tc>
                <w:tcPr>
                  <w:tcW w:w="733" w:type="dxa"/>
                </w:tcPr>
                <w:p w:rsidR="0076629D" w:rsidRPr="004826DC" w:rsidRDefault="0076629D" w:rsidP="0076629D">
                  <w:pPr>
                    <w:pStyle w:val="RUPCorpo2"/>
                    <w:ind w:firstLine="0"/>
                    <w:rPr>
                      <w:rFonts w:ascii="Calibri" w:hAnsi="Calibri" w:cs="Courier New"/>
                      <w:sz w:val="16"/>
                      <w:szCs w:val="16"/>
                    </w:rPr>
                  </w:pPr>
                </w:p>
              </w:tc>
            </w:tr>
            <w:tr w:rsidR="0076629D" w:rsidRPr="004826DC" w:rsidTr="0076629D">
              <w:tc>
                <w:tcPr>
                  <w:tcW w:w="1806" w:type="dxa"/>
                </w:tcPr>
                <w:p w:rsidR="0076629D" w:rsidRPr="004826DC" w:rsidRDefault="0076629D" w:rsidP="0076629D">
                  <w:pPr>
                    <w:pStyle w:val="RUPCorpo2"/>
                    <w:ind w:firstLine="0"/>
                    <w:rPr>
                      <w:rFonts w:ascii="Calibri" w:hAnsi="Calibri" w:cs="Courier New"/>
                      <w:sz w:val="16"/>
                      <w:szCs w:val="16"/>
                    </w:rPr>
                  </w:pPr>
                </w:p>
              </w:tc>
              <w:tc>
                <w:tcPr>
                  <w:tcW w:w="851" w:type="dxa"/>
                </w:tcPr>
                <w:p w:rsidR="0076629D" w:rsidRPr="004826DC" w:rsidRDefault="0076629D" w:rsidP="0076629D">
                  <w:pPr>
                    <w:pStyle w:val="RUPCorpo2"/>
                    <w:ind w:firstLine="0"/>
                    <w:rPr>
                      <w:rFonts w:ascii="Calibri" w:hAnsi="Calibri" w:cs="Courier New"/>
                      <w:sz w:val="16"/>
                      <w:szCs w:val="16"/>
                    </w:rPr>
                  </w:pPr>
                </w:p>
              </w:tc>
              <w:tc>
                <w:tcPr>
                  <w:tcW w:w="709" w:type="dxa"/>
                </w:tcPr>
                <w:p w:rsidR="0076629D" w:rsidRPr="004826DC" w:rsidRDefault="0076629D" w:rsidP="0076629D">
                  <w:pPr>
                    <w:pStyle w:val="RUPCorpo2"/>
                    <w:ind w:firstLine="0"/>
                    <w:rPr>
                      <w:rFonts w:ascii="Calibri" w:hAnsi="Calibri" w:cs="Courier New"/>
                      <w:sz w:val="16"/>
                      <w:szCs w:val="16"/>
                    </w:rPr>
                  </w:pPr>
                </w:p>
              </w:tc>
              <w:tc>
                <w:tcPr>
                  <w:tcW w:w="708" w:type="dxa"/>
                </w:tcPr>
                <w:p w:rsidR="0076629D" w:rsidRPr="004826DC" w:rsidRDefault="0076629D" w:rsidP="0076629D">
                  <w:pPr>
                    <w:pStyle w:val="RUPCorpo2"/>
                    <w:ind w:firstLine="0"/>
                    <w:rPr>
                      <w:rFonts w:ascii="Calibri" w:hAnsi="Calibri" w:cs="Courier New"/>
                      <w:sz w:val="16"/>
                      <w:szCs w:val="16"/>
                    </w:rPr>
                  </w:pPr>
                </w:p>
              </w:tc>
              <w:tc>
                <w:tcPr>
                  <w:tcW w:w="709" w:type="dxa"/>
                </w:tcPr>
                <w:p w:rsidR="0076629D" w:rsidRPr="004826DC" w:rsidRDefault="0076629D" w:rsidP="0076629D">
                  <w:pPr>
                    <w:pStyle w:val="RUPCorpo2"/>
                    <w:ind w:firstLine="0"/>
                    <w:rPr>
                      <w:rFonts w:ascii="Calibri" w:hAnsi="Calibri" w:cs="Courier New"/>
                      <w:sz w:val="16"/>
                      <w:szCs w:val="16"/>
                    </w:rPr>
                  </w:pPr>
                </w:p>
              </w:tc>
              <w:tc>
                <w:tcPr>
                  <w:tcW w:w="733" w:type="dxa"/>
                </w:tcPr>
                <w:p w:rsidR="0076629D" w:rsidRPr="004826DC" w:rsidRDefault="0076629D" w:rsidP="0076629D">
                  <w:pPr>
                    <w:pStyle w:val="RUPCorpo2"/>
                    <w:ind w:firstLine="0"/>
                    <w:rPr>
                      <w:rFonts w:ascii="Calibri" w:hAnsi="Calibri" w:cs="Courier New"/>
                      <w:sz w:val="16"/>
                      <w:szCs w:val="16"/>
                    </w:rPr>
                  </w:pPr>
                </w:p>
              </w:tc>
            </w:tr>
            <w:tr w:rsidR="0076629D" w:rsidRPr="004826DC" w:rsidTr="0076629D">
              <w:tc>
                <w:tcPr>
                  <w:tcW w:w="1806" w:type="dxa"/>
                </w:tcPr>
                <w:p w:rsidR="0076629D" w:rsidRPr="004826DC" w:rsidRDefault="0076629D" w:rsidP="0076629D">
                  <w:pPr>
                    <w:pStyle w:val="RUPCorpo2"/>
                    <w:ind w:firstLine="0"/>
                    <w:rPr>
                      <w:rFonts w:ascii="Calibri" w:hAnsi="Calibri" w:cs="Courier New"/>
                      <w:sz w:val="16"/>
                      <w:szCs w:val="16"/>
                    </w:rPr>
                  </w:pPr>
                </w:p>
              </w:tc>
              <w:tc>
                <w:tcPr>
                  <w:tcW w:w="851" w:type="dxa"/>
                </w:tcPr>
                <w:p w:rsidR="0076629D" w:rsidRPr="004826DC" w:rsidRDefault="0076629D" w:rsidP="0076629D">
                  <w:pPr>
                    <w:pStyle w:val="RUPCorpo2"/>
                    <w:ind w:firstLine="0"/>
                    <w:rPr>
                      <w:rFonts w:ascii="Calibri" w:hAnsi="Calibri" w:cs="Courier New"/>
                      <w:sz w:val="16"/>
                      <w:szCs w:val="16"/>
                    </w:rPr>
                  </w:pPr>
                </w:p>
              </w:tc>
              <w:tc>
                <w:tcPr>
                  <w:tcW w:w="709" w:type="dxa"/>
                </w:tcPr>
                <w:p w:rsidR="0076629D" w:rsidRPr="004826DC" w:rsidRDefault="0076629D" w:rsidP="0076629D">
                  <w:pPr>
                    <w:pStyle w:val="RUPCorpo2"/>
                    <w:ind w:firstLine="0"/>
                    <w:rPr>
                      <w:rFonts w:ascii="Calibri" w:hAnsi="Calibri" w:cs="Courier New"/>
                      <w:sz w:val="16"/>
                      <w:szCs w:val="16"/>
                    </w:rPr>
                  </w:pPr>
                </w:p>
              </w:tc>
              <w:tc>
                <w:tcPr>
                  <w:tcW w:w="708" w:type="dxa"/>
                </w:tcPr>
                <w:p w:rsidR="0076629D" w:rsidRPr="004826DC" w:rsidRDefault="0076629D" w:rsidP="0076629D">
                  <w:pPr>
                    <w:pStyle w:val="RUPCorpo2"/>
                    <w:ind w:firstLine="0"/>
                    <w:rPr>
                      <w:rFonts w:ascii="Calibri" w:hAnsi="Calibri" w:cs="Courier New"/>
                      <w:sz w:val="16"/>
                      <w:szCs w:val="16"/>
                    </w:rPr>
                  </w:pPr>
                </w:p>
              </w:tc>
              <w:tc>
                <w:tcPr>
                  <w:tcW w:w="709" w:type="dxa"/>
                </w:tcPr>
                <w:p w:rsidR="0076629D" w:rsidRPr="004826DC" w:rsidRDefault="0076629D" w:rsidP="0076629D">
                  <w:pPr>
                    <w:pStyle w:val="RUPCorpo2"/>
                    <w:ind w:firstLine="0"/>
                    <w:rPr>
                      <w:rFonts w:ascii="Calibri" w:hAnsi="Calibri" w:cs="Courier New"/>
                      <w:sz w:val="16"/>
                      <w:szCs w:val="16"/>
                    </w:rPr>
                  </w:pPr>
                </w:p>
              </w:tc>
              <w:tc>
                <w:tcPr>
                  <w:tcW w:w="733" w:type="dxa"/>
                </w:tcPr>
                <w:p w:rsidR="0076629D" w:rsidRPr="004826DC" w:rsidRDefault="0076629D" w:rsidP="0076629D">
                  <w:pPr>
                    <w:pStyle w:val="RUPCorpo2"/>
                    <w:ind w:firstLine="0"/>
                    <w:rPr>
                      <w:rFonts w:ascii="Calibri" w:hAnsi="Calibri" w:cs="Courier New"/>
                      <w:sz w:val="16"/>
                      <w:szCs w:val="16"/>
                    </w:rPr>
                  </w:pPr>
                </w:p>
              </w:tc>
            </w:tr>
            <w:tr w:rsidR="0076629D" w:rsidRPr="004826DC" w:rsidTr="0076629D">
              <w:tc>
                <w:tcPr>
                  <w:tcW w:w="1806" w:type="dxa"/>
                </w:tcPr>
                <w:p w:rsidR="0076629D" w:rsidRPr="004826DC" w:rsidRDefault="0076629D" w:rsidP="0076629D">
                  <w:pPr>
                    <w:pStyle w:val="RUPCorpo2"/>
                    <w:ind w:firstLine="0"/>
                    <w:rPr>
                      <w:rFonts w:ascii="Calibri" w:hAnsi="Calibri" w:cs="Courier New"/>
                      <w:sz w:val="16"/>
                      <w:szCs w:val="16"/>
                    </w:rPr>
                  </w:pPr>
                </w:p>
              </w:tc>
              <w:tc>
                <w:tcPr>
                  <w:tcW w:w="851" w:type="dxa"/>
                </w:tcPr>
                <w:p w:rsidR="0076629D" w:rsidRPr="004826DC" w:rsidRDefault="0076629D" w:rsidP="0076629D">
                  <w:pPr>
                    <w:pStyle w:val="RUPCorpo2"/>
                    <w:ind w:firstLine="0"/>
                    <w:rPr>
                      <w:rFonts w:ascii="Calibri" w:hAnsi="Calibri" w:cs="Courier New"/>
                      <w:sz w:val="16"/>
                      <w:szCs w:val="16"/>
                    </w:rPr>
                  </w:pPr>
                </w:p>
              </w:tc>
              <w:tc>
                <w:tcPr>
                  <w:tcW w:w="709" w:type="dxa"/>
                </w:tcPr>
                <w:p w:rsidR="0076629D" w:rsidRPr="004826DC" w:rsidRDefault="0076629D" w:rsidP="0076629D">
                  <w:pPr>
                    <w:pStyle w:val="RUPCorpo2"/>
                    <w:ind w:firstLine="0"/>
                    <w:rPr>
                      <w:rFonts w:ascii="Calibri" w:hAnsi="Calibri" w:cs="Courier New"/>
                      <w:sz w:val="16"/>
                      <w:szCs w:val="16"/>
                    </w:rPr>
                  </w:pPr>
                </w:p>
              </w:tc>
              <w:tc>
                <w:tcPr>
                  <w:tcW w:w="708" w:type="dxa"/>
                </w:tcPr>
                <w:p w:rsidR="0076629D" w:rsidRPr="004826DC" w:rsidRDefault="0076629D" w:rsidP="0076629D">
                  <w:pPr>
                    <w:pStyle w:val="RUPCorpo2"/>
                    <w:ind w:firstLine="0"/>
                    <w:rPr>
                      <w:rFonts w:ascii="Calibri" w:hAnsi="Calibri" w:cs="Courier New"/>
                      <w:sz w:val="16"/>
                      <w:szCs w:val="16"/>
                    </w:rPr>
                  </w:pPr>
                </w:p>
              </w:tc>
              <w:tc>
                <w:tcPr>
                  <w:tcW w:w="709" w:type="dxa"/>
                </w:tcPr>
                <w:p w:rsidR="0076629D" w:rsidRPr="004826DC" w:rsidRDefault="0076629D" w:rsidP="0076629D">
                  <w:pPr>
                    <w:pStyle w:val="RUPCorpo2"/>
                    <w:ind w:firstLine="0"/>
                    <w:rPr>
                      <w:rFonts w:ascii="Calibri" w:hAnsi="Calibri" w:cs="Courier New"/>
                      <w:sz w:val="16"/>
                      <w:szCs w:val="16"/>
                    </w:rPr>
                  </w:pPr>
                </w:p>
              </w:tc>
              <w:tc>
                <w:tcPr>
                  <w:tcW w:w="733" w:type="dxa"/>
                </w:tcPr>
                <w:p w:rsidR="0076629D" w:rsidRPr="004826DC" w:rsidRDefault="0076629D" w:rsidP="0076629D">
                  <w:pPr>
                    <w:pStyle w:val="RUPCorpo2"/>
                    <w:ind w:firstLine="0"/>
                    <w:rPr>
                      <w:rFonts w:ascii="Calibri" w:hAnsi="Calibri" w:cs="Courier New"/>
                      <w:sz w:val="16"/>
                      <w:szCs w:val="16"/>
                    </w:rPr>
                  </w:pPr>
                </w:p>
              </w:tc>
            </w:tr>
          </w:tbl>
          <w:p w:rsidR="0076629D" w:rsidRPr="004826DC" w:rsidRDefault="0076629D" w:rsidP="0076629D">
            <w:pPr>
              <w:pStyle w:val="RUPCorpo2"/>
              <w:ind w:firstLine="0"/>
              <w:jc w:val="left"/>
              <w:rPr>
                <w:rFonts w:ascii="Calibri" w:hAnsi="Calibri" w:cs="Courier New"/>
                <w:sz w:val="16"/>
                <w:szCs w:val="16"/>
              </w:rPr>
            </w:pPr>
          </w:p>
        </w:tc>
        <w:tc>
          <w:tcPr>
            <w:tcW w:w="652" w:type="dxa"/>
            <w:vMerge/>
          </w:tcPr>
          <w:p w:rsidR="0076629D" w:rsidRPr="004826DC" w:rsidRDefault="0076629D" w:rsidP="0076629D">
            <w:pPr>
              <w:pStyle w:val="RUPCorpo2"/>
              <w:ind w:firstLine="0"/>
              <w:jc w:val="left"/>
              <w:rPr>
                <w:rFonts w:ascii="Calibri" w:hAnsi="Calibri" w:cs="Courier New"/>
                <w:sz w:val="16"/>
                <w:szCs w:val="16"/>
              </w:rPr>
            </w:pPr>
          </w:p>
        </w:tc>
      </w:tr>
      <w:tr w:rsidR="0076629D" w:rsidRPr="004826DC" w:rsidTr="0076629D">
        <w:tc>
          <w:tcPr>
            <w:tcW w:w="9464" w:type="dxa"/>
            <w:gridSpan w:val="11"/>
          </w:tcPr>
          <w:p w:rsidR="0076629D" w:rsidRPr="004826DC" w:rsidRDefault="0076629D" w:rsidP="0076629D">
            <w:pPr>
              <w:pStyle w:val="RUPCorpo2"/>
              <w:ind w:firstLine="0"/>
              <w:jc w:val="left"/>
              <w:rPr>
                <w:rFonts w:ascii="Calibri" w:hAnsi="Calibri" w:cs="Courier New"/>
                <w:b/>
                <w:sz w:val="16"/>
                <w:szCs w:val="16"/>
              </w:rPr>
            </w:pPr>
            <w:r w:rsidRPr="004826DC">
              <w:rPr>
                <w:rFonts w:ascii="Calibri" w:hAnsi="Calibri" w:cs="Courier New"/>
                <w:b/>
                <w:sz w:val="16"/>
                <w:szCs w:val="16"/>
              </w:rPr>
              <w:t>SUBTOTAL</w:t>
            </w:r>
          </w:p>
        </w:tc>
        <w:tc>
          <w:tcPr>
            <w:tcW w:w="652" w:type="dxa"/>
          </w:tcPr>
          <w:p w:rsidR="0076629D" w:rsidRPr="004826DC" w:rsidRDefault="0076629D" w:rsidP="0076629D">
            <w:pPr>
              <w:pStyle w:val="RUPCorpo2"/>
              <w:ind w:firstLine="0"/>
              <w:jc w:val="left"/>
              <w:rPr>
                <w:rFonts w:ascii="Calibri" w:hAnsi="Calibri" w:cs="Courier New"/>
                <w:sz w:val="16"/>
                <w:szCs w:val="16"/>
              </w:rPr>
            </w:pPr>
          </w:p>
        </w:tc>
      </w:tr>
    </w:tbl>
    <w:p w:rsidR="0076629D" w:rsidRPr="004826DC" w:rsidRDefault="0076629D" w:rsidP="0076629D">
      <w:pPr>
        <w:pStyle w:val="RUPCorpo2"/>
        <w:ind w:firstLine="0"/>
        <w:jc w:val="left"/>
        <w:rPr>
          <w:rFonts w:ascii="Calibri" w:hAnsi="Calibri" w:cs="Courier New"/>
        </w:rPr>
      </w:pPr>
      <w:r w:rsidRPr="004826DC">
        <w:rPr>
          <w:rFonts w:ascii="Calibri" w:hAnsi="Calibri" w:cs="Courier New"/>
          <w:b/>
        </w:rPr>
        <w:t xml:space="preserve">    12.Funções de transação    </w:t>
      </w:r>
      <w:r w:rsidRPr="004826DC">
        <w:rPr>
          <w:rFonts w:ascii="Calibri" w:hAnsi="Calibri" w:cs="Courier New"/>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57"/>
        <w:gridCol w:w="2486"/>
        <w:gridCol w:w="851"/>
        <w:gridCol w:w="709"/>
        <w:gridCol w:w="708"/>
        <w:gridCol w:w="709"/>
        <w:gridCol w:w="992"/>
        <w:gridCol w:w="567"/>
        <w:gridCol w:w="851"/>
        <w:gridCol w:w="283"/>
        <w:gridCol w:w="709"/>
        <w:gridCol w:w="794"/>
      </w:tblGrid>
      <w:tr w:rsidR="0076629D" w:rsidRPr="004826DC" w:rsidTr="0076629D">
        <w:tc>
          <w:tcPr>
            <w:tcW w:w="457" w:type="dxa"/>
          </w:tcPr>
          <w:p w:rsidR="0076629D" w:rsidRPr="004826DC" w:rsidRDefault="0076629D" w:rsidP="0076629D">
            <w:pPr>
              <w:pStyle w:val="RUPCorpo2"/>
              <w:ind w:firstLine="0"/>
              <w:jc w:val="left"/>
              <w:rPr>
                <w:rFonts w:ascii="Calibri" w:hAnsi="Calibri" w:cs="Courier New"/>
                <w:b/>
                <w:sz w:val="16"/>
                <w:szCs w:val="16"/>
              </w:rPr>
            </w:pPr>
            <w:r w:rsidRPr="004826DC">
              <w:rPr>
                <w:rFonts w:ascii="Calibri" w:hAnsi="Calibri" w:cs="Courier New"/>
                <w:b/>
                <w:sz w:val="16"/>
                <w:szCs w:val="16"/>
              </w:rPr>
              <w:t>Nº</w:t>
            </w:r>
          </w:p>
        </w:tc>
        <w:tc>
          <w:tcPr>
            <w:tcW w:w="2486" w:type="dxa"/>
          </w:tcPr>
          <w:p w:rsidR="0076629D" w:rsidRPr="004826DC" w:rsidRDefault="0076629D" w:rsidP="0076629D">
            <w:pPr>
              <w:pStyle w:val="RUPCorpo2"/>
              <w:ind w:firstLine="0"/>
              <w:jc w:val="left"/>
              <w:rPr>
                <w:rFonts w:ascii="Calibri" w:hAnsi="Calibri" w:cs="Courier New"/>
                <w:b/>
                <w:sz w:val="16"/>
                <w:szCs w:val="16"/>
              </w:rPr>
            </w:pPr>
            <w:r w:rsidRPr="004826DC">
              <w:rPr>
                <w:rFonts w:ascii="Calibri" w:hAnsi="Calibri" w:cs="Courier New"/>
                <w:b/>
                <w:sz w:val="16"/>
                <w:szCs w:val="16"/>
              </w:rPr>
              <w:t>FUNÇÃO</w:t>
            </w:r>
          </w:p>
        </w:tc>
        <w:tc>
          <w:tcPr>
            <w:tcW w:w="851" w:type="dxa"/>
          </w:tcPr>
          <w:p w:rsidR="0076629D" w:rsidRPr="004826DC" w:rsidRDefault="0076629D" w:rsidP="0076629D">
            <w:pPr>
              <w:pStyle w:val="RUPCorpo2"/>
              <w:ind w:firstLine="0"/>
              <w:jc w:val="left"/>
              <w:rPr>
                <w:rFonts w:ascii="Calibri" w:hAnsi="Calibri" w:cs="Courier New"/>
                <w:b/>
                <w:sz w:val="16"/>
                <w:szCs w:val="16"/>
              </w:rPr>
            </w:pPr>
            <w:r w:rsidRPr="004826DC">
              <w:rPr>
                <w:rFonts w:ascii="Calibri" w:hAnsi="Calibri" w:cs="Courier New"/>
                <w:b/>
                <w:sz w:val="16"/>
                <w:szCs w:val="16"/>
              </w:rPr>
              <w:t>ID FRONT</w:t>
            </w:r>
          </w:p>
        </w:tc>
        <w:tc>
          <w:tcPr>
            <w:tcW w:w="709" w:type="dxa"/>
          </w:tcPr>
          <w:p w:rsidR="0076629D" w:rsidRPr="004826DC" w:rsidRDefault="0076629D" w:rsidP="0076629D">
            <w:pPr>
              <w:pStyle w:val="RUPCorpo2"/>
              <w:ind w:firstLine="0"/>
              <w:jc w:val="left"/>
              <w:rPr>
                <w:rFonts w:ascii="Calibri" w:hAnsi="Calibri" w:cs="Courier New"/>
                <w:b/>
                <w:sz w:val="16"/>
                <w:szCs w:val="16"/>
              </w:rPr>
            </w:pPr>
            <w:r w:rsidRPr="004826DC">
              <w:rPr>
                <w:rFonts w:ascii="Calibri" w:hAnsi="Calibri" w:cs="Courier New"/>
                <w:b/>
                <w:sz w:val="16"/>
                <w:szCs w:val="16"/>
              </w:rPr>
              <w:t>ID DOC</w:t>
            </w:r>
          </w:p>
        </w:tc>
        <w:tc>
          <w:tcPr>
            <w:tcW w:w="708" w:type="dxa"/>
          </w:tcPr>
          <w:p w:rsidR="0076629D" w:rsidRPr="004826DC" w:rsidRDefault="0076629D" w:rsidP="0076629D">
            <w:pPr>
              <w:pStyle w:val="RUPCorpo2"/>
              <w:ind w:firstLine="0"/>
              <w:jc w:val="left"/>
              <w:rPr>
                <w:rFonts w:ascii="Calibri" w:hAnsi="Calibri" w:cs="Courier New"/>
                <w:b/>
                <w:sz w:val="16"/>
                <w:szCs w:val="16"/>
              </w:rPr>
            </w:pPr>
            <w:r w:rsidRPr="004826DC">
              <w:rPr>
                <w:rFonts w:ascii="Calibri" w:hAnsi="Calibri" w:cs="Courier New"/>
                <w:b/>
                <w:sz w:val="16"/>
                <w:szCs w:val="16"/>
              </w:rPr>
              <w:t>ID REQ</w:t>
            </w:r>
          </w:p>
        </w:tc>
        <w:tc>
          <w:tcPr>
            <w:tcW w:w="709" w:type="dxa"/>
          </w:tcPr>
          <w:p w:rsidR="0076629D" w:rsidRPr="004826DC" w:rsidRDefault="0076629D" w:rsidP="0076629D">
            <w:pPr>
              <w:pStyle w:val="RUPCorpo2"/>
              <w:ind w:firstLine="0"/>
              <w:jc w:val="left"/>
              <w:rPr>
                <w:rFonts w:ascii="Calibri" w:hAnsi="Calibri" w:cs="Courier New"/>
                <w:b/>
                <w:sz w:val="16"/>
                <w:szCs w:val="16"/>
              </w:rPr>
            </w:pPr>
            <w:r w:rsidRPr="004826DC">
              <w:rPr>
                <w:rFonts w:ascii="Calibri" w:hAnsi="Calibri" w:cs="Courier New"/>
                <w:b/>
                <w:sz w:val="16"/>
                <w:szCs w:val="16"/>
              </w:rPr>
              <w:t>TIPO</w:t>
            </w:r>
          </w:p>
        </w:tc>
        <w:tc>
          <w:tcPr>
            <w:tcW w:w="992" w:type="dxa"/>
          </w:tcPr>
          <w:p w:rsidR="0076629D" w:rsidRPr="004826DC" w:rsidRDefault="0076629D" w:rsidP="0076629D">
            <w:pPr>
              <w:pStyle w:val="RUPCorpo2"/>
              <w:ind w:firstLine="0"/>
              <w:jc w:val="left"/>
              <w:rPr>
                <w:rFonts w:ascii="Calibri" w:hAnsi="Calibri" w:cs="Courier New"/>
                <w:b/>
                <w:sz w:val="16"/>
                <w:szCs w:val="16"/>
              </w:rPr>
            </w:pPr>
            <w:r w:rsidRPr="004826DC">
              <w:rPr>
                <w:rFonts w:ascii="Calibri" w:hAnsi="Calibri" w:cs="Courier New"/>
                <w:b/>
                <w:sz w:val="16"/>
                <w:szCs w:val="16"/>
              </w:rPr>
              <w:t>COMPLX</w:t>
            </w:r>
          </w:p>
        </w:tc>
        <w:tc>
          <w:tcPr>
            <w:tcW w:w="567" w:type="dxa"/>
          </w:tcPr>
          <w:p w:rsidR="0076629D" w:rsidRPr="004826DC" w:rsidRDefault="0076629D" w:rsidP="0076629D">
            <w:pPr>
              <w:pStyle w:val="RUPCorpo2"/>
              <w:ind w:firstLine="0"/>
              <w:jc w:val="left"/>
              <w:rPr>
                <w:rFonts w:ascii="Calibri" w:hAnsi="Calibri" w:cs="Courier New"/>
                <w:b/>
                <w:sz w:val="16"/>
                <w:szCs w:val="16"/>
              </w:rPr>
            </w:pPr>
            <w:r w:rsidRPr="004826DC">
              <w:rPr>
                <w:rFonts w:ascii="Calibri" w:hAnsi="Calibri" w:cs="Courier New"/>
                <w:b/>
                <w:sz w:val="16"/>
                <w:szCs w:val="16"/>
              </w:rPr>
              <w:t>FP</w:t>
            </w:r>
          </w:p>
        </w:tc>
        <w:tc>
          <w:tcPr>
            <w:tcW w:w="1134" w:type="dxa"/>
            <w:gridSpan w:val="2"/>
          </w:tcPr>
          <w:p w:rsidR="0076629D" w:rsidRPr="004826DC" w:rsidRDefault="0076629D" w:rsidP="0076629D">
            <w:pPr>
              <w:pStyle w:val="RUPCorpo2"/>
              <w:ind w:firstLine="0"/>
              <w:jc w:val="left"/>
              <w:rPr>
                <w:rFonts w:ascii="Calibri" w:hAnsi="Calibri" w:cs="Courier New"/>
                <w:b/>
                <w:sz w:val="16"/>
                <w:szCs w:val="16"/>
              </w:rPr>
            </w:pPr>
            <w:r w:rsidRPr="004826DC">
              <w:rPr>
                <w:rFonts w:ascii="Calibri" w:hAnsi="Calibri" w:cs="Courier New"/>
                <w:b/>
                <w:sz w:val="16"/>
                <w:szCs w:val="16"/>
              </w:rPr>
              <w:t>INC/ALT/EXC</w:t>
            </w:r>
          </w:p>
        </w:tc>
        <w:tc>
          <w:tcPr>
            <w:tcW w:w="709" w:type="dxa"/>
          </w:tcPr>
          <w:p w:rsidR="0076629D" w:rsidRPr="004826DC" w:rsidRDefault="0076629D" w:rsidP="0076629D">
            <w:pPr>
              <w:pStyle w:val="RUPCorpo2"/>
              <w:ind w:firstLine="0"/>
              <w:jc w:val="left"/>
              <w:rPr>
                <w:rFonts w:ascii="Calibri" w:hAnsi="Calibri" w:cs="Courier New"/>
                <w:b/>
                <w:sz w:val="16"/>
                <w:szCs w:val="16"/>
              </w:rPr>
            </w:pPr>
            <w:r w:rsidRPr="004826DC">
              <w:rPr>
                <w:rFonts w:ascii="Calibri" w:hAnsi="Calibri" w:cs="Courier New"/>
                <w:b/>
                <w:sz w:val="16"/>
                <w:szCs w:val="16"/>
              </w:rPr>
              <w:t>FI</w:t>
            </w:r>
          </w:p>
        </w:tc>
        <w:tc>
          <w:tcPr>
            <w:tcW w:w="794" w:type="dxa"/>
          </w:tcPr>
          <w:p w:rsidR="0076629D" w:rsidRPr="004826DC" w:rsidRDefault="0076629D" w:rsidP="0076629D">
            <w:pPr>
              <w:pStyle w:val="RUPCorpo2"/>
              <w:ind w:firstLine="0"/>
              <w:jc w:val="left"/>
              <w:rPr>
                <w:rFonts w:ascii="Calibri" w:hAnsi="Calibri" w:cs="Courier New"/>
                <w:b/>
                <w:sz w:val="16"/>
                <w:szCs w:val="16"/>
              </w:rPr>
            </w:pPr>
            <w:r w:rsidRPr="004826DC">
              <w:rPr>
                <w:rFonts w:ascii="Calibri" w:hAnsi="Calibri" w:cs="Courier New"/>
                <w:b/>
                <w:sz w:val="16"/>
                <w:szCs w:val="16"/>
              </w:rPr>
              <w:t>EFP</w:t>
            </w:r>
          </w:p>
        </w:tc>
      </w:tr>
      <w:tr w:rsidR="0076629D" w:rsidRPr="004826DC" w:rsidTr="0076629D">
        <w:tc>
          <w:tcPr>
            <w:tcW w:w="457" w:type="dxa"/>
            <w:vMerge w:val="restart"/>
            <w:tcBorders>
              <w:right w:val="single" w:sz="4" w:space="0" w:color="auto"/>
            </w:tcBorders>
          </w:tcPr>
          <w:p w:rsidR="0076629D" w:rsidRPr="004826DC" w:rsidRDefault="0076629D" w:rsidP="0076629D">
            <w:pPr>
              <w:pStyle w:val="RUPCorpo2"/>
              <w:ind w:firstLine="0"/>
              <w:jc w:val="left"/>
              <w:rPr>
                <w:rFonts w:ascii="Calibri" w:hAnsi="Calibri" w:cs="Courier New"/>
                <w:sz w:val="16"/>
                <w:szCs w:val="16"/>
              </w:rPr>
            </w:pPr>
            <w:r w:rsidRPr="004826DC">
              <w:rPr>
                <w:rFonts w:ascii="Calibri" w:hAnsi="Calibri" w:cs="Courier New"/>
                <w:sz w:val="16"/>
                <w:szCs w:val="16"/>
              </w:rPr>
              <w:t>1</w:t>
            </w:r>
          </w:p>
        </w:tc>
        <w:tc>
          <w:tcPr>
            <w:tcW w:w="2486" w:type="dxa"/>
            <w:tcBorders>
              <w:left w:val="single" w:sz="4" w:space="0" w:color="auto"/>
            </w:tcBorders>
          </w:tcPr>
          <w:p w:rsidR="0076629D" w:rsidRPr="004826DC" w:rsidRDefault="0076629D" w:rsidP="0076629D">
            <w:pPr>
              <w:pStyle w:val="RUPCorpo2"/>
              <w:ind w:firstLine="0"/>
              <w:jc w:val="left"/>
              <w:rPr>
                <w:rFonts w:ascii="Calibri" w:hAnsi="Calibri" w:cs="Courier New"/>
                <w:sz w:val="16"/>
                <w:szCs w:val="16"/>
              </w:rPr>
            </w:pPr>
            <w:r w:rsidRPr="004826DC">
              <w:rPr>
                <w:rFonts w:ascii="Calibri" w:hAnsi="Calibri" w:cs="Courier New"/>
                <w:sz w:val="16"/>
                <w:szCs w:val="16"/>
              </w:rPr>
              <w:t>XXXXXXXXXXXXXXXXXX</w:t>
            </w:r>
          </w:p>
        </w:tc>
        <w:tc>
          <w:tcPr>
            <w:tcW w:w="851" w:type="dxa"/>
            <w:tcBorders>
              <w:bottom w:val="single" w:sz="4" w:space="0" w:color="auto"/>
              <w:right w:val="single" w:sz="4" w:space="0" w:color="auto"/>
            </w:tcBorders>
          </w:tcPr>
          <w:p w:rsidR="0076629D" w:rsidRPr="004826DC" w:rsidRDefault="0076629D" w:rsidP="0076629D">
            <w:pPr>
              <w:pStyle w:val="RUPCorpo2"/>
              <w:ind w:firstLine="0"/>
              <w:jc w:val="left"/>
              <w:rPr>
                <w:rFonts w:ascii="Calibri" w:hAnsi="Calibri" w:cs="Courier New"/>
                <w:sz w:val="16"/>
                <w:szCs w:val="16"/>
              </w:rPr>
            </w:pPr>
            <w:r w:rsidRPr="004826DC">
              <w:rPr>
                <w:rFonts w:ascii="Calibri" w:hAnsi="Calibri" w:cs="Courier New"/>
                <w:sz w:val="16"/>
                <w:szCs w:val="16"/>
              </w:rPr>
              <w:t>F0002</w:t>
            </w:r>
          </w:p>
        </w:tc>
        <w:tc>
          <w:tcPr>
            <w:tcW w:w="709" w:type="dxa"/>
            <w:tcBorders>
              <w:left w:val="single" w:sz="4" w:space="0" w:color="auto"/>
              <w:bottom w:val="single" w:sz="4" w:space="0" w:color="auto"/>
              <w:right w:val="single" w:sz="4" w:space="0" w:color="auto"/>
            </w:tcBorders>
          </w:tcPr>
          <w:p w:rsidR="0076629D" w:rsidRPr="004826DC" w:rsidRDefault="0076629D" w:rsidP="0076629D">
            <w:pPr>
              <w:pStyle w:val="RUPCorpo2"/>
              <w:ind w:firstLine="0"/>
              <w:jc w:val="left"/>
              <w:rPr>
                <w:rFonts w:ascii="Calibri" w:hAnsi="Calibri" w:cs="Courier New"/>
                <w:sz w:val="16"/>
                <w:szCs w:val="16"/>
              </w:rPr>
            </w:pPr>
            <w:r w:rsidRPr="004826DC">
              <w:rPr>
                <w:rFonts w:ascii="Calibri" w:hAnsi="Calibri" w:cs="Courier New"/>
                <w:sz w:val="16"/>
                <w:szCs w:val="16"/>
              </w:rPr>
              <w:t>D002</w:t>
            </w:r>
          </w:p>
        </w:tc>
        <w:tc>
          <w:tcPr>
            <w:tcW w:w="708" w:type="dxa"/>
            <w:tcBorders>
              <w:left w:val="single" w:sz="4" w:space="0" w:color="auto"/>
              <w:bottom w:val="single" w:sz="4" w:space="0" w:color="auto"/>
              <w:right w:val="single" w:sz="4" w:space="0" w:color="auto"/>
            </w:tcBorders>
          </w:tcPr>
          <w:p w:rsidR="0076629D" w:rsidRPr="004826DC" w:rsidRDefault="0076629D" w:rsidP="0076629D">
            <w:pPr>
              <w:pStyle w:val="RUPCorpo2"/>
              <w:ind w:firstLine="0"/>
              <w:jc w:val="left"/>
              <w:rPr>
                <w:rFonts w:ascii="Calibri" w:hAnsi="Calibri" w:cs="Courier New"/>
                <w:sz w:val="16"/>
                <w:szCs w:val="16"/>
              </w:rPr>
            </w:pPr>
            <w:r w:rsidRPr="004826DC">
              <w:rPr>
                <w:rFonts w:ascii="Calibri" w:hAnsi="Calibri" w:cs="Courier New"/>
                <w:sz w:val="16"/>
                <w:szCs w:val="16"/>
              </w:rPr>
              <w:t>R002</w:t>
            </w:r>
          </w:p>
        </w:tc>
        <w:tc>
          <w:tcPr>
            <w:tcW w:w="709" w:type="dxa"/>
            <w:tcBorders>
              <w:left w:val="single" w:sz="4" w:space="0" w:color="auto"/>
              <w:bottom w:val="single" w:sz="4" w:space="0" w:color="auto"/>
              <w:right w:val="single" w:sz="4" w:space="0" w:color="auto"/>
            </w:tcBorders>
          </w:tcPr>
          <w:p w:rsidR="0076629D" w:rsidRPr="004826DC" w:rsidRDefault="0076629D" w:rsidP="0076629D">
            <w:pPr>
              <w:pStyle w:val="RUPCorpo2"/>
              <w:ind w:firstLine="0"/>
              <w:jc w:val="left"/>
              <w:rPr>
                <w:rFonts w:ascii="Calibri" w:hAnsi="Calibri" w:cs="Courier New"/>
                <w:sz w:val="16"/>
                <w:szCs w:val="16"/>
              </w:rPr>
            </w:pPr>
            <w:r w:rsidRPr="004826DC">
              <w:rPr>
                <w:rFonts w:ascii="Calibri" w:hAnsi="Calibri" w:cs="Courier New"/>
                <w:sz w:val="16"/>
                <w:szCs w:val="16"/>
              </w:rPr>
              <w:t>EE</w:t>
            </w:r>
          </w:p>
        </w:tc>
        <w:tc>
          <w:tcPr>
            <w:tcW w:w="992" w:type="dxa"/>
            <w:tcBorders>
              <w:left w:val="single" w:sz="4" w:space="0" w:color="auto"/>
              <w:bottom w:val="single" w:sz="4" w:space="0" w:color="auto"/>
              <w:right w:val="single" w:sz="4" w:space="0" w:color="auto"/>
            </w:tcBorders>
          </w:tcPr>
          <w:p w:rsidR="0076629D" w:rsidRPr="004826DC" w:rsidRDefault="0076629D" w:rsidP="0076629D">
            <w:pPr>
              <w:pStyle w:val="RUPCorpo2"/>
              <w:ind w:firstLine="0"/>
              <w:jc w:val="left"/>
              <w:rPr>
                <w:rFonts w:ascii="Calibri" w:hAnsi="Calibri" w:cs="Courier New"/>
                <w:sz w:val="16"/>
                <w:szCs w:val="16"/>
              </w:rPr>
            </w:pPr>
            <w:r w:rsidRPr="004826DC">
              <w:rPr>
                <w:rFonts w:ascii="Calibri" w:hAnsi="Calibri" w:cs="Courier New"/>
                <w:sz w:val="16"/>
                <w:szCs w:val="16"/>
              </w:rPr>
              <w:t>BAIXA</w:t>
            </w:r>
          </w:p>
        </w:tc>
        <w:tc>
          <w:tcPr>
            <w:tcW w:w="567" w:type="dxa"/>
            <w:tcBorders>
              <w:left w:val="single" w:sz="4" w:space="0" w:color="auto"/>
              <w:bottom w:val="single" w:sz="4" w:space="0" w:color="auto"/>
              <w:right w:val="single" w:sz="4" w:space="0" w:color="auto"/>
            </w:tcBorders>
          </w:tcPr>
          <w:p w:rsidR="0076629D" w:rsidRPr="004826DC" w:rsidRDefault="0076629D" w:rsidP="0076629D">
            <w:pPr>
              <w:pStyle w:val="RUPCorpo2"/>
              <w:ind w:firstLine="0"/>
              <w:jc w:val="left"/>
              <w:rPr>
                <w:rFonts w:ascii="Calibri" w:hAnsi="Calibri" w:cs="Courier New"/>
                <w:sz w:val="16"/>
                <w:szCs w:val="16"/>
              </w:rPr>
            </w:pPr>
            <w:r w:rsidRPr="004826DC">
              <w:rPr>
                <w:rFonts w:ascii="Calibri" w:hAnsi="Calibri" w:cs="Courier New"/>
                <w:sz w:val="16"/>
                <w:szCs w:val="16"/>
              </w:rPr>
              <w:t>3</w:t>
            </w:r>
          </w:p>
        </w:tc>
        <w:tc>
          <w:tcPr>
            <w:tcW w:w="1134" w:type="dxa"/>
            <w:gridSpan w:val="2"/>
            <w:tcBorders>
              <w:left w:val="single" w:sz="4" w:space="0" w:color="auto"/>
              <w:bottom w:val="single" w:sz="4" w:space="0" w:color="auto"/>
              <w:right w:val="single" w:sz="4" w:space="0" w:color="auto"/>
            </w:tcBorders>
          </w:tcPr>
          <w:p w:rsidR="0076629D" w:rsidRPr="004826DC" w:rsidRDefault="0076629D" w:rsidP="0076629D">
            <w:pPr>
              <w:pStyle w:val="RUPCorpo2"/>
              <w:ind w:firstLine="0"/>
              <w:jc w:val="left"/>
              <w:rPr>
                <w:rFonts w:ascii="Calibri" w:hAnsi="Calibri" w:cs="Courier New"/>
                <w:sz w:val="16"/>
                <w:szCs w:val="16"/>
              </w:rPr>
            </w:pPr>
            <w:r w:rsidRPr="004826DC">
              <w:rPr>
                <w:rFonts w:ascii="Calibri" w:hAnsi="Calibri" w:cs="Courier New"/>
                <w:sz w:val="16"/>
                <w:szCs w:val="16"/>
              </w:rPr>
              <w:t>ALT</w:t>
            </w:r>
          </w:p>
        </w:tc>
        <w:tc>
          <w:tcPr>
            <w:tcW w:w="709" w:type="dxa"/>
            <w:tcBorders>
              <w:left w:val="single" w:sz="4" w:space="0" w:color="auto"/>
              <w:bottom w:val="single" w:sz="4" w:space="0" w:color="auto"/>
            </w:tcBorders>
          </w:tcPr>
          <w:p w:rsidR="0076629D" w:rsidRPr="004826DC" w:rsidRDefault="0076629D" w:rsidP="0076629D">
            <w:pPr>
              <w:pStyle w:val="RUPCorpo2"/>
              <w:ind w:firstLine="0"/>
              <w:jc w:val="left"/>
              <w:rPr>
                <w:rFonts w:ascii="Calibri" w:hAnsi="Calibri" w:cs="Courier New"/>
                <w:sz w:val="16"/>
                <w:szCs w:val="16"/>
              </w:rPr>
            </w:pPr>
            <w:r w:rsidRPr="004826DC">
              <w:rPr>
                <w:rFonts w:ascii="Calibri" w:hAnsi="Calibri" w:cs="Courier New"/>
                <w:sz w:val="16"/>
                <w:szCs w:val="16"/>
              </w:rPr>
              <w:t>0,25</w:t>
            </w:r>
          </w:p>
        </w:tc>
        <w:tc>
          <w:tcPr>
            <w:tcW w:w="794" w:type="dxa"/>
            <w:vMerge w:val="restart"/>
          </w:tcPr>
          <w:p w:rsidR="0076629D" w:rsidRPr="004826DC" w:rsidRDefault="0076629D" w:rsidP="0076629D">
            <w:pPr>
              <w:pStyle w:val="RUPCorpo2"/>
              <w:ind w:firstLine="0"/>
              <w:jc w:val="left"/>
              <w:rPr>
                <w:rFonts w:ascii="Calibri" w:hAnsi="Calibri" w:cs="Courier New"/>
                <w:sz w:val="16"/>
                <w:szCs w:val="16"/>
              </w:rPr>
            </w:pPr>
            <w:r w:rsidRPr="004826DC">
              <w:rPr>
                <w:rFonts w:ascii="Calibri" w:hAnsi="Calibri" w:cs="Courier New"/>
                <w:sz w:val="16"/>
                <w:szCs w:val="16"/>
              </w:rPr>
              <w:t>0,75</w:t>
            </w:r>
          </w:p>
        </w:tc>
      </w:tr>
      <w:tr w:rsidR="0076629D" w:rsidRPr="004826DC" w:rsidTr="0076629D">
        <w:trPr>
          <w:trHeight w:val="2034"/>
        </w:trPr>
        <w:tc>
          <w:tcPr>
            <w:tcW w:w="457" w:type="dxa"/>
            <w:vMerge/>
            <w:tcBorders>
              <w:right w:val="single" w:sz="4" w:space="0" w:color="auto"/>
            </w:tcBorders>
          </w:tcPr>
          <w:p w:rsidR="0076629D" w:rsidRPr="004826DC" w:rsidRDefault="0076629D" w:rsidP="0076629D">
            <w:pPr>
              <w:pStyle w:val="RUPCorpo2"/>
              <w:ind w:firstLine="0"/>
              <w:jc w:val="left"/>
              <w:rPr>
                <w:rFonts w:ascii="Calibri" w:hAnsi="Calibri" w:cs="Courier New"/>
                <w:sz w:val="16"/>
                <w:szCs w:val="16"/>
              </w:rPr>
            </w:pPr>
          </w:p>
        </w:tc>
        <w:tc>
          <w:tcPr>
            <w:tcW w:w="6455" w:type="dxa"/>
            <w:gridSpan w:val="6"/>
            <w:tcBorders>
              <w:top w:val="nil"/>
              <w:left w:val="single" w:sz="4" w:space="0" w:color="auto"/>
              <w:right w:val="nil"/>
            </w:tcBorders>
          </w:tcPr>
          <w:p w:rsidR="0076629D" w:rsidRPr="004826DC" w:rsidRDefault="0076629D" w:rsidP="0076629D">
            <w:pPr>
              <w:pStyle w:val="RUPCorpo2"/>
              <w:ind w:firstLine="0"/>
              <w:rPr>
                <w:rFonts w:ascii="Calibri" w:hAnsi="Calibri" w:cs="Courier New"/>
                <w:sz w:val="16"/>
                <w:szCs w:val="1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6"/>
              <w:gridCol w:w="851"/>
              <w:gridCol w:w="709"/>
              <w:gridCol w:w="708"/>
              <w:gridCol w:w="709"/>
              <w:gridCol w:w="733"/>
            </w:tblGrid>
            <w:tr w:rsidR="0076629D" w:rsidRPr="004826DC" w:rsidTr="0076629D">
              <w:tc>
                <w:tcPr>
                  <w:tcW w:w="1806" w:type="dxa"/>
                </w:tcPr>
                <w:p w:rsidR="0076629D" w:rsidRPr="004826DC" w:rsidRDefault="0076629D" w:rsidP="0076629D">
                  <w:pPr>
                    <w:pStyle w:val="RUPCorpo2"/>
                    <w:ind w:firstLine="0"/>
                    <w:rPr>
                      <w:rFonts w:ascii="Calibri" w:hAnsi="Calibri" w:cs="Courier New"/>
                      <w:b/>
                      <w:sz w:val="16"/>
                      <w:szCs w:val="16"/>
                    </w:rPr>
                  </w:pPr>
                  <w:r w:rsidRPr="004826DC">
                    <w:rPr>
                      <w:rFonts w:ascii="Calibri" w:hAnsi="Calibri" w:cs="Courier New"/>
                      <w:b/>
                      <w:sz w:val="16"/>
                      <w:szCs w:val="16"/>
                    </w:rPr>
                    <w:t>ELEMENTO</w:t>
                  </w:r>
                </w:p>
              </w:tc>
              <w:tc>
                <w:tcPr>
                  <w:tcW w:w="851" w:type="dxa"/>
                </w:tcPr>
                <w:p w:rsidR="0076629D" w:rsidRPr="004826DC" w:rsidRDefault="0076629D" w:rsidP="0076629D">
                  <w:pPr>
                    <w:pStyle w:val="RUPCorpo2"/>
                    <w:ind w:firstLine="0"/>
                    <w:jc w:val="center"/>
                    <w:rPr>
                      <w:rFonts w:ascii="Calibri" w:hAnsi="Calibri" w:cs="Courier New"/>
                      <w:b/>
                      <w:sz w:val="16"/>
                      <w:szCs w:val="16"/>
                    </w:rPr>
                  </w:pPr>
                  <w:r w:rsidRPr="004826DC">
                    <w:rPr>
                      <w:rFonts w:ascii="Calibri" w:hAnsi="Calibri" w:cs="Courier New"/>
                      <w:b/>
                      <w:sz w:val="16"/>
                      <w:szCs w:val="16"/>
                    </w:rPr>
                    <w:t>TIPO</w:t>
                  </w:r>
                </w:p>
              </w:tc>
              <w:tc>
                <w:tcPr>
                  <w:tcW w:w="709" w:type="dxa"/>
                </w:tcPr>
                <w:p w:rsidR="0076629D" w:rsidRPr="004826DC" w:rsidRDefault="0076629D" w:rsidP="0076629D">
                  <w:pPr>
                    <w:pStyle w:val="RUPCorpo2"/>
                    <w:ind w:firstLine="0"/>
                    <w:jc w:val="center"/>
                    <w:rPr>
                      <w:rFonts w:ascii="Calibri" w:hAnsi="Calibri" w:cs="Courier New"/>
                      <w:b/>
                      <w:sz w:val="16"/>
                      <w:szCs w:val="16"/>
                    </w:rPr>
                  </w:pPr>
                  <w:r w:rsidRPr="004826DC">
                    <w:rPr>
                      <w:rFonts w:ascii="Calibri" w:hAnsi="Calibri" w:cs="Courier New"/>
                      <w:b/>
                      <w:sz w:val="16"/>
                      <w:szCs w:val="16"/>
                    </w:rPr>
                    <w:t>ORIG</w:t>
                  </w:r>
                </w:p>
              </w:tc>
              <w:tc>
                <w:tcPr>
                  <w:tcW w:w="708" w:type="dxa"/>
                </w:tcPr>
                <w:p w:rsidR="0076629D" w:rsidRPr="004826DC" w:rsidRDefault="0076629D" w:rsidP="0076629D">
                  <w:pPr>
                    <w:pStyle w:val="RUPCorpo2"/>
                    <w:ind w:firstLine="0"/>
                    <w:jc w:val="center"/>
                    <w:rPr>
                      <w:rFonts w:ascii="Calibri" w:hAnsi="Calibri" w:cs="Courier New"/>
                      <w:b/>
                      <w:sz w:val="16"/>
                      <w:szCs w:val="16"/>
                    </w:rPr>
                  </w:pPr>
                  <w:r w:rsidRPr="004826DC">
                    <w:rPr>
                      <w:rFonts w:ascii="Calibri" w:hAnsi="Calibri" w:cs="Courier New"/>
                      <w:b/>
                      <w:sz w:val="16"/>
                      <w:szCs w:val="16"/>
                    </w:rPr>
                    <w:t>INC</w:t>
                  </w:r>
                </w:p>
              </w:tc>
              <w:tc>
                <w:tcPr>
                  <w:tcW w:w="709" w:type="dxa"/>
                </w:tcPr>
                <w:p w:rsidR="0076629D" w:rsidRPr="004826DC" w:rsidRDefault="0076629D" w:rsidP="0076629D">
                  <w:pPr>
                    <w:pStyle w:val="RUPCorpo2"/>
                    <w:ind w:firstLine="0"/>
                    <w:jc w:val="center"/>
                    <w:rPr>
                      <w:rFonts w:ascii="Calibri" w:hAnsi="Calibri" w:cs="Courier New"/>
                      <w:b/>
                      <w:sz w:val="16"/>
                      <w:szCs w:val="16"/>
                    </w:rPr>
                  </w:pPr>
                  <w:r w:rsidRPr="004826DC">
                    <w:rPr>
                      <w:rFonts w:ascii="Calibri" w:hAnsi="Calibri" w:cs="Courier New"/>
                      <w:b/>
                      <w:sz w:val="16"/>
                      <w:szCs w:val="16"/>
                    </w:rPr>
                    <w:t>ALT</w:t>
                  </w:r>
                </w:p>
              </w:tc>
              <w:tc>
                <w:tcPr>
                  <w:tcW w:w="733" w:type="dxa"/>
                </w:tcPr>
                <w:p w:rsidR="0076629D" w:rsidRPr="004826DC" w:rsidRDefault="0076629D" w:rsidP="0076629D">
                  <w:pPr>
                    <w:pStyle w:val="RUPCorpo2"/>
                    <w:ind w:firstLine="0"/>
                    <w:jc w:val="center"/>
                    <w:rPr>
                      <w:rFonts w:ascii="Calibri" w:hAnsi="Calibri" w:cs="Courier New"/>
                      <w:b/>
                      <w:sz w:val="16"/>
                      <w:szCs w:val="16"/>
                    </w:rPr>
                  </w:pPr>
                  <w:r w:rsidRPr="004826DC">
                    <w:rPr>
                      <w:rFonts w:ascii="Calibri" w:hAnsi="Calibri" w:cs="Courier New"/>
                      <w:b/>
                      <w:sz w:val="16"/>
                      <w:szCs w:val="16"/>
                    </w:rPr>
                    <w:t>EXC</w:t>
                  </w:r>
                </w:p>
              </w:tc>
            </w:tr>
            <w:tr w:rsidR="0076629D" w:rsidRPr="004826DC" w:rsidTr="0076629D">
              <w:tc>
                <w:tcPr>
                  <w:tcW w:w="1806" w:type="dxa"/>
                </w:tcPr>
                <w:p w:rsidR="0076629D" w:rsidRPr="004826DC" w:rsidRDefault="0076629D" w:rsidP="0076629D">
                  <w:pPr>
                    <w:pStyle w:val="RUPCorpo2"/>
                    <w:ind w:firstLine="0"/>
                    <w:rPr>
                      <w:rFonts w:ascii="Calibri" w:hAnsi="Calibri" w:cs="Courier New"/>
                      <w:sz w:val="16"/>
                      <w:szCs w:val="16"/>
                    </w:rPr>
                  </w:pPr>
                  <w:r w:rsidRPr="004826DC">
                    <w:rPr>
                      <w:rFonts w:ascii="Calibri" w:hAnsi="Calibri" w:cs="Courier New"/>
                      <w:sz w:val="16"/>
                      <w:szCs w:val="16"/>
                    </w:rPr>
                    <w:t>XXXXXXXXXXXX</w:t>
                  </w:r>
                </w:p>
              </w:tc>
              <w:tc>
                <w:tcPr>
                  <w:tcW w:w="851" w:type="dxa"/>
                </w:tcPr>
                <w:p w:rsidR="0076629D" w:rsidRPr="004826DC" w:rsidRDefault="0076629D" w:rsidP="0076629D">
                  <w:pPr>
                    <w:pStyle w:val="RUPCorpo2"/>
                    <w:ind w:firstLine="0"/>
                    <w:jc w:val="center"/>
                    <w:rPr>
                      <w:rFonts w:ascii="Calibri" w:hAnsi="Calibri" w:cs="Courier New"/>
                      <w:sz w:val="16"/>
                      <w:szCs w:val="16"/>
                    </w:rPr>
                  </w:pPr>
                  <w:r w:rsidRPr="004826DC">
                    <w:rPr>
                      <w:rFonts w:ascii="Calibri" w:hAnsi="Calibri" w:cs="Courier New"/>
                      <w:sz w:val="16"/>
                      <w:szCs w:val="16"/>
                    </w:rPr>
                    <w:t>ALR</w:t>
                  </w:r>
                </w:p>
              </w:tc>
              <w:tc>
                <w:tcPr>
                  <w:tcW w:w="709" w:type="dxa"/>
                </w:tcPr>
                <w:p w:rsidR="0076629D" w:rsidRPr="004826DC" w:rsidRDefault="0076629D" w:rsidP="0076629D">
                  <w:pPr>
                    <w:pStyle w:val="RUPCorpo2"/>
                    <w:ind w:firstLine="0"/>
                    <w:jc w:val="center"/>
                    <w:rPr>
                      <w:rFonts w:ascii="Calibri" w:hAnsi="Calibri" w:cs="Courier New"/>
                      <w:sz w:val="16"/>
                      <w:szCs w:val="16"/>
                    </w:rPr>
                  </w:pPr>
                  <w:r w:rsidRPr="004826DC">
                    <w:rPr>
                      <w:rFonts w:ascii="Calibri" w:hAnsi="Calibri" w:cs="Courier New"/>
                      <w:sz w:val="16"/>
                      <w:szCs w:val="16"/>
                    </w:rPr>
                    <w:t>X</w:t>
                  </w:r>
                </w:p>
              </w:tc>
              <w:tc>
                <w:tcPr>
                  <w:tcW w:w="708" w:type="dxa"/>
                </w:tcPr>
                <w:p w:rsidR="0076629D" w:rsidRPr="004826DC" w:rsidRDefault="0076629D" w:rsidP="0076629D">
                  <w:pPr>
                    <w:pStyle w:val="RUPCorpo2"/>
                    <w:ind w:firstLine="0"/>
                    <w:jc w:val="center"/>
                    <w:rPr>
                      <w:rFonts w:ascii="Calibri" w:hAnsi="Calibri" w:cs="Courier New"/>
                      <w:sz w:val="16"/>
                      <w:szCs w:val="16"/>
                    </w:rPr>
                  </w:pPr>
                </w:p>
              </w:tc>
              <w:tc>
                <w:tcPr>
                  <w:tcW w:w="709" w:type="dxa"/>
                </w:tcPr>
                <w:p w:rsidR="0076629D" w:rsidRPr="004826DC" w:rsidRDefault="0076629D" w:rsidP="0076629D">
                  <w:pPr>
                    <w:pStyle w:val="RUPCorpo2"/>
                    <w:ind w:firstLine="0"/>
                    <w:jc w:val="center"/>
                    <w:rPr>
                      <w:rFonts w:ascii="Calibri" w:hAnsi="Calibri" w:cs="Courier New"/>
                      <w:sz w:val="16"/>
                      <w:szCs w:val="16"/>
                    </w:rPr>
                  </w:pPr>
                </w:p>
              </w:tc>
              <w:tc>
                <w:tcPr>
                  <w:tcW w:w="733" w:type="dxa"/>
                </w:tcPr>
                <w:p w:rsidR="0076629D" w:rsidRPr="004826DC" w:rsidRDefault="0076629D" w:rsidP="0076629D">
                  <w:pPr>
                    <w:pStyle w:val="RUPCorpo2"/>
                    <w:ind w:firstLine="0"/>
                    <w:jc w:val="center"/>
                    <w:rPr>
                      <w:rFonts w:ascii="Calibri" w:hAnsi="Calibri" w:cs="Courier New"/>
                      <w:sz w:val="16"/>
                      <w:szCs w:val="16"/>
                    </w:rPr>
                  </w:pPr>
                </w:p>
              </w:tc>
            </w:tr>
            <w:tr w:rsidR="0076629D" w:rsidRPr="004826DC" w:rsidTr="0076629D">
              <w:tc>
                <w:tcPr>
                  <w:tcW w:w="1806" w:type="dxa"/>
                </w:tcPr>
                <w:p w:rsidR="0076629D" w:rsidRPr="004826DC" w:rsidRDefault="0076629D" w:rsidP="0076629D">
                  <w:pPr>
                    <w:pStyle w:val="RUPCorpo2"/>
                    <w:ind w:firstLine="0"/>
                    <w:rPr>
                      <w:rFonts w:ascii="Calibri" w:hAnsi="Calibri" w:cs="Courier New"/>
                      <w:sz w:val="16"/>
                      <w:szCs w:val="16"/>
                    </w:rPr>
                  </w:pPr>
                  <w:r w:rsidRPr="004826DC">
                    <w:rPr>
                      <w:rFonts w:ascii="Calibri" w:hAnsi="Calibri" w:cs="Courier New"/>
                      <w:sz w:val="16"/>
                      <w:szCs w:val="16"/>
                    </w:rPr>
                    <w:t>YYYYYYYYYYYY</w:t>
                  </w:r>
                </w:p>
              </w:tc>
              <w:tc>
                <w:tcPr>
                  <w:tcW w:w="851" w:type="dxa"/>
                </w:tcPr>
                <w:p w:rsidR="0076629D" w:rsidRPr="004826DC" w:rsidRDefault="0076629D" w:rsidP="0076629D">
                  <w:pPr>
                    <w:pStyle w:val="RUPCorpo2"/>
                    <w:ind w:firstLine="0"/>
                    <w:jc w:val="center"/>
                    <w:rPr>
                      <w:rFonts w:ascii="Calibri" w:hAnsi="Calibri" w:cs="Courier New"/>
                      <w:sz w:val="16"/>
                      <w:szCs w:val="16"/>
                    </w:rPr>
                  </w:pPr>
                  <w:r w:rsidRPr="004826DC">
                    <w:rPr>
                      <w:rFonts w:ascii="Calibri" w:hAnsi="Calibri" w:cs="Courier New"/>
                      <w:sz w:val="16"/>
                      <w:szCs w:val="16"/>
                    </w:rPr>
                    <w:t>TD</w:t>
                  </w:r>
                </w:p>
              </w:tc>
              <w:tc>
                <w:tcPr>
                  <w:tcW w:w="709" w:type="dxa"/>
                </w:tcPr>
                <w:p w:rsidR="0076629D" w:rsidRPr="004826DC" w:rsidRDefault="0076629D" w:rsidP="0076629D">
                  <w:pPr>
                    <w:pStyle w:val="RUPCorpo2"/>
                    <w:ind w:firstLine="0"/>
                    <w:jc w:val="center"/>
                    <w:rPr>
                      <w:rFonts w:ascii="Calibri" w:hAnsi="Calibri" w:cs="Courier New"/>
                      <w:sz w:val="16"/>
                      <w:szCs w:val="16"/>
                    </w:rPr>
                  </w:pPr>
                  <w:r w:rsidRPr="004826DC">
                    <w:rPr>
                      <w:rFonts w:ascii="Calibri" w:hAnsi="Calibri" w:cs="Courier New"/>
                      <w:sz w:val="16"/>
                      <w:szCs w:val="16"/>
                    </w:rPr>
                    <w:t>X</w:t>
                  </w:r>
                </w:p>
              </w:tc>
              <w:tc>
                <w:tcPr>
                  <w:tcW w:w="708" w:type="dxa"/>
                </w:tcPr>
                <w:p w:rsidR="0076629D" w:rsidRPr="004826DC" w:rsidRDefault="0076629D" w:rsidP="0076629D">
                  <w:pPr>
                    <w:pStyle w:val="RUPCorpo2"/>
                    <w:ind w:firstLine="0"/>
                    <w:jc w:val="center"/>
                    <w:rPr>
                      <w:rFonts w:ascii="Calibri" w:hAnsi="Calibri" w:cs="Courier New"/>
                      <w:sz w:val="16"/>
                      <w:szCs w:val="16"/>
                    </w:rPr>
                  </w:pPr>
                </w:p>
              </w:tc>
              <w:tc>
                <w:tcPr>
                  <w:tcW w:w="709" w:type="dxa"/>
                </w:tcPr>
                <w:p w:rsidR="0076629D" w:rsidRPr="004826DC" w:rsidRDefault="0076629D" w:rsidP="0076629D">
                  <w:pPr>
                    <w:pStyle w:val="RUPCorpo2"/>
                    <w:ind w:firstLine="0"/>
                    <w:jc w:val="center"/>
                    <w:rPr>
                      <w:rFonts w:ascii="Calibri" w:hAnsi="Calibri" w:cs="Courier New"/>
                      <w:sz w:val="16"/>
                      <w:szCs w:val="16"/>
                    </w:rPr>
                  </w:pPr>
                </w:p>
              </w:tc>
              <w:tc>
                <w:tcPr>
                  <w:tcW w:w="733" w:type="dxa"/>
                </w:tcPr>
                <w:p w:rsidR="0076629D" w:rsidRPr="004826DC" w:rsidRDefault="0076629D" w:rsidP="0076629D">
                  <w:pPr>
                    <w:pStyle w:val="RUPCorpo2"/>
                    <w:ind w:firstLine="0"/>
                    <w:jc w:val="center"/>
                    <w:rPr>
                      <w:rFonts w:ascii="Calibri" w:hAnsi="Calibri" w:cs="Courier New"/>
                      <w:sz w:val="16"/>
                      <w:szCs w:val="16"/>
                    </w:rPr>
                  </w:pPr>
                </w:p>
              </w:tc>
            </w:tr>
            <w:tr w:rsidR="0076629D" w:rsidRPr="004826DC" w:rsidTr="0076629D">
              <w:tc>
                <w:tcPr>
                  <w:tcW w:w="1806" w:type="dxa"/>
                </w:tcPr>
                <w:p w:rsidR="0076629D" w:rsidRPr="004826DC" w:rsidRDefault="0076629D" w:rsidP="0076629D">
                  <w:pPr>
                    <w:pStyle w:val="RUPCorpo2"/>
                    <w:ind w:firstLine="0"/>
                    <w:rPr>
                      <w:rFonts w:ascii="Calibri" w:hAnsi="Calibri" w:cs="Courier New"/>
                      <w:sz w:val="16"/>
                      <w:szCs w:val="16"/>
                    </w:rPr>
                  </w:pPr>
                  <w:r w:rsidRPr="004826DC">
                    <w:rPr>
                      <w:rFonts w:ascii="Calibri" w:hAnsi="Calibri" w:cs="Courier New"/>
                      <w:sz w:val="16"/>
                      <w:szCs w:val="16"/>
                    </w:rPr>
                    <w:t>ZZZZZZZZZZZZ</w:t>
                  </w:r>
                </w:p>
              </w:tc>
              <w:tc>
                <w:tcPr>
                  <w:tcW w:w="851" w:type="dxa"/>
                </w:tcPr>
                <w:p w:rsidR="0076629D" w:rsidRPr="004826DC" w:rsidRDefault="0076629D" w:rsidP="0076629D">
                  <w:pPr>
                    <w:pStyle w:val="RUPCorpo2"/>
                    <w:ind w:firstLine="0"/>
                    <w:jc w:val="center"/>
                    <w:rPr>
                      <w:rFonts w:ascii="Calibri" w:hAnsi="Calibri" w:cs="Courier New"/>
                      <w:sz w:val="16"/>
                      <w:szCs w:val="16"/>
                    </w:rPr>
                  </w:pPr>
                  <w:r w:rsidRPr="004826DC">
                    <w:rPr>
                      <w:rFonts w:ascii="Calibri" w:hAnsi="Calibri" w:cs="Courier New"/>
                      <w:sz w:val="16"/>
                      <w:szCs w:val="16"/>
                    </w:rPr>
                    <w:t>TD</w:t>
                  </w:r>
                </w:p>
              </w:tc>
              <w:tc>
                <w:tcPr>
                  <w:tcW w:w="709" w:type="dxa"/>
                </w:tcPr>
                <w:p w:rsidR="0076629D" w:rsidRPr="004826DC" w:rsidRDefault="0076629D" w:rsidP="0076629D">
                  <w:pPr>
                    <w:pStyle w:val="RUPCorpo2"/>
                    <w:ind w:firstLine="0"/>
                    <w:jc w:val="center"/>
                    <w:rPr>
                      <w:rFonts w:ascii="Calibri" w:hAnsi="Calibri" w:cs="Courier New"/>
                      <w:sz w:val="16"/>
                      <w:szCs w:val="16"/>
                    </w:rPr>
                  </w:pPr>
                  <w:r w:rsidRPr="004826DC">
                    <w:rPr>
                      <w:rFonts w:ascii="Calibri" w:hAnsi="Calibri" w:cs="Courier New"/>
                      <w:sz w:val="16"/>
                      <w:szCs w:val="16"/>
                    </w:rPr>
                    <w:t>X</w:t>
                  </w:r>
                </w:p>
              </w:tc>
              <w:tc>
                <w:tcPr>
                  <w:tcW w:w="708" w:type="dxa"/>
                </w:tcPr>
                <w:p w:rsidR="0076629D" w:rsidRPr="004826DC" w:rsidRDefault="0076629D" w:rsidP="0076629D">
                  <w:pPr>
                    <w:pStyle w:val="RUPCorpo2"/>
                    <w:ind w:firstLine="0"/>
                    <w:jc w:val="center"/>
                    <w:rPr>
                      <w:rFonts w:ascii="Calibri" w:hAnsi="Calibri" w:cs="Courier New"/>
                      <w:sz w:val="16"/>
                      <w:szCs w:val="16"/>
                    </w:rPr>
                  </w:pPr>
                </w:p>
              </w:tc>
              <w:tc>
                <w:tcPr>
                  <w:tcW w:w="709" w:type="dxa"/>
                </w:tcPr>
                <w:p w:rsidR="0076629D" w:rsidRPr="004826DC" w:rsidRDefault="0076629D" w:rsidP="0076629D">
                  <w:pPr>
                    <w:pStyle w:val="RUPCorpo2"/>
                    <w:ind w:firstLine="0"/>
                    <w:jc w:val="center"/>
                    <w:rPr>
                      <w:rFonts w:ascii="Calibri" w:hAnsi="Calibri" w:cs="Courier New"/>
                      <w:sz w:val="16"/>
                      <w:szCs w:val="16"/>
                    </w:rPr>
                  </w:pPr>
                </w:p>
              </w:tc>
              <w:tc>
                <w:tcPr>
                  <w:tcW w:w="733" w:type="dxa"/>
                </w:tcPr>
                <w:p w:rsidR="0076629D" w:rsidRPr="004826DC" w:rsidRDefault="0076629D" w:rsidP="0076629D">
                  <w:pPr>
                    <w:pStyle w:val="RUPCorpo2"/>
                    <w:ind w:firstLine="0"/>
                    <w:jc w:val="center"/>
                    <w:rPr>
                      <w:rFonts w:ascii="Calibri" w:hAnsi="Calibri" w:cs="Courier New"/>
                      <w:sz w:val="16"/>
                      <w:szCs w:val="16"/>
                    </w:rPr>
                  </w:pPr>
                </w:p>
              </w:tc>
            </w:tr>
            <w:tr w:rsidR="0076629D" w:rsidRPr="004826DC" w:rsidTr="0076629D">
              <w:tc>
                <w:tcPr>
                  <w:tcW w:w="1806" w:type="dxa"/>
                </w:tcPr>
                <w:p w:rsidR="0076629D" w:rsidRPr="004826DC" w:rsidRDefault="0076629D" w:rsidP="0076629D">
                  <w:pPr>
                    <w:pStyle w:val="RUPCorpo2"/>
                    <w:ind w:firstLine="0"/>
                    <w:rPr>
                      <w:rFonts w:ascii="Calibri" w:hAnsi="Calibri" w:cs="Courier New"/>
                      <w:sz w:val="16"/>
                      <w:szCs w:val="16"/>
                    </w:rPr>
                  </w:pPr>
                  <w:r w:rsidRPr="004826DC">
                    <w:rPr>
                      <w:rFonts w:ascii="Calibri" w:hAnsi="Calibri" w:cs="Courier New"/>
                      <w:sz w:val="16"/>
                      <w:szCs w:val="16"/>
                    </w:rPr>
                    <w:t>WWWWWWWWWWWW</w:t>
                  </w:r>
                </w:p>
              </w:tc>
              <w:tc>
                <w:tcPr>
                  <w:tcW w:w="851" w:type="dxa"/>
                </w:tcPr>
                <w:p w:rsidR="0076629D" w:rsidRPr="004826DC" w:rsidRDefault="0076629D" w:rsidP="0076629D">
                  <w:pPr>
                    <w:pStyle w:val="RUPCorpo2"/>
                    <w:ind w:firstLine="0"/>
                    <w:jc w:val="center"/>
                    <w:rPr>
                      <w:rFonts w:ascii="Calibri" w:hAnsi="Calibri" w:cs="Courier New"/>
                      <w:sz w:val="16"/>
                      <w:szCs w:val="16"/>
                    </w:rPr>
                  </w:pPr>
                  <w:r w:rsidRPr="004826DC">
                    <w:rPr>
                      <w:rFonts w:ascii="Calibri" w:hAnsi="Calibri" w:cs="Courier New"/>
                      <w:sz w:val="16"/>
                      <w:szCs w:val="16"/>
                    </w:rPr>
                    <w:t>TD</w:t>
                  </w:r>
                </w:p>
              </w:tc>
              <w:tc>
                <w:tcPr>
                  <w:tcW w:w="709" w:type="dxa"/>
                </w:tcPr>
                <w:p w:rsidR="0076629D" w:rsidRPr="004826DC" w:rsidRDefault="0076629D" w:rsidP="0076629D">
                  <w:pPr>
                    <w:pStyle w:val="RUPCorpo2"/>
                    <w:ind w:firstLine="0"/>
                    <w:jc w:val="center"/>
                    <w:rPr>
                      <w:rFonts w:ascii="Calibri" w:hAnsi="Calibri" w:cs="Courier New"/>
                      <w:sz w:val="16"/>
                      <w:szCs w:val="16"/>
                    </w:rPr>
                  </w:pPr>
                </w:p>
              </w:tc>
              <w:tc>
                <w:tcPr>
                  <w:tcW w:w="708" w:type="dxa"/>
                </w:tcPr>
                <w:p w:rsidR="0076629D" w:rsidRPr="004826DC" w:rsidRDefault="0076629D" w:rsidP="0076629D">
                  <w:pPr>
                    <w:pStyle w:val="RUPCorpo2"/>
                    <w:ind w:firstLine="0"/>
                    <w:jc w:val="center"/>
                    <w:rPr>
                      <w:rFonts w:ascii="Calibri" w:hAnsi="Calibri" w:cs="Courier New"/>
                      <w:sz w:val="16"/>
                      <w:szCs w:val="16"/>
                    </w:rPr>
                  </w:pPr>
                  <w:r w:rsidRPr="004826DC">
                    <w:rPr>
                      <w:rFonts w:ascii="Calibri" w:hAnsi="Calibri" w:cs="Courier New"/>
                      <w:sz w:val="16"/>
                      <w:szCs w:val="16"/>
                    </w:rPr>
                    <w:t>X</w:t>
                  </w:r>
                </w:p>
              </w:tc>
              <w:tc>
                <w:tcPr>
                  <w:tcW w:w="709" w:type="dxa"/>
                </w:tcPr>
                <w:p w:rsidR="0076629D" w:rsidRPr="004826DC" w:rsidRDefault="0076629D" w:rsidP="0076629D">
                  <w:pPr>
                    <w:pStyle w:val="RUPCorpo2"/>
                    <w:ind w:firstLine="0"/>
                    <w:jc w:val="center"/>
                    <w:rPr>
                      <w:rFonts w:ascii="Calibri" w:hAnsi="Calibri" w:cs="Courier New"/>
                      <w:sz w:val="16"/>
                      <w:szCs w:val="16"/>
                    </w:rPr>
                  </w:pPr>
                </w:p>
              </w:tc>
              <w:tc>
                <w:tcPr>
                  <w:tcW w:w="733" w:type="dxa"/>
                </w:tcPr>
                <w:p w:rsidR="0076629D" w:rsidRPr="004826DC" w:rsidRDefault="0076629D" w:rsidP="0076629D">
                  <w:pPr>
                    <w:pStyle w:val="RUPCorpo2"/>
                    <w:ind w:firstLine="0"/>
                    <w:jc w:val="center"/>
                    <w:rPr>
                      <w:rFonts w:ascii="Calibri" w:hAnsi="Calibri" w:cs="Courier New"/>
                      <w:sz w:val="16"/>
                      <w:szCs w:val="16"/>
                    </w:rPr>
                  </w:pPr>
                </w:p>
              </w:tc>
            </w:tr>
          </w:tbl>
          <w:p w:rsidR="0076629D" w:rsidRPr="004826DC" w:rsidRDefault="0076629D" w:rsidP="0076629D">
            <w:pPr>
              <w:pStyle w:val="RUPCorpo2"/>
              <w:ind w:firstLine="0"/>
              <w:rPr>
                <w:rFonts w:ascii="Calibri" w:hAnsi="Calibri" w:cs="Courier New"/>
                <w:sz w:val="16"/>
                <w:szCs w:val="16"/>
              </w:rPr>
            </w:pPr>
          </w:p>
        </w:tc>
        <w:tc>
          <w:tcPr>
            <w:tcW w:w="2410" w:type="dxa"/>
            <w:gridSpan w:val="4"/>
            <w:tcBorders>
              <w:top w:val="nil"/>
              <w:left w:val="nil"/>
            </w:tcBorders>
            <w:vAlign w:val="center"/>
          </w:tcPr>
          <w:p w:rsidR="0076629D" w:rsidRPr="004826DC" w:rsidRDefault="0076629D" w:rsidP="0076629D">
            <w:pPr>
              <w:pStyle w:val="RUPCorpo2"/>
              <w:ind w:firstLine="0"/>
              <w:jc w:val="center"/>
              <w:rPr>
                <w:rFonts w:ascii="Calibri" w:hAnsi="Calibri" w:cs="Courier New"/>
                <w:sz w:val="16"/>
                <w:szCs w:val="16"/>
              </w:rPr>
            </w:pPr>
          </w:p>
          <w:p w:rsidR="0076629D" w:rsidRPr="004826DC" w:rsidRDefault="0076629D" w:rsidP="0076629D">
            <w:pPr>
              <w:pStyle w:val="RUPCorpo2"/>
              <w:ind w:firstLine="0"/>
              <w:jc w:val="center"/>
              <w:rPr>
                <w:rFonts w:ascii="Calibri" w:hAnsi="Calibri" w:cs="Courier New"/>
                <w:sz w:val="16"/>
                <w:szCs w:val="16"/>
              </w:rPr>
            </w:pPr>
          </w:p>
          <w:p w:rsidR="0076629D" w:rsidRPr="004826DC" w:rsidRDefault="0076629D" w:rsidP="0076629D">
            <w:pPr>
              <w:pStyle w:val="RUPCorpo2"/>
              <w:ind w:firstLine="0"/>
              <w:jc w:val="center"/>
              <w:rPr>
                <w:rFonts w:ascii="Calibri" w:hAnsi="Calibri" w:cs="Courier New"/>
                <w:sz w:val="16"/>
                <w:szCs w:val="16"/>
              </w:rPr>
            </w:pPr>
          </w:p>
          <w:p w:rsidR="0076629D" w:rsidRPr="004826DC" w:rsidRDefault="0076629D" w:rsidP="0076629D">
            <w:pPr>
              <w:pStyle w:val="RUPCorpo2"/>
              <w:ind w:firstLine="0"/>
              <w:jc w:val="center"/>
              <w:rPr>
                <w:rFonts w:ascii="Calibri" w:hAnsi="Calibri" w:cs="Courier New"/>
                <w:sz w:val="16"/>
                <w:szCs w:val="16"/>
              </w:rPr>
            </w:pPr>
          </w:p>
          <w:p w:rsidR="0076629D" w:rsidRPr="004826DC" w:rsidRDefault="0076629D" w:rsidP="0076629D">
            <w:pPr>
              <w:pStyle w:val="RUPCorpo2"/>
              <w:ind w:firstLine="0"/>
              <w:jc w:val="center"/>
              <w:rPr>
                <w:rFonts w:ascii="Calibri" w:hAnsi="Calibri" w:cs="Courier New"/>
                <w:sz w:val="16"/>
                <w:szCs w:val="16"/>
              </w:rPr>
            </w:pPr>
          </w:p>
          <w:p w:rsidR="0076629D" w:rsidRPr="004826DC" w:rsidRDefault="0076629D" w:rsidP="0076629D">
            <w:pPr>
              <w:pStyle w:val="RUPCorpo2"/>
              <w:ind w:firstLine="0"/>
              <w:jc w:val="center"/>
              <w:rPr>
                <w:rFonts w:ascii="Calibri" w:hAnsi="Calibri" w:cs="Courier New"/>
                <w:sz w:val="16"/>
                <w:szCs w:val="16"/>
              </w:rPr>
            </w:pPr>
          </w:p>
          <w:p w:rsidR="0076629D" w:rsidRPr="004826DC" w:rsidRDefault="0076629D" w:rsidP="0076629D">
            <w:pPr>
              <w:pStyle w:val="RUPCorpo2"/>
              <w:ind w:firstLine="0"/>
              <w:jc w:val="center"/>
              <w:rPr>
                <w:rFonts w:ascii="Calibri" w:hAnsi="Calibri" w:cs="Courier New"/>
                <w:sz w:val="16"/>
                <w:szCs w:val="16"/>
              </w:rPr>
            </w:pPr>
          </w:p>
        </w:tc>
        <w:tc>
          <w:tcPr>
            <w:tcW w:w="794" w:type="dxa"/>
            <w:vMerge/>
          </w:tcPr>
          <w:p w:rsidR="0076629D" w:rsidRPr="004826DC" w:rsidRDefault="0076629D" w:rsidP="0076629D">
            <w:pPr>
              <w:pStyle w:val="RUPCorpo2"/>
              <w:ind w:firstLine="0"/>
              <w:jc w:val="left"/>
              <w:rPr>
                <w:rFonts w:ascii="Calibri" w:hAnsi="Calibri" w:cs="Courier New"/>
                <w:sz w:val="16"/>
                <w:szCs w:val="16"/>
              </w:rPr>
            </w:pPr>
          </w:p>
        </w:tc>
      </w:tr>
      <w:tr w:rsidR="0076629D" w:rsidRPr="004826DC" w:rsidTr="0076629D">
        <w:tc>
          <w:tcPr>
            <w:tcW w:w="457" w:type="dxa"/>
            <w:vMerge w:val="restart"/>
          </w:tcPr>
          <w:p w:rsidR="0076629D" w:rsidRPr="004826DC" w:rsidRDefault="0076629D" w:rsidP="0076629D">
            <w:pPr>
              <w:pStyle w:val="RUPCorpo2"/>
              <w:ind w:firstLine="0"/>
              <w:jc w:val="left"/>
              <w:rPr>
                <w:rFonts w:ascii="Calibri" w:hAnsi="Calibri" w:cs="Courier New"/>
                <w:sz w:val="16"/>
                <w:szCs w:val="16"/>
              </w:rPr>
            </w:pPr>
            <w:r w:rsidRPr="004826DC">
              <w:rPr>
                <w:rFonts w:ascii="Calibri" w:hAnsi="Calibri" w:cs="Courier New"/>
                <w:sz w:val="16"/>
                <w:szCs w:val="16"/>
              </w:rPr>
              <w:t>2</w:t>
            </w:r>
          </w:p>
        </w:tc>
        <w:tc>
          <w:tcPr>
            <w:tcW w:w="2486" w:type="dxa"/>
          </w:tcPr>
          <w:p w:rsidR="0076629D" w:rsidRPr="004826DC" w:rsidRDefault="0076629D" w:rsidP="0076629D">
            <w:pPr>
              <w:pStyle w:val="RUPCorpo2"/>
              <w:ind w:firstLine="0"/>
              <w:jc w:val="left"/>
              <w:rPr>
                <w:rFonts w:ascii="Calibri" w:hAnsi="Calibri" w:cs="Courier New"/>
                <w:sz w:val="16"/>
                <w:szCs w:val="16"/>
              </w:rPr>
            </w:pPr>
          </w:p>
        </w:tc>
        <w:tc>
          <w:tcPr>
            <w:tcW w:w="851" w:type="dxa"/>
            <w:tcBorders>
              <w:right w:val="single" w:sz="4" w:space="0" w:color="auto"/>
            </w:tcBorders>
          </w:tcPr>
          <w:p w:rsidR="0076629D" w:rsidRPr="004826DC" w:rsidRDefault="0076629D" w:rsidP="0076629D">
            <w:pPr>
              <w:pStyle w:val="RUPCorpo2"/>
              <w:ind w:firstLine="0"/>
              <w:jc w:val="left"/>
              <w:rPr>
                <w:rFonts w:ascii="Calibri" w:hAnsi="Calibri" w:cs="Courier New"/>
                <w:sz w:val="16"/>
                <w:szCs w:val="16"/>
              </w:rPr>
            </w:pPr>
          </w:p>
        </w:tc>
        <w:tc>
          <w:tcPr>
            <w:tcW w:w="709" w:type="dxa"/>
            <w:tcBorders>
              <w:left w:val="single" w:sz="4" w:space="0" w:color="auto"/>
              <w:right w:val="single" w:sz="4" w:space="0" w:color="auto"/>
            </w:tcBorders>
          </w:tcPr>
          <w:p w:rsidR="0076629D" w:rsidRPr="004826DC" w:rsidRDefault="0076629D" w:rsidP="0076629D">
            <w:pPr>
              <w:pStyle w:val="RUPCorpo2"/>
              <w:ind w:firstLine="0"/>
              <w:jc w:val="left"/>
              <w:rPr>
                <w:rFonts w:ascii="Calibri" w:hAnsi="Calibri" w:cs="Courier New"/>
                <w:sz w:val="16"/>
                <w:szCs w:val="16"/>
              </w:rPr>
            </w:pPr>
          </w:p>
        </w:tc>
        <w:tc>
          <w:tcPr>
            <w:tcW w:w="708" w:type="dxa"/>
            <w:tcBorders>
              <w:left w:val="single" w:sz="4" w:space="0" w:color="auto"/>
              <w:right w:val="single" w:sz="4" w:space="0" w:color="auto"/>
            </w:tcBorders>
          </w:tcPr>
          <w:p w:rsidR="0076629D" w:rsidRPr="004826DC" w:rsidRDefault="0076629D" w:rsidP="0076629D">
            <w:pPr>
              <w:pStyle w:val="RUPCorpo2"/>
              <w:ind w:firstLine="0"/>
              <w:jc w:val="left"/>
              <w:rPr>
                <w:rFonts w:ascii="Calibri" w:hAnsi="Calibri" w:cs="Courier New"/>
                <w:sz w:val="16"/>
                <w:szCs w:val="16"/>
              </w:rPr>
            </w:pPr>
          </w:p>
        </w:tc>
        <w:tc>
          <w:tcPr>
            <w:tcW w:w="709" w:type="dxa"/>
            <w:tcBorders>
              <w:left w:val="single" w:sz="4" w:space="0" w:color="auto"/>
              <w:right w:val="single" w:sz="4" w:space="0" w:color="auto"/>
            </w:tcBorders>
          </w:tcPr>
          <w:p w:rsidR="0076629D" w:rsidRPr="004826DC" w:rsidRDefault="0076629D" w:rsidP="0076629D">
            <w:pPr>
              <w:pStyle w:val="RUPCorpo2"/>
              <w:ind w:firstLine="0"/>
              <w:jc w:val="left"/>
              <w:rPr>
                <w:rFonts w:ascii="Calibri" w:hAnsi="Calibri" w:cs="Courier New"/>
                <w:sz w:val="16"/>
                <w:szCs w:val="16"/>
              </w:rPr>
            </w:pPr>
          </w:p>
        </w:tc>
        <w:tc>
          <w:tcPr>
            <w:tcW w:w="992" w:type="dxa"/>
            <w:tcBorders>
              <w:left w:val="single" w:sz="4" w:space="0" w:color="auto"/>
              <w:right w:val="single" w:sz="4" w:space="0" w:color="auto"/>
            </w:tcBorders>
          </w:tcPr>
          <w:p w:rsidR="0076629D" w:rsidRPr="004826DC" w:rsidRDefault="0076629D" w:rsidP="0076629D">
            <w:pPr>
              <w:pStyle w:val="RUPCorpo2"/>
              <w:ind w:firstLine="0"/>
              <w:jc w:val="left"/>
              <w:rPr>
                <w:rFonts w:ascii="Calibri" w:hAnsi="Calibri" w:cs="Courier New"/>
                <w:sz w:val="16"/>
                <w:szCs w:val="16"/>
              </w:rPr>
            </w:pPr>
          </w:p>
        </w:tc>
        <w:tc>
          <w:tcPr>
            <w:tcW w:w="567" w:type="dxa"/>
            <w:tcBorders>
              <w:left w:val="single" w:sz="4" w:space="0" w:color="auto"/>
              <w:right w:val="single" w:sz="4" w:space="0" w:color="auto"/>
            </w:tcBorders>
          </w:tcPr>
          <w:p w:rsidR="0076629D" w:rsidRPr="004826DC" w:rsidRDefault="0076629D" w:rsidP="0076629D">
            <w:pPr>
              <w:pStyle w:val="RUPCorpo2"/>
              <w:ind w:firstLine="0"/>
              <w:jc w:val="left"/>
              <w:rPr>
                <w:rFonts w:ascii="Calibri" w:hAnsi="Calibri" w:cs="Courier New"/>
                <w:sz w:val="16"/>
                <w:szCs w:val="16"/>
              </w:rPr>
            </w:pPr>
          </w:p>
        </w:tc>
        <w:tc>
          <w:tcPr>
            <w:tcW w:w="851" w:type="dxa"/>
            <w:tcBorders>
              <w:left w:val="single" w:sz="4" w:space="0" w:color="auto"/>
              <w:right w:val="single" w:sz="4" w:space="0" w:color="auto"/>
            </w:tcBorders>
          </w:tcPr>
          <w:p w:rsidR="0076629D" w:rsidRPr="004826DC" w:rsidRDefault="0076629D" w:rsidP="0076629D">
            <w:pPr>
              <w:pStyle w:val="RUPCorpo2"/>
              <w:ind w:firstLine="0"/>
              <w:jc w:val="left"/>
              <w:rPr>
                <w:rFonts w:ascii="Calibri" w:hAnsi="Calibri" w:cs="Courier New"/>
                <w:sz w:val="16"/>
                <w:szCs w:val="16"/>
              </w:rPr>
            </w:pPr>
          </w:p>
        </w:tc>
        <w:tc>
          <w:tcPr>
            <w:tcW w:w="992" w:type="dxa"/>
            <w:gridSpan w:val="2"/>
            <w:tcBorders>
              <w:left w:val="single" w:sz="4" w:space="0" w:color="auto"/>
            </w:tcBorders>
          </w:tcPr>
          <w:p w:rsidR="0076629D" w:rsidRPr="004826DC" w:rsidRDefault="0076629D" w:rsidP="0076629D">
            <w:pPr>
              <w:pStyle w:val="RUPCorpo2"/>
              <w:ind w:firstLine="0"/>
              <w:jc w:val="left"/>
              <w:rPr>
                <w:rFonts w:ascii="Calibri" w:hAnsi="Calibri" w:cs="Courier New"/>
                <w:sz w:val="16"/>
                <w:szCs w:val="16"/>
              </w:rPr>
            </w:pPr>
          </w:p>
        </w:tc>
        <w:tc>
          <w:tcPr>
            <w:tcW w:w="794" w:type="dxa"/>
            <w:vMerge w:val="restart"/>
          </w:tcPr>
          <w:p w:rsidR="0076629D" w:rsidRPr="004826DC" w:rsidRDefault="0076629D" w:rsidP="0076629D">
            <w:pPr>
              <w:pStyle w:val="RUPCorpo2"/>
              <w:ind w:firstLine="0"/>
              <w:jc w:val="left"/>
              <w:rPr>
                <w:rFonts w:ascii="Calibri" w:hAnsi="Calibri" w:cs="Courier New"/>
                <w:sz w:val="16"/>
                <w:szCs w:val="16"/>
              </w:rPr>
            </w:pPr>
          </w:p>
        </w:tc>
      </w:tr>
      <w:tr w:rsidR="0076629D" w:rsidRPr="004826DC" w:rsidTr="0076629D">
        <w:trPr>
          <w:trHeight w:val="2319"/>
        </w:trPr>
        <w:tc>
          <w:tcPr>
            <w:tcW w:w="457" w:type="dxa"/>
            <w:vMerge/>
          </w:tcPr>
          <w:p w:rsidR="0076629D" w:rsidRPr="004826DC" w:rsidRDefault="0076629D" w:rsidP="0076629D">
            <w:pPr>
              <w:pStyle w:val="RUPCorpo2"/>
              <w:ind w:firstLine="0"/>
              <w:jc w:val="left"/>
              <w:rPr>
                <w:rFonts w:ascii="Calibri" w:hAnsi="Calibri" w:cs="Courier New"/>
                <w:sz w:val="16"/>
                <w:szCs w:val="16"/>
              </w:rPr>
            </w:pPr>
          </w:p>
        </w:tc>
        <w:tc>
          <w:tcPr>
            <w:tcW w:w="8865" w:type="dxa"/>
            <w:gridSpan w:val="10"/>
          </w:tcPr>
          <w:p w:rsidR="0076629D" w:rsidRPr="004826DC" w:rsidRDefault="0076629D" w:rsidP="0076629D">
            <w:pPr>
              <w:pStyle w:val="RUPCorpo2"/>
              <w:ind w:firstLine="0"/>
              <w:jc w:val="left"/>
              <w:rPr>
                <w:rFonts w:ascii="Calibri" w:hAnsi="Calibri" w:cs="Courier New"/>
                <w:sz w:val="16"/>
                <w:szCs w:val="1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6"/>
              <w:gridCol w:w="851"/>
              <w:gridCol w:w="709"/>
              <w:gridCol w:w="708"/>
              <w:gridCol w:w="709"/>
              <w:gridCol w:w="733"/>
            </w:tblGrid>
            <w:tr w:rsidR="0076629D" w:rsidRPr="004826DC" w:rsidTr="0076629D">
              <w:tc>
                <w:tcPr>
                  <w:tcW w:w="1806" w:type="dxa"/>
                </w:tcPr>
                <w:p w:rsidR="0076629D" w:rsidRPr="004826DC" w:rsidRDefault="0076629D" w:rsidP="0076629D">
                  <w:pPr>
                    <w:pStyle w:val="RUPCorpo2"/>
                    <w:ind w:firstLine="0"/>
                    <w:rPr>
                      <w:rFonts w:ascii="Calibri" w:hAnsi="Calibri" w:cs="Courier New"/>
                      <w:b/>
                      <w:sz w:val="16"/>
                      <w:szCs w:val="16"/>
                    </w:rPr>
                  </w:pPr>
                  <w:r w:rsidRPr="004826DC">
                    <w:rPr>
                      <w:rFonts w:ascii="Calibri" w:hAnsi="Calibri" w:cs="Courier New"/>
                      <w:b/>
                      <w:sz w:val="16"/>
                      <w:szCs w:val="16"/>
                    </w:rPr>
                    <w:t>ELEMENTO</w:t>
                  </w:r>
                </w:p>
              </w:tc>
              <w:tc>
                <w:tcPr>
                  <w:tcW w:w="851" w:type="dxa"/>
                </w:tcPr>
                <w:p w:rsidR="0076629D" w:rsidRPr="004826DC" w:rsidRDefault="0076629D" w:rsidP="0076629D">
                  <w:pPr>
                    <w:pStyle w:val="RUPCorpo2"/>
                    <w:ind w:firstLine="0"/>
                    <w:rPr>
                      <w:rFonts w:ascii="Calibri" w:hAnsi="Calibri" w:cs="Courier New"/>
                      <w:b/>
                      <w:sz w:val="16"/>
                      <w:szCs w:val="16"/>
                    </w:rPr>
                  </w:pPr>
                  <w:r w:rsidRPr="004826DC">
                    <w:rPr>
                      <w:rFonts w:ascii="Calibri" w:hAnsi="Calibri" w:cs="Courier New"/>
                      <w:b/>
                      <w:sz w:val="16"/>
                      <w:szCs w:val="16"/>
                    </w:rPr>
                    <w:t>TIPO</w:t>
                  </w:r>
                </w:p>
              </w:tc>
              <w:tc>
                <w:tcPr>
                  <w:tcW w:w="709" w:type="dxa"/>
                </w:tcPr>
                <w:p w:rsidR="0076629D" w:rsidRPr="004826DC" w:rsidRDefault="0076629D" w:rsidP="0076629D">
                  <w:pPr>
                    <w:pStyle w:val="RUPCorpo2"/>
                    <w:ind w:firstLine="0"/>
                    <w:rPr>
                      <w:rFonts w:ascii="Calibri" w:hAnsi="Calibri" w:cs="Courier New"/>
                      <w:b/>
                      <w:sz w:val="16"/>
                      <w:szCs w:val="16"/>
                    </w:rPr>
                  </w:pPr>
                  <w:r w:rsidRPr="004826DC">
                    <w:rPr>
                      <w:rFonts w:ascii="Calibri" w:hAnsi="Calibri" w:cs="Courier New"/>
                      <w:b/>
                      <w:sz w:val="16"/>
                      <w:szCs w:val="16"/>
                    </w:rPr>
                    <w:t>ORIG</w:t>
                  </w:r>
                </w:p>
              </w:tc>
              <w:tc>
                <w:tcPr>
                  <w:tcW w:w="708" w:type="dxa"/>
                </w:tcPr>
                <w:p w:rsidR="0076629D" w:rsidRPr="004826DC" w:rsidRDefault="0076629D" w:rsidP="0076629D">
                  <w:pPr>
                    <w:pStyle w:val="RUPCorpo2"/>
                    <w:ind w:firstLine="0"/>
                    <w:rPr>
                      <w:rFonts w:ascii="Calibri" w:hAnsi="Calibri" w:cs="Courier New"/>
                      <w:b/>
                      <w:sz w:val="16"/>
                      <w:szCs w:val="16"/>
                    </w:rPr>
                  </w:pPr>
                  <w:r w:rsidRPr="004826DC">
                    <w:rPr>
                      <w:rFonts w:ascii="Calibri" w:hAnsi="Calibri" w:cs="Courier New"/>
                      <w:b/>
                      <w:sz w:val="16"/>
                      <w:szCs w:val="16"/>
                    </w:rPr>
                    <w:t>INC</w:t>
                  </w:r>
                </w:p>
              </w:tc>
              <w:tc>
                <w:tcPr>
                  <w:tcW w:w="709" w:type="dxa"/>
                </w:tcPr>
                <w:p w:rsidR="0076629D" w:rsidRPr="004826DC" w:rsidRDefault="0076629D" w:rsidP="0076629D">
                  <w:pPr>
                    <w:pStyle w:val="RUPCorpo2"/>
                    <w:ind w:firstLine="0"/>
                    <w:rPr>
                      <w:rFonts w:ascii="Calibri" w:hAnsi="Calibri" w:cs="Courier New"/>
                      <w:b/>
                      <w:sz w:val="16"/>
                      <w:szCs w:val="16"/>
                    </w:rPr>
                  </w:pPr>
                  <w:r w:rsidRPr="004826DC">
                    <w:rPr>
                      <w:rFonts w:ascii="Calibri" w:hAnsi="Calibri" w:cs="Courier New"/>
                      <w:b/>
                      <w:sz w:val="16"/>
                      <w:szCs w:val="16"/>
                    </w:rPr>
                    <w:t>ALT</w:t>
                  </w:r>
                </w:p>
              </w:tc>
              <w:tc>
                <w:tcPr>
                  <w:tcW w:w="733" w:type="dxa"/>
                </w:tcPr>
                <w:p w:rsidR="0076629D" w:rsidRPr="004826DC" w:rsidRDefault="0076629D" w:rsidP="0076629D">
                  <w:pPr>
                    <w:pStyle w:val="RUPCorpo2"/>
                    <w:ind w:firstLine="0"/>
                    <w:rPr>
                      <w:rFonts w:ascii="Calibri" w:hAnsi="Calibri" w:cs="Courier New"/>
                      <w:b/>
                      <w:sz w:val="16"/>
                      <w:szCs w:val="16"/>
                    </w:rPr>
                  </w:pPr>
                  <w:r w:rsidRPr="004826DC">
                    <w:rPr>
                      <w:rFonts w:ascii="Calibri" w:hAnsi="Calibri" w:cs="Courier New"/>
                      <w:b/>
                      <w:sz w:val="16"/>
                      <w:szCs w:val="16"/>
                    </w:rPr>
                    <w:t>EXC</w:t>
                  </w:r>
                </w:p>
              </w:tc>
            </w:tr>
            <w:tr w:rsidR="0076629D" w:rsidRPr="004826DC" w:rsidTr="0076629D">
              <w:tc>
                <w:tcPr>
                  <w:tcW w:w="1806" w:type="dxa"/>
                </w:tcPr>
                <w:p w:rsidR="0076629D" w:rsidRPr="004826DC" w:rsidRDefault="0076629D" w:rsidP="0076629D">
                  <w:pPr>
                    <w:pStyle w:val="RUPCorpo2"/>
                    <w:ind w:firstLine="0"/>
                    <w:rPr>
                      <w:rFonts w:ascii="Calibri" w:hAnsi="Calibri" w:cs="Courier New"/>
                      <w:sz w:val="16"/>
                      <w:szCs w:val="16"/>
                    </w:rPr>
                  </w:pPr>
                </w:p>
              </w:tc>
              <w:tc>
                <w:tcPr>
                  <w:tcW w:w="851" w:type="dxa"/>
                </w:tcPr>
                <w:p w:rsidR="0076629D" w:rsidRPr="004826DC" w:rsidRDefault="0076629D" w:rsidP="0076629D">
                  <w:pPr>
                    <w:pStyle w:val="RUPCorpo2"/>
                    <w:ind w:firstLine="0"/>
                    <w:rPr>
                      <w:rFonts w:ascii="Calibri" w:hAnsi="Calibri" w:cs="Courier New"/>
                      <w:sz w:val="16"/>
                      <w:szCs w:val="16"/>
                    </w:rPr>
                  </w:pPr>
                </w:p>
              </w:tc>
              <w:tc>
                <w:tcPr>
                  <w:tcW w:w="709" w:type="dxa"/>
                </w:tcPr>
                <w:p w:rsidR="0076629D" w:rsidRPr="004826DC" w:rsidRDefault="0076629D" w:rsidP="0076629D">
                  <w:pPr>
                    <w:pStyle w:val="RUPCorpo2"/>
                    <w:ind w:firstLine="0"/>
                    <w:rPr>
                      <w:rFonts w:ascii="Calibri" w:hAnsi="Calibri" w:cs="Courier New"/>
                      <w:sz w:val="16"/>
                      <w:szCs w:val="16"/>
                    </w:rPr>
                  </w:pPr>
                </w:p>
              </w:tc>
              <w:tc>
                <w:tcPr>
                  <w:tcW w:w="708" w:type="dxa"/>
                </w:tcPr>
                <w:p w:rsidR="0076629D" w:rsidRPr="004826DC" w:rsidRDefault="0076629D" w:rsidP="0076629D">
                  <w:pPr>
                    <w:pStyle w:val="RUPCorpo2"/>
                    <w:ind w:firstLine="0"/>
                    <w:rPr>
                      <w:rFonts w:ascii="Calibri" w:hAnsi="Calibri" w:cs="Courier New"/>
                      <w:sz w:val="16"/>
                      <w:szCs w:val="16"/>
                    </w:rPr>
                  </w:pPr>
                </w:p>
              </w:tc>
              <w:tc>
                <w:tcPr>
                  <w:tcW w:w="709" w:type="dxa"/>
                </w:tcPr>
                <w:p w:rsidR="0076629D" w:rsidRPr="004826DC" w:rsidRDefault="0076629D" w:rsidP="0076629D">
                  <w:pPr>
                    <w:pStyle w:val="RUPCorpo2"/>
                    <w:ind w:firstLine="0"/>
                    <w:rPr>
                      <w:rFonts w:ascii="Calibri" w:hAnsi="Calibri" w:cs="Courier New"/>
                      <w:sz w:val="16"/>
                      <w:szCs w:val="16"/>
                    </w:rPr>
                  </w:pPr>
                </w:p>
              </w:tc>
              <w:tc>
                <w:tcPr>
                  <w:tcW w:w="733" w:type="dxa"/>
                </w:tcPr>
                <w:p w:rsidR="0076629D" w:rsidRPr="004826DC" w:rsidRDefault="0076629D" w:rsidP="0076629D">
                  <w:pPr>
                    <w:pStyle w:val="RUPCorpo2"/>
                    <w:ind w:firstLine="0"/>
                    <w:rPr>
                      <w:rFonts w:ascii="Calibri" w:hAnsi="Calibri" w:cs="Courier New"/>
                      <w:sz w:val="16"/>
                      <w:szCs w:val="16"/>
                    </w:rPr>
                  </w:pPr>
                </w:p>
              </w:tc>
            </w:tr>
            <w:tr w:rsidR="0076629D" w:rsidRPr="004826DC" w:rsidTr="0076629D">
              <w:tc>
                <w:tcPr>
                  <w:tcW w:w="1806" w:type="dxa"/>
                </w:tcPr>
                <w:p w:rsidR="0076629D" w:rsidRPr="004826DC" w:rsidRDefault="0076629D" w:rsidP="0076629D">
                  <w:pPr>
                    <w:pStyle w:val="RUPCorpo2"/>
                    <w:ind w:firstLine="0"/>
                    <w:rPr>
                      <w:rFonts w:ascii="Calibri" w:hAnsi="Calibri" w:cs="Courier New"/>
                      <w:sz w:val="16"/>
                      <w:szCs w:val="16"/>
                    </w:rPr>
                  </w:pPr>
                </w:p>
              </w:tc>
              <w:tc>
                <w:tcPr>
                  <w:tcW w:w="851" w:type="dxa"/>
                </w:tcPr>
                <w:p w:rsidR="0076629D" w:rsidRPr="004826DC" w:rsidRDefault="0076629D" w:rsidP="0076629D">
                  <w:pPr>
                    <w:pStyle w:val="RUPCorpo2"/>
                    <w:ind w:firstLine="0"/>
                    <w:rPr>
                      <w:rFonts w:ascii="Calibri" w:hAnsi="Calibri" w:cs="Courier New"/>
                      <w:sz w:val="16"/>
                      <w:szCs w:val="16"/>
                    </w:rPr>
                  </w:pPr>
                </w:p>
              </w:tc>
              <w:tc>
                <w:tcPr>
                  <w:tcW w:w="709" w:type="dxa"/>
                </w:tcPr>
                <w:p w:rsidR="0076629D" w:rsidRPr="004826DC" w:rsidRDefault="0076629D" w:rsidP="0076629D">
                  <w:pPr>
                    <w:pStyle w:val="RUPCorpo2"/>
                    <w:ind w:firstLine="0"/>
                    <w:rPr>
                      <w:rFonts w:ascii="Calibri" w:hAnsi="Calibri" w:cs="Courier New"/>
                      <w:sz w:val="16"/>
                      <w:szCs w:val="16"/>
                    </w:rPr>
                  </w:pPr>
                </w:p>
              </w:tc>
              <w:tc>
                <w:tcPr>
                  <w:tcW w:w="708" w:type="dxa"/>
                </w:tcPr>
                <w:p w:rsidR="0076629D" w:rsidRPr="004826DC" w:rsidRDefault="0076629D" w:rsidP="0076629D">
                  <w:pPr>
                    <w:pStyle w:val="RUPCorpo2"/>
                    <w:ind w:firstLine="0"/>
                    <w:rPr>
                      <w:rFonts w:ascii="Calibri" w:hAnsi="Calibri" w:cs="Courier New"/>
                      <w:sz w:val="16"/>
                      <w:szCs w:val="16"/>
                    </w:rPr>
                  </w:pPr>
                </w:p>
              </w:tc>
              <w:tc>
                <w:tcPr>
                  <w:tcW w:w="709" w:type="dxa"/>
                </w:tcPr>
                <w:p w:rsidR="0076629D" w:rsidRPr="004826DC" w:rsidRDefault="0076629D" w:rsidP="0076629D">
                  <w:pPr>
                    <w:pStyle w:val="RUPCorpo2"/>
                    <w:ind w:firstLine="0"/>
                    <w:rPr>
                      <w:rFonts w:ascii="Calibri" w:hAnsi="Calibri" w:cs="Courier New"/>
                      <w:sz w:val="16"/>
                      <w:szCs w:val="16"/>
                    </w:rPr>
                  </w:pPr>
                </w:p>
              </w:tc>
              <w:tc>
                <w:tcPr>
                  <w:tcW w:w="733" w:type="dxa"/>
                </w:tcPr>
                <w:p w:rsidR="0076629D" w:rsidRPr="004826DC" w:rsidRDefault="0076629D" w:rsidP="0076629D">
                  <w:pPr>
                    <w:pStyle w:val="RUPCorpo2"/>
                    <w:ind w:firstLine="0"/>
                    <w:rPr>
                      <w:rFonts w:ascii="Calibri" w:hAnsi="Calibri" w:cs="Courier New"/>
                      <w:sz w:val="16"/>
                      <w:szCs w:val="16"/>
                    </w:rPr>
                  </w:pPr>
                </w:p>
              </w:tc>
            </w:tr>
            <w:tr w:rsidR="0076629D" w:rsidRPr="004826DC" w:rsidTr="0076629D">
              <w:tc>
                <w:tcPr>
                  <w:tcW w:w="1806" w:type="dxa"/>
                </w:tcPr>
                <w:p w:rsidR="0076629D" w:rsidRPr="004826DC" w:rsidRDefault="0076629D" w:rsidP="0076629D">
                  <w:pPr>
                    <w:pStyle w:val="RUPCorpo2"/>
                    <w:ind w:firstLine="0"/>
                    <w:rPr>
                      <w:rFonts w:ascii="Calibri" w:hAnsi="Calibri" w:cs="Courier New"/>
                      <w:sz w:val="16"/>
                      <w:szCs w:val="16"/>
                    </w:rPr>
                  </w:pPr>
                </w:p>
              </w:tc>
              <w:tc>
                <w:tcPr>
                  <w:tcW w:w="851" w:type="dxa"/>
                </w:tcPr>
                <w:p w:rsidR="0076629D" w:rsidRPr="004826DC" w:rsidRDefault="0076629D" w:rsidP="0076629D">
                  <w:pPr>
                    <w:pStyle w:val="RUPCorpo2"/>
                    <w:ind w:firstLine="0"/>
                    <w:rPr>
                      <w:rFonts w:ascii="Calibri" w:hAnsi="Calibri" w:cs="Courier New"/>
                      <w:sz w:val="16"/>
                      <w:szCs w:val="16"/>
                    </w:rPr>
                  </w:pPr>
                </w:p>
              </w:tc>
              <w:tc>
                <w:tcPr>
                  <w:tcW w:w="709" w:type="dxa"/>
                </w:tcPr>
                <w:p w:rsidR="0076629D" w:rsidRPr="004826DC" w:rsidRDefault="0076629D" w:rsidP="0076629D">
                  <w:pPr>
                    <w:pStyle w:val="RUPCorpo2"/>
                    <w:ind w:firstLine="0"/>
                    <w:rPr>
                      <w:rFonts w:ascii="Calibri" w:hAnsi="Calibri" w:cs="Courier New"/>
                      <w:sz w:val="16"/>
                      <w:szCs w:val="16"/>
                    </w:rPr>
                  </w:pPr>
                </w:p>
              </w:tc>
              <w:tc>
                <w:tcPr>
                  <w:tcW w:w="708" w:type="dxa"/>
                </w:tcPr>
                <w:p w:rsidR="0076629D" w:rsidRPr="004826DC" w:rsidRDefault="0076629D" w:rsidP="0076629D">
                  <w:pPr>
                    <w:pStyle w:val="RUPCorpo2"/>
                    <w:ind w:firstLine="0"/>
                    <w:rPr>
                      <w:rFonts w:ascii="Calibri" w:hAnsi="Calibri" w:cs="Courier New"/>
                      <w:sz w:val="16"/>
                      <w:szCs w:val="16"/>
                    </w:rPr>
                  </w:pPr>
                </w:p>
              </w:tc>
              <w:tc>
                <w:tcPr>
                  <w:tcW w:w="709" w:type="dxa"/>
                </w:tcPr>
                <w:p w:rsidR="0076629D" w:rsidRPr="004826DC" w:rsidRDefault="0076629D" w:rsidP="0076629D">
                  <w:pPr>
                    <w:pStyle w:val="RUPCorpo2"/>
                    <w:ind w:firstLine="0"/>
                    <w:rPr>
                      <w:rFonts w:ascii="Calibri" w:hAnsi="Calibri" w:cs="Courier New"/>
                      <w:sz w:val="16"/>
                      <w:szCs w:val="16"/>
                    </w:rPr>
                  </w:pPr>
                </w:p>
              </w:tc>
              <w:tc>
                <w:tcPr>
                  <w:tcW w:w="733" w:type="dxa"/>
                </w:tcPr>
                <w:p w:rsidR="0076629D" w:rsidRPr="004826DC" w:rsidRDefault="0076629D" w:rsidP="0076629D">
                  <w:pPr>
                    <w:pStyle w:val="RUPCorpo2"/>
                    <w:ind w:firstLine="0"/>
                    <w:rPr>
                      <w:rFonts w:ascii="Calibri" w:hAnsi="Calibri" w:cs="Courier New"/>
                      <w:sz w:val="16"/>
                      <w:szCs w:val="16"/>
                    </w:rPr>
                  </w:pPr>
                </w:p>
              </w:tc>
            </w:tr>
            <w:tr w:rsidR="0076629D" w:rsidRPr="004826DC" w:rsidTr="0076629D">
              <w:tc>
                <w:tcPr>
                  <w:tcW w:w="1806" w:type="dxa"/>
                </w:tcPr>
                <w:p w:rsidR="0076629D" w:rsidRPr="004826DC" w:rsidRDefault="0076629D" w:rsidP="0076629D">
                  <w:pPr>
                    <w:pStyle w:val="RUPCorpo2"/>
                    <w:ind w:firstLine="0"/>
                    <w:rPr>
                      <w:rFonts w:ascii="Calibri" w:hAnsi="Calibri" w:cs="Courier New"/>
                      <w:sz w:val="16"/>
                      <w:szCs w:val="16"/>
                    </w:rPr>
                  </w:pPr>
                </w:p>
              </w:tc>
              <w:tc>
                <w:tcPr>
                  <w:tcW w:w="851" w:type="dxa"/>
                </w:tcPr>
                <w:p w:rsidR="0076629D" w:rsidRPr="004826DC" w:rsidRDefault="0076629D" w:rsidP="0076629D">
                  <w:pPr>
                    <w:pStyle w:val="RUPCorpo2"/>
                    <w:ind w:firstLine="0"/>
                    <w:rPr>
                      <w:rFonts w:ascii="Calibri" w:hAnsi="Calibri" w:cs="Courier New"/>
                      <w:sz w:val="16"/>
                      <w:szCs w:val="16"/>
                    </w:rPr>
                  </w:pPr>
                </w:p>
              </w:tc>
              <w:tc>
                <w:tcPr>
                  <w:tcW w:w="709" w:type="dxa"/>
                </w:tcPr>
                <w:p w:rsidR="0076629D" w:rsidRPr="004826DC" w:rsidRDefault="0076629D" w:rsidP="0076629D">
                  <w:pPr>
                    <w:pStyle w:val="RUPCorpo2"/>
                    <w:ind w:firstLine="0"/>
                    <w:rPr>
                      <w:rFonts w:ascii="Calibri" w:hAnsi="Calibri" w:cs="Courier New"/>
                      <w:sz w:val="16"/>
                      <w:szCs w:val="16"/>
                    </w:rPr>
                  </w:pPr>
                </w:p>
              </w:tc>
              <w:tc>
                <w:tcPr>
                  <w:tcW w:w="708" w:type="dxa"/>
                </w:tcPr>
                <w:p w:rsidR="0076629D" w:rsidRPr="004826DC" w:rsidRDefault="0076629D" w:rsidP="0076629D">
                  <w:pPr>
                    <w:pStyle w:val="RUPCorpo2"/>
                    <w:ind w:firstLine="0"/>
                    <w:rPr>
                      <w:rFonts w:ascii="Calibri" w:hAnsi="Calibri" w:cs="Courier New"/>
                      <w:sz w:val="16"/>
                      <w:szCs w:val="16"/>
                    </w:rPr>
                  </w:pPr>
                </w:p>
              </w:tc>
              <w:tc>
                <w:tcPr>
                  <w:tcW w:w="709" w:type="dxa"/>
                </w:tcPr>
                <w:p w:rsidR="0076629D" w:rsidRPr="004826DC" w:rsidRDefault="0076629D" w:rsidP="0076629D">
                  <w:pPr>
                    <w:pStyle w:val="RUPCorpo2"/>
                    <w:ind w:firstLine="0"/>
                    <w:rPr>
                      <w:rFonts w:ascii="Calibri" w:hAnsi="Calibri" w:cs="Courier New"/>
                      <w:sz w:val="16"/>
                      <w:szCs w:val="16"/>
                    </w:rPr>
                  </w:pPr>
                </w:p>
              </w:tc>
              <w:tc>
                <w:tcPr>
                  <w:tcW w:w="733" w:type="dxa"/>
                </w:tcPr>
                <w:p w:rsidR="0076629D" w:rsidRPr="004826DC" w:rsidRDefault="0076629D" w:rsidP="0076629D">
                  <w:pPr>
                    <w:pStyle w:val="RUPCorpo2"/>
                    <w:ind w:firstLine="0"/>
                    <w:rPr>
                      <w:rFonts w:ascii="Calibri" w:hAnsi="Calibri" w:cs="Courier New"/>
                      <w:sz w:val="16"/>
                      <w:szCs w:val="16"/>
                    </w:rPr>
                  </w:pPr>
                </w:p>
              </w:tc>
            </w:tr>
          </w:tbl>
          <w:p w:rsidR="0076629D" w:rsidRPr="004826DC" w:rsidRDefault="0076629D" w:rsidP="0076629D">
            <w:pPr>
              <w:pStyle w:val="RUPCorpo2"/>
              <w:ind w:firstLine="0"/>
              <w:jc w:val="left"/>
              <w:rPr>
                <w:rFonts w:ascii="Calibri" w:hAnsi="Calibri" w:cs="Courier New"/>
                <w:sz w:val="16"/>
                <w:szCs w:val="16"/>
              </w:rPr>
            </w:pPr>
          </w:p>
        </w:tc>
        <w:tc>
          <w:tcPr>
            <w:tcW w:w="794" w:type="dxa"/>
            <w:vMerge/>
          </w:tcPr>
          <w:p w:rsidR="0076629D" w:rsidRPr="004826DC" w:rsidRDefault="0076629D" w:rsidP="0076629D">
            <w:pPr>
              <w:pStyle w:val="RUPCorpo2"/>
              <w:ind w:firstLine="0"/>
              <w:jc w:val="left"/>
              <w:rPr>
                <w:rFonts w:ascii="Calibri" w:hAnsi="Calibri" w:cs="Courier New"/>
                <w:sz w:val="16"/>
                <w:szCs w:val="16"/>
              </w:rPr>
            </w:pPr>
          </w:p>
        </w:tc>
      </w:tr>
      <w:tr w:rsidR="0076629D" w:rsidRPr="004826DC" w:rsidTr="0076629D">
        <w:tc>
          <w:tcPr>
            <w:tcW w:w="9322" w:type="dxa"/>
            <w:gridSpan w:val="11"/>
          </w:tcPr>
          <w:p w:rsidR="0076629D" w:rsidRPr="004826DC" w:rsidRDefault="0076629D" w:rsidP="0076629D">
            <w:pPr>
              <w:pStyle w:val="RUPCorpo2"/>
              <w:ind w:firstLine="0"/>
              <w:jc w:val="left"/>
              <w:rPr>
                <w:rFonts w:ascii="Calibri" w:hAnsi="Calibri" w:cs="Courier New"/>
                <w:b/>
                <w:sz w:val="16"/>
                <w:szCs w:val="16"/>
              </w:rPr>
            </w:pPr>
            <w:r w:rsidRPr="004826DC">
              <w:rPr>
                <w:rFonts w:ascii="Calibri" w:hAnsi="Calibri" w:cs="Courier New"/>
                <w:b/>
                <w:sz w:val="16"/>
                <w:szCs w:val="16"/>
              </w:rPr>
              <w:t>SUBTOTAL</w:t>
            </w:r>
          </w:p>
        </w:tc>
        <w:tc>
          <w:tcPr>
            <w:tcW w:w="794" w:type="dxa"/>
          </w:tcPr>
          <w:p w:rsidR="0076629D" w:rsidRPr="004826DC" w:rsidRDefault="0076629D" w:rsidP="0076629D">
            <w:pPr>
              <w:pStyle w:val="RUPCorpo2"/>
              <w:ind w:firstLine="0"/>
              <w:jc w:val="left"/>
              <w:rPr>
                <w:rFonts w:ascii="Calibri" w:hAnsi="Calibri" w:cs="Courier New"/>
                <w:sz w:val="16"/>
                <w:szCs w:val="16"/>
              </w:rPr>
            </w:pPr>
          </w:p>
        </w:tc>
      </w:tr>
    </w:tbl>
    <w:p w:rsidR="0076629D" w:rsidRPr="004826DC" w:rsidRDefault="0076629D" w:rsidP="0076629D">
      <w:pPr>
        <w:pStyle w:val="RUPCorpo2"/>
        <w:ind w:firstLine="0"/>
        <w:jc w:val="left"/>
        <w:rPr>
          <w:rFonts w:ascii="Calibri" w:hAnsi="Calibri" w:cs="Courier New"/>
        </w:rPr>
      </w:pPr>
      <w:r w:rsidRPr="004826DC">
        <w:rPr>
          <w:rFonts w:ascii="Calibri" w:hAnsi="Calibri" w:cs="Courier New"/>
          <w:b/>
        </w:rPr>
        <w:t>13.Itens não mensuráveis</w:t>
      </w:r>
      <w:r w:rsidRPr="004826DC">
        <w:rPr>
          <w:rFonts w:ascii="Calibri" w:hAnsi="Calibri" w:cs="Courier New"/>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9"/>
        <w:gridCol w:w="2404"/>
        <w:gridCol w:w="913"/>
        <w:gridCol w:w="691"/>
        <w:gridCol w:w="690"/>
        <w:gridCol w:w="690"/>
        <w:gridCol w:w="933"/>
        <w:gridCol w:w="448"/>
        <w:gridCol w:w="1487"/>
        <w:gridCol w:w="444"/>
        <w:gridCol w:w="564"/>
      </w:tblGrid>
      <w:tr w:rsidR="0076629D" w:rsidRPr="004826DC" w:rsidTr="0076629D">
        <w:tc>
          <w:tcPr>
            <w:tcW w:w="457" w:type="dxa"/>
          </w:tcPr>
          <w:p w:rsidR="0076629D" w:rsidRPr="004826DC" w:rsidRDefault="0076629D" w:rsidP="0076629D">
            <w:pPr>
              <w:pStyle w:val="RUPCorpo2"/>
              <w:ind w:firstLine="0"/>
              <w:jc w:val="left"/>
              <w:rPr>
                <w:rFonts w:ascii="Calibri" w:hAnsi="Calibri" w:cs="Courier New"/>
                <w:b/>
                <w:sz w:val="16"/>
                <w:szCs w:val="16"/>
              </w:rPr>
            </w:pPr>
            <w:r w:rsidRPr="004826DC">
              <w:rPr>
                <w:rFonts w:ascii="Calibri" w:hAnsi="Calibri" w:cs="Courier New"/>
                <w:b/>
                <w:sz w:val="16"/>
                <w:szCs w:val="16"/>
              </w:rPr>
              <w:t>Nº</w:t>
            </w:r>
          </w:p>
        </w:tc>
        <w:tc>
          <w:tcPr>
            <w:tcW w:w="2618" w:type="dxa"/>
          </w:tcPr>
          <w:p w:rsidR="0076629D" w:rsidRPr="004826DC" w:rsidRDefault="0076629D" w:rsidP="0076629D">
            <w:pPr>
              <w:pStyle w:val="RUPCorpo2"/>
              <w:ind w:firstLine="0"/>
              <w:jc w:val="left"/>
              <w:rPr>
                <w:rFonts w:ascii="Calibri" w:hAnsi="Calibri" w:cs="Courier New"/>
                <w:b/>
                <w:sz w:val="16"/>
                <w:szCs w:val="16"/>
              </w:rPr>
            </w:pPr>
            <w:r w:rsidRPr="004826DC">
              <w:rPr>
                <w:rFonts w:ascii="Calibri" w:hAnsi="Calibri" w:cs="Courier New"/>
                <w:b/>
                <w:sz w:val="16"/>
                <w:szCs w:val="16"/>
              </w:rPr>
              <w:t>NOME</w:t>
            </w:r>
          </w:p>
        </w:tc>
        <w:tc>
          <w:tcPr>
            <w:tcW w:w="937" w:type="dxa"/>
          </w:tcPr>
          <w:p w:rsidR="0076629D" w:rsidRPr="004826DC" w:rsidRDefault="0076629D" w:rsidP="0076629D">
            <w:pPr>
              <w:pStyle w:val="RUPCorpo2"/>
              <w:ind w:firstLine="0"/>
              <w:jc w:val="left"/>
              <w:rPr>
                <w:rFonts w:ascii="Calibri" w:hAnsi="Calibri" w:cs="Courier New"/>
                <w:b/>
                <w:sz w:val="16"/>
                <w:szCs w:val="16"/>
              </w:rPr>
            </w:pPr>
            <w:r w:rsidRPr="004826DC">
              <w:rPr>
                <w:rFonts w:ascii="Calibri" w:hAnsi="Calibri" w:cs="Courier New"/>
                <w:b/>
                <w:sz w:val="16"/>
                <w:szCs w:val="16"/>
              </w:rPr>
              <w:t>ID FRONT.</w:t>
            </w:r>
          </w:p>
        </w:tc>
        <w:tc>
          <w:tcPr>
            <w:tcW w:w="708" w:type="dxa"/>
          </w:tcPr>
          <w:p w:rsidR="0076629D" w:rsidRPr="004826DC" w:rsidRDefault="0076629D" w:rsidP="0076629D">
            <w:pPr>
              <w:pStyle w:val="RUPCorpo2"/>
              <w:ind w:firstLine="0"/>
              <w:jc w:val="left"/>
              <w:rPr>
                <w:rFonts w:ascii="Calibri" w:hAnsi="Calibri" w:cs="Courier New"/>
                <w:b/>
                <w:sz w:val="16"/>
                <w:szCs w:val="16"/>
              </w:rPr>
            </w:pPr>
            <w:r w:rsidRPr="004826DC">
              <w:rPr>
                <w:rFonts w:ascii="Calibri" w:hAnsi="Calibri" w:cs="Courier New"/>
                <w:b/>
                <w:sz w:val="16"/>
                <w:szCs w:val="16"/>
              </w:rPr>
              <w:t>ID. DOC.</w:t>
            </w:r>
          </w:p>
        </w:tc>
        <w:tc>
          <w:tcPr>
            <w:tcW w:w="709" w:type="dxa"/>
          </w:tcPr>
          <w:p w:rsidR="0076629D" w:rsidRPr="004826DC" w:rsidRDefault="0076629D" w:rsidP="0076629D">
            <w:pPr>
              <w:pStyle w:val="RUPCorpo2"/>
              <w:ind w:firstLine="0"/>
              <w:jc w:val="left"/>
              <w:rPr>
                <w:rFonts w:ascii="Calibri" w:hAnsi="Calibri" w:cs="Courier New"/>
                <w:b/>
                <w:sz w:val="16"/>
                <w:szCs w:val="16"/>
              </w:rPr>
            </w:pPr>
            <w:r w:rsidRPr="004826DC">
              <w:rPr>
                <w:rFonts w:ascii="Calibri" w:hAnsi="Calibri" w:cs="Courier New"/>
                <w:b/>
                <w:sz w:val="16"/>
                <w:szCs w:val="16"/>
              </w:rPr>
              <w:t>ID REQ.</w:t>
            </w:r>
          </w:p>
        </w:tc>
        <w:tc>
          <w:tcPr>
            <w:tcW w:w="709" w:type="dxa"/>
          </w:tcPr>
          <w:p w:rsidR="0076629D" w:rsidRPr="004826DC" w:rsidRDefault="0076629D" w:rsidP="0076629D">
            <w:pPr>
              <w:pStyle w:val="RUPCorpo2"/>
              <w:ind w:firstLine="0"/>
              <w:jc w:val="left"/>
              <w:rPr>
                <w:rFonts w:ascii="Calibri" w:hAnsi="Calibri" w:cs="Courier New"/>
                <w:b/>
                <w:sz w:val="16"/>
                <w:szCs w:val="16"/>
              </w:rPr>
            </w:pPr>
            <w:r w:rsidRPr="004826DC">
              <w:rPr>
                <w:rFonts w:ascii="Calibri" w:hAnsi="Calibri" w:cs="Courier New"/>
                <w:b/>
                <w:sz w:val="16"/>
                <w:szCs w:val="16"/>
              </w:rPr>
              <w:t>TIPO</w:t>
            </w:r>
          </w:p>
        </w:tc>
        <w:tc>
          <w:tcPr>
            <w:tcW w:w="950" w:type="dxa"/>
          </w:tcPr>
          <w:p w:rsidR="0076629D" w:rsidRPr="004826DC" w:rsidRDefault="0076629D" w:rsidP="0076629D">
            <w:pPr>
              <w:pStyle w:val="RUPCorpo2"/>
              <w:ind w:firstLine="0"/>
              <w:jc w:val="left"/>
              <w:rPr>
                <w:rFonts w:ascii="Calibri" w:hAnsi="Calibri" w:cs="Courier New"/>
                <w:b/>
                <w:sz w:val="16"/>
                <w:szCs w:val="16"/>
              </w:rPr>
            </w:pPr>
            <w:r w:rsidRPr="004826DC">
              <w:rPr>
                <w:rFonts w:ascii="Calibri" w:hAnsi="Calibri" w:cs="Courier New"/>
                <w:b/>
                <w:sz w:val="16"/>
                <w:szCs w:val="16"/>
              </w:rPr>
              <w:t>COMPLX</w:t>
            </w:r>
          </w:p>
        </w:tc>
        <w:tc>
          <w:tcPr>
            <w:tcW w:w="457" w:type="dxa"/>
          </w:tcPr>
          <w:p w:rsidR="0076629D" w:rsidRPr="004826DC" w:rsidRDefault="0076629D" w:rsidP="0076629D">
            <w:pPr>
              <w:pStyle w:val="RUPCorpo2"/>
              <w:ind w:firstLine="0"/>
              <w:jc w:val="left"/>
              <w:rPr>
                <w:rFonts w:ascii="Calibri" w:hAnsi="Calibri" w:cs="Courier New"/>
                <w:b/>
                <w:sz w:val="16"/>
                <w:szCs w:val="16"/>
              </w:rPr>
            </w:pPr>
            <w:r w:rsidRPr="004826DC">
              <w:rPr>
                <w:rFonts w:ascii="Calibri" w:hAnsi="Calibri" w:cs="Courier New"/>
                <w:b/>
                <w:sz w:val="16"/>
                <w:szCs w:val="16"/>
              </w:rPr>
              <w:t>FP</w:t>
            </w:r>
          </w:p>
        </w:tc>
        <w:tc>
          <w:tcPr>
            <w:tcW w:w="1537" w:type="dxa"/>
          </w:tcPr>
          <w:p w:rsidR="0076629D" w:rsidRPr="004826DC" w:rsidRDefault="0076629D" w:rsidP="0076629D">
            <w:pPr>
              <w:pStyle w:val="RUPCorpo2"/>
              <w:ind w:firstLine="0"/>
              <w:jc w:val="left"/>
              <w:rPr>
                <w:rFonts w:ascii="Calibri" w:hAnsi="Calibri" w:cs="Courier New"/>
                <w:b/>
                <w:sz w:val="16"/>
                <w:szCs w:val="16"/>
              </w:rPr>
            </w:pPr>
            <w:r w:rsidRPr="004826DC">
              <w:rPr>
                <w:rFonts w:ascii="Calibri" w:hAnsi="Calibri" w:cs="Courier New"/>
                <w:b/>
                <w:sz w:val="16"/>
                <w:szCs w:val="16"/>
              </w:rPr>
              <w:t>INC/ALT/EXC</w:t>
            </w:r>
          </w:p>
        </w:tc>
        <w:tc>
          <w:tcPr>
            <w:tcW w:w="457" w:type="dxa"/>
          </w:tcPr>
          <w:p w:rsidR="0076629D" w:rsidRPr="004826DC" w:rsidRDefault="0076629D" w:rsidP="0076629D">
            <w:pPr>
              <w:pStyle w:val="RUPCorpo2"/>
              <w:ind w:firstLine="0"/>
              <w:jc w:val="left"/>
              <w:rPr>
                <w:rFonts w:ascii="Calibri" w:hAnsi="Calibri" w:cs="Courier New"/>
                <w:b/>
                <w:sz w:val="16"/>
                <w:szCs w:val="16"/>
              </w:rPr>
            </w:pPr>
            <w:r w:rsidRPr="004826DC">
              <w:rPr>
                <w:rFonts w:ascii="Calibri" w:hAnsi="Calibri" w:cs="Courier New"/>
                <w:b/>
                <w:sz w:val="16"/>
                <w:szCs w:val="16"/>
              </w:rPr>
              <w:t>FI</w:t>
            </w:r>
          </w:p>
        </w:tc>
        <w:tc>
          <w:tcPr>
            <w:tcW w:w="577" w:type="dxa"/>
          </w:tcPr>
          <w:p w:rsidR="0076629D" w:rsidRPr="004826DC" w:rsidRDefault="0076629D" w:rsidP="0076629D">
            <w:pPr>
              <w:pStyle w:val="RUPCorpo2"/>
              <w:ind w:firstLine="0"/>
              <w:jc w:val="left"/>
              <w:rPr>
                <w:rFonts w:ascii="Calibri" w:hAnsi="Calibri" w:cs="Courier New"/>
                <w:b/>
                <w:sz w:val="16"/>
                <w:szCs w:val="16"/>
              </w:rPr>
            </w:pPr>
            <w:r w:rsidRPr="004826DC">
              <w:rPr>
                <w:rFonts w:ascii="Calibri" w:hAnsi="Calibri" w:cs="Courier New"/>
                <w:b/>
                <w:sz w:val="16"/>
                <w:szCs w:val="16"/>
              </w:rPr>
              <w:t>EFP</w:t>
            </w:r>
          </w:p>
        </w:tc>
      </w:tr>
      <w:tr w:rsidR="0076629D" w:rsidRPr="004826DC" w:rsidTr="0076629D">
        <w:tc>
          <w:tcPr>
            <w:tcW w:w="457" w:type="dxa"/>
          </w:tcPr>
          <w:p w:rsidR="0076629D" w:rsidRPr="004826DC" w:rsidRDefault="0076629D" w:rsidP="0076629D">
            <w:pPr>
              <w:pStyle w:val="RUPCorpo2"/>
              <w:ind w:firstLine="0"/>
              <w:jc w:val="left"/>
              <w:rPr>
                <w:rFonts w:ascii="Calibri" w:hAnsi="Calibri" w:cs="Courier New"/>
                <w:sz w:val="16"/>
                <w:szCs w:val="16"/>
              </w:rPr>
            </w:pPr>
          </w:p>
        </w:tc>
        <w:tc>
          <w:tcPr>
            <w:tcW w:w="2618" w:type="dxa"/>
          </w:tcPr>
          <w:p w:rsidR="0076629D" w:rsidRPr="004826DC" w:rsidRDefault="0076629D" w:rsidP="0076629D">
            <w:pPr>
              <w:pStyle w:val="RUPCorpo2"/>
              <w:ind w:firstLine="0"/>
              <w:jc w:val="left"/>
              <w:rPr>
                <w:rFonts w:ascii="Calibri" w:hAnsi="Calibri" w:cs="Courier New"/>
                <w:sz w:val="16"/>
                <w:szCs w:val="16"/>
              </w:rPr>
            </w:pPr>
          </w:p>
        </w:tc>
        <w:tc>
          <w:tcPr>
            <w:tcW w:w="937" w:type="dxa"/>
          </w:tcPr>
          <w:p w:rsidR="0076629D" w:rsidRPr="004826DC" w:rsidRDefault="0076629D" w:rsidP="0076629D">
            <w:pPr>
              <w:pStyle w:val="RUPCorpo2"/>
              <w:ind w:firstLine="0"/>
              <w:jc w:val="left"/>
              <w:rPr>
                <w:rFonts w:ascii="Calibri" w:hAnsi="Calibri" w:cs="Courier New"/>
                <w:sz w:val="16"/>
                <w:szCs w:val="16"/>
              </w:rPr>
            </w:pPr>
          </w:p>
        </w:tc>
        <w:tc>
          <w:tcPr>
            <w:tcW w:w="708" w:type="dxa"/>
          </w:tcPr>
          <w:p w:rsidR="0076629D" w:rsidRPr="004826DC" w:rsidRDefault="0076629D" w:rsidP="0076629D">
            <w:pPr>
              <w:pStyle w:val="RUPCorpo2"/>
              <w:ind w:firstLine="0"/>
              <w:jc w:val="left"/>
              <w:rPr>
                <w:rFonts w:ascii="Calibri" w:hAnsi="Calibri" w:cs="Courier New"/>
                <w:sz w:val="16"/>
                <w:szCs w:val="16"/>
              </w:rPr>
            </w:pPr>
          </w:p>
        </w:tc>
        <w:tc>
          <w:tcPr>
            <w:tcW w:w="709" w:type="dxa"/>
          </w:tcPr>
          <w:p w:rsidR="0076629D" w:rsidRPr="004826DC" w:rsidRDefault="0076629D" w:rsidP="0076629D">
            <w:pPr>
              <w:pStyle w:val="RUPCorpo2"/>
              <w:ind w:firstLine="0"/>
              <w:jc w:val="left"/>
              <w:rPr>
                <w:rFonts w:ascii="Calibri" w:hAnsi="Calibri" w:cs="Courier New"/>
                <w:sz w:val="16"/>
                <w:szCs w:val="16"/>
              </w:rPr>
            </w:pPr>
          </w:p>
        </w:tc>
        <w:tc>
          <w:tcPr>
            <w:tcW w:w="709" w:type="dxa"/>
          </w:tcPr>
          <w:p w:rsidR="0076629D" w:rsidRPr="004826DC" w:rsidRDefault="0076629D" w:rsidP="0076629D">
            <w:pPr>
              <w:pStyle w:val="RUPCorpo2"/>
              <w:ind w:firstLine="0"/>
              <w:jc w:val="left"/>
              <w:rPr>
                <w:rFonts w:ascii="Calibri" w:hAnsi="Calibri" w:cs="Courier New"/>
                <w:sz w:val="16"/>
                <w:szCs w:val="16"/>
              </w:rPr>
            </w:pPr>
          </w:p>
        </w:tc>
        <w:tc>
          <w:tcPr>
            <w:tcW w:w="950" w:type="dxa"/>
          </w:tcPr>
          <w:p w:rsidR="0076629D" w:rsidRPr="004826DC" w:rsidRDefault="0076629D" w:rsidP="0076629D">
            <w:pPr>
              <w:pStyle w:val="RUPCorpo2"/>
              <w:ind w:firstLine="0"/>
              <w:jc w:val="left"/>
              <w:rPr>
                <w:rFonts w:ascii="Calibri" w:hAnsi="Calibri" w:cs="Courier New"/>
                <w:sz w:val="16"/>
                <w:szCs w:val="16"/>
              </w:rPr>
            </w:pPr>
          </w:p>
        </w:tc>
        <w:tc>
          <w:tcPr>
            <w:tcW w:w="457" w:type="dxa"/>
          </w:tcPr>
          <w:p w:rsidR="0076629D" w:rsidRPr="004826DC" w:rsidRDefault="0076629D" w:rsidP="0076629D">
            <w:pPr>
              <w:pStyle w:val="RUPCorpo2"/>
              <w:ind w:firstLine="0"/>
              <w:jc w:val="left"/>
              <w:rPr>
                <w:rFonts w:ascii="Calibri" w:hAnsi="Calibri" w:cs="Courier New"/>
                <w:sz w:val="16"/>
                <w:szCs w:val="16"/>
              </w:rPr>
            </w:pPr>
          </w:p>
        </w:tc>
        <w:tc>
          <w:tcPr>
            <w:tcW w:w="1537" w:type="dxa"/>
          </w:tcPr>
          <w:p w:rsidR="0076629D" w:rsidRPr="004826DC" w:rsidRDefault="0076629D" w:rsidP="0076629D">
            <w:pPr>
              <w:pStyle w:val="RUPCorpo2"/>
              <w:ind w:firstLine="0"/>
              <w:jc w:val="left"/>
              <w:rPr>
                <w:rFonts w:ascii="Calibri" w:hAnsi="Calibri" w:cs="Courier New"/>
                <w:sz w:val="16"/>
                <w:szCs w:val="16"/>
              </w:rPr>
            </w:pPr>
          </w:p>
        </w:tc>
        <w:tc>
          <w:tcPr>
            <w:tcW w:w="457" w:type="dxa"/>
          </w:tcPr>
          <w:p w:rsidR="0076629D" w:rsidRPr="004826DC" w:rsidRDefault="0076629D" w:rsidP="0076629D">
            <w:pPr>
              <w:pStyle w:val="RUPCorpo2"/>
              <w:ind w:firstLine="0"/>
              <w:jc w:val="left"/>
              <w:rPr>
                <w:rFonts w:ascii="Calibri" w:hAnsi="Calibri" w:cs="Courier New"/>
                <w:sz w:val="16"/>
                <w:szCs w:val="16"/>
              </w:rPr>
            </w:pPr>
          </w:p>
        </w:tc>
        <w:tc>
          <w:tcPr>
            <w:tcW w:w="577" w:type="dxa"/>
          </w:tcPr>
          <w:p w:rsidR="0076629D" w:rsidRPr="004826DC" w:rsidRDefault="0076629D" w:rsidP="0076629D">
            <w:pPr>
              <w:pStyle w:val="RUPCorpo2"/>
              <w:ind w:firstLine="0"/>
              <w:jc w:val="left"/>
              <w:rPr>
                <w:rFonts w:ascii="Calibri" w:hAnsi="Calibri" w:cs="Courier New"/>
                <w:sz w:val="16"/>
                <w:szCs w:val="16"/>
              </w:rPr>
            </w:pPr>
          </w:p>
        </w:tc>
      </w:tr>
      <w:tr w:rsidR="0076629D" w:rsidRPr="004826DC" w:rsidTr="0076629D">
        <w:tc>
          <w:tcPr>
            <w:tcW w:w="9539" w:type="dxa"/>
            <w:gridSpan w:val="10"/>
          </w:tcPr>
          <w:p w:rsidR="0076629D" w:rsidRPr="004826DC" w:rsidRDefault="0076629D" w:rsidP="0076629D">
            <w:pPr>
              <w:pStyle w:val="RUPCorpo2"/>
              <w:ind w:firstLine="0"/>
              <w:jc w:val="left"/>
              <w:rPr>
                <w:rFonts w:ascii="Calibri" w:hAnsi="Calibri" w:cs="Courier New"/>
                <w:b/>
                <w:sz w:val="16"/>
                <w:szCs w:val="16"/>
              </w:rPr>
            </w:pPr>
            <w:r w:rsidRPr="004826DC">
              <w:rPr>
                <w:rFonts w:ascii="Calibri" w:hAnsi="Calibri" w:cs="Courier New"/>
                <w:b/>
                <w:sz w:val="16"/>
                <w:szCs w:val="16"/>
              </w:rPr>
              <w:t>SUBTOTAL</w:t>
            </w:r>
          </w:p>
        </w:tc>
        <w:tc>
          <w:tcPr>
            <w:tcW w:w="577" w:type="dxa"/>
          </w:tcPr>
          <w:p w:rsidR="0076629D" w:rsidRPr="004826DC" w:rsidRDefault="0076629D" w:rsidP="0076629D">
            <w:pPr>
              <w:pStyle w:val="RUPCorpo2"/>
              <w:ind w:firstLine="0"/>
              <w:jc w:val="left"/>
              <w:rPr>
                <w:rFonts w:ascii="Calibri" w:hAnsi="Calibri" w:cs="Courier New"/>
                <w:sz w:val="16"/>
                <w:szCs w:val="16"/>
              </w:rPr>
            </w:pPr>
          </w:p>
        </w:tc>
      </w:tr>
    </w:tbl>
    <w:p w:rsidR="0076629D" w:rsidRPr="004826DC" w:rsidRDefault="0076629D" w:rsidP="0076629D">
      <w:pPr>
        <w:pStyle w:val="RUPCorpo2"/>
        <w:ind w:firstLine="0"/>
        <w:jc w:val="left"/>
        <w:rPr>
          <w:rFonts w:ascii="Calibri" w:hAnsi="Calibri" w:cs="Courier New"/>
        </w:rPr>
      </w:pPr>
      <w:r w:rsidRPr="004826DC">
        <w:rPr>
          <w:rFonts w:ascii="Calibri" w:hAnsi="Calibri" w:cs="Courier New"/>
          <w:b/>
        </w:rPr>
        <w:t>14.Resultado da contagem</w:t>
      </w:r>
      <w:r w:rsidRPr="004826DC">
        <w:rPr>
          <w:rFonts w:ascii="Calibri" w:hAnsi="Calibri" w:cs="Courier New"/>
        </w:rPr>
        <w:t xml:space="preserve">          :</w:t>
      </w:r>
    </w:p>
    <w:p w:rsidR="0076629D" w:rsidRPr="004826DC" w:rsidRDefault="0076629D" w:rsidP="0076629D">
      <w:pPr>
        <w:pStyle w:val="RUPCorpo2"/>
        <w:ind w:firstLine="0"/>
        <w:jc w:val="left"/>
        <w:rPr>
          <w:rFonts w:ascii="Calibri" w:hAnsi="Calibri" w:cs="Courier New"/>
        </w:rPr>
      </w:pPr>
      <w:r w:rsidRPr="004826DC">
        <w:rPr>
          <w:rFonts w:ascii="Calibri" w:hAnsi="Calibri" w:cs="Courier New"/>
        </w:rPr>
        <w:t>TAMANHO FUNCIONAL FINAL           : ____FP (IFPUG-ISO/IEC 20926:2009-TCU)</w:t>
      </w:r>
    </w:p>
    <w:p w:rsidR="0076629D" w:rsidRPr="004826DC" w:rsidRDefault="0076629D" w:rsidP="0076629D">
      <w:pPr>
        <w:pStyle w:val="RUPCorpo2"/>
        <w:ind w:firstLine="0"/>
        <w:jc w:val="left"/>
        <w:rPr>
          <w:rFonts w:ascii="Calibri" w:hAnsi="Calibri" w:cs="Courier New"/>
        </w:rPr>
      </w:pPr>
      <w:r w:rsidRPr="004826DC">
        <w:rPr>
          <w:rFonts w:ascii="Calibri" w:hAnsi="Calibri" w:cs="Courier New"/>
        </w:rPr>
        <w:t>__________________________________</w:t>
      </w:r>
    </w:p>
    <w:p w:rsidR="0076629D" w:rsidRPr="004826DC" w:rsidRDefault="0076629D" w:rsidP="0076629D">
      <w:pPr>
        <w:pStyle w:val="RUPCorpo2"/>
        <w:ind w:firstLine="0"/>
        <w:jc w:val="left"/>
        <w:rPr>
          <w:rFonts w:ascii="Calibri" w:hAnsi="Calibri" w:cs="Courier New"/>
        </w:rPr>
      </w:pPr>
      <w:r w:rsidRPr="004826DC">
        <w:rPr>
          <w:rFonts w:ascii="Calibri" w:hAnsi="Calibri" w:cs="Courier New"/>
        </w:rPr>
        <w:t xml:space="preserve">         AUTOR DA CONTAGEM</w:t>
      </w:r>
    </w:p>
    <w:p w:rsidR="0076629D" w:rsidRPr="004826DC" w:rsidRDefault="0076629D" w:rsidP="0076629D">
      <w:pPr>
        <w:rPr>
          <w:rFonts w:ascii="Calibri" w:hAnsi="Calibri"/>
          <w:b/>
          <w:i/>
          <w:caps/>
        </w:rPr>
      </w:pPr>
      <w:r w:rsidRPr="004826DC">
        <w:rPr>
          <w:rFonts w:ascii="Calibri" w:hAnsi="Calibri"/>
        </w:rPr>
        <w:br w:type="page"/>
      </w:r>
    </w:p>
    <w:p w:rsidR="0076629D" w:rsidRPr="004826DC" w:rsidRDefault="0076629D" w:rsidP="0076629D">
      <w:pPr>
        <w:pStyle w:val="RUPNvel1"/>
        <w:rPr>
          <w:rFonts w:ascii="Calibri" w:hAnsi="Calibri"/>
        </w:rPr>
      </w:pPr>
      <w:bookmarkStart w:id="168" w:name="_Toc317770317"/>
      <w:r w:rsidRPr="004826DC">
        <w:rPr>
          <w:rFonts w:ascii="Calibri" w:hAnsi="Calibri"/>
        </w:rPr>
        <w:lastRenderedPageBreak/>
        <w:t>Glossário</w:t>
      </w:r>
      <w:bookmarkEnd w:id="168"/>
    </w:p>
    <w:p w:rsidR="0076629D" w:rsidRPr="004826DC" w:rsidRDefault="0076629D" w:rsidP="0076629D">
      <w:pPr>
        <w:pStyle w:val="RUPCorpo1"/>
        <w:rPr>
          <w:rFonts w:ascii="Calibri" w:hAnsi="Calibri" w:cs="Arial"/>
        </w:rPr>
      </w:pPr>
      <w:r w:rsidRPr="004826DC">
        <w:rPr>
          <w:rFonts w:ascii="Calibri" w:hAnsi="Calibri" w:cs="Arial"/>
        </w:rPr>
        <w:t>Nessa seção são apresentadas algumas definições usadas nesse documento.</w:t>
      </w:r>
    </w:p>
    <w:p w:rsidR="0076629D" w:rsidRPr="004826DC" w:rsidRDefault="0076629D" w:rsidP="0076629D">
      <w:pPr>
        <w:pStyle w:val="RUPCorpo2"/>
        <w:rPr>
          <w:rFonts w:ascii="Calibri" w:hAnsi="Calibr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177"/>
        <w:gridCol w:w="7460"/>
      </w:tblGrid>
      <w:tr w:rsidR="0076629D" w:rsidRPr="004826DC" w:rsidTr="0076629D">
        <w:trPr>
          <w:cantSplit/>
        </w:trPr>
        <w:tc>
          <w:tcPr>
            <w:tcW w:w="10040" w:type="dxa"/>
            <w:gridSpan w:val="2"/>
          </w:tcPr>
          <w:p w:rsidR="0076629D" w:rsidRPr="004826DC" w:rsidRDefault="0076629D" w:rsidP="0076629D">
            <w:pPr>
              <w:pStyle w:val="RUPTabela"/>
              <w:jc w:val="center"/>
              <w:rPr>
                <w:rFonts w:ascii="Calibri" w:hAnsi="Calibri"/>
                <w:b/>
                <w:bCs/>
                <w:sz w:val="24"/>
                <w:szCs w:val="44"/>
                <w:lang w:val="pt-BR"/>
              </w:rPr>
            </w:pPr>
            <w:r w:rsidRPr="004826DC">
              <w:rPr>
                <w:rFonts w:ascii="Calibri" w:hAnsi="Calibri"/>
                <w:b/>
                <w:bCs/>
                <w:sz w:val="24"/>
                <w:lang w:val="pt-BR"/>
              </w:rPr>
              <w:t xml:space="preserve">A </w:t>
            </w:r>
          </w:p>
        </w:tc>
      </w:tr>
      <w:tr w:rsidR="0076629D" w:rsidRPr="004826DC" w:rsidTr="0076629D">
        <w:tc>
          <w:tcPr>
            <w:tcW w:w="2230" w:type="dxa"/>
          </w:tcPr>
          <w:p w:rsidR="0076629D" w:rsidRPr="004826DC" w:rsidRDefault="0076629D" w:rsidP="0076629D">
            <w:pPr>
              <w:pStyle w:val="RUPTabela"/>
              <w:rPr>
                <w:rFonts w:ascii="Calibri" w:hAnsi="Calibri"/>
                <w:lang w:val="pt-BR"/>
              </w:rPr>
            </w:pPr>
            <w:r w:rsidRPr="004826DC">
              <w:rPr>
                <w:rFonts w:ascii="Calibri" w:hAnsi="Calibri"/>
                <w:lang w:val="pt-BR"/>
              </w:rPr>
              <w:t>AIE</w:t>
            </w:r>
          </w:p>
        </w:tc>
        <w:tc>
          <w:tcPr>
            <w:tcW w:w="7810" w:type="dxa"/>
          </w:tcPr>
          <w:p w:rsidR="0076629D" w:rsidRPr="004826DC" w:rsidRDefault="0076629D" w:rsidP="0076629D">
            <w:pPr>
              <w:pStyle w:val="RUPTabela"/>
              <w:rPr>
                <w:rFonts w:ascii="Calibri" w:hAnsi="Calibri"/>
                <w:lang w:val="pt-BR"/>
              </w:rPr>
            </w:pPr>
            <w:r w:rsidRPr="004826DC">
              <w:rPr>
                <w:rFonts w:ascii="Calibri" w:hAnsi="Calibri"/>
                <w:lang w:val="pt-BR"/>
              </w:rPr>
              <w:t>Arquivo de Interface Externa.</w:t>
            </w:r>
          </w:p>
        </w:tc>
      </w:tr>
      <w:tr w:rsidR="0076629D" w:rsidRPr="004826DC" w:rsidTr="0076629D">
        <w:tc>
          <w:tcPr>
            <w:tcW w:w="2230" w:type="dxa"/>
          </w:tcPr>
          <w:p w:rsidR="0076629D" w:rsidRPr="004826DC" w:rsidRDefault="0076629D" w:rsidP="0076629D">
            <w:pPr>
              <w:pStyle w:val="RUPTabela"/>
              <w:rPr>
                <w:rFonts w:ascii="Calibri" w:hAnsi="Calibri"/>
                <w:lang w:val="pt-BR"/>
              </w:rPr>
            </w:pPr>
            <w:r w:rsidRPr="004826DC">
              <w:rPr>
                <w:rFonts w:ascii="Calibri" w:hAnsi="Calibri"/>
                <w:lang w:val="pt-BR"/>
              </w:rPr>
              <w:t>ALI</w:t>
            </w:r>
          </w:p>
        </w:tc>
        <w:tc>
          <w:tcPr>
            <w:tcW w:w="7810" w:type="dxa"/>
          </w:tcPr>
          <w:p w:rsidR="0076629D" w:rsidRPr="004826DC" w:rsidRDefault="0076629D" w:rsidP="0076629D">
            <w:pPr>
              <w:pStyle w:val="RUPTabela"/>
              <w:rPr>
                <w:rFonts w:ascii="Calibri" w:hAnsi="Calibri"/>
                <w:lang w:val="pt-BR"/>
              </w:rPr>
            </w:pPr>
            <w:r w:rsidRPr="004826DC">
              <w:rPr>
                <w:rFonts w:ascii="Calibri" w:hAnsi="Calibri"/>
                <w:lang w:val="pt-BR"/>
              </w:rPr>
              <w:t>Arquivo Lógico Interno.</w:t>
            </w:r>
          </w:p>
        </w:tc>
      </w:tr>
      <w:tr w:rsidR="0076629D" w:rsidRPr="004826DC" w:rsidTr="0076629D">
        <w:tc>
          <w:tcPr>
            <w:tcW w:w="2230" w:type="dxa"/>
          </w:tcPr>
          <w:p w:rsidR="0076629D" w:rsidRPr="004826DC" w:rsidRDefault="0076629D" w:rsidP="0076629D">
            <w:pPr>
              <w:pStyle w:val="RUPTabela"/>
              <w:rPr>
                <w:rFonts w:ascii="Calibri" w:hAnsi="Calibri"/>
                <w:lang w:val="pt-BR"/>
              </w:rPr>
            </w:pPr>
            <w:r w:rsidRPr="004826DC">
              <w:rPr>
                <w:rFonts w:ascii="Calibri" w:hAnsi="Calibri"/>
                <w:lang w:val="pt-BR"/>
              </w:rPr>
              <w:t>ALR</w:t>
            </w:r>
          </w:p>
        </w:tc>
        <w:tc>
          <w:tcPr>
            <w:tcW w:w="7810" w:type="dxa"/>
          </w:tcPr>
          <w:p w:rsidR="0076629D" w:rsidRPr="004826DC" w:rsidRDefault="0076629D" w:rsidP="0076629D">
            <w:pPr>
              <w:pStyle w:val="RUPTabela"/>
              <w:rPr>
                <w:rFonts w:ascii="Calibri" w:hAnsi="Calibri"/>
                <w:lang w:val="pt-BR"/>
              </w:rPr>
            </w:pPr>
            <w:r w:rsidRPr="004826DC">
              <w:rPr>
                <w:rFonts w:ascii="Calibri" w:hAnsi="Calibri"/>
                <w:lang w:val="pt-BR"/>
              </w:rPr>
              <w:t>Arquivo Lógico Referenciado.</w:t>
            </w:r>
          </w:p>
        </w:tc>
      </w:tr>
      <w:tr w:rsidR="0076629D" w:rsidRPr="004826DC" w:rsidTr="0076629D">
        <w:tc>
          <w:tcPr>
            <w:tcW w:w="2230" w:type="dxa"/>
          </w:tcPr>
          <w:p w:rsidR="0076629D" w:rsidRPr="004826DC" w:rsidRDefault="0076629D" w:rsidP="0076629D">
            <w:pPr>
              <w:pStyle w:val="RUPTabela"/>
              <w:rPr>
                <w:rFonts w:ascii="Calibri" w:hAnsi="Calibri"/>
                <w:lang w:val="pt-BR"/>
              </w:rPr>
            </w:pPr>
            <w:r w:rsidRPr="004826DC">
              <w:rPr>
                <w:rFonts w:ascii="Calibri" w:hAnsi="Calibri"/>
                <w:lang w:val="pt-BR"/>
              </w:rPr>
              <w:t>APF</w:t>
            </w:r>
          </w:p>
        </w:tc>
        <w:tc>
          <w:tcPr>
            <w:tcW w:w="7810" w:type="dxa"/>
          </w:tcPr>
          <w:p w:rsidR="0076629D" w:rsidRPr="004826DC" w:rsidRDefault="0076629D" w:rsidP="0076629D">
            <w:pPr>
              <w:pStyle w:val="RUPTabela"/>
              <w:rPr>
                <w:rFonts w:ascii="Calibri" w:hAnsi="Calibri"/>
                <w:lang w:val="pt-BR"/>
              </w:rPr>
            </w:pPr>
            <w:r w:rsidRPr="004826DC">
              <w:rPr>
                <w:rFonts w:ascii="Calibri" w:hAnsi="Calibri"/>
                <w:lang w:val="pt-BR"/>
              </w:rPr>
              <w:t>Análise de Pontos de Função.</w:t>
            </w:r>
          </w:p>
        </w:tc>
      </w:tr>
      <w:tr w:rsidR="0076629D" w:rsidRPr="004826DC" w:rsidTr="0076629D">
        <w:tc>
          <w:tcPr>
            <w:tcW w:w="2230" w:type="dxa"/>
          </w:tcPr>
          <w:p w:rsidR="0076629D" w:rsidRPr="004826DC" w:rsidRDefault="0076629D" w:rsidP="0076629D">
            <w:pPr>
              <w:pStyle w:val="RUPTabela"/>
              <w:rPr>
                <w:rFonts w:ascii="Calibri" w:hAnsi="Calibri"/>
                <w:lang w:val="pt-BR"/>
              </w:rPr>
            </w:pPr>
            <w:r w:rsidRPr="004826DC">
              <w:rPr>
                <w:rFonts w:ascii="Calibri" w:hAnsi="Calibri"/>
                <w:lang w:val="pt-BR"/>
              </w:rPr>
              <w:t>Aplicação</w:t>
            </w:r>
          </w:p>
        </w:tc>
        <w:tc>
          <w:tcPr>
            <w:tcW w:w="7810" w:type="dxa"/>
          </w:tcPr>
          <w:p w:rsidR="0076629D" w:rsidRPr="004826DC" w:rsidRDefault="0076629D" w:rsidP="0076629D">
            <w:pPr>
              <w:pStyle w:val="RUPTabela"/>
              <w:rPr>
                <w:rFonts w:ascii="Calibri" w:hAnsi="Calibri"/>
                <w:lang w:val="pt-BR"/>
              </w:rPr>
            </w:pPr>
            <w:r w:rsidRPr="004826DC">
              <w:rPr>
                <w:rFonts w:ascii="Calibri" w:hAnsi="Calibri"/>
                <w:lang w:val="pt-BR"/>
              </w:rPr>
              <w:t>Representa o sistema na visão do usuário. Pode estar segmentada em uma ou mais unidades de software.</w:t>
            </w:r>
          </w:p>
        </w:tc>
      </w:tr>
      <w:tr w:rsidR="0076629D" w:rsidRPr="004826DC" w:rsidTr="0076629D">
        <w:tc>
          <w:tcPr>
            <w:tcW w:w="2230" w:type="dxa"/>
          </w:tcPr>
          <w:p w:rsidR="0076629D" w:rsidRPr="004826DC" w:rsidRDefault="0076629D" w:rsidP="0076629D">
            <w:pPr>
              <w:pStyle w:val="RUPTabela"/>
              <w:rPr>
                <w:rFonts w:ascii="Calibri" w:hAnsi="Calibri"/>
                <w:lang w:val="pt-BR"/>
              </w:rPr>
            </w:pPr>
            <w:r w:rsidRPr="004826DC">
              <w:rPr>
                <w:rFonts w:ascii="Calibri" w:hAnsi="Calibri"/>
                <w:lang w:val="pt-BR"/>
              </w:rPr>
              <w:t>AR</w:t>
            </w:r>
          </w:p>
        </w:tc>
        <w:tc>
          <w:tcPr>
            <w:tcW w:w="7810" w:type="dxa"/>
          </w:tcPr>
          <w:p w:rsidR="0076629D" w:rsidRPr="004826DC" w:rsidRDefault="0076629D" w:rsidP="0076629D">
            <w:pPr>
              <w:pStyle w:val="RUPTabela"/>
              <w:rPr>
                <w:rFonts w:ascii="Calibri" w:hAnsi="Calibri"/>
                <w:lang w:val="pt-BR"/>
              </w:rPr>
            </w:pPr>
            <w:r w:rsidRPr="004826DC">
              <w:rPr>
                <w:rFonts w:ascii="Calibri" w:hAnsi="Calibri"/>
                <w:lang w:val="pt-BR"/>
              </w:rPr>
              <w:t>Arquivos Referenciados (o mesmo que ALR).</w:t>
            </w:r>
          </w:p>
        </w:tc>
      </w:tr>
      <w:tr w:rsidR="0076629D" w:rsidRPr="004826DC" w:rsidTr="0076629D">
        <w:tc>
          <w:tcPr>
            <w:tcW w:w="2230" w:type="dxa"/>
          </w:tcPr>
          <w:p w:rsidR="0076629D" w:rsidRPr="004826DC" w:rsidRDefault="0076629D" w:rsidP="0076629D">
            <w:pPr>
              <w:pStyle w:val="RUPTabela"/>
              <w:rPr>
                <w:rFonts w:ascii="Calibri" w:hAnsi="Calibri"/>
                <w:lang w:val="pt-BR"/>
              </w:rPr>
            </w:pPr>
            <w:r w:rsidRPr="004826DC">
              <w:rPr>
                <w:rFonts w:ascii="Calibri" w:hAnsi="Calibri"/>
                <w:lang w:val="pt-BR"/>
              </w:rPr>
              <w:t>Arquivo</w:t>
            </w:r>
          </w:p>
        </w:tc>
        <w:tc>
          <w:tcPr>
            <w:tcW w:w="7810" w:type="dxa"/>
          </w:tcPr>
          <w:p w:rsidR="0076629D" w:rsidRPr="004826DC" w:rsidRDefault="0076629D" w:rsidP="0076629D">
            <w:pPr>
              <w:pStyle w:val="RUPTabela"/>
              <w:rPr>
                <w:rFonts w:ascii="Calibri" w:hAnsi="Calibri"/>
                <w:lang w:val="pt-BR"/>
              </w:rPr>
            </w:pPr>
            <w:r w:rsidRPr="004826DC">
              <w:rPr>
                <w:rFonts w:ascii="Calibri" w:hAnsi="Calibri"/>
                <w:lang w:val="pt-BR"/>
              </w:rPr>
              <w:t>No contexto da APF este termo não significa arquivo no sentido tradicional de processamento de dados. Neste caso, Arquivo refere-se a um grupo lógico de dados ou informações de controle, e não à implementação física destes.</w:t>
            </w:r>
          </w:p>
        </w:tc>
      </w:tr>
      <w:tr w:rsidR="0076629D" w:rsidRPr="004826DC" w:rsidTr="0076629D">
        <w:tc>
          <w:tcPr>
            <w:tcW w:w="2230" w:type="dxa"/>
          </w:tcPr>
          <w:p w:rsidR="0076629D" w:rsidRPr="004826DC" w:rsidRDefault="0076629D" w:rsidP="0076629D">
            <w:pPr>
              <w:pStyle w:val="RUPTabela"/>
              <w:rPr>
                <w:rFonts w:ascii="Calibri" w:hAnsi="Calibri"/>
                <w:lang w:val="pt-BR"/>
              </w:rPr>
            </w:pPr>
            <w:r w:rsidRPr="004826DC">
              <w:rPr>
                <w:rFonts w:ascii="Calibri" w:hAnsi="Calibri"/>
                <w:lang w:val="pt-BR"/>
              </w:rPr>
              <w:t>Arquivo de Interface Externa</w:t>
            </w:r>
          </w:p>
          <w:p w:rsidR="0076629D" w:rsidRPr="004826DC" w:rsidRDefault="0076629D" w:rsidP="0076629D">
            <w:pPr>
              <w:pStyle w:val="RUPTabela"/>
              <w:rPr>
                <w:rFonts w:ascii="Calibri" w:hAnsi="Calibri"/>
                <w:lang w:val="pt-BR"/>
              </w:rPr>
            </w:pPr>
          </w:p>
        </w:tc>
        <w:tc>
          <w:tcPr>
            <w:tcW w:w="7810" w:type="dxa"/>
          </w:tcPr>
          <w:p w:rsidR="0076629D" w:rsidRPr="004826DC" w:rsidRDefault="0076629D" w:rsidP="0076629D">
            <w:pPr>
              <w:pStyle w:val="RUPTabela"/>
              <w:rPr>
                <w:rFonts w:ascii="Calibri" w:hAnsi="Calibri"/>
                <w:lang w:val="pt-BR"/>
              </w:rPr>
            </w:pPr>
            <w:r w:rsidRPr="004826DC">
              <w:rPr>
                <w:rFonts w:ascii="Calibri" w:hAnsi="Calibri"/>
                <w:lang w:val="pt-BR"/>
              </w:rPr>
              <w:t>Grupo de dados ou informações de controle, logicamente relacionados, referenciados pela aplicação mas mantidos dentro da fronteira de outra aplicação. Sua principal intenção é armazenar dados referenciados através de um ou mais processos elementares da aplicação sendo contada. Um AIE contado para uma aplicação deve ser um ALI para outra aplicação.</w:t>
            </w:r>
          </w:p>
        </w:tc>
      </w:tr>
      <w:tr w:rsidR="0076629D" w:rsidRPr="004826DC" w:rsidTr="0076629D">
        <w:tc>
          <w:tcPr>
            <w:tcW w:w="2230" w:type="dxa"/>
          </w:tcPr>
          <w:p w:rsidR="0076629D" w:rsidRPr="004826DC" w:rsidRDefault="0076629D" w:rsidP="0076629D">
            <w:pPr>
              <w:pStyle w:val="RUPTabela"/>
              <w:rPr>
                <w:rFonts w:ascii="Calibri" w:hAnsi="Calibri"/>
                <w:lang w:val="pt-BR"/>
              </w:rPr>
            </w:pPr>
            <w:r w:rsidRPr="004826DC">
              <w:rPr>
                <w:rFonts w:ascii="Calibri" w:hAnsi="Calibri"/>
                <w:lang w:val="pt-BR"/>
              </w:rPr>
              <w:t>Arquivo Lógico Interno</w:t>
            </w:r>
          </w:p>
          <w:p w:rsidR="0076629D" w:rsidRPr="004826DC" w:rsidRDefault="0076629D" w:rsidP="0076629D">
            <w:pPr>
              <w:pStyle w:val="RUPTabela"/>
              <w:rPr>
                <w:rFonts w:ascii="Calibri" w:hAnsi="Calibri"/>
                <w:lang w:val="pt-BR"/>
              </w:rPr>
            </w:pPr>
          </w:p>
        </w:tc>
        <w:tc>
          <w:tcPr>
            <w:tcW w:w="7810" w:type="dxa"/>
          </w:tcPr>
          <w:p w:rsidR="0076629D" w:rsidRPr="004826DC" w:rsidRDefault="0076629D" w:rsidP="0076629D">
            <w:pPr>
              <w:pStyle w:val="RUPTabela"/>
              <w:rPr>
                <w:rFonts w:ascii="Calibri" w:hAnsi="Calibri"/>
                <w:lang w:val="pt-BR"/>
              </w:rPr>
            </w:pPr>
            <w:r w:rsidRPr="004826DC">
              <w:rPr>
                <w:rFonts w:ascii="Calibri" w:hAnsi="Calibri"/>
                <w:lang w:val="pt-BR"/>
              </w:rPr>
              <w:t>Grupo de dados ou informações de controle, logicamente relacionados, mantidos dentro da fronteira da aplicação. Sua principal intenção é armazenar dados mantidos através de um ou mais processos elementares da aplicação sendo contada.</w:t>
            </w:r>
          </w:p>
        </w:tc>
      </w:tr>
      <w:tr w:rsidR="0076629D" w:rsidRPr="004826DC" w:rsidTr="0076629D">
        <w:tc>
          <w:tcPr>
            <w:tcW w:w="2230" w:type="dxa"/>
          </w:tcPr>
          <w:p w:rsidR="0076629D" w:rsidRPr="004826DC" w:rsidRDefault="0076629D" w:rsidP="0076629D">
            <w:pPr>
              <w:pStyle w:val="RUPTabela"/>
              <w:rPr>
                <w:rFonts w:ascii="Calibri" w:hAnsi="Calibri"/>
                <w:lang w:val="pt-BR"/>
              </w:rPr>
            </w:pPr>
            <w:r w:rsidRPr="004826DC">
              <w:rPr>
                <w:rFonts w:ascii="Calibri" w:hAnsi="Calibri"/>
                <w:lang w:val="pt-BR"/>
              </w:rPr>
              <w:t>Arquivo Referenciado</w:t>
            </w:r>
          </w:p>
        </w:tc>
        <w:tc>
          <w:tcPr>
            <w:tcW w:w="7810" w:type="dxa"/>
          </w:tcPr>
          <w:p w:rsidR="0076629D" w:rsidRPr="004826DC" w:rsidRDefault="0076629D" w:rsidP="0076629D">
            <w:pPr>
              <w:pStyle w:val="RUPTabela"/>
              <w:rPr>
                <w:rFonts w:ascii="Calibri" w:hAnsi="Calibri"/>
                <w:lang w:val="pt-BR"/>
              </w:rPr>
            </w:pPr>
            <w:r w:rsidRPr="004826DC">
              <w:rPr>
                <w:rFonts w:ascii="Calibri" w:hAnsi="Calibri"/>
                <w:lang w:val="pt-BR"/>
              </w:rPr>
              <w:t>É um arquivo lógico interno lido ou mantido pela função do tipo transação, ou um arquivo de interface externa lido pela função do tipo transação.</w:t>
            </w:r>
          </w:p>
        </w:tc>
      </w:tr>
      <w:tr w:rsidR="0076629D" w:rsidRPr="004826DC" w:rsidTr="0076629D">
        <w:trPr>
          <w:cantSplit/>
        </w:trPr>
        <w:tc>
          <w:tcPr>
            <w:tcW w:w="10040" w:type="dxa"/>
            <w:gridSpan w:val="2"/>
          </w:tcPr>
          <w:p w:rsidR="0076629D" w:rsidRPr="004826DC" w:rsidRDefault="0076629D" w:rsidP="0076629D">
            <w:pPr>
              <w:pStyle w:val="RUPTabela"/>
              <w:jc w:val="center"/>
              <w:rPr>
                <w:rFonts w:ascii="Calibri" w:hAnsi="Calibri"/>
                <w:b/>
                <w:bCs/>
                <w:sz w:val="24"/>
                <w:lang w:val="pt-BR"/>
              </w:rPr>
            </w:pPr>
            <w:r w:rsidRPr="004826DC">
              <w:rPr>
                <w:rFonts w:ascii="Calibri" w:hAnsi="Calibri"/>
                <w:b/>
                <w:bCs/>
                <w:sz w:val="24"/>
                <w:lang w:val="pt-BR"/>
              </w:rPr>
              <w:t xml:space="preserve">C </w:t>
            </w:r>
          </w:p>
        </w:tc>
      </w:tr>
      <w:tr w:rsidR="0076629D" w:rsidRPr="004826DC" w:rsidTr="0076629D">
        <w:tc>
          <w:tcPr>
            <w:tcW w:w="2230" w:type="dxa"/>
          </w:tcPr>
          <w:p w:rsidR="0076629D" w:rsidRPr="004826DC" w:rsidRDefault="0076629D" w:rsidP="0076629D">
            <w:pPr>
              <w:pStyle w:val="RUPTabela"/>
              <w:rPr>
                <w:rFonts w:ascii="Calibri" w:hAnsi="Calibri"/>
                <w:lang w:val="pt-BR"/>
              </w:rPr>
            </w:pPr>
            <w:r w:rsidRPr="004826DC">
              <w:rPr>
                <w:rFonts w:ascii="Calibri" w:hAnsi="Calibri"/>
                <w:lang w:val="pt-BR"/>
              </w:rPr>
              <w:t>Características</w:t>
            </w:r>
          </w:p>
          <w:p w:rsidR="0076629D" w:rsidRPr="004826DC" w:rsidRDefault="0076629D" w:rsidP="0076629D">
            <w:pPr>
              <w:pStyle w:val="RUPTabela"/>
              <w:rPr>
                <w:rFonts w:ascii="Calibri" w:hAnsi="Calibri"/>
                <w:lang w:val="pt-BR"/>
              </w:rPr>
            </w:pPr>
            <w:r w:rsidRPr="004826DC">
              <w:rPr>
                <w:rFonts w:ascii="Calibri" w:hAnsi="Calibri"/>
                <w:lang w:val="pt-BR"/>
              </w:rPr>
              <w:t>Gerais do Sistema</w:t>
            </w:r>
          </w:p>
        </w:tc>
        <w:tc>
          <w:tcPr>
            <w:tcW w:w="7810" w:type="dxa"/>
          </w:tcPr>
          <w:p w:rsidR="0076629D" w:rsidRPr="004826DC" w:rsidRDefault="0076629D" w:rsidP="0076629D">
            <w:pPr>
              <w:pStyle w:val="RUPTabela"/>
              <w:rPr>
                <w:rFonts w:ascii="Calibri" w:hAnsi="Calibri"/>
                <w:lang w:val="pt-BR"/>
              </w:rPr>
            </w:pPr>
            <w:r w:rsidRPr="004826DC">
              <w:rPr>
                <w:rFonts w:ascii="Calibri" w:hAnsi="Calibri"/>
                <w:lang w:val="pt-BR"/>
              </w:rPr>
              <w:t>Refletem as funcionalidades gerais fornecidas pela aplicação ao usuário, não aplicadas neste manual.</w:t>
            </w:r>
          </w:p>
        </w:tc>
      </w:tr>
      <w:tr w:rsidR="0076629D" w:rsidRPr="004826DC" w:rsidTr="0076629D">
        <w:tc>
          <w:tcPr>
            <w:tcW w:w="2230" w:type="dxa"/>
          </w:tcPr>
          <w:p w:rsidR="0076629D" w:rsidRPr="004826DC" w:rsidRDefault="0076629D" w:rsidP="0076629D">
            <w:pPr>
              <w:pStyle w:val="RUPTabela"/>
              <w:rPr>
                <w:rFonts w:ascii="Calibri" w:hAnsi="Calibri"/>
                <w:lang w:val="pt-BR"/>
              </w:rPr>
            </w:pPr>
            <w:r w:rsidRPr="004826DC">
              <w:rPr>
                <w:rFonts w:ascii="Calibri" w:hAnsi="Calibri"/>
                <w:lang w:val="pt-BR"/>
              </w:rPr>
              <w:t>CE</w:t>
            </w:r>
          </w:p>
        </w:tc>
        <w:tc>
          <w:tcPr>
            <w:tcW w:w="7810" w:type="dxa"/>
          </w:tcPr>
          <w:p w:rsidR="0076629D" w:rsidRPr="004826DC" w:rsidRDefault="0076629D" w:rsidP="0076629D">
            <w:pPr>
              <w:pStyle w:val="RUPTabela"/>
              <w:rPr>
                <w:rFonts w:ascii="Calibri" w:hAnsi="Calibri"/>
                <w:lang w:val="pt-BR"/>
              </w:rPr>
            </w:pPr>
            <w:r w:rsidRPr="004826DC">
              <w:rPr>
                <w:rFonts w:ascii="Calibri" w:hAnsi="Calibri"/>
                <w:lang w:val="pt-BR"/>
              </w:rPr>
              <w:t>Consulta externa.</w:t>
            </w:r>
          </w:p>
        </w:tc>
      </w:tr>
      <w:tr w:rsidR="0076629D" w:rsidRPr="004826DC" w:rsidTr="0076629D">
        <w:tc>
          <w:tcPr>
            <w:tcW w:w="2230" w:type="dxa"/>
          </w:tcPr>
          <w:p w:rsidR="0076629D" w:rsidRPr="004826DC" w:rsidRDefault="0076629D" w:rsidP="0076629D">
            <w:pPr>
              <w:pStyle w:val="RUPTabela"/>
              <w:rPr>
                <w:rFonts w:ascii="Calibri" w:hAnsi="Calibri"/>
                <w:lang w:val="pt-BR"/>
              </w:rPr>
            </w:pPr>
            <w:r w:rsidRPr="004826DC">
              <w:rPr>
                <w:rFonts w:ascii="Calibri" w:hAnsi="Calibri"/>
                <w:lang w:val="pt-BR"/>
              </w:rPr>
              <w:t>Consulta Externa</w:t>
            </w:r>
          </w:p>
        </w:tc>
        <w:tc>
          <w:tcPr>
            <w:tcW w:w="7810" w:type="dxa"/>
          </w:tcPr>
          <w:p w:rsidR="0076629D" w:rsidRPr="004826DC" w:rsidRDefault="0076629D" w:rsidP="0076629D">
            <w:pPr>
              <w:pStyle w:val="RUPTabela"/>
              <w:rPr>
                <w:rFonts w:ascii="Calibri" w:hAnsi="Calibri"/>
                <w:lang w:val="pt-BR"/>
              </w:rPr>
            </w:pPr>
            <w:r w:rsidRPr="004826DC">
              <w:rPr>
                <w:rFonts w:ascii="Calibri" w:hAnsi="Calibri"/>
                <w:lang w:val="pt-BR"/>
              </w:rPr>
              <w:t>Processo elementar que envia dados ou informações de controle para fora da fronteira da aplicação. Sua principal intenção é apresentar informação ao usuário através da recuperação de dados ou informações de controle de um ALI ou AIE. A lógica de processamento não deve conter fórmula matemática ou cálculo, criar dados derivados, manter um ou mais ALI e/ou alterar o comportamento do sistema.</w:t>
            </w:r>
          </w:p>
        </w:tc>
      </w:tr>
      <w:tr w:rsidR="0076629D" w:rsidRPr="004826DC" w:rsidTr="0076629D">
        <w:tc>
          <w:tcPr>
            <w:tcW w:w="2230" w:type="dxa"/>
          </w:tcPr>
          <w:p w:rsidR="0076629D" w:rsidRPr="004826DC" w:rsidRDefault="0076629D" w:rsidP="0076629D">
            <w:pPr>
              <w:pStyle w:val="RUPTabela"/>
              <w:rPr>
                <w:rFonts w:ascii="Calibri" w:hAnsi="Calibri"/>
                <w:lang w:val="pt-BR"/>
              </w:rPr>
            </w:pPr>
            <w:r w:rsidRPr="004826DC">
              <w:rPr>
                <w:rFonts w:ascii="Calibri" w:hAnsi="Calibri"/>
                <w:lang w:val="pt-BR"/>
              </w:rPr>
              <w:t>CPM</w:t>
            </w:r>
          </w:p>
        </w:tc>
        <w:tc>
          <w:tcPr>
            <w:tcW w:w="7810" w:type="dxa"/>
          </w:tcPr>
          <w:p w:rsidR="0076629D" w:rsidRPr="004826DC" w:rsidRDefault="0076629D" w:rsidP="0076629D">
            <w:pPr>
              <w:pStyle w:val="RUPTabela"/>
              <w:rPr>
                <w:rFonts w:ascii="Calibri" w:hAnsi="Calibri"/>
                <w:lang w:val="pt-BR"/>
              </w:rPr>
            </w:pPr>
            <w:r w:rsidRPr="004826DC">
              <w:rPr>
                <w:rFonts w:ascii="Calibri" w:hAnsi="Calibri"/>
                <w:lang w:val="pt-BR"/>
              </w:rPr>
              <w:t>Counting Practices Manual ou Manual de Práticas de Contagem</w:t>
            </w:r>
          </w:p>
        </w:tc>
      </w:tr>
      <w:tr w:rsidR="0076629D" w:rsidRPr="004826DC" w:rsidTr="0076629D">
        <w:tc>
          <w:tcPr>
            <w:tcW w:w="2230" w:type="dxa"/>
          </w:tcPr>
          <w:p w:rsidR="0076629D" w:rsidRPr="004826DC" w:rsidRDefault="0076629D" w:rsidP="0076629D">
            <w:pPr>
              <w:pStyle w:val="RUPTabela"/>
              <w:rPr>
                <w:rFonts w:ascii="Calibri" w:hAnsi="Calibri"/>
                <w:lang w:val="pt-BR"/>
              </w:rPr>
            </w:pPr>
            <w:r w:rsidRPr="004826DC">
              <w:rPr>
                <w:rFonts w:ascii="Calibri" w:hAnsi="Calibri"/>
                <w:lang w:val="pt-BR"/>
              </w:rPr>
              <w:t>CMMI</w:t>
            </w:r>
          </w:p>
        </w:tc>
        <w:tc>
          <w:tcPr>
            <w:tcW w:w="7810" w:type="dxa"/>
          </w:tcPr>
          <w:p w:rsidR="0076629D" w:rsidRPr="004826DC" w:rsidRDefault="0076629D" w:rsidP="0076629D">
            <w:pPr>
              <w:pStyle w:val="RUPTabela"/>
              <w:rPr>
                <w:rFonts w:ascii="Calibri" w:hAnsi="Calibri"/>
                <w:lang w:val="pt-BR"/>
              </w:rPr>
            </w:pPr>
            <w:r w:rsidRPr="004826DC">
              <w:rPr>
                <w:rFonts w:ascii="Calibri" w:hAnsi="Calibri"/>
                <w:lang w:val="pt-BR"/>
              </w:rPr>
              <w:t>CMMI – Capability Maturity Model para software é um conjunto de processos desenvolvido pela SEI – Software Engineering Institute (www.sei.cmu.edu) em 1986 para melhorar o desenvolvimento de Aplicações em organizações que trabalham com tecnologias de software. O processo é divido em 5 níveis de desenvolvimento: Inicial, repetível, definido, gerenciado com métricas e otimizado.</w:t>
            </w:r>
          </w:p>
        </w:tc>
      </w:tr>
      <w:tr w:rsidR="0076629D" w:rsidRPr="004826DC" w:rsidTr="0076629D">
        <w:trPr>
          <w:cantSplit/>
        </w:trPr>
        <w:tc>
          <w:tcPr>
            <w:tcW w:w="10040" w:type="dxa"/>
            <w:gridSpan w:val="2"/>
          </w:tcPr>
          <w:p w:rsidR="0076629D" w:rsidRPr="004826DC" w:rsidRDefault="0076629D" w:rsidP="0076629D">
            <w:pPr>
              <w:pStyle w:val="RUPTabela"/>
              <w:jc w:val="center"/>
              <w:rPr>
                <w:rFonts w:ascii="Calibri" w:hAnsi="Calibri"/>
                <w:b/>
                <w:bCs/>
                <w:sz w:val="24"/>
                <w:lang w:val="pt-BR"/>
              </w:rPr>
            </w:pPr>
            <w:r w:rsidRPr="004826DC">
              <w:rPr>
                <w:rFonts w:ascii="Calibri" w:hAnsi="Calibri"/>
                <w:b/>
                <w:bCs/>
                <w:sz w:val="24"/>
                <w:lang w:val="pt-BR"/>
              </w:rPr>
              <w:t>D</w:t>
            </w:r>
          </w:p>
        </w:tc>
      </w:tr>
      <w:tr w:rsidR="0076629D" w:rsidRPr="004826DC" w:rsidTr="0076629D">
        <w:tc>
          <w:tcPr>
            <w:tcW w:w="2230" w:type="dxa"/>
          </w:tcPr>
          <w:p w:rsidR="0076629D" w:rsidRPr="004826DC" w:rsidRDefault="0076629D" w:rsidP="0076629D">
            <w:pPr>
              <w:pStyle w:val="RUPTabela"/>
              <w:rPr>
                <w:rFonts w:ascii="Calibri" w:hAnsi="Calibri"/>
                <w:lang w:val="pt-BR"/>
              </w:rPr>
            </w:pPr>
            <w:r w:rsidRPr="004826DC">
              <w:rPr>
                <w:rFonts w:ascii="Calibri" w:hAnsi="Calibri"/>
                <w:lang w:val="pt-BR"/>
              </w:rPr>
              <w:t>Dados de código</w:t>
            </w:r>
          </w:p>
        </w:tc>
        <w:tc>
          <w:tcPr>
            <w:tcW w:w="7810" w:type="dxa"/>
          </w:tcPr>
          <w:p w:rsidR="0076629D" w:rsidRPr="004826DC" w:rsidRDefault="0076629D" w:rsidP="0076629D">
            <w:pPr>
              <w:pStyle w:val="RUPTabela"/>
              <w:rPr>
                <w:rFonts w:ascii="Calibri" w:hAnsi="Calibri"/>
                <w:lang w:val="pt-BR"/>
              </w:rPr>
            </w:pPr>
            <w:r w:rsidRPr="004826DC">
              <w:rPr>
                <w:rFonts w:ascii="Calibri" w:hAnsi="Calibri"/>
                <w:lang w:val="pt-BR"/>
              </w:rPr>
              <w:t xml:space="preserve">Também chamados metadados, em geral não são especificados pelo próprio usuário, sendo identificados pelo desenvolvedor em resposta a um ou mais requisitos técnicos. A codificação de atributos descritivos em objetos de negócio, sua descrição, nome ou outros dados que também o descrevam, como a data de início ou término de sua </w:t>
            </w:r>
            <w:r w:rsidRPr="004826DC">
              <w:rPr>
                <w:rFonts w:ascii="Calibri" w:hAnsi="Calibri"/>
                <w:lang w:val="pt-BR"/>
              </w:rPr>
              <w:lastRenderedPageBreak/>
              <w:t xml:space="preserve">vigência, são os atributos típicos desses arquivos. </w:t>
            </w:r>
          </w:p>
          <w:p w:rsidR="0076629D" w:rsidRPr="004826DC" w:rsidRDefault="0076629D" w:rsidP="0076629D">
            <w:pPr>
              <w:pStyle w:val="RUPTabela"/>
              <w:rPr>
                <w:rFonts w:ascii="Calibri" w:hAnsi="Calibri"/>
                <w:lang w:val="pt-BR"/>
              </w:rPr>
            </w:pPr>
          </w:p>
        </w:tc>
      </w:tr>
      <w:tr w:rsidR="0076629D" w:rsidRPr="004826DC" w:rsidTr="0076629D">
        <w:tc>
          <w:tcPr>
            <w:tcW w:w="2230" w:type="dxa"/>
          </w:tcPr>
          <w:p w:rsidR="0076629D" w:rsidRPr="004826DC" w:rsidRDefault="0076629D" w:rsidP="0076629D">
            <w:pPr>
              <w:pStyle w:val="RUPTabela"/>
              <w:rPr>
                <w:rFonts w:ascii="Calibri" w:hAnsi="Calibri"/>
                <w:lang w:val="pt-BR"/>
              </w:rPr>
            </w:pPr>
            <w:r w:rsidRPr="004826DC">
              <w:rPr>
                <w:rFonts w:ascii="Calibri" w:hAnsi="Calibri"/>
                <w:lang w:val="pt-BR"/>
              </w:rPr>
              <w:lastRenderedPageBreak/>
              <w:t>Dados de negócio</w:t>
            </w:r>
          </w:p>
        </w:tc>
        <w:tc>
          <w:tcPr>
            <w:tcW w:w="7810" w:type="dxa"/>
          </w:tcPr>
          <w:p w:rsidR="0076629D" w:rsidRPr="004826DC" w:rsidRDefault="0076629D" w:rsidP="0076629D">
            <w:pPr>
              <w:pStyle w:val="RUPTabela"/>
              <w:rPr>
                <w:rFonts w:ascii="Calibri" w:hAnsi="Calibri"/>
                <w:lang w:val="pt-BR"/>
              </w:rPr>
            </w:pPr>
            <w:r w:rsidRPr="004826DC">
              <w:rPr>
                <w:rFonts w:ascii="Calibri" w:hAnsi="Calibri"/>
                <w:lang w:val="pt-BR"/>
              </w:rPr>
              <w:t>São os dados necessários ao negócio do usuário.  Por exemplo, em um sistema de recursos humanos, são dados de negócio as informações sobre os funcionários, como nome e endereço, entre outros.</w:t>
            </w:r>
          </w:p>
        </w:tc>
      </w:tr>
      <w:tr w:rsidR="0076629D" w:rsidRPr="004826DC" w:rsidTr="0076629D">
        <w:tc>
          <w:tcPr>
            <w:tcW w:w="2230" w:type="dxa"/>
          </w:tcPr>
          <w:p w:rsidR="0076629D" w:rsidRPr="004826DC" w:rsidRDefault="0076629D" w:rsidP="0076629D">
            <w:pPr>
              <w:pStyle w:val="RUPTabela"/>
              <w:rPr>
                <w:rFonts w:ascii="Calibri" w:hAnsi="Calibri"/>
                <w:lang w:val="pt-BR"/>
              </w:rPr>
            </w:pPr>
            <w:r w:rsidRPr="004826DC">
              <w:rPr>
                <w:rFonts w:ascii="Calibri" w:hAnsi="Calibri"/>
                <w:lang w:val="pt-BR"/>
              </w:rPr>
              <w:t>Dados de referência</w:t>
            </w:r>
          </w:p>
        </w:tc>
        <w:tc>
          <w:tcPr>
            <w:tcW w:w="7810" w:type="dxa"/>
          </w:tcPr>
          <w:p w:rsidR="0076629D" w:rsidRPr="004826DC" w:rsidRDefault="0076629D" w:rsidP="0076629D">
            <w:pPr>
              <w:pStyle w:val="RUPTabela"/>
              <w:rPr>
                <w:rFonts w:ascii="Calibri" w:hAnsi="Calibri"/>
                <w:lang w:val="pt-BR"/>
              </w:rPr>
            </w:pPr>
            <w:r w:rsidRPr="004826DC">
              <w:rPr>
                <w:rFonts w:ascii="Calibri" w:hAnsi="Calibri"/>
                <w:lang w:val="pt-BR"/>
              </w:rPr>
              <w:t>São definidos como requisitos de armazenamento que suportam regras de negócio na manutenção de dados de negócio. Os dados de código podem ter o código substituído pela respectiva descrição nos objetos de negócio em que são utilizados sem que o significado destes últimos sejam alterados, enquanto o mesmo não pode ser feito com os dados de referência. Por exemplo, para um sistema de cálculo de folha de pagamento, os percentuais e valores das faixas de imposto são considerados dados de referência.</w:t>
            </w:r>
          </w:p>
        </w:tc>
      </w:tr>
      <w:tr w:rsidR="0076629D" w:rsidRPr="004826DC" w:rsidTr="0076629D">
        <w:tc>
          <w:tcPr>
            <w:tcW w:w="2230" w:type="dxa"/>
          </w:tcPr>
          <w:p w:rsidR="0076629D" w:rsidRPr="004826DC" w:rsidRDefault="0076629D" w:rsidP="0076629D">
            <w:pPr>
              <w:pStyle w:val="RUPTabela"/>
              <w:rPr>
                <w:rFonts w:ascii="Calibri" w:hAnsi="Calibri"/>
                <w:lang w:val="pt-BR"/>
              </w:rPr>
            </w:pPr>
            <w:r w:rsidRPr="004826DC">
              <w:rPr>
                <w:rFonts w:ascii="Calibri" w:hAnsi="Calibri"/>
                <w:lang w:val="pt-BR"/>
              </w:rPr>
              <w:t>Dado derivado</w:t>
            </w:r>
          </w:p>
        </w:tc>
        <w:tc>
          <w:tcPr>
            <w:tcW w:w="7810" w:type="dxa"/>
          </w:tcPr>
          <w:p w:rsidR="0076629D" w:rsidRPr="004826DC" w:rsidRDefault="0076629D" w:rsidP="0076629D">
            <w:pPr>
              <w:pStyle w:val="RUPTabela"/>
              <w:rPr>
                <w:rFonts w:ascii="Calibri" w:hAnsi="Calibri"/>
                <w:lang w:val="pt-BR"/>
              </w:rPr>
            </w:pPr>
            <w:r w:rsidRPr="004826DC">
              <w:rPr>
                <w:rFonts w:ascii="Calibri" w:hAnsi="Calibri"/>
                <w:lang w:val="pt-BR"/>
              </w:rPr>
              <w:t>Informação criada a partir da transformação de dados existentes. Requer outro processamento além da recuperação, conversão e edição direta de dados.</w:t>
            </w:r>
          </w:p>
        </w:tc>
      </w:tr>
      <w:tr w:rsidR="0076629D" w:rsidRPr="004826DC" w:rsidTr="0076629D">
        <w:trPr>
          <w:cantSplit/>
        </w:trPr>
        <w:tc>
          <w:tcPr>
            <w:tcW w:w="10040" w:type="dxa"/>
            <w:gridSpan w:val="2"/>
          </w:tcPr>
          <w:p w:rsidR="0076629D" w:rsidRPr="004826DC" w:rsidRDefault="0076629D" w:rsidP="0076629D">
            <w:pPr>
              <w:pStyle w:val="RUPTabela"/>
              <w:jc w:val="center"/>
              <w:rPr>
                <w:rFonts w:ascii="Calibri" w:hAnsi="Calibri"/>
                <w:b/>
                <w:bCs/>
                <w:sz w:val="24"/>
                <w:lang w:val="pt-BR"/>
              </w:rPr>
            </w:pPr>
            <w:r w:rsidRPr="004826DC">
              <w:rPr>
                <w:rFonts w:ascii="Calibri" w:hAnsi="Calibri"/>
                <w:b/>
                <w:bCs/>
                <w:sz w:val="24"/>
                <w:lang w:val="pt-BR"/>
              </w:rPr>
              <w:t xml:space="preserve">E </w:t>
            </w:r>
          </w:p>
        </w:tc>
      </w:tr>
      <w:tr w:rsidR="0076629D" w:rsidRPr="004826DC" w:rsidTr="0076629D">
        <w:tc>
          <w:tcPr>
            <w:tcW w:w="2230" w:type="dxa"/>
          </w:tcPr>
          <w:p w:rsidR="0076629D" w:rsidRPr="004826DC" w:rsidRDefault="0076629D" w:rsidP="0076629D">
            <w:pPr>
              <w:pStyle w:val="RUPTabela"/>
              <w:rPr>
                <w:rFonts w:ascii="Calibri" w:hAnsi="Calibri"/>
                <w:lang w:val="pt-BR"/>
              </w:rPr>
            </w:pPr>
            <w:r w:rsidRPr="004826DC">
              <w:rPr>
                <w:rFonts w:ascii="Calibri" w:hAnsi="Calibri"/>
                <w:lang w:val="pt-BR"/>
              </w:rPr>
              <w:t>EE</w:t>
            </w:r>
          </w:p>
        </w:tc>
        <w:tc>
          <w:tcPr>
            <w:tcW w:w="7810" w:type="dxa"/>
          </w:tcPr>
          <w:p w:rsidR="0076629D" w:rsidRPr="004826DC" w:rsidRDefault="0076629D" w:rsidP="0076629D">
            <w:pPr>
              <w:pStyle w:val="RUPTabela"/>
              <w:rPr>
                <w:rFonts w:ascii="Calibri" w:hAnsi="Calibri"/>
                <w:lang w:val="pt-BR"/>
              </w:rPr>
            </w:pPr>
            <w:r w:rsidRPr="004826DC">
              <w:rPr>
                <w:rFonts w:ascii="Calibri" w:hAnsi="Calibri"/>
                <w:lang w:val="pt-BR"/>
              </w:rPr>
              <w:t xml:space="preserve">Entrada Externa </w:t>
            </w:r>
          </w:p>
        </w:tc>
      </w:tr>
      <w:tr w:rsidR="0076629D" w:rsidRPr="004826DC" w:rsidTr="0076629D">
        <w:tc>
          <w:tcPr>
            <w:tcW w:w="2230" w:type="dxa"/>
          </w:tcPr>
          <w:p w:rsidR="0076629D" w:rsidRPr="004826DC" w:rsidRDefault="0076629D" w:rsidP="0076629D">
            <w:pPr>
              <w:pStyle w:val="RUPTabela"/>
              <w:rPr>
                <w:rFonts w:ascii="Calibri" w:hAnsi="Calibri"/>
                <w:lang w:val="pt-BR"/>
              </w:rPr>
            </w:pPr>
            <w:r w:rsidRPr="004826DC">
              <w:rPr>
                <w:rFonts w:ascii="Calibri" w:hAnsi="Calibri"/>
                <w:lang w:val="pt-BR"/>
              </w:rPr>
              <w:t>EF</w:t>
            </w:r>
          </w:p>
        </w:tc>
        <w:tc>
          <w:tcPr>
            <w:tcW w:w="7810" w:type="dxa"/>
          </w:tcPr>
          <w:p w:rsidR="0076629D" w:rsidRPr="004826DC" w:rsidRDefault="0076629D" w:rsidP="0076629D">
            <w:pPr>
              <w:pStyle w:val="RUPTabela"/>
              <w:rPr>
                <w:rFonts w:ascii="Calibri" w:hAnsi="Calibri"/>
                <w:lang w:val="pt-BR"/>
              </w:rPr>
            </w:pPr>
            <w:r w:rsidRPr="004826DC">
              <w:rPr>
                <w:rFonts w:ascii="Calibri" w:hAnsi="Calibri"/>
                <w:lang w:val="pt-BR"/>
              </w:rPr>
              <w:t>Elementos Funcionais</w:t>
            </w:r>
          </w:p>
        </w:tc>
      </w:tr>
      <w:tr w:rsidR="0076629D" w:rsidRPr="004826DC" w:rsidTr="0076629D">
        <w:tc>
          <w:tcPr>
            <w:tcW w:w="2230" w:type="dxa"/>
          </w:tcPr>
          <w:p w:rsidR="0076629D" w:rsidRPr="004826DC" w:rsidRDefault="0076629D" w:rsidP="0076629D">
            <w:pPr>
              <w:pStyle w:val="RUPTabela"/>
              <w:rPr>
                <w:rFonts w:ascii="Calibri" w:hAnsi="Calibri"/>
                <w:lang w:val="pt-BR"/>
              </w:rPr>
            </w:pPr>
            <w:r w:rsidRPr="004826DC">
              <w:rPr>
                <w:rFonts w:ascii="Calibri" w:hAnsi="Calibri"/>
                <w:lang w:val="pt-BR"/>
              </w:rPr>
              <w:t>EFP</w:t>
            </w:r>
          </w:p>
        </w:tc>
        <w:tc>
          <w:tcPr>
            <w:tcW w:w="7810" w:type="dxa"/>
          </w:tcPr>
          <w:p w:rsidR="0076629D" w:rsidRPr="004826DC" w:rsidRDefault="0076629D" w:rsidP="0076629D">
            <w:pPr>
              <w:pStyle w:val="RUPTabela"/>
              <w:rPr>
                <w:rFonts w:ascii="Calibri" w:hAnsi="Calibri"/>
                <w:lang w:val="pt-BR"/>
              </w:rPr>
            </w:pPr>
            <w:r w:rsidRPr="004826DC">
              <w:rPr>
                <w:rFonts w:ascii="Calibri" w:hAnsi="Calibri"/>
                <w:i/>
                <w:lang w:val="pt-BR"/>
              </w:rPr>
              <w:t>Enhancement Function Points</w:t>
            </w:r>
            <w:r w:rsidRPr="004826DC">
              <w:rPr>
                <w:rFonts w:ascii="Calibri" w:hAnsi="Calibri"/>
                <w:lang w:val="pt-BR"/>
              </w:rPr>
              <w:t xml:space="preserve"> - é o número de pontos de função do caso de melhoria.</w:t>
            </w:r>
          </w:p>
        </w:tc>
      </w:tr>
      <w:tr w:rsidR="0076629D" w:rsidRPr="004826DC" w:rsidTr="0076629D">
        <w:tc>
          <w:tcPr>
            <w:tcW w:w="2230" w:type="dxa"/>
          </w:tcPr>
          <w:p w:rsidR="0076629D" w:rsidRPr="004826DC" w:rsidRDefault="0076629D" w:rsidP="0076629D">
            <w:pPr>
              <w:pStyle w:val="RUPTabela"/>
              <w:rPr>
                <w:rFonts w:ascii="Calibri" w:hAnsi="Calibri"/>
                <w:lang w:val="pt-BR"/>
              </w:rPr>
            </w:pPr>
            <w:r w:rsidRPr="004826DC">
              <w:rPr>
                <w:rFonts w:ascii="Calibri" w:hAnsi="Calibri"/>
                <w:lang w:val="pt-BR"/>
              </w:rPr>
              <w:t>EFPALT</w:t>
            </w:r>
          </w:p>
        </w:tc>
        <w:tc>
          <w:tcPr>
            <w:tcW w:w="7810" w:type="dxa"/>
          </w:tcPr>
          <w:p w:rsidR="0076629D" w:rsidRPr="004826DC" w:rsidRDefault="0076629D" w:rsidP="0076629D">
            <w:pPr>
              <w:pStyle w:val="RUPTabela"/>
              <w:rPr>
                <w:rFonts w:ascii="Calibri" w:hAnsi="Calibri"/>
                <w:lang w:val="pt-BR"/>
              </w:rPr>
            </w:pPr>
            <w:r w:rsidRPr="004826DC">
              <w:rPr>
                <w:rFonts w:ascii="Calibri" w:hAnsi="Calibri"/>
                <w:lang w:val="pt-BR"/>
              </w:rPr>
              <w:t>É o número de pontos de função das funções modificadas na aplicação pelo caso de melhoria. Reflete as funções depois das modificações.</w:t>
            </w:r>
          </w:p>
        </w:tc>
      </w:tr>
      <w:tr w:rsidR="0076629D" w:rsidRPr="004826DC" w:rsidTr="0076629D">
        <w:tc>
          <w:tcPr>
            <w:tcW w:w="2230" w:type="dxa"/>
          </w:tcPr>
          <w:p w:rsidR="0076629D" w:rsidRPr="004826DC" w:rsidRDefault="0076629D" w:rsidP="0076629D">
            <w:pPr>
              <w:pStyle w:val="RUPTabela"/>
              <w:rPr>
                <w:rFonts w:ascii="Calibri" w:hAnsi="Calibri"/>
                <w:lang w:val="pt-BR"/>
              </w:rPr>
            </w:pPr>
            <w:r w:rsidRPr="004826DC">
              <w:rPr>
                <w:rFonts w:ascii="Calibri" w:hAnsi="Calibri"/>
                <w:lang w:val="pt-BR"/>
              </w:rPr>
              <w:t>EFPCONV</w:t>
            </w:r>
          </w:p>
        </w:tc>
        <w:tc>
          <w:tcPr>
            <w:tcW w:w="7810" w:type="dxa"/>
          </w:tcPr>
          <w:p w:rsidR="0076629D" w:rsidRPr="004826DC" w:rsidRDefault="0076629D" w:rsidP="0076629D">
            <w:pPr>
              <w:pStyle w:val="RUPTabela"/>
              <w:rPr>
                <w:rFonts w:ascii="Calibri" w:hAnsi="Calibri"/>
                <w:lang w:val="pt-BR"/>
              </w:rPr>
            </w:pPr>
            <w:r w:rsidRPr="004826DC">
              <w:rPr>
                <w:rFonts w:ascii="Calibri" w:hAnsi="Calibri"/>
                <w:lang w:val="pt-BR"/>
              </w:rPr>
              <w:t>É o número de pontos de função das funções de conversão em casos de desenvolvimento e de melhoria.</w:t>
            </w:r>
          </w:p>
        </w:tc>
      </w:tr>
      <w:tr w:rsidR="0076629D" w:rsidRPr="004826DC" w:rsidTr="0076629D">
        <w:tc>
          <w:tcPr>
            <w:tcW w:w="2230" w:type="dxa"/>
          </w:tcPr>
          <w:p w:rsidR="0076629D" w:rsidRPr="004826DC" w:rsidRDefault="0076629D" w:rsidP="0076629D">
            <w:pPr>
              <w:pStyle w:val="RUPTabela"/>
              <w:rPr>
                <w:rFonts w:ascii="Calibri" w:hAnsi="Calibri"/>
                <w:lang w:val="pt-BR"/>
              </w:rPr>
            </w:pPr>
            <w:r w:rsidRPr="004826DC">
              <w:rPr>
                <w:rFonts w:ascii="Calibri" w:hAnsi="Calibri"/>
                <w:lang w:val="pt-BR"/>
              </w:rPr>
              <w:t>EFPEXC</w:t>
            </w:r>
          </w:p>
        </w:tc>
        <w:tc>
          <w:tcPr>
            <w:tcW w:w="7810" w:type="dxa"/>
          </w:tcPr>
          <w:p w:rsidR="0076629D" w:rsidRPr="004826DC" w:rsidRDefault="0076629D" w:rsidP="0076629D">
            <w:pPr>
              <w:pStyle w:val="RUPTabela"/>
              <w:rPr>
                <w:rFonts w:ascii="Calibri" w:hAnsi="Calibri"/>
                <w:lang w:val="pt-BR"/>
              </w:rPr>
            </w:pPr>
            <w:r w:rsidRPr="004826DC">
              <w:rPr>
                <w:rFonts w:ascii="Calibri" w:hAnsi="Calibri"/>
                <w:lang w:val="pt-BR"/>
              </w:rPr>
              <w:t>É o número de pontos de função das funções excluídas da aplicação pelo caso de melhoria.</w:t>
            </w:r>
          </w:p>
        </w:tc>
      </w:tr>
      <w:tr w:rsidR="0076629D" w:rsidRPr="004826DC" w:rsidTr="0076629D">
        <w:tc>
          <w:tcPr>
            <w:tcW w:w="2230" w:type="dxa"/>
          </w:tcPr>
          <w:p w:rsidR="0076629D" w:rsidRPr="004826DC" w:rsidRDefault="0076629D" w:rsidP="0076629D">
            <w:pPr>
              <w:pStyle w:val="RUPTabela"/>
              <w:rPr>
                <w:rFonts w:ascii="Calibri" w:hAnsi="Calibri"/>
                <w:lang w:val="pt-BR"/>
              </w:rPr>
            </w:pPr>
            <w:r w:rsidRPr="004826DC">
              <w:rPr>
                <w:rFonts w:ascii="Calibri" w:hAnsi="Calibri"/>
                <w:lang w:val="pt-BR"/>
              </w:rPr>
              <w:t>EFPINC</w:t>
            </w:r>
          </w:p>
        </w:tc>
        <w:tc>
          <w:tcPr>
            <w:tcW w:w="7810" w:type="dxa"/>
          </w:tcPr>
          <w:p w:rsidR="0076629D" w:rsidRPr="004826DC" w:rsidRDefault="0076629D" w:rsidP="0076629D">
            <w:pPr>
              <w:pStyle w:val="RUPTabela"/>
              <w:rPr>
                <w:rFonts w:ascii="Calibri" w:hAnsi="Calibri"/>
                <w:lang w:val="pt-BR"/>
              </w:rPr>
            </w:pPr>
            <w:r w:rsidRPr="004826DC">
              <w:rPr>
                <w:rFonts w:ascii="Calibri" w:hAnsi="Calibri"/>
                <w:lang w:val="pt-BR"/>
              </w:rPr>
              <w:t>É o número de pontos de função das funções incluídas na aplicação pelo caso de melhoria.</w:t>
            </w:r>
          </w:p>
        </w:tc>
      </w:tr>
      <w:tr w:rsidR="0076629D" w:rsidRPr="004826DC" w:rsidTr="0076629D">
        <w:tc>
          <w:tcPr>
            <w:tcW w:w="2230" w:type="dxa"/>
          </w:tcPr>
          <w:p w:rsidR="0076629D" w:rsidRPr="004826DC" w:rsidRDefault="0076629D" w:rsidP="0076629D">
            <w:pPr>
              <w:pStyle w:val="RUPTabela"/>
              <w:rPr>
                <w:rFonts w:ascii="Calibri" w:hAnsi="Calibri"/>
                <w:lang w:val="pt-BR"/>
              </w:rPr>
            </w:pPr>
          </w:p>
        </w:tc>
        <w:tc>
          <w:tcPr>
            <w:tcW w:w="7810" w:type="dxa"/>
          </w:tcPr>
          <w:p w:rsidR="0076629D" w:rsidRPr="004826DC" w:rsidRDefault="0076629D" w:rsidP="0076629D">
            <w:pPr>
              <w:pStyle w:val="RUPTabela"/>
              <w:rPr>
                <w:rFonts w:ascii="Calibri" w:hAnsi="Calibri"/>
                <w:lang w:val="pt-BR"/>
              </w:rPr>
            </w:pPr>
          </w:p>
        </w:tc>
      </w:tr>
      <w:tr w:rsidR="0076629D" w:rsidRPr="004826DC" w:rsidTr="0076629D">
        <w:tc>
          <w:tcPr>
            <w:tcW w:w="2230" w:type="dxa"/>
          </w:tcPr>
          <w:p w:rsidR="0076629D" w:rsidRPr="004826DC" w:rsidRDefault="0076629D" w:rsidP="0076629D">
            <w:pPr>
              <w:pStyle w:val="RUPTabela"/>
              <w:rPr>
                <w:rFonts w:ascii="Calibri" w:hAnsi="Calibri"/>
                <w:lang w:val="pt-BR"/>
              </w:rPr>
            </w:pPr>
            <w:r w:rsidRPr="004826DC">
              <w:rPr>
                <w:rFonts w:ascii="Calibri" w:hAnsi="Calibri"/>
                <w:lang w:val="pt-BR"/>
              </w:rPr>
              <w:t>Elementos Funcionais</w:t>
            </w:r>
          </w:p>
        </w:tc>
        <w:tc>
          <w:tcPr>
            <w:tcW w:w="7810" w:type="dxa"/>
          </w:tcPr>
          <w:p w:rsidR="0076629D" w:rsidRPr="004826DC" w:rsidRDefault="0076629D" w:rsidP="0076629D">
            <w:pPr>
              <w:pStyle w:val="RUPTabela"/>
              <w:rPr>
                <w:rFonts w:ascii="Calibri" w:hAnsi="Calibri"/>
                <w:lang w:val="pt-BR"/>
              </w:rPr>
            </w:pPr>
            <w:r w:rsidRPr="004826DC">
              <w:rPr>
                <w:rFonts w:ascii="Calibri" w:hAnsi="Calibri"/>
                <w:lang w:val="pt-BR"/>
              </w:rPr>
              <w:t>Representa o número relativo de elementos que compõem uma função. Para cada tipo de função existem dois tipos de elementos funcionais que são utilizados para a derivação de complexidade nas tabelas de cálculo. No caso de funções do tipo dado, temos: tipos de dados e registros lógicos. Para funções do tipo transação, temos: tipos de dados e arquivos referenciados.</w:t>
            </w:r>
          </w:p>
        </w:tc>
      </w:tr>
      <w:tr w:rsidR="0076629D" w:rsidRPr="004826DC" w:rsidTr="0076629D">
        <w:tc>
          <w:tcPr>
            <w:tcW w:w="2230" w:type="dxa"/>
          </w:tcPr>
          <w:p w:rsidR="0076629D" w:rsidRPr="004826DC" w:rsidRDefault="0076629D" w:rsidP="0076629D">
            <w:pPr>
              <w:pStyle w:val="RUPTabela"/>
              <w:rPr>
                <w:rFonts w:ascii="Calibri" w:hAnsi="Calibri"/>
                <w:lang w:val="pt-BR"/>
              </w:rPr>
            </w:pPr>
            <w:r w:rsidRPr="004826DC">
              <w:rPr>
                <w:rFonts w:ascii="Calibri" w:hAnsi="Calibri"/>
                <w:lang w:val="pt-BR"/>
              </w:rPr>
              <w:t>Entrada Externa</w:t>
            </w:r>
          </w:p>
        </w:tc>
        <w:tc>
          <w:tcPr>
            <w:tcW w:w="7810" w:type="dxa"/>
          </w:tcPr>
          <w:p w:rsidR="0076629D" w:rsidRPr="004826DC" w:rsidRDefault="0076629D" w:rsidP="0076629D">
            <w:pPr>
              <w:pStyle w:val="RUPTabela"/>
              <w:rPr>
                <w:rFonts w:ascii="Calibri" w:hAnsi="Calibri"/>
                <w:lang w:val="pt-BR"/>
              </w:rPr>
            </w:pPr>
            <w:r w:rsidRPr="004826DC">
              <w:rPr>
                <w:rFonts w:ascii="Calibri" w:hAnsi="Calibri"/>
                <w:lang w:val="pt-BR"/>
              </w:rPr>
              <w:t>Processo elementar que processa dados ou informações de controle vindas de fora da fronteira da aplicação. Os dados processados mantêm um ou mais ALI enquanto as informações de controle podem ou não manter um ALI. A principal intenção de uma EE é manter um ou mais ALI e/ou alterar o comportamento do sistema.</w:t>
            </w:r>
          </w:p>
        </w:tc>
      </w:tr>
      <w:tr w:rsidR="0076629D" w:rsidRPr="004826DC" w:rsidTr="0076629D">
        <w:tc>
          <w:tcPr>
            <w:tcW w:w="2230" w:type="dxa"/>
          </w:tcPr>
          <w:p w:rsidR="0076629D" w:rsidRPr="004826DC" w:rsidRDefault="0076629D" w:rsidP="0076629D">
            <w:pPr>
              <w:pStyle w:val="RUPTabela"/>
              <w:rPr>
                <w:rFonts w:ascii="Calibri" w:hAnsi="Calibri"/>
                <w:lang w:val="pt-BR"/>
              </w:rPr>
            </w:pPr>
            <w:r w:rsidRPr="004826DC">
              <w:rPr>
                <w:rFonts w:ascii="Calibri" w:hAnsi="Calibri"/>
                <w:lang w:val="pt-BR"/>
              </w:rPr>
              <w:t>Escopo da Medição</w:t>
            </w:r>
          </w:p>
        </w:tc>
        <w:tc>
          <w:tcPr>
            <w:tcW w:w="7810" w:type="dxa"/>
          </w:tcPr>
          <w:p w:rsidR="0076629D" w:rsidRPr="004826DC" w:rsidRDefault="0076629D" w:rsidP="0076629D">
            <w:pPr>
              <w:pStyle w:val="RUPTabela"/>
              <w:rPr>
                <w:rFonts w:ascii="Calibri" w:hAnsi="Calibri"/>
                <w:lang w:val="pt-BR"/>
              </w:rPr>
            </w:pPr>
            <w:r w:rsidRPr="004826DC">
              <w:rPr>
                <w:rFonts w:ascii="Calibri" w:hAnsi="Calibri"/>
                <w:lang w:val="pt-BR"/>
              </w:rPr>
              <w:t>Define as funcionalidades que serão incluídas em determinada medição de pontos de função.</w:t>
            </w:r>
          </w:p>
        </w:tc>
      </w:tr>
      <w:tr w:rsidR="0076629D" w:rsidRPr="004826DC" w:rsidTr="0076629D">
        <w:trPr>
          <w:cantSplit/>
        </w:trPr>
        <w:tc>
          <w:tcPr>
            <w:tcW w:w="10040" w:type="dxa"/>
            <w:gridSpan w:val="2"/>
          </w:tcPr>
          <w:p w:rsidR="0076629D" w:rsidRPr="004826DC" w:rsidRDefault="0076629D" w:rsidP="0076629D">
            <w:pPr>
              <w:pStyle w:val="RUPTabela"/>
              <w:jc w:val="center"/>
              <w:rPr>
                <w:rFonts w:ascii="Calibri" w:hAnsi="Calibri"/>
                <w:b/>
                <w:bCs/>
                <w:sz w:val="24"/>
                <w:lang w:val="pt-BR"/>
              </w:rPr>
            </w:pPr>
            <w:r w:rsidRPr="004826DC">
              <w:rPr>
                <w:rFonts w:ascii="Calibri" w:hAnsi="Calibri"/>
                <w:b/>
                <w:bCs/>
                <w:sz w:val="24"/>
                <w:lang w:val="pt-BR"/>
              </w:rPr>
              <w:t>F</w:t>
            </w:r>
          </w:p>
        </w:tc>
      </w:tr>
      <w:tr w:rsidR="0076629D" w:rsidRPr="004826DC" w:rsidTr="0076629D">
        <w:tc>
          <w:tcPr>
            <w:tcW w:w="2230" w:type="dxa"/>
          </w:tcPr>
          <w:p w:rsidR="0076629D" w:rsidRPr="004826DC" w:rsidRDefault="0076629D" w:rsidP="0076629D">
            <w:pPr>
              <w:pStyle w:val="RUPTabela"/>
              <w:rPr>
                <w:rFonts w:ascii="Calibri" w:hAnsi="Calibri"/>
                <w:lang w:val="pt-BR"/>
              </w:rPr>
            </w:pPr>
            <w:r w:rsidRPr="004826DC">
              <w:rPr>
                <w:rFonts w:ascii="Calibri" w:hAnsi="Calibri"/>
                <w:lang w:val="pt-BR"/>
              </w:rPr>
              <w:t xml:space="preserve">FP </w:t>
            </w:r>
          </w:p>
        </w:tc>
        <w:tc>
          <w:tcPr>
            <w:tcW w:w="7810" w:type="dxa"/>
          </w:tcPr>
          <w:p w:rsidR="0076629D" w:rsidRPr="004826DC" w:rsidRDefault="0076629D" w:rsidP="0076629D">
            <w:pPr>
              <w:pStyle w:val="RUPTabela"/>
              <w:rPr>
                <w:rFonts w:ascii="Calibri" w:hAnsi="Calibri"/>
                <w:lang w:val="pt-BR"/>
              </w:rPr>
            </w:pPr>
            <w:r w:rsidRPr="004826DC">
              <w:rPr>
                <w:rFonts w:ascii="Calibri" w:hAnsi="Calibri"/>
                <w:lang w:val="pt-BR"/>
              </w:rPr>
              <w:t xml:space="preserve">Function Point, ou traduzindo, Pontos de Função. </w:t>
            </w:r>
          </w:p>
        </w:tc>
      </w:tr>
      <w:tr w:rsidR="0076629D" w:rsidRPr="004826DC" w:rsidTr="0076629D">
        <w:tc>
          <w:tcPr>
            <w:tcW w:w="2230" w:type="dxa"/>
          </w:tcPr>
          <w:p w:rsidR="0076629D" w:rsidRPr="004826DC" w:rsidRDefault="0076629D" w:rsidP="0076629D">
            <w:pPr>
              <w:pStyle w:val="RUPTabela"/>
              <w:rPr>
                <w:rFonts w:ascii="Calibri" w:hAnsi="Calibri"/>
                <w:lang w:val="pt-BR"/>
              </w:rPr>
            </w:pPr>
            <w:r w:rsidRPr="004826DC">
              <w:rPr>
                <w:rFonts w:ascii="Calibri" w:hAnsi="Calibri"/>
                <w:lang w:val="pt-BR"/>
              </w:rPr>
              <w:t>FPA</w:t>
            </w:r>
          </w:p>
        </w:tc>
        <w:tc>
          <w:tcPr>
            <w:tcW w:w="7810" w:type="dxa"/>
          </w:tcPr>
          <w:p w:rsidR="0076629D" w:rsidRPr="004826DC" w:rsidRDefault="0076629D" w:rsidP="0076629D">
            <w:pPr>
              <w:pStyle w:val="RUPTabela"/>
              <w:rPr>
                <w:rFonts w:ascii="Calibri" w:hAnsi="Calibri"/>
                <w:lang w:val="pt-BR"/>
              </w:rPr>
            </w:pPr>
            <w:r w:rsidRPr="004826DC">
              <w:rPr>
                <w:rFonts w:ascii="Calibri" w:hAnsi="Calibri"/>
                <w:lang w:val="pt-BR"/>
              </w:rPr>
              <w:t>Function Point Analysis ou, traduzindo, Análise por Pontos de Função.</w:t>
            </w:r>
          </w:p>
        </w:tc>
      </w:tr>
      <w:tr w:rsidR="0076629D" w:rsidRPr="004826DC" w:rsidTr="0076629D">
        <w:tc>
          <w:tcPr>
            <w:tcW w:w="2230" w:type="dxa"/>
          </w:tcPr>
          <w:p w:rsidR="0076629D" w:rsidRPr="004826DC" w:rsidRDefault="0076629D" w:rsidP="0076629D">
            <w:pPr>
              <w:pStyle w:val="RUPTabela"/>
              <w:rPr>
                <w:rFonts w:ascii="Calibri" w:hAnsi="Calibri"/>
                <w:lang w:val="pt-BR"/>
              </w:rPr>
            </w:pPr>
            <w:r w:rsidRPr="004826DC">
              <w:rPr>
                <w:rFonts w:ascii="Calibri" w:hAnsi="Calibri"/>
                <w:lang w:val="pt-BR"/>
              </w:rPr>
              <w:t>FPDES</w:t>
            </w:r>
          </w:p>
        </w:tc>
        <w:tc>
          <w:tcPr>
            <w:tcW w:w="7810" w:type="dxa"/>
          </w:tcPr>
          <w:p w:rsidR="0076629D" w:rsidRPr="004826DC" w:rsidRDefault="0076629D" w:rsidP="0076629D">
            <w:pPr>
              <w:pStyle w:val="RUPTabela"/>
              <w:rPr>
                <w:rFonts w:ascii="Calibri" w:hAnsi="Calibri"/>
                <w:lang w:val="pt-BR"/>
              </w:rPr>
            </w:pPr>
            <w:r w:rsidRPr="004826DC">
              <w:rPr>
                <w:rFonts w:ascii="Calibri" w:hAnsi="Calibri"/>
                <w:lang w:val="pt-BR"/>
              </w:rPr>
              <w:t>É o número de pontos de função do caso de desenvolvimento.</w:t>
            </w:r>
          </w:p>
        </w:tc>
      </w:tr>
      <w:tr w:rsidR="0076629D" w:rsidRPr="004826DC" w:rsidTr="0076629D">
        <w:tc>
          <w:tcPr>
            <w:tcW w:w="2230" w:type="dxa"/>
          </w:tcPr>
          <w:p w:rsidR="0076629D" w:rsidRPr="004826DC" w:rsidRDefault="0076629D" w:rsidP="0076629D">
            <w:pPr>
              <w:pStyle w:val="RUPTabela"/>
              <w:rPr>
                <w:rFonts w:ascii="Calibri" w:hAnsi="Calibri"/>
                <w:lang w:val="pt-BR"/>
              </w:rPr>
            </w:pPr>
            <w:r w:rsidRPr="004826DC">
              <w:rPr>
                <w:rFonts w:ascii="Calibri" w:hAnsi="Calibri"/>
                <w:lang w:val="pt-BR"/>
              </w:rPr>
              <w:t>Fronteira da aplicação</w:t>
            </w:r>
          </w:p>
        </w:tc>
        <w:tc>
          <w:tcPr>
            <w:tcW w:w="7810" w:type="dxa"/>
          </w:tcPr>
          <w:p w:rsidR="0076629D" w:rsidRPr="004826DC" w:rsidRDefault="0076629D" w:rsidP="0076629D">
            <w:pPr>
              <w:pStyle w:val="RUPTabela"/>
              <w:rPr>
                <w:rFonts w:ascii="Calibri" w:hAnsi="Calibri"/>
                <w:lang w:val="pt-BR"/>
              </w:rPr>
            </w:pPr>
            <w:r w:rsidRPr="004826DC">
              <w:rPr>
                <w:rFonts w:ascii="Calibri" w:hAnsi="Calibri"/>
                <w:lang w:val="pt-BR"/>
              </w:rPr>
              <w:t>É a interface conceitual que delimita o software sendo dimensionado e o mundo exterior.</w:t>
            </w:r>
          </w:p>
        </w:tc>
      </w:tr>
      <w:tr w:rsidR="0076629D" w:rsidRPr="004826DC" w:rsidTr="0076629D">
        <w:tc>
          <w:tcPr>
            <w:tcW w:w="2230" w:type="dxa"/>
          </w:tcPr>
          <w:p w:rsidR="0076629D" w:rsidRPr="004826DC" w:rsidRDefault="0076629D" w:rsidP="0076629D">
            <w:pPr>
              <w:pStyle w:val="RUPTabela"/>
              <w:rPr>
                <w:rFonts w:ascii="Calibri" w:hAnsi="Calibri"/>
                <w:lang w:val="pt-BR"/>
              </w:rPr>
            </w:pPr>
            <w:r w:rsidRPr="004826DC">
              <w:rPr>
                <w:rFonts w:ascii="Calibri" w:hAnsi="Calibri"/>
                <w:lang w:val="pt-BR"/>
              </w:rPr>
              <w:t>Funções tipo dados</w:t>
            </w:r>
          </w:p>
        </w:tc>
        <w:tc>
          <w:tcPr>
            <w:tcW w:w="7810" w:type="dxa"/>
          </w:tcPr>
          <w:p w:rsidR="0076629D" w:rsidRPr="004826DC" w:rsidRDefault="0076629D" w:rsidP="0076629D">
            <w:pPr>
              <w:pStyle w:val="RUPTabela"/>
              <w:rPr>
                <w:rFonts w:ascii="Calibri" w:hAnsi="Calibri"/>
                <w:lang w:val="pt-BR"/>
              </w:rPr>
            </w:pPr>
            <w:r w:rsidRPr="004826DC">
              <w:rPr>
                <w:rFonts w:ascii="Calibri" w:hAnsi="Calibri"/>
                <w:lang w:val="pt-BR"/>
              </w:rPr>
              <w:t>Representam as funcionalidades fornecidas pelo sistema ao usuário, para atender suas necessidades de dados.</w:t>
            </w:r>
          </w:p>
        </w:tc>
      </w:tr>
      <w:tr w:rsidR="0076629D" w:rsidRPr="004826DC" w:rsidTr="0076629D">
        <w:tc>
          <w:tcPr>
            <w:tcW w:w="2230" w:type="dxa"/>
          </w:tcPr>
          <w:p w:rsidR="0076629D" w:rsidRPr="004826DC" w:rsidRDefault="0076629D" w:rsidP="0076629D">
            <w:pPr>
              <w:pStyle w:val="RUPTabela"/>
              <w:rPr>
                <w:rFonts w:ascii="Calibri" w:hAnsi="Calibri"/>
                <w:lang w:val="pt-BR"/>
              </w:rPr>
            </w:pPr>
            <w:r w:rsidRPr="004826DC">
              <w:rPr>
                <w:rFonts w:ascii="Calibri" w:hAnsi="Calibri"/>
                <w:lang w:val="pt-BR"/>
              </w:rPr>
              <w:lastRenderedPageBreak/>
              <w:t>Funções tipo transação</w:t>
            </w:r>
          </w:p>
        </w:tc>
        <w:tc>
          <w:tcPr>
            <w:tcW w:w="7810" w:type="dxa"/>
          </w:tcPr>
          <w:p w:rsidR="0076629D" w:rsidRPr="004826DC" w:rsidRDefault="0076629D" w:rsidP="0076629D">
            <w:pPr>
              <w:pStyle w:val="RUPTabela"/>
              <w:rPr>
                <w:rFonts w:ascii="Calibri" w:hAnsi="Calibri"/>
                <w:lang w:val="pt-BR"/>
              </w:rPr>
            </w:pPr>
            <w:r w:rsidRPr="004826DC">
              <w:rPr>
                <w:rFonts w:ascii="Calibri" w:hAnsi="Calibri"/>
                <w:lang w:val="pt-BR"/>
              </w:rPr>
              <w:t>Representam as funcionalidades de processamento de dados fornecidas pelo sistema ao usuário.</w:t>
            </w:r>
          </w:p>
        </w:tc>
      </w:tr>
      <w:tr w:rsidR="0076629D" w:rsidRPr="004826DC" w:rsidTr="0076629D">
        <w:trPr>
          <w:cantSplit/>
        </w:trPr>
        <w:tc>
          <w:tcPr>
            <w:tcW w:w="10040" w:type="dxa"/>
            <w:gridSpan w:val="2"/>
          </w:tcPr>
          <w:p w:rsidR="0076629D" w:rsidRPr="004826DC" w:rsidRDefault="0076629D" w:rsidP="0076629D">
            <w:pPr>
              <w:pStyle w:val="RUPTabela"/>
              <w:jc w:val="center"/>
              <w:rPr>
                <w:rFonts w:ascii="Calibri" w:hAnsi="Calibri"/>
                <w:b/>
                <w:bCs/>
                <w:sz w:val="24"/>
                <w:lang w:val="en-US"/>
              </w:rPr>
            </w:pPr>
            <w:r w:rsidRPr="004826DC">
              <w:rPr>
                <w:rFonts w:ascii="Calibri" w:hAnsi="Calibri"/>
                <w:b/>
                <w:bCs/>
                <w:sz w:val="24"/>
                <w:lang w:val="en-US"/>
              </w:rPr>
              <w:t xml:space="preserve">I </w:t>
            </w:r>
          </w:p>
        </w:tc>
      </w:tr>
      <w:tr w:rsidR="0076629D" w:rsidRPr="004826DC" w:rsidTr="0076629D">
        <w:tc>
          <w:tcPr>
            <w:tcW w:w="2230" w:type="dxa"/>
          </w:tcPr>
          <w:p w:rsidR="0076629D" w:rsidRPr="004826DC" w:rsidRDefault="0076629D" w:rsidP="0076629D">
            <w:pPr>
              <w:pStyle w:val="RUPTabela"/>
              <w:rPr>
                <w:rFonts w:ascii="Calibri" w:hAnsi="Calibri"/>
                <w:lang w:val="en-US"/>
              </w:rPr>
            </w:pPr>
            <w:r w:rsidRPr="004826DC">
              <w:rPr>
                <w:rFonts w:ascii="Calibri" w:hAnsi="Calibri"/>
                <w:lang w:val="en-US"/>
              </w:rPr>
              <w:t>IFPUG</w:t>
            </w:r>
          </w:p>
        </w:tc>
        <w:tc>
          <w:tcPr>
            <w:tcW w:w="7810" w:type="dxa"/>
          </w:tcPr>
          <w:p w:rsidR="0076629D" w:rsidRPr="004826DC" w:rsidRDefault="0076629D" w:rsidP="0076629D">
            <w:pPr>
              <w:pStyle w:val="RUPTabela"/>
              <w:rPr>
                <w:rFonts w:ascii="Calibri" w:hAnsi="Calibri"/>
                <w:lang w:val="en-US"/>
              </w:rPr>
            </w:pPr>
            <w:r w:rsidRPr="004826DC">
              <w:rPr>
                <w:rFonts w:ascii="Calibri" w:hAnsi="Calibri"/>
                <w:lang w:val="en-US"/>
              </w:rPr>
              <w:t>International Function Point Users Group</w:t>
            </w:r>
          </w:p>
        </w:tc>
      </w:tr>
      <w:tr w:rsidR="0076629D" w:rsidRPr="004826DC" w:rsidTr="0076629D">
        <w:tc>
          <w:tcPr>
            <w:tcW w:w="2230" w:type="dxa"/>
          </w:tcPr>
          <w:p w:rsidR="0076629D" w:rsidRPr="004826DC" w:rsidRDefault="0076629D" w:rsidP="0076629D">
            <w:pPr>
              <w:pStyle w:val="RUPTabela"/>
              <w:rPr>
                <w:rFonts w:ascii="Calibri" w:hAnsi="Calibri"/>
                <w:lang w:val="pt-BR"/>
              </w:rPr>
            </w:pPr>
            <w:r w:rsidRPr="004826DC">
              <w:rPr>
                <w:rFonts w:ascii="Calibri" w:hAnsi="Calibri"/>
                <w:lang w:val="pt-BR"/>
              </w:rPr>
              <w:t>Informações de controle</w:t>
            </w:r>
          </w:p>
        </w:tc>
        <w:tc>
          <w:tcPr>
            <w:tcW w:w="7810" w:type="dxa"/>
          </w:tcPr>
          <w:p w:rsidR="0076629D" w:rsidRPr="004826DC" w:rsidRDefault="0076629D" w:rsidP="0076629D">
            <w:pPr>
              <w:pStyle w:val="RUPTabela"/>
              <w:rPr>
                <w:rFonts w:ascii="Calibri" w:hAnsi="Calibri"/>
                <w:lang w:val="pt-BR"/>
              </w:rPr>
            </w:pPr>
            <w:r w:rsidRPr="004826DC">
              <w:rPr>
                <w:rFonts w:ascii="Calibri" w:hAnsi="Calibri"/>
                <w:lang w:val="pt-BR"/>
              </w:rPr>
              <w:t>São dados que influenciam um processo elementar da aplicação sendo contada. Eles especificam o que, quando ou como os dados devem ser processados. No caso das funções do tipo dados, esses parâmetros são armazenados e mantidos em conjunto com a aplicação. São exemplos comandos de ação, parâmetros de consulta, enfim, informação que especifica o que, quando, ou como os dados devem ser processados.</w:t>
            </w:r>
          </w:p>
        </w:tc>
      </w:tr>
      <w:tr w:rsidR="0076629D" w:rsidRPr="004826DC" w:rsidTr="0076629D">
        <w:tc>
          <w:tcPr>
            <w:tcW w:w="2230" w:type="dxa"/>
          </w:tcPr>
          <w:p w:rsidR="0076629D" w:rsidRPr="004826DC" w:rsidRDefault="0076629D" w:rsidP="0076629D">
            <w:pPr>
              <w:pStyle w:val="RUPTabela"/>
              <w:rPr>
                <w:rFonts w:ascii="Calibri" w:hAnsi="Calibri"/>
                <w:lang w:val="en-US"/>
              </w:rPr>
            </w:pPr>
            <w:r w:rsidRPr="004826DC">
              <w:rPr>
                <w:rFonts w:ascii="Calibri" w:hAnsi="Calibri"/>
                <w:lang w:val="en-US"/>
              </w:rPr>
              <w:t>ISO</w:t>
            </w:r>
          </w:p>
        </w:tc>
        <w:tc>
          <w:tcPr>
            <w:tcW w:w="7810" w:type="dxa"/>
          </w:tcPr>
          <w:p w:rsidR="0076629D" w:rsidRPr="004826DC" w:rsidRDefault="0076629D" w:rsidP="0076629D">
            <w:pPr>
              <w:pStyle w:val="RUPTabela"/>
              <w:rPr>
                <w:rFonts w:ascii="Calibri" w:hAnsi="Calibri"/>
                <w:lang w:val="en-US"/>
              </w:rPr>
            </w:pPr>
            <w:r w:rsidRPr="004826DC">
              <w:rPr>
                <w:rFonts w:ascii="Calibri" w:hAnsi="Calibri"/>
                <w:lang w:val="en-US"/>
              </w:rPr>
              <w:t>International Organization for Standardization.</w:t>
            </w:r>
          </w:p>
        </w:tc>
      </w:tr>
      <w:tr w:rsidR="0076629D" w:rsidRPr="004826DC" w:rsidTr="0076629D">
        <w:tc>
          <w:tcPr>
            <w:tcW w:w="2230" w:type="dxa"/>
          </w:tcPr>
          <w:p w:rsidR="0076629D" w:rsidRPr="004826DC" w:rsidRDefault="0076629D" w:rsidP="0076629D">
            <w:pPr>
              <w:pStyle w:val="RUPTabela"/>
              <w:rPr>
                <w:rFonts w:ascii="Calibri" w:hAnsi="Calibri"/>
                <w:lang w:val="pt-BR"/>
              </w:rPr>
            </w:pPr>
            <w:r w:rsidRPr="004826DC">
              <w:rPr>
                <w:rFonts w:ascii="Calibri" w:hAnsi="Calibri"/>
                <w:lang w:val="pt-BR"/>
              </w:rPr>
              <w:t>ISO / IEC</w:t>
            </w:r>
          </w:p>
        </w:tc>
        <w:tc>
          <w:tcPr>
            <w:tcW w:w="7810" w:type="dxa"/>
          </w:tcPr>
          <w:p w:rsidR="0076629D" w:rsidRPr="004826DC" w:rsidRDefault="0076629D" w:rsidP="0076629D">
            <w:pPr>
              <w:pStyle w:val="RUPTabela"/>
              <w:rPr>
                <w:rFonts w:ascii="Calibri" w:hAnsi="Calibri"/>
                <w:lang w:val="pt-BR"/>
              </w:rPr>
            </w:pPr>
            <w:r w:rsidRPr="004826DC">
              <w:rPr>
                <w:rFonts w:ascii="Calibri" w:hAnsi="Calibri"/>
                <w:lang w:val="pt-BR"/>
              </w:rPr>
              <w:t>Refere-se a um padrão estabelecido em conjunto pelas organizações internacionais ISO e IEC.</w:t>
            </w:r>
          </w:p>
        </w:tc>
      </w:tr>
      <w:tr w:rsidR="0076629D" w:rsidRPr="004826DC" w:rsidTr="0076629D">
        <w:tc>
          <w:tcPr>
            <w:tcW w:w="2230" w:type="dxa"/>
          </w:tcPr>
          <w:p w:rsidR="0076629D" w:rsidRPr="004826DC" w:rsidRDefault="0076629D" w:rsidP="0076629D">
            <w:pPr>
              <w:pStyle w:val="RUPTabela"/>
              <w:rPr>
                <w:rFonts w:ascii="Calibri" w:hAnsi="Calibri"/>
                <w:lang w:val="en-US"/>
              </w:rPr>
            </w:pPr>
            <w:r w:rsidRPr="004826DC">
              <w:rPr>
                <w:rFonts w:ascii="Calibri" w:hAnsi="Calibri"/>
                <w:lang w:val="en-US"/>
              </w:rPr>
              <w:t>IEC</w:t>
            </w:r>
          </w:p>
        </w:tc>
        <w:tc>
          <w:tcPr>
            <w:tcW w:w="7810" w:type="dxa"/>
          </w:tcPr>
          <w:p w:rsidR="0076629D" w:rsidRPr="004826DC" w:rsidRDefault="0076629D" w:rsidP="0076629D">
            <w:pPr>
              <w:pStyle w:val="RUPTabela"/>
              <w:rPr>
                <w:rFonts w:ascii="Calibri" w:hAnsi="Calibri"/>
                <w:lang w:val="en-US"/>
              </w:rPr>
            </w:pPr>
            <w:r w:rsidRPr="004826DC">
              <w:rPr>
                <w:rFonts w:ascii="Calibri" w:hAnsi="Calibri"/>
                <w:lang w:val="en-US"/>
              </w:rPr>
              <w:t>International Engineering Consortium.</w:t>
            </w:r>
          </w:p>
        </w:tc>
      </w:tr>
      <w:tr w:rsidR="0076629D" w:rsidRPr="004826DC" w:rsidTr="0076629D">
        <w:trPr>
          <w:cantSplit/>
        </w:trPr>
        <w:tc>
          <w:tcPr>
            <w:tcW w:w="10040" w:type="dxa"/>
            <w:gridSpan w:val="2"/>
          </w:tcPr>
          <w:p w:rsidR="0076629D" w:rsidRPr="004826DC" w:rsidRDefault="0076629D" w:rsidP="0076629D">
            <w:pPr>
              <w:pStyle w:val="RUPTabela"/>
              <w:jc w:val="center"/>
              <w:rPr>
                <w:rFonts w:ascii="Calibri" w:hAnsi="Calibri"/>
                <w:b/>
                <w:bCs/>
                <w:sz w:val="24"/>
                <w:lang w:val="pt-BR"/>
              </w:rPr>
            </w:pPr>
            <w:r w:rsidRPr="004826DC">
              <w:rPr>
                <w:rFonts w:ascii="Calibri" w:hAnsi="Calibri"/>
                <w:b/>
                <w:bCs/>
                <w:sz w:val="24"/>
                <w:lang w:val="pt-BR"/>
              </w:rPr>
              <w:t>L</w:t>
            </w:r>
          </w:p>
        </w:tc>
      </w:tr>
      <w:tr w:rsidR="0076629D" w:rsidRPr="004826DC" w:rsidTr="0076629D">
        <w:tc>
          <w:tcPr>
            <w:tcW w:w="2230" w:type="dxa"/>
          </w:tcPr>
          <w:p w:rsidR="0076629D" w:rsidRPr="004826DC" w:rsidRDefault="0076629D" w:rsidP="0076629D">
            <w:pPr>
              <w:pStyle w:val="RUPTabela"/>
              <w:rPr>
                <w:rFonts w:ascii="Calibri" w:hAnsi="Calibri" w:cs="Times New Roman"/>
                <w:lang w:val="pt-BR"/>
              </w:rPr>
            </w:pPr>
            <w:r w:rsidRPr="004826DC">
              <w:rPr>
                <w:rFonts w:ascii="Calibri" w:hAnsi="Calibri"/>
                <w:lang w:val="pt-BR"/>
              </w:rPr>
              <w:t>Lógica de Processamento</w:t>
            </w:r>
          </w:p>
        </w:tc>
        <w:tc>
          <w:tcPr>
            <w:tcW w:w="7810" w:type="dxa"/>
          </w:tcPr>
          <w:p w:rsidR="0076629D" w:rsidRPr="004826DC" w:rsidRDefault="0076629D" w:rsidP="0076629D">
            <w:pPr>
              <w:pStyle w:val="RUPTabela"/>
              <w:rPr>
                <w:rFonts w:ascii="Calibri" w:hAnsi="Calibri"/>
                <w:lang w:val="pt-BR"/>
              </w:rPr>
            </w:pPr>
            <w:r w:rsidRPr="004826DC">
              <w:rPr>
                <w:rFonts w:ascii="Calibri" w:hAnsi="Calibri"/>
                <w:lang w:val="pt-BR"/>
              </w:rPr>
              <w:t xml:space="preserve">É definida como qualquer dos seguintes requisitos especificamente solicitados pelo usuário para completar um processo elementar: </w:t>
            </w:r>
          </w:p>
          <w:p w:rsidR="0076629D" w:rsidRPr="004826DC" w:rsidRDefault="0076629D" w:rsidP="00B727DF">
            <w:pPr>
              <w:pStyle w:val="RUPTabela"/>
              <w:numPr>
                <w:ilvl w:val="0"/>
                <w:numId w:val="84"/>
              </w:numPr>
              <w:rPr>
                <w:rFonts w:ascii="Calibri" w:hAnsi="Calibri"/>
                <w:lang w:val="pt-BR"/>
              </w:rPr>
            </w:pPr>
            <w:r w:rsidRPr="004826DC">
              <w:rPr>
                <w:rFonts w:ascii="Calibri" w:hAnsi="Calibri"/>
                <w:lang w:val="pt-BR"/>
              </w:rPr>
              <w:t>Realização de validações</w:t>
            </w:r>
          </w:p>
          <w:p w:rsidR="0076629D" w:rsidRPr="004826DC" w:rsidRDefault="0076629D" w:rsidP="00B727DF">
            <w:pPr>
              <w:pStyle w:val="RUPTabela"/>
              <w:numPr>
                <w:ilvl w:val="0"/>
                <w:numId w:val="84"/>
              </w:numPr>
              <w:rPr>
                <w:rFonts w:ascii="Calibri" w:hAnsi="Calibri"/>
                <w:lang w:val="pt-BR"/>
              </w:rPr>
            </w:pPr>
            <w:r w:rsidRPr="004826DC">
              <w:rPr>
                <w:rFonts w:ascii="Calibri" w:hAnsi="Calibri"/>
                <w:lang w:val="pt-BR"/>
              </w:rPr>
              <w:t>Realização de cálculos e fórmulas matemáticas</w:t>
            </w:r>
          </w:p>
          <w:p w:rsidR="0076629D" w:rsidRPr="004826DC" w:rsidRDefault="0076629D" w:rsidP="00B727DF">
            <w:pPr>
              <w:pStyle w:val="RUPTabela"/>
              <w:numPr>
                <w:ilvl w:val="0"/>
                <w:numId w:val="84"/>
              </w:numPr>
              <w:rPr>
                <w:rFonts w:ascii="Calibri" w:hAnsi="Calibri"/>
                <w:lang w:val="pt-BR"/>
              </w:rPr>
            </w:pPr>
            <w:r w:rsidRPr="004826DC">
              <w:rPr>
                <w:rFonts w:ascii="Calibri" w:hAnsi="Calibri"/>
                <w:lang w:val="pt-BR"/>
              </w:rPr>
              <w:t>Conversão de equivalência entre montantes</w:t>
            </w:r>
          </w:p>
          <w:p w:rsidR="0076629D" w:rsidRPr="004826DC" w:rsidRDefault="0076629D" w:rsidP="00B727DF">
            <w:pPr>
              <w:pStyle w:val="RUPTabela"/>
              <w:numPr>
                <w:ilvl w:val="0"/>
                <w:numId w:val="84"/>
              </w:numPr>
              <w:rPr>
                <w:rFonts w:ascii="Calibri" w:hAnsi="Calibri"/>
                <w:lang w:val="pt-BR"/>
              </w:rPr>
            </w:pPr>
            <w:r w:rsidRPr="004826DC">
              <w:rPr>
                <w:rFonts w:ascii="Calibri" w:hAnsi="Calibri"/>
                <w:lang w:val="pt-BR"/>
              </w:rPr>
              <w:t>Filtragem e seleção de dados utilizando determinados critérios para comparar múltiplos conjuntos de dados</w:t>
            </w:r>
          </w:p>
          <w:p w:rsidR="0076629D" w:rsidRPr="004826DC" w:rsidRDefault="0076629D" w:rsidP="00B727DF">
            <w:pPr>
              <w:pStyle w:val="RUPTabela"/>
              <w:numPr>
                <w:ilvl w:val="0"/>
                <w:numId w:val="84"/>
              </w:numPr>
              <w:rPr>
                <w:rFonts w:ascii="Calibri" w:hAnsi="Calibri"/>
                <w:lang w:val="pt-BR"/>
              </w:rPr>
            </w:pPr>
            <w:r w:rsidRPr="004826DC">
              <w:rPr>
                <w:rFonts w:ascii="Calibri" w:hAnsi="Calibri"/>
                <w:lang w:val="pt-BR"/>
              </w:rPr>
              <w:t>Análise de condições para determinação de qual se aplica</w:t>
            </w:r>
          </w:p>
          <w:p w:rsidR="0076629D" w:rsidRPr="004826DC" w:rsidRDefault="0076629D" w:rsidP="00B727DF">
            <w:pPr>
              <w:pStyle w:val="RUPTabela"/>
              <w:numPr>
                <w:ilvl w:val="0"/>
                <w:numId w:val="84"/>
              </w:numPr>
              <w:rPr>
                <w:rFonts w:ascii="Calibri" w:hAnsi="Calibri"/>
                <w:lang w:val="pt-BR"/>
              </w:rPr>
            </w:pPr>
            <w:r w:rsidRPr="004826DC">
              <w:rPr>
                <w:rFonts w:ascii="Calibri" w:hAnsi="Calibri"/>
                <w:lang w:val="pt-BR"/>
              </w:rPr>
              <w:t xml:space="preserve">Atualização de um ou mais ALI </w:t>
            </w:r>
          </w:p>
          <w:p w:rsidR="0076629D" w:rsidRPr="004826DC" w:rsidRDefault="0076629D" w:rsidP="00B727DF">
            <w:pPr>
              <w:pStyle w:val="RUPTabela"/>
              <w:numPr>
                <w:ilvl w:val="0"/>
                <w:numId w:val="84"/>
              </w:numPr>
              <w:rPr>
                <w:rFonts w:ascii="Calibri" w:hAnsi="Calibri"/>
                <w:lang w:val="pt-BR"/>
              </w:rPr>
            </w:pPr>
            <w:r w:rsidRPr="004826DC">
              <w:rPr>
                <w:rFonts w:ascii="Calibri" w:hAnsi="Calibri"/>
                <w:lang w:val="pt-BR"/>
              </w:rPr>
              <w:t xml:space="preserve">Referência a um ou mais ALI ou AIE </w:t>
            </w:r>
          </w:p>
          <w:p w:rsidR="0076629D" w:rsidRPr="004826DC" w:rsidRDefault="0076629D" w:rsidP="00B727DF">
            <w:pPr>
              <w:pStyle w:val="RUPTabela"/>
              <w:numPr>
                <w:ilvl w:val="0"/>
                <w:numId w:val="84"/>
              </w:numPr>
              <w:rPr>
                <w:rFonts w:ascii="Calibri" w:hAnsi="Calibri"/>
                <w:lang w:val="pt-BR"/>
              </w:rPr>
            </w:pPr>
            <w:r w:rsidRPr="004826DC">
              <w:rPr>
                <w:rFonts w:ascii="Calibri" w:hAnsi="Calibri"/>
                <w:lang w:val="pt-BR"/>
              </w:rPr>
              <w:t xml:space="preserve">Recuperação de dados ou informações de controle </w:t>
            </w:r>
          </w:p>
          <w:p w:rsidR="0076629D" w:rsidRPr="004826DC" w:rsidRDefault="0076629D" w:rsidP="00B727DF">
            <w:pPr>
              <w:pStyle w:val="RUPTabela"/>
              <w:numPr>
                <w:ilvl w:val="0"/>
                <w:numId w:val="84"/>
              </w:numPr>
              <w:rPr>
                <w:rFonts w:ascii="Calibri" w:hAnsi="Calibri"/>
                <w:lang w:val="pt-BR"/>
              </w:rPr>
            </w:pPr>
            <w:r w:rsidRPr="004826DC">
              <w:rPr>
                <w:rFonts w:ascii="Calibri" w:hAnsi="Calibri"/>
                <w:lang w:val="pt-BR"/>
              </w:rPr>
              <w:t>Criação de dados derivados pela transformação dos dados existentes em novos dados</w:t>
            </w:r>
          </w:p>
          <w:p w:rsidR="0076629D" w:rsidRPr="004826DC" w:rsidRDefault="0076629D" w:rsidP="00B727DF">
            <w:pPr>
              <w:pStyle w:val="RUPTabela"/>
              <w:numPr>
                <w:ilvl w:val="0"/>
                <w:numId w:val="84"/>
              </w:numPr>
              <w:rPr>
                <w:rFonts w:ascii="Calibri" w:hAnsi="Calibri"/>
                <w:lang w:val="pt-BR"/>
              </w:rPr>
            </w:pPr>
            <w:r w:rsidRPr="004826DC">
              <w:rPr>
                <w:rFonts w:ascii="Calibri" w:hAnsi="Calibri"/>
                <w:lang w:val="pt-BR"/>
              </w:rPr>
              <w:t xml:space="preserve">Alteração do comportamento da aplicação </w:t>
            </w:r>
          </w:p>
          <w:p w:rsidR="0076629D" w:rsidRPr="004826DC" w:rsidRDefault="0076629D" w:rsidP="00B727DF">
            <w:pPr>
              <w:pStyle w:val="RUPTabela"/>
              <w:numPr>
                <w:ilvl w:val="0"/>
                <w:numId w:val="84"/>
              </w:numPr>
              <w:rPr>
                <w:rFonts w:ascii="Calibri" w:hAnsi="Calibri"/>
                <w:lang w:val="pt-BR"/>
              </w:rPr>
            </w:pPr>
            <w:r w:rsidRPr="004826DC">
              <w:rPr>
                <w:rFonts w:ascii="Calibri" w:hAnsi="Calibri"/>
                <w:lang w:val="pt-BR"/>
              </w:rPr>
              <w:t>Preparação e apresentação de informação para fora da fronteira da aplicação</w:t>
            </w:r>
          </w:p>
          <w:p w:rsidR="0076629D" w:rsidRPr="004826DC" w:rsidRDefault="0076629D" w:rsidP="00B727DF">
            <w:pPr>
              <w:pStyle w:val="RUPTabela"/>
              <w:numPr>
                <w:ilvl w:val="0"/>
                <w:numId w:val="84"/>
              </w:numPr>
              <w:rPr>
                <w:rFonts w:ascii="Calibri" w:hAnsi="Calibri"/>
                <w:lang w:val="pt-BR"/>
              </w:rPr>
            </w:pPr>
            <w:r w:rsidRPr="004826DC">
              <w:rPr>
                <w:rFonts w:ascii="Calibri" w:hAnsi="Calibri"/>
                <w:lang w:val="pt-BR"/>
              </w:rPr>
              <w:t xml:space="preserve">Capacidade de aceitar dados ou informação de controle que entra na fronteira da aplicação </w:t>
            </w:r>
          </w:p>
          <w:p w:rsidR="0076629D" w:rsidRPr="004826DC" w:rsidRDefault="0076629D" w:rsidP="00B727DF">
            <w:pPr>
              <w:pStyle w:val="RUPTabela"/>
              <w:numPr>
                <w:ilvl w:val="0"/>
                <w:numId w:val="84"/>
              </w:numPr>
              <w:rPr>
                <w:rFonts w:ascii="Calibri" w:hAnsi="Calibri"/>
                <w:lang w:val="pt-BR"/>
              </w:rPr>
            </w:pPr>
            <w:r w:rsidRPr="004826DC">
              <w:rPr>
                <w:rFonts w:ascii="Calibri" w:hAnsi="Calibri"/>
                <w:lang w:val="pt-BR"/>
              </w:rPr>
              <w:t>Ordenação ou organização de dados.</w:t>
            </w:r>
          </w:p>
        </w:tc>
      </w:tr>
      <w:tr w:rsidR="0076629D" w:rsidRPr="004826DC" w:rsidTr="0076629D">
        <w:trPr>
          <w:cantSplit/>
        </w:trPr>
        <w:tc>
          <w:tcPr>
            <w:tcW w:w="10040" w:type="dxa"/>
            <w:gridSpan w:val="2"/>
          </w:tcPr>
          <w:p w:rsidR="0076629D" w:rsidRPr="004826DC" w:rsidRDefault="0076629D" w:rsidP="0076629D">
            <w:pPr>
              <w:pStyle w:val="RUPTabela"/>
              <w:jc w:val="center"/>
              <w:rPr>
                <w:rFonts w:ascii="Calibri" w:hAnsi="Calibri"/>
                <w:b/>
                <w:bCs/>
                <w:sz w:val="24"/>
                <w:lang w:val="pt-BR"/>
              </w:rPr>
            </w:pPr>
            <w:r w:rsidRPr="004826DC">
              <w:rPr>
                <w:rFonts w:ascii="Calibri" w:hAnsi="Calibri"/>
                <w:b/>
                <w:bCs/>
                <w:sz w:val="24"/>
                <w:lang w:val="pt-BR"/>
              </w:rPr>
              <w:t>M</w:t>
            </w:r>
          </w:p>
        </w:tc>
      </w:tr>
      <w:tr w:rsidR="0076629D" w:rsidRPr="004826DC" w:rsidTr="0076629D">
        <w:tc>
          <w:tcPr>
            <w:tcW w:w="2230" w:type="dxa"/>
          </w:tcPr>
          <w:p w:rsidR="0076629D" w:rsidRPr="004826DC" w:rsidRDefault="0076629D" w:rsidP="0076629D">
            <w:pPr>
              <w:pStyle w:val="RUPTabela"/>
              <w:rPr>
                <w:rFonts w:ascii="Calibri" w:hAnsi="Calibri"/>
                <w:lang w:val="pt-BR"/>
              </w:rPr>
            </w:pPr>
            <w:r w:rsidRPr="004826DC">
              <w:rPr>
                <w:rFonts w:ascii="Calibri" w:hAnsi="Calibri"/>
                <w:lang w:val="pt-BR"/>
              </w:rPr>
              <w:t>Manual de Práticas de Contagem</w:t>
            </w:r>
          </w:p>
        </w:tc>
        <w:tc>
          <w:tcPr>
            <w:tcW w:w="7810" w:type="dxa"/>
          </w:tcPr>
          <w:p w:rsidR="0076629D" w:rsidRPr="004826DC" w:rsidRDefault="0076629D" w:rsidP="0076629D">
            <w:pPr>
              <w:pStyle w:val="RUPTabela"/>
              <w:rPr>
                <w:rFonts w:ascii="Calibri" w:hAnsi="Calibri"/>
                <w:lang w:val="pt-BR"/>
              </w:rPr>
            </w:pPr>
            <w:r w:rsidRPr="004826DC">
              <w:rPr>
                <w:rFonts w:ascii="Calibri" w:hAnsi="Calibri"/>
                <w:lang w:val="pt-BR"/>
              </w:rPr>
              <w:t xml:space="preserve">Documento editado pelo IFPUG que descreve toda a técnica da APF. </w:t>
            </w:r>
          </w:p>
        </w:tc>
      </w:tr>
      <w:tr w:rsidR="0076629D" w:rsidRPr="004826DC" w:rsidTr="0076629D">
        <w:trPr>
          <w:cantSplit/>
        </w:trPr>
        <w:tc>
          <w:tcPr>
            <w:tcW w:w="10040" w:type="dxa"/>
            <w:gridSpan w:val="2"/>
          </w:tcPr>
          <w:p w:rsidR="0076629D" w:rsidRPr="004826DC" w:rsidRDefault="0076629D" w:rsidP="0076629D">
            <w:pPr>
              <w:pStyle w:val="RUPTabela"/>
              <w:jc w:val="center"/>
              <w:rPr>
                <w:rFonts w:ascii="Calibri" w:hAnsi="Calibri"/>
                <w:b/>
                <w:bCs/>
                <w:sz w:val="24"/>
                <w:lang w:val="pt-BR"/>
              </w:rPr>
            </w:pPr>
            <w:r w:rsidRPr="004826DC">
              <w:rPr>
                <w:rFonts w:ascii="Calibri" w:hAnsi="Calibri"/>
                <w:b/>
                <w:bCs/>
                <w:sz w:val="24"/>
                <w:lang w:val="pt-BR"/>
              </w:rPr>
              <w:t>P</w:t>
            </w:r>
          </w:p>
        </w:tc>
      </w:tr>
      <w:tr w:rsidR="0076629D" w:rsidRPr="004826DC" w:rsidTr="0076629D">
        <w:tc>
          <w:tcPr>
            <w:tcW w:w="2230" w:type="dxa"/>
          </w:tcPr>
          <w:p w:rsidR="0076629D" w:rsidRPr="004826DC" w:rsidRDefault="0076629D" w:rsidP="0076629D">
            <w:pPr>
              <w:pStyle w:val="RUPTabela"/>
              <w:rPr>
                <w:rFonts w:ascii="Calibri" w:hAnsi="Calibri"/>
                <w:lang w:val="pt-BR"/>
              </w:rPr>
            </w:pPr>
            <w:r w:rsidRPr="004826DC">
              <w:rPr>
                <w:rFonts w:ascii="Calibri" w:hAnsi="Calibri"/>
                <w:lang w:val="pt-BR"/>
              </w:rPr>
              <w:t>Pontos de função não ajustados</w:t>
            </w:r>
          </w:p>
        </w:tc>
        <w:tc>
          <w:tcPr>
            <w:tcW w:w="7810" w:type="dxa"/>
          </w:tcPr>
          <w:p w:rsidR="0076629D" w:rsidRPr="004826DC" w:rsidRDefault="0076629D" w:rsidP="0076629D">
            <w:pPr>
              <w:pStyle w:val="RUPTabela"/>
              <w:rPr>
                <w:rFonts w:ascii="Calibri" w:hAnsi="Calibri"/>
                <w:lang w:val="pt-BR"/>
              </w:rPr>
            </w:pPr>
            <w:r w:rsidRPr="004826DC">
              <w:rPr>
                <w:rFonts w:ascii="Calibri" w:hAnsi="Calibri"/>
                <w:lang w:val="pt-BR"/>
              </w:rPr>
              <w:t>São os pontos de função encontrados para uma função ao se aplicar as regras dessa métrica, excetuando a utilização dos fatores de impacto.</w:t>
            </w:r>
          </w:p>
        </w:tc>
      </w:tr>
      <w:tr w:rsidR="0076629D" w:rsidRPr="004826DC" w:rsidTr="0076629D">
        <w:tc>
          <w:tcPr>
            <w:tcW w:w="2230" w:type="dxa"/>
          </w:tcPr>
          <w:p w:rsidR="0076629D" w:rsidRPr="004826DC" w:rsidRDefault="0076629D" w:rsidP="0076629D">
            <w:pPr>
              <w:pStyle w:val="RUPTabela"/>
              <w:rPr>
                <w:rFonts w:ascii="Calibri" w:hAnsi="Calibri"/>
                <w:lang w:val="pt-BR"/>
              </w:rPr>
            </w:pPr>
            <w:r w:rsidRPr="004826DC">
              <w:rPr>
                <w:rFonts w:ascii="Calibri" w:hAnsi="Calibri"/>
                <w:lang w:val="pt-BR"/>
              </w:rPr>
              <w:t>Processo Elementar</w:t>
            </w:r>
          </w:p>
        </w:tc>
        <w:tc>
          <w:tcPr>
            <w:tcW w:w="7810" w:type="dxa"/>
          </w:tcPr>
          <w:p w:rsidR="0076629D" w:rsidRPr="004826DC" w:rsidRDefault="0076629D" w:rsidP="0076629D">
            <w:pPr>
              <w:pStyle w:val="RUPTabela"/>
              <w:rPr>
                <w:rFonts w:ascii="Calibri" w:hAnsi="Calibri"/>
                <w:lang w:val="pt-BR"/>
              </w:rPr>
            </w:pPr>
            <w:r w:rsidRPr="004826DC">
              <w:rPr>
                <w:rFonts w:ascii="Calibri" w:hAnsi="Calibri"/>
                <w:lang w:val="pt-BR"/>
              </w:rPr>
              <w:t>É a menor unidade de atividade significativa para o usuário final. Esse processo elementar deve ainda ser completo em si mesmo e deixar a aplicação em estado consistente.</w:t>
            </w:r>
          </w:p>
        </w:tc>
      </w:tr>
      <w:tr w:rsidR="0076629D" w:rsidRPr="004826DC" w:rsidTr="0076629D">
        <w:trPr>
          <w:cantSplit/>
        </w:trPr>
        <w:tc>
          <w:tcPr>
            <w:tcW w:w="10040" w:type="dxa"/>
            <w:gridSpan w:val="2"/>
          </w:tcPr>
          <w:p w:rsidR="0076629D" w:rsidRPr="004826DC" w:rsidRDefault="0076629D" w:rsidP="0076629D">
            <w:pPr>
              <w:pStyle w:val="RUPTabela"/>
              <w:jc w:val="center"/>
              <w:rPr>
                <w:rFonts w:ascii="Calibri" w:hAnsi="Calibri"/>
                <w:b/>
                <w:bCs/>
                <w:sz w:val="24"/>
                <w:lang w:val="pt-BR"/>
              </w:rPr>
            </w:pPr>
            <w:r w:rsidRPr="004826DC">
              <w:rPr>
                <w:rFonts w:ascii="Calibri" w:hAnsi="Calibri"/>
                <w:b/>
                <w:bCs/>
                <w:sz w:val="24"/>
                <w:lang w:val="pt-BR"/>
              </w:rPr>
              <w:t xml:space="preserve">T </w:t>
            </w:r>
          </w:p>
        </w:tc>
      </w:tr>
      <w:tr w:rsidR="0076629D" w:rsidRPr="004826DC" w:rsidTr="0076629D">
        <w:tc>
          <w:tcPr>
            <w:tcW w:w="2230" w:type="dxa"/>
          </w:tcPr>
          <w:p w:rsidR="0076629D" w:rsidRPr="004826DC" w:rsidRDefault="0076629D" w:rsidP="0076629D">
            <w:pPr>
              <w:pStyle w:val="RUPTabela"/>
              <w:rPr>
                <w:rFonts w:ascii="Calibri" w:hAnsi="Calibri"/>
                <w:lang w:val="pt-BR"/>
              </w:rPr>
            </w:pPr>
            <w:r w:rsidRPr="004826DC">
              <w:rPr>
                <w:rFonts w:ascii="Calibri" w:hAnsi="Calibri"/>
                <w:lang w:val="pt-BR"/>
              </w:rPr>
              <w:t>TD</w:t>
            </w:r>
          </w:p>
        </w:tc>
        <w:tc>
          <w:tcPr>
            <w:tcW w:w="7810" w:type="dxa"/>
          </w:tcPr>
          <w:p w:rsidR="0076629D" w:rsidRPr="004826DC" w:rsidRDefault="0076629D" w:rsidP="0076629D">
            <w:pPr>
              <w:pStyle w:val="RUPTabela"/>
              <w:rPr>
                <w:rFonts w:ascii="Calibri" w:hAnsi="Calibri"/>
                <w:lang w:val="pt-BR"/>
              </w:rPr>
            </w:pPr>
            <w:r w:rsidRPr="004826DC">
              <w:rPr>
                <w:rFonts w:ascii="Calibri" w:hAnsi="Calibri"/>
                <w:lang w:val="pt-BR"/>
              </w:rPr>
              <w:t>Tipo de dado.</w:t>
            </w:r>
          </w:p>
        </w:tc>
      </w:tr>
      <w:tr w:rsidR="0076629D" w:rsidRPr="004826DC" w:rsidTr="0076629D">
        <w:tc>
          <w:tcPr>
            <w:tcW w:w="2230" w:type="dxa"/>
          </w:tcPr>
          <w:p w:rsidR="0076629D" w:rsidRPr="004826DC" w:rsidRDefault="0076629D" w:rsidP="0076629D">
            <w:pPr>
              <w:pStyle w:val="RUPTabela"/>
              <w:rPr>
                <w:rFonts w:ascii="Calibri" w:hAnsi="Calibri"/>
                <w:lang w:val="pt-BR"/>
              </w:rPr>
            </w:pPr>
            <w:r w:rsidRPr="004826DC">
              <w:rPr>
                <w:rFonts w:ascii="Calibri" w:hAnsi="Calibri"/>
                <w:lang w:val="pt-BR"/>
              </w:rPr>
              <w:t>Tipo de Dado</w:t>
            </w:r>
          </w:p>
        </w:tc>
        <w:tc>
          <w:tcPr>
            <w:tcW w:w="7810" w:type="dxa"/>
          </w:tcPr>
          <w:p w:rsidR="0076629D" w:rsidRPr="004826DC" w:rsidRDefault="0076629D" w:rsidP="0076629D">
            <w:pPr>
              <w:pStyle w:val="RUPTabela"/>
              <w:rPr>
                <w:rFonts w:ascii="Calibri" w:hAnsi="Calibri"/>
                <w:lang w:val="pt-BR"/>
              </w:rPr>
            </w:pPr>
            <w:r w:rsidRPr="004826DC">
              <w:rPr>
                <w:rFonts w:ascii="Calibri" w:hAnsi="Calibri"/>
                <w:lang w:val="pt-BR"/>
              </w:rPr>
              <w:t xml:space="preserve">Campo único, reconhecido pelo usuário, não repetido. </w:t>
            </w:r>
          </w:p>
        </w:tc>
      </w:tr>
      <w:tr w:rsidR="0076629D" w:rsidRPr="004826DC" w:rsidTr="0076629D">
        <w:tc>
          <w:tcPr>
            <w:tcW w:w="2230" w:type="dxa"/>
          </w:tcPr>
          <w:p w:rsidR="0076629D" w:rsidRPr="004826DC" w:rsidRDefault="0076629D" w:rsidP="0076629D">
            <w:pPr>
              <w:pStyle w:val="RUPTabela"/>
              <w:rPr>
                <w:rFonts w:ascii="Calibri" w:hAnsi="Calibri"/>
                <w:lang w:val="pt-BR"/>
              </w:rPr>
            </w:pPr>
            <w:r w:rsidRPr="004826DC">
              <w:rPr>
                <w:rFonts w:ascii="Calibri" w:hAnsi="Calibri"/>
                <w:lang w:val="pt-BR"/>
              </w:rPr>
              <w:lastRenderedPageBreak/>
              <w:t>Tipo de Registro</w:t>
            </w:r>
          </w:p>
        </w:tc>
        <w:tc>
          <w:tcPr>
            <w:tcW w:w="7810" w:type="dxa"/>
          </w:tcPr>
          <w:p w:rsidR="0076629D" w:rsidRPr="004826DC" w:rsidRDefault="0076629D" w:rsidP="0076629D">
            <w:pPr>
              <w:pStyle w:val="RUPTabela"/>
              <w:rPr>
                <w:rFonts w:ascii="Calibri" w:hAnsi="Calibri"/>
                <w:lang w:val="pt-BR"/>
              </w:rPr>
            </w:pPr>
            <w:r w:rsidRPr="004826DC">
              <w:rPr>
                <w:rFonts w:ascii="Calibri" w:hAnsi="Calibri"/>
                <w:lang w:val="pt-BR"/>
              </w:rPr>
              <w:t>É um subgrupo de tipos de dados, reconhecido pelo usuário, componente de um arquivo lógico interno ou arquivo de interface externa. Existem dois tipos de subgrupo: os opcionais, os quais o usuário tem a opção de não informar no processo elementar que cria ou adiciona dados ao arquivo, e os obrigatórios, os quais o usuário requer que sejam sempre utilizados pelo processo elementar que cria ou adiciona dados ao arquivo.</w:t>
            </w:r>
          </w:p>
        </w:tc>
      </w:tr>
      <w:tr w:rsidR="0076629D" w:rsidRPr="004826DC" w:rsidTr="0076629D">
        <w:tc>
          <w:tcPr>
            <w:tcW w:w="2230" w:type="dxa"/>
          </w:tcPr>
          <w:p w:rsidR="0076629D" w:rsidRPr="004826DC" w:rsidRDefault="0076629D" w:rsidP="0076629D">
            <w:pPr>
              <w:pStyle w:val="RUPTabela"/>
              <w:rPr>
                <w:rFonts w:ascii="Calibri" w:hAnsi="Calibri"/>
                <w:lang w:val="pt-BR"/>
              </w:rPr>
            </w:pPr>
            <w:r w:rsidRPr="004826DC">
              <w:rPr>
                <w:rFonts w:ascii="Calibri" w:hAnsi="Calibri"/>
                <w:lang w:val="pt-BR"/>
              </w:rPr>
              <w:t>TR</w:t>
            </w:r>
          </w:p>
        </w:tc>
        <w:tc>
          <w:tcPr>
            <w:tcW w:w="7810" w:type="dxa"/>
          </w:tcPr>
          <w:p w:rsidR="0076629D" w:rsidRPr="004826DC" w:rsidRDefault="0076629D" w:rsidP="0076629D">
            <w:pPr>
              <w:pStyle w:val="RUPTabela"/>
              <w:rPr>
                <w:rFonts w:ascii="Calibri" w:hAnsi="Calibri"/>
                <w:lang w:val="pt-BR"/>
              </w:rPr>
            </w:pPr>
            <w:r w:rsidRPr="004826DC">
              <w:rPr>
                <w:rFonts w:ascii="Calibri" w:hAnsi="Calibri"/>
                <w:lang w:val="pt-BR"/>
              </w:rPr>
              <w:t>Tipo de Registro</w:t>
            </w:r>
          </w:p>
        </w:tc>
      </w:tr>
      <w:tr w:rsidR="0076629D" w:rsidRPr="004826DC" w:rsidTr="0076629D">
        <w:trPr>
          <w:cantSplit/>
        </w:trPr>
        <w:tc>
          <w:tcPr>
            <w:tcW w:w="10040" w:type="dxa"/>
            <w:gridSpan w:val="2"/>
          </w:tcPr>
          <w:p w:rsidR="0076629D" w:rsidRPr="004826DC" w:rsidRDefault="0076629D" w:rsidP="0076629D">
            <w:pPr>
              <w:pStyle w:val="RUPTabela"/>
              <w:jc w:val="center"/>
              <w:rPr>
                <w:rFonts w:ascii="Calibri" w:hAnsi="Calibri"/>
                <w:b/>
                <w:bCs/>
                <w:sz w:val="24"/>
                <w:lang w:val="pt-BR"/>
              </w:rPr>
            </w:pPr>
            <w:r w:rsidRPr="004826DC">
              <w:rPr>
                <w:rFonts w:ascii="Calibri" w:hAnsi="Calibri"/>
                <w:b/>
                <w:bCs/>
                <w:sz w:val="24"/>
                <w:lang w:val="pt-BR"/>
              </w:rPr>
              <w:t>U</w:t>
            </w:r>
          </w:p>
        </w:tc>
      </w:tr>
      <w:tr w:rsidR="0076629D" w:rsidRPr="004826DC" w:rsidTr="0076629D">
        <w:tc>
          <w:tcPr>
            <w:tcW w:w="2230" w:type="dxa"/>
          </w:tcPr>
          <w:p w:rsidR="0076629D" w:rsidRPr="004826DC" w:rsidRDefault="0076629D" w:rsidP="0076629D">
            <w:pPr>
              <w:pStyle w:val="RUPTabela"/>
              <w:rPr>
                <w:rFonts w:ascii="Calibri" w:hAnsi="Calibri"/>
                <w:lang w:val="pt-BR"/>
              </w:rPr>
            </w:pPr>
            <w:r w:rsidRPr="004826DC">
              <w:rPr>
                <w:rFonts w:ascii="Calibri" w:hAnsi="Calibri"/>
                <w:lang w:val="pt-BR"/>
              </w:rPr>
              <w:t>Usuário</w:t>
            </w:r>
          </w:p>
        </w:tc>
        <w:tc>
          <w:tcPr>
            <w:tcW w:w="7810" w:type="dxa"/>
          </w:tcPr>
          <w:p w:rsidR="0076629D" w:rsidRPr="004826DC" w:rsidRDefault="0076629D" w:rsidP="0076629D">
            <w:pPr>
              <w:pStyle w:val="RUPTabela"/>
              <w:rPr>
                <w:rFonts w:ascii="Calibri" w:hAnsi="Calibri"/>
                <w:lang w:val="pt-BR"/>
              </w:rPr>
            </w:pPr>
            <w:r w:rsidRPr="004826DC">
              <w:rPr>
                <w:rFonts w:ascii="Calibri" w:hAnsi="Calibri"/>
                <w:lang w:val="pt-BR"/>
              </w:rPr>
              <w:t>É qualquer pessoa que especifica requisitos funcionais do usuário e /ou qualquer pessoa ou coisa que, a qualquer momento, se comunique ou interaja com o sistema.</w:t>
            </w:r>
          </w:p>
        </w:tc>
      </w:tr>
      <w:tr w:rsidR="0076629D" w:rsidRPr="004826DC" w:rsidTr="0076629D">
        <w:trPr>
          <w:cantSplit/>
        </w:trPr>
        <w:tc>
          <w:tcPr>
            <w:tcW w:w="10040" w:type="dxa"/>
            <w:gridSpan w:val="2"/>
          </w:tcPr>
          <w:p w:rsidR="0076629D" w:rsidRPr="004826DC" w:rsidRDefault="0076629D" w:rsidP="0076629D">
            <w:pPr>
              <w:pStyle w:val="RUPTabela"/>
              <w:jc w:val="center"/>
              <w:rPr>
                <w:rFonts w:ascii="Calibri" w:hAnsi="Calibri"/>
                <w:b/>
                <w:bCs/>
                <w:sz w:val="24"/>
                <w:lang w:val="pt-BR"/>
              </w:rPr>
            </w:pPr>
            <w:r w:rsidRPr="004826DC">
              <w:rPr>
                <w:rFonts w:ascii="Calibri" w:hAnsi="Calibri"/>
                <w:b/>
                <w:bCs/>
                <w:sz w:val="24"/>
                <w:lang w:val="pt-BR"/>
              </w:rPr>
              <w:t>V</w:t>
            </w:r>
          </w:p>
        </w:tc>
      </w:tr>
      <w:tr w:rsidR="0076629D" w:rsidRPr="004826DC" w:rsidTr="0076629D">
        <w:tc>
          <w:tcPr>
            <w:tcW w:w="2230" w:type="dxa"/>
          </w:tcPr>
          <w:p w:rsidR="0076629D" w:rsidRPr="004826DC" w:rsidRDefault="0076629D" w:rsidP="0076629D">
            <w:pPr>
              <w:pStyle w:val="RUPTabela"/>
              <w:rPr>
                <w:rFonts w:ascii="Calibri" w:hAnsi="Calibri"/>
                <w:lang w:val="pt-BR"/>
              </w:rPr>
            </w:pPr>
            <w:r w:rsidRPr="004826DC">
              <w:rPr>
                <w:rFonts w:ascii="Calibri" w:hAnsi="Calibri"/>
                <w:lang w:val="pt-BR"/>
              </w:rPr>
              <w:t>Visão do usuário</w:t>
            </w:r>
          </w:p>
        </w:tc>
        <w:tc>
          <w:tcPr>
            <w:tcW w:w="7810" w:type="dxa"/>
          </w:tcPr>
          <w:p w:rsidR="0076629D" w:rsidRPr="004826DC" w:rsidRDefault="0076629D" w:rsidP="0076629D">
            <w:pPr>
              <w:pStyle w:val="RUPTabela"/>
              <w:rPr>
                <w:rFonts w:ascii="Calibri" w:hAnsi="Calibri"/>
                <w:lang w:val="pt-BR"/>
              </w:rPr>
            </w:pPr>
            <w:r w:rsidRPr="004826DC">
              <w:rPr>
                <w:rFonts w:ascii="Calibri" w:hAnsi="Calibri"/>
                <w:lang w:val="pt-BR"/>
              </w:rPr>
              <w:t>Representa uma descrição formal das necessidades do negócio do usuário em sua própria linguagem, sendo compreendida por usuários e desenvolvedores.</w:t>
            </w:r>
          </w:p>
        </w:tc>
      </w:tr>
    </w:tbl>
    <w:p w:rsidR="0076629D" w:rsidRPr="004826DC" w:rsidRDefault="0076629D" w:rsidP="0076629D">
      <w:pPr>
        <w:pStyle w:val="RUPCorpo1"/>
        <w:ind w:left="720" w:firstLine="720"/>
        <w:rPr>
          <w:rFonts w:ascii="Calibri" w:hAnsi="Calibri"/>
        </w:rPr>
        <w:sectPr w:rsidR="0076629D" w:rsidRPr="004826DC" w:rsidSect="0076629D">
          <w:headerReference w:type="default" r:id="rId157"/>
          <w:footerReference w:type="default" r:id="rId158"/>
          <w:pgSz w:w="11906" w:h="16838"/>
          <w:pgMar w:top="1418" w:right="991" w:bottom="851" w:left="1418" w:header="709" w:footer="709" w:gutter="0"/>
          <w:cols w:space="708"/>
          <w:docGrid w:linePitch="360"/>
        </w:sectPr>
      </w:pPr>
    </w:p>
    <w:p w:rsidR="0076629D" w:rsidRPr="004826DC" w:rsidRDefault="0076629D" w:rsidP="0076629D">
      <w:pPr>
        <w:jc w:val="center"/>
        <w:rPr>
          <w:rFonts w:ascii="Calibri" w:hAnsi="Calibri"/>
          <w:b/>
          <w:sz w:val="32"/>
          <w:szCs w:val="32"/>
        </w:rPr>
      </w:pPr>
      <w:r w:rsidRPr="004826DC">
        <w:rPr>
          <w:rFonts w:ascii="Calibri" w:hAnsi="Calibri"/>
          <w:b/>
          <w:sz w:val="24"/>
          <w:szCs w:val="24"/>
        </w:rPr>
        <w:lastRenderedPageBreak/>
        <w:t>ANEXO XIV</w:t>
      </w:r>
      <w:r w:rsidR="004B1B93" w:rsidRPr="004826DC">
        <w:rPr>
          <w:rFonts w:ascii="Calibri" w:hAnsi="Calibri"/>
          <w:b/>
          <w:sz w:val="24"/>
          <w:szCs w:val="24"/>
        </w:rPr>
        <w:t xml:space="preserve"> - </w:t>
      </w:r>
      <w:r w:rsidR="00B0483A" w:rsidRPr="004826DC">
        <w:rPr>
          <w:rFonts w:ascii="Calibri" w:hAnsi="Calibri"/>
          <w:b/>
          <w:sz w:val="24"/>
          <w:szCs w:val="24"/>
        </w:rPr>
        <w:t>REGRAS DE CLASSIFICAÇÃO DE INCIDENTES EM APLICAÇÕES</w:t>
      </w:r>
    </w:p>
    <w:p w:rsidR="0076629D" w:rsidRPr="004826DC" w:rsidRDefault="0076629D" w:rsidP="0076629D">
      <w:pPr>
        <w:jc w:val="center"/>
        <w:rPr>
          <w:rFonts w:ascii="Calibri" w:hAnsi="Calibri"/>
          <w:b/>
          <w:sz w:val="32"/>
          <w:szCs w:val="32"/>
        </w:rPr>
      </w:pPr>
    </w:p>
    <w:p w:rsidR="0076629D" w:rsidRPr="004826DC" w:rsidRDefault="004B1B93" w:rsidP="0076629D">
      <w:pPr>
        <w:pStyle w:val="Ttulo1"/>
        <w:keepNext w:val="0"/>
        <w:spacing w:before="480" w:after="0" w:line="276" w:lineRule="auto"/>
        <w:ind w:left="432" w:hanging="432"/>
        <w:contextualSpacing/>
        <w:jc w:val="both"/>
        <w:rPr>
          <w:rFonts w:ascii="Calibri" w:hAnsi="Calibri"/>
          <w:sz w:val="24"/>
          <w:szCs w:val="24"/>
        </w:rPr>
      </w:pPr>
      <w:r w:rsidRPr="004826DC">
        <w:rPr>
          <w:rFonts w:ascii="Calibri" w:hAnsi="Calibri"/>
          <w:sz w:val="24"/>
          <w:szCs w:val="24"/>
        </w:rPr>
        <w:t xml:space="preserve">5  </w:t>
      </w:r>
      <w:r w:rsidR="0076629D" w:rsidRPr="004826DC">
        <w:rPr>
          <w:rFonts w:ascii="Calibri" w:hAnsi="Calibri"/>
          <w:sz w:val="24"/>
          <w:szCs w:val="24"/>
        </w:rPr>
        <w:t>Gerenciamento de Incidente - Critérios para priorização</w:t>
      </w:r>
    </w:p>
    <w:p w:rsidR="0076629D" w:rsidRPr="004826DC" w:rsidRDefault="0076629D" w:rsidP="0076629D">
      <w:pPr>
        <w:pStyle w:val="NormalWeb"/>
        <w:ind w:left="426"/>
        <w:jc w:val="both"/>
        <w:rPr>
          <w:rFonts w:ascii="Calibri" w:hAnsi="Calibri"/>
        </w:rPr>
      </w:pPr>
      <w:r w:rsidRPr="004826DC">
        <w:rPr>
          <w:rFonts w:ascii="Calibri" w:hAnsi="Calibri"/>
        </w:rPr>
        <w:t xml:space="preserve">A prioridade identifica a importância relativa do incidente e é utilizada para identificar o tempo necessário para que as ações de tratamento do incidente sejam realizadas pelas equipes de suporte. Para determinar a prioridade, deve-se avaliar o impacto que o incidente causa e a sua urgência. O impacto é uma medida do efeito do incidente no negócio. Ele normalmente baseia-se em como os níveis de serviços serão afetados. Vários fatores podem contribuir para a definição do nível de impacto, tais como número de usuários afetados e serviços envolvidos. A urgência é a medida do tempo em que um incidente gerará impacto significativo no negócio, ou seja, o quão rápido o negócio precisa de uma resolução. </w:t>
      </w:r>
    </w:p>
    <w:p w:rsidR="0076629D" w:rsidRPr="004826DC" w:rsidRDefault="0076629D" w:rsidP="0076629D">
      <w:pPr>
        <w:pStyle w:val="NormalWeb"/>
        <w:ind w:left="426"/>
        <w:jc w:val="both"/>
        <w:rPr>
          <w:rFonts w:ascii="Calibri" w:hAnsi="Calibri"/>
        </w:rPr>
      </w:pPr>
      <w:r w:rsidRPr="004826DC">
        <w:rPr>
          <w:rFonts w:ascii="Calibri" w:hAnsi="Calibri"/>
        </w:rPr>
        <w:t xml:space="preserve">Assim, a prioridade define o nível de resposta que o incidente terá e não a criticidade da situação ou o seu escopo. </w:t>
      </w:r>
    </w:p>
    <w:p w:rsidR="0076629D" w:rsidRPr="004826DC" w:rsidRDefault="004B4598" w:rsidP="0076629D">
      <w:pPr>
        <w:pStyle w:val="Ttulo2"/>
        <w:keepNext w:val="0"/>
        <w:numPr>
          <w:ilvl w:val="1"/>
          <w:numId w:val="0"/>
        </w:numPr>
        <w:tabs>
          <w:tab w:val="clear" w:pos="1701"/>
        </w:tabs>
        <w:spacing w:before="200" w:line="276" w:lineRule="auto"/>
        <w:ind w:left="1134" w:right="0" w:hanging="708"/>
        <w:jc w:val="both"/>
        <w:rPr>
          <w:rFonts w:ascii="Calibri" w:hAnsi="Calibri"/>
          <w:color w:val="auto"/>
        </w:rPr>
      </w:pPr>
      <w:bookmarkStart w:id="169" w:name="Prioridades_do_incidente"/>
      <w:bookmarkEnd w:id="169"/>
      <w:r w:rsidRPr="004826DC">
        <w:rPr>
          <w:rStyle w:val="mw-headline"/>
          <w:rFonts w:ascii="Calibri" w:hAnsi="Calibri"/>
          <w:color w:val="auto"/>
        </w:rPr>
        <w:t>5.1</w:t>
      </w:r>
      <w:r w:rsidRPr="004826DC">
        <w:rPr>
          <w:rStyle w:val="mw-headline"/>
          <w:rFonts w:ascii="Calibri" w:hAnsi="Calibri"/>
          <w:color w:val="auto"/>
        </w:rPr>
        <w:tab/>
      </w:r>
      <w:r w:rsidR="0076629D" w:rsidRPr="004826DC">
        <w:rPr>
          <w:rStyle w:val="mw-headline"/>
          <w:rFonts w:ascii="Calibri" w:hAnsi="Calibri"/>
          <w:color w:val="auto"/>
        </w:rPr>
        <w:t>Prioridades do Incidente</w:t>
      </w:r>
    </w:p>
    <w:tbl>
      <w:tblPr>
        <w:tblW w:w="6378" w:type="dxa"/>
        <w:tblInd w:w="1347" w:type="dxa"/>
        <w:tblCellMar>
          <w:left w:w="70" w:type="dxa"/>
          <w:right w:w="70" w:type="dxa"/>
        </w:tblCellMar>
        <w:tblLook w:val="04A0" w:firstRow="1" w:lastRow="0" w:firstColumn="1" w:lastColumn="0" w:noHBand="0" w:noVBand="1"/>
      </w:tblPr>
      <w:tblGrid>
        <w:gridCol w:w="1842"/>
        <w:gridCol w:w="1560"/>
        <w:gridCol w:w="2976"/>
      </w:tblGrid>
      <w:tr w:rsidR="0076629D" w:rsidRPr="004826DC" w:rsidTr="0076629D">
        <w:trPr>
          <w:trHeight w:val="615"/>
        </w:trPr>
        <w:tc>
          <w:tcPr>
            <w:tcW w:w="1842" w:type="dxa"/>
            <w:tcBorders>
              <w:top w:val="single" w:sz="8" w:space="0" w:color="auto"/>
              <w:left w:val="single" w:sz="8" w:space="0" w:color="auto"/>
              <w:bottom w:val="single" w:sz="8" w:space="0" w:color="auto"/>
              <w:right w:val="single" w:sz="8" w:space="0" w:color="auto"/>
            </w:tcBorders>
            <w:shd w:val="clear" w:color="000000" w:fill="D8D8D8"/>
            <w:vAlign w:val="center"/>
            <w:hideMark/>
          </w:tcPr>
          <w:p w:rsidR="0076629D" w:rsidRPr="004826DC" w:rsidRDefault="0076629D" w:rsidP="0076629D">
            <w:pPr>
              <w:jc w:val="center"/>
              <w:rPr>
                <w:rFonts w:ascii="Calibri" w:hAnsi="Calibri"/>
                <w:b/>
                <w:bCs/>
              </w:rPr>
            </w:pPr>
            <w:r w:rsidRPr="004826DC">
              <w:rPr>
                <w:rFonts w:ascii="Calibri" w:hAnsi="Calibri"/>
                <w:b/>
                <w:bCs/>
              </w:rPr>
              <w:t xml:space="preserve">Pontuação </w:t>
            </w:r>
          </w:p>
        </w:tc>
        <w:tc>
          <w:tcPr>
            <w:tcW w:w="1560" w:type="dxa"/>
            <w:tcBorders>
              <w:top w:val="single" w:sz="8" w:space="0" w:color="auto"/>
              <w:left w:val="nil"/>
              <w:bottom w:val="single" w:sz="8" w:space="0" w:color="auto"/>
              <w:right w:val="single" w:sz="4" w:space="0" w:color="auto"/>
            </w:tcBorders>
            <w:shd w:val="clear" w:color="000000" w:fill="D8D8D8"/>
            <w:vAlign w:val="center"/>
            <w:hideMark/>
          </w:tcPr>
          <w:p w:rsidR="0076629D" w:rsidRPr="004826DC" w:rsidRDefault="0076629D" w:rsidP="0076629D">
            <w:pPr>
              <w:jc w:val="center"/>
              <w:rPr>
                <w:rFonts w:ascii="Calibri" w:hAnsi="Calibri"/>
                <w:b/>
                <w:bCs/>
              </w:rPr>
            </w:pPr>
            <w:r w:rsidRPr="004826DC">
              <w:rPr>
                <w:rFonts w:ascii="Calibri" w:hAnsi="Calibri"/>
                <w:b/>
                <w:bCs/>
              </w:rPr>
              <w:t xml:space="preserve">Prioridade </w:t>
            </w:r>
          </w:p>
        </w:tc>
        <w:tc>
          <w:tcPr>
            <w:tcW w:w="2976" w:type="dxa"/>
            <w:tcBorders>
              <w:top w:val="single" w:sz="8" w:space="0" w:color="auto"/>
              <w:left w:val="nil"/>
              <w:bottom w:val="single" w:sz="8" w:space="0" w:color="auto"/>
              <w:right w:val="single" w:sz="4" w:space="0" w:color="auto"/>
            </w:tcBorders>
            <w:shd w:val="clear" w:color="000000" w:fill="D8D8D8"/>
            <w:vAlign w:val="center"/>
            <w:hideMark/>
          </w:tcPr>
          <w:p w:rsidR="0076629D" w:rsidRPr="004826DC" w:rsidRDefault="0076629D" w:rsidP="0076629D">
            <w:pPr>
              <w:jc w:val="center"/>
              <w:rPr>
                <w:rFonts w:ascii="Calibri" w:hAnsi="Calibri"/>
                <w:b/>
                <w:bCs/>
              </w:rPr>
            </w:pPr>
            <w:r w:rsidRPr="004826DC">
              <w:rPr>
                <w:rFonts w:ascii="Calibri" w:hAnsi="Calibri"/>
                <w:b/>
                <w:bCs/>
              </w:rPr>
              <w:t>Tempo Máximo para Reestabelecimento do Serviço</w:t>
            </w:r>
          </w:p>
        </w:tc>
      </w:tr>
      <w:tr w:rsidR="0076629D" w:rsidRPr="004826DC" w:rsidTr="0076629D">
        <w:trPr>
          <w:trHeight w:val="300"/>
        </w:trPr>
        <w:tc>
          <w:tcPr>
            <w:tcW w:w="1842" w:type="dxa"/>
            <w:tcBorders>
              <w:top w:val="nil"/>
              <w:left w:val="single" w:sz="8" w:space="0" w:color="auto"/>
              <w:bottom w:val="single" w:sz="4" w:space="0" w:color="auto"/>
              <w:right w:val="single" w:sz="8" w:space="0" w:color="auto"/>
            </w:tcBorders>
            <w:shd w:val="clear" w:color="000000" w:fill="D8D8D8"/>
            <w:vAlign w:val="center"/>
            <w:hideMark/>
          </w:tcPr>
          <w:p w:rsidR="0076629D" w:rsidRPr="004826DC" w:rsidRDefault="0076629D" w:rsidP="0076629D">
            <w:pPr>
              <w:jc w:val="center"/>
              <w:rPr>
                <w:rFonts w:ascii="Calibri" w:hAnsi="Calibri"/>
              </w:rPr>
            </w:pPr>
            <w:r w:rsidRPr="004826DC">
              <w:rPr>
                <w:rFonts w:ascii="Calibri" w:hAnsi="Calibri"/>
              </w:rPr>
              <w:t xml:space="preserve">12 pontos </w:t>
            </w:r>
          </w:p>
        </w:tc>
        <w:tc>
          <w:tcPr>
            <w:tcW w:w="1560" w:type="dxa"/>
            <w:tcBorders>
              <w:top w:val="nil"/>
              <w:left w:val="nil"/>
              <w:bottom w:val="single" w:sz="4" w:space="0" w:color="auto"/>
              <w:right w:val="single" w:sz="4" w:space="0" w:color="auto"/>
            </w:tcBorders>
            <w:shd w:val="clear" w:color="auto" w:fill="auto"/>
            <w:vAlign w:val="center"/>
            <w:hideMark/>
          </w:tcPr>
          <w:p w:rsidR="0076629D" w:rsidRPr="004826DC" w:rsidRDefault="0076629D" w:rsidP="0076629D">
            <w:pPr>
              <w:jc w:val="center"/>
              <w:rPr>
                <w:rFonts w:ascii="Calibri" w:hAnsi="Calibri"/>
              </w:rPr>
            </w:pPr>
            <w:r w:rsidRPr="004826DC">
              <w:rPr>
                <w:rFonts w:ascii="Calibri" w:hAnsi="Calibri"/>
              </w:rPr>
              <w:t xml:space="preserve">1 - Máxima </w:t>
            </w:r>
          </w:p>
        </w:tc>
        <w:tc>
          <w:tcPr>
            <w:tcW w:w="2976" w:type="dxa"/>
            <w:tcBorders>
              <w:top w:val="nil"/>
              <w:left w:val="nil"/>
              <w:bottom w:val="single" w:sz="4" w:space="0" w:color="auto"/>
              <w:right w:val="single" w:sz="4" w:space="0" w:color="auto"/>
            </w:tcBorders>
            <w:shd w:val="clear" w:color="auto" w:fill="auto"/>
            <w:vAlign w:val="center"/>
            <w:hideMark/>
          </w:tcPr>
          <w:p w:rsidR="0076629D" w:rsidRPr="004826DC" w:rsidRDefault="0076629D" w:rsidP="0076629D">
            <w:pPr>
              <w:jc w:val="center"/>
              <w:rPr>
                <w:rFonts w:ascii="Calibri" w:hAnsi="Calibri"/>
                <w:b/>
              </w:rPr>
            </w:pPr>
            <w:r w:rsidRPr="004826DC">
              <w:rPr>
                <w:rFonts w:ascii="Calibri" w:hAnsi="Calibri"/>
                <w:b/>
              </w:rPr>
              <w:t>1 hora</w:t>
            </w:r>
          </w:p>
        </w:tc>
      </w:tr>
      <w:tr w:rsidR="0076629D" w:rsidRPr="004826DC" w:rsidTr="0076629D">
        <w:trPr>
          <w:trHeight w:val="300"/>
        </w:trPr>
        <w:tc>
          <w:tcPr>
            <w:tcW w:w="1842" w:type="dxa"/>
            <w:tcBorders>
              <w:top w:val="nil"/>
              <w:left w:val="single" w:sz="8" w:space="0" w:color="auto"/>
              <w:bottom w:val="single" w:sz="4" w:space="0" w:color="auto"/>
              <w:right w:val="single" w:sz="8" w:space="0" w:color="auto"/>
            </w:tcBorders>
            <w:shd w:val="clear" w:color="000000" w:fill="D8D8D8"/>
            <w:vAlign w:val="center"/>
            <w:hideMark/>
          </w:tcPr>
          <w:p w:rsidR="0076629D" w:rsidRPr="004826DC" w:rsidRDefault="0076629D" w:rsidP="0076629D">
            <w:pPr>
              <w:jc w:val="center"/>
              <w:rPr>
                <w:rFonts w:ascii="Calibri" w:hAnsi="Calibri"/>
              </w:rPr>
            </w:pPr>
            <w:r w:rsidRPr="004826DC">
              <w:rPr>
                <w:rFonts w:ascii="Calibri" w:hAnsi="Calibri"/>
              </w:rPr>
              <w:t xml:space="preserve">10 - 11 pontos </w:t>
            </w:r>
          </w:p>
        </w:tc>
        <w:tc>
          <w:tcPr>
            <w:tcW w:w="1560" w:type="dxa"/>
            <w:tcBorders>
              <w:top w:val="nil"/>
              <w:left w:val="nil"/>
              <w:bottom w:val="single" w:sz="4" w:space="0" w:color="auto"/>
              <w:right w:val="single" w:sz="4" w:space="0" w:color="auto"/>
            </w:tcBorders>
            <w:shd w:val="clear" w:color="auto" w:fill="auto"/>
            <w:vAlign w:val="center"/>
            <w:hideMark/>
          </w:tcPr>
          <w:p w:rsidR="0076629D" w:rsidRPr="004826DC" w:rsidRDefault="0076629D" w:rsidP="0076629D">
            <w:pPr>
              <w:jc w:val="center"/>
              <w:rPr>
                <w:rFonts w:ascii="Calibri" w:hAnsi="Calibri"/>
              </w:rPr>
            </w:pPr>
            <w:r w:rsidRPr="004826DC">
              <w:rPr>
                <w:rFonts w:ascii="Calibri" w:hAnsi="Calibri"/>
              </w:rPr>
              <w:t xml:space="preserve">2 - Alta </w:t>
            </w:r>
          </w:p>
        </w:tc>
        <w:tc>
          <w:tcPr>
            <w:tcW w:w="2976" w:type="dxa"/>
            <w:tcBorders>
              <w:top w:val="nil"/>
              <w:left w:val="nil"/>
              <w:bottom w:val="single" w:sz="4" w:space="0" w:color="auto"/>
              <w:right w:val="single" w:sz="4" w:space="0" w:color="auto"/>
            </w:tcBorders>
            <w:shd w:val="clear" w:color="auto" w:fill="auto"/>
            <w:vAlign w:val="center"/>
            <w:hideMark/>
          </w:tcPr>
          <w:p w:rsidR="0076629D" w:rsidRPr="004826DC" w:rsidRDefault="0076629D" w:rsidP="0076629D">
            <w:pPr>
              <w:jc w:val="center"/>
              <w:rPr>
                <w:rFonts w:ascii="Calibri" w:hAnsi="Calibri"/>
              </w:rPr>
            </w:pPr>
            <w:r w:rsidRPr="004826DC">
              <w:rPr>
                <w:rFonts w:ascii="Calibri" w:hAnsi="Calibri"/>
              </w:rPr>
              <w:t>2 horas</w:t>
            </w:r>
          </w:p>
        </w:tc>
      </w:tr>
      <w:tr w:rsidR="0076629D" w:rsidRPr="004826DC" w:rsidTr="0076629D">
        <w:trPr>
          <w:trHeight w:val="300"/>
        </w:trPr>
        <w:tc>
          <w:tcPr>
            <w:tcW w:w="1842" w:type="dxa"/>
            <w:tcBorders>
              <w:top w:val="nil"/>
              <w:left w:val="single" w:sz="8" w:space="0" w:color="auto"/>
              <w:bottom w:val="single" w:sz="4" w:space="0" w:color="auto"/>
              <w:right w:val="single" w:sz="8" w:space="0" w:color="auto"/>
            </w:tcBorders>
            <w:shd w:val="clear" w:color="000000" w:fill="D8D8D8"/>
            <w:vAlign w:val="center"/>
            <w:hideMark/>
          </w:tcPr>
          <w:p w:rsidR="0076629D" w:rsidRPr="004826DC" w:rsidRDefault="0076629D" w:rsidP="0076629D">
            <w:pPr>
              <w:jc w:val="center"/>
              <w:rPr>
                <w:rFonts w:ascii="Calibri" w:hAnsi="Calibri"/>
              </w:rPr>
            </w:pPr>
            <w:r w:rsidRPr="004826DC">
              <w:rPr>
                <w:rFonts w:ascii="Calibri" w:hAnsi="Calibri"/>
              </w:rPr>
              <w:t xml:space="preserve">7 - 9 pontos </w:t>
            </w:r>
          </w:p>
        </w:tc>
        <w:tc>
          <w:tcPr>
            <w:tcW w:w="1560" w:type="dxa"/>
            <w:tcBorders>
              <w:top w:val="nil"/>
              <w:left w:val="nil"/>
              <w:bottom w:val="single" w:sz="4" w:space="0" w:color="auto"/>
              <w:right w:val="single" w:sz="4" w:space="0" w:color="auto"/>
            </w:tcBorders>
            <w:shd w:val="clear" w:color="auto" w:fill="auto"/>
            <w:vAlign w:val="center"/>
            <w:hideMark/>
          </w:tcPr>
          <w:p w:rsidR="0076629D" w:rsidRPr="004826DC" w:rsidRDefault="0076629D" w:rsidP="0076629D">
            <w:pPr>
              <w:jc w:val="center"/>
              <w:rPr>
                <w:rFonts w:ascii="Calibri" w:hAnsi="Calibri"/>
              </w:rPr>
            </w:pPr>
            <w:r w:rsidRPr="004826DC">
              <w:rPr>
                <w:rFonts w:ascii="Calibri" w:hAnsi="Calibri"/>
              </w:rPr>
              <w:t xml:space="preserve">3 - Média </w:t>
            </w:r>
          </w:p>
        </w:tc>
        <w:tc>
          <w:tcPr>
            <w:tcW w:w="2976" w:type="dxa"/>
            <w:tcBorders>
              <w:top w:val="nil"/>
              <w:left w:val="nil"/>
              <w:bottom w:val="single" w:sz="4" w:space="0" w:color="auto"/>
              <w:right w:val="single" w:sz="4" w:space="0" w:color="auto"/>
            </w:tcBorders>
            <w:shd w:val="clear" w:color="auto" w:fill="auto"/>
            <w:vAlign w:val="center"/>
            <w:hideMark/>
          </w:tcPr>
          <w:p w:rsidR="0076629D" w:rsidRPr="004826DC" w:rsidRDefault="0076629D" w:rsidP="0076629D">
            <w:pPr>
              <w:jc w:val="center"/>
              <w:rPr>
                <w:rFonts w:ascii="Calibri" w:hAnsi="Calibri"/>
              </w:rPr>
            </w:pPr>
            <w:r w:rsidRPr="004826DC">
              <w:rPr>
                <w:rFonts w:ascii="Calibri" w:hAnsi="Calibri"/>
              </w:rPr>
              <w:t xml:space="preserve">1 dia útil </w:t>
            </w:r>
          </w:p>
        </w:tc>
      </w:tr>
      <w:tr w:rsidR="0076629D" w:rsidRPr="004826DC" w:rsidTr="0076629D">
        <w:trPr>
          <w:trHeight w:val="300"/>
        </w:trPr>
        <w:tc>
          <w:tcPr>
            <w:tcW w:w="1842" w:type="dxa"/>
            <w:tcBorders>
              <w:top w:val="nil"/>
              <w:left w:val="single" w:sz="8" w:space="0" w:color="auto"/>
              <w:bottom w:val="single" w:sz="4" w:space="0" w:color="auto"/>
              <w:right w:val="single" w:sz="8" w:space="0" w:color="auto"/>
            </w:tcBorders>
            <w:shd w:val="clear" w:color="000000" w:fill="D8D8D8"/>
            <w:vAlign w:val="center"/>
            <w:hideMark/>
          </w:tcPr>
          <w:p w:rsidR="0076629D" w:rsidRPr="004826DC" w:rsidRDefault="0076629D" w:rsidP="0076629D">
            <w:pPr>
              <w:jc w:val="center"/>
              <w:rPr>
                <w:rFonts w:ascii="Calibri" w:hAnsi="Calibri"/>
              </w:rPr>
            </w:pPr>
            <w:r w:rsidRPr="004826DC">
              <w:rPr>
                <w:rFonts w:ascii="Calibri" w:hAnsi="Calibri"/>
              </w:rPr>
              <w:t xml:space="preserve">4 - 6 pontos </w:t>
            </w:r>
          </w:p>
        </w:tc>
        <w:tc>
          <w:tcPr>
            <w:tcW w:w="1560" w:type="dxa"/>
            <w:tcBorders>
              <w:top w:val="nil"/>
              <w:left w:val="nil"/>
              <w:bottom w:val="single" w:sz="4" w:space="0" w:color="auto"/>
              <w:right w:val="single" w:sz="4" w:space="0" w:color="auto"/>
            </w:tcBorders>
            <w:shd w:val="clear" w:color="auto" w:fill="auto"/>
            <w:vAlign w:val="center"/>
            <w:hideMark/>
          </w:tcPr>
          <w:p w:rsidR="0076629D" w:rsidRPr="004826DC" w:rsidRDefault="0076629D" w:rsidP="0076629D">
            <w:pPr>
              <w:jc w:val="center"/>
              <w:rPr>
                <w:rFonts w:ascii="Calibri" w:hAnsi="Calibri"/>
              </w:rPr>
            </w:pPr>
            <w:r w:rsidRPr="004826DC">
              <w:rPr>
                <w:rFonts w:ascii="Calibri" w:hAnsi="Calibri"/>
              </w:rPr>
              <w:t xml:space="preserve">2 - Baixa </w:t>
            </w:r>
          </w:p>
        </w:tc>
        <w:tc>
          <w:tcPr>
            <w:tcW w:w="2976" w:type="dxa"/>
            <w:tcBorders>
              <w:top w:val="nil"/>
              <w:left w:val="nil"/>
              <w:bottom w:val="single" w:sz="4" w:space="0" w:color="auto"/>
              <w:right w:val="single" w:sz="4" w:space="0" w:color="auto"/>
            </w:tcBorders>
            <w:shd w:val="clear" w:color="auto" w:fill="auto"/>
            <w:vAlign w:val="center"/>
            <w:hideMark/>
          </w:tcPr>
          <w:p w:rsidR="0076629D" w:rsidRPr="004826DC" w:rsidRDefault="0076629D" w:rsidP="0076629D">
            <w:pPr>
              <w:jc w:val="center"/>
              <w:rPr>
                <w:rFonts w:ascii="Calibri" w:hAnsi="Calibri"/>
              </w:rPr>
            </w:pPr>
            <w:r w:rsidRPr="004826DC">
              <w:rPr>
                <w:rFonts w:ascii="Calibri" w:hAnsi="Calibri"/>
              </w:rPr>
              <w:t xml:space="preserve">3 dias úteis </w:t>
            </w:r>
          </w:p>
        </w:tc>
      </w:tr>
      <w:tr w:rsidR="0076629D" w:rsidRPr="004826DC" w:rsidTr="0076629D">
        <w:trPr>
          <w:trHeight w:val="315"/>
        </w:trPr>
        <w:tc>
          <w:tcPr>
            <w:tcW w:w="1842" w:type="dxa"/>
            <w:tcBorders>
              <w:top w:val="nil"/>
              <w:left w:val="single" w:sz="8" w:space="0" w:color="auto"/>
              <w:bottom w:val="single" w:sz="8" w:space="0" w:color="auto"/>
              <w:right w:val="single" w:sz="8" w:space="0" w:color="auto"/>
            </w:tcBorders>
            <w:shd w:val="clear" w:color="000000" w:fill="D8D8D8"/>
            <w:vAlign w:val="center"/>
            <w:hideMark/>
          </w:tcPr>
          <w:p w:rsidR="0076629D" w:rsidRPr="004826DC" w:rsidRDefault="0076629D" w:rsidP="0076629D">
            <w:pPr>
              <w:jc w:val="center"/>
              <w:rPr>
                <w:rFonts w:ascii="Calibri" w:hAnsi="Calibri"/>
              </w:rPr>
            </w:pPr>
            <w:r w:rsidRPr="004826DC">
              <w:rPr>
                <w:rFonts w:ascii="Calibri" w:hAnsi="Calibri"/>
              </w:rPr>
              <w:t xml:space="preserve">3 pontos </w:t>
            </w:r>
          </w:p>
        </w:tc>
        <w:tc>
          <w:tcPr>
            <w:tcW w:w="1560" w:type="dxa"/>
            <w:tcBorders>
              <w:top w:val="nil"/>
              <w:left w:val="nil"/>
              <w:bottom w:val="single" w:sz="8" w:space="0" w:color="auto"/>
              <w:right w:val="single" w:sz="4" w:space="0" w:color="auto"/>
            </w:tcBorders>
            <w:shd w:val="clear" w:color="auto" w:fill="auto"/>
            <w:vAlign w:val="center"/>
            <w:hideMark/>
          </w:tcPr>
          <w:p w:rsidR="0076629D" w:rsidRPr="004826DC" w:rsidRDefault="0076629D" w:rsidP="0076629D">
            <w:pPr>
              <w:jc w:val="center"/>
              <w:rPr>
                <w:rFonts w:ascii="Calibri" w:hAnsi="Calibri"/>
              </w:rPr>
            </w:pPr>
            <w:r w:rsidRPr="004826DC">
              <w:rPr>
                <w:rFonts w:ascii="Calibri" w:hAnsi="Calibri"/>
              </w:rPr>
              <w:t xml:space="preserve">5 - Mínima </w:t>
            </w:r>
          </w:p>
        </w:tc>
        <w:tc>
          <w:tcPr>
            <w:tcW w:w="2976" w:type="dxa"/>
            <w:tcBorders>
              <w:top w:val="nil"/>
              <w:left w:val="nil"/>
              <w:bottom w:val="single" w:sz="8" w:space="0" w:color="auto"/>
              <w:right w:val="single" w:sz="4" w:space="0" w:color="auto"/>
            </w:tcBorders>
            <w:shd w:val="clear" w:color="auto" w:fill="auto"/>
            <w:vAlign w:val="center"/>
            <w:hideMark/>
          </w:tcPr>
          <w:p w:rsidR="0076629D" w:rsidRPr="004826DC" w:rsidRDefault="0076629D" w:rsidP="0076629D">
            <w:pPr>
              <w:jc w:val="center"/>
              <w:rPr>
                <w:rFonts w:ascii="Calibri" w:hAnsi="Calibri"/>
              </w:rPr>
            </w:pPr>
            <w:r w:rsidRPr="004826DC">
              <w:rPr>
                <w:rFonts w:ascii="Calibri" w:hAnsi="Calibri"/>
              </w:rPr>
              <w:t xml:space="preserve">5 dias úteis </w:t>
            </w:r>
          </w:p>
        </w:tc>
      </w:tr>
    </w:tbl>
    <w:p w:rsidR="0076629D" w:rsidRPr="004826DC" w:rsidRDefault="0076629D" w:rsidP="0076629D">
      <w:pPr>
        <w:pStyle w:val="NormalWeb"/>
        <w:spacing w:before="120" w:beforeAutospacing="0"/>
        <w:jc w:val="center"/>
        <w:rPr>
          <w:rFonts w:ascii="Calibri" w:hAnsi="Calibri"/>
          <w:i/>
          <w:iCs/>
        </w:rPr>
      </w:pPr>
      <w:bookmarkStart w:id="170" w:name="Procedimento_para_determinar_a_prioridad"/>
      <w:bookmarkEnd w:id="170"/>
      <w:r w:rsidRPr="004826DC">
        <w:rPr>
          <w:rFonts w:ascii="Calibri" w:hAnsi="Calibri"/>
          <w:i/>
          <w:iCs/>
        </w:rPr>
        <w:t>Tabela I - Prioridades do incidente</w:t>
      </w:r>
    </w:p>
    <w:p w:rsidR="0076629D" w:rsidRPr="004826DC" w:rsidRDefault="004B4598" w:rsidP="0076629D">
      <w:pPr>
        <w:pStyle w:val="Ttulo2"/>
        <w:keepNext w:val="0"/>
        <w:numPr>
          <w:ilvl w:val="1"/>
          <w:numId w:val="0"/>
        </w:numPr>
        <w:tabs>
          <w:tab w:val="clear" w:pos="1701"/>
        </w:tabs>
        <w:spacing w:before="200" w:line="276" w:lineRule="auto"/>
        <w:ind w:left="1134" w:right="0" w:hanging="708"/>
        <w:jc w:val="both"/>
        <w:rPr>
          <w:rFonts w:ascii="Calibri" w:hAnsi="Calibri"/>
          <w:color w:val="auto"/>
        </w:rPr>
      </w:pPr>
      <w:r w:rsidRPr="004826DC">
        <w:rPr>
          <w:rStyle w:val="mw-headline"/>
          <w:rFonts w:ascii="Calibri" w:hAnsi="Calibri"/>
          <w:color w:val="auto"/>
        </w:rPr>
        <w:t>5.2</w:t>
      </w:r>
      <w:r w:rsidRPr="004826DC">
        <w:rPr>
          <w:rStyle w:val="mw-headline"/>
          <w:rFonts w:ascii="Calibri" w:hAnsi="Calibri"/>
          <w:color w:val="auto"/>
        </w:rPr>
        <w:tab/>
      </w:r>
      <w:r w:rsidR="0076629D" w:rsidRPr="004826DC">
        <w:rPr>
          <w:rStyle w:val="mw-headline"/>
          <w:rFonts w:ascii="Calibri" w:hAnsi="Calibri"/>
          <w:color w:val="auto"/>
        </w:rPr>
        <w:t>Procedimento para determinar a prioridade do incidente</w:t>
      </w:r>
    </w:p>
    <w:p w:rsidR="0076629D" w:rsidRPr="004826DC" w:rsidRDefault="0076629D" w:rsidP="0076629D">
      <w:pPr>
        <w:pStyle w:val="NormalWeb"/>
        <w:ind w:left="426"/>
        <w:jc w:val="both"/>
        <w:rPr>
          <w:rFonts w:ascii="Calibri" w:hAnsi="Calibri"/>
        </w:rPr>
      </w:pPr>
      <w:r w:rsidRPr="004826DC">
        <w:rPr>
          <w:rFonts w:ascii="Calibri" w:hAnsi="Calibri"/>
        </w:rPr>
        <w:t xml:space="preserve">A prioridade do incidente é determinada pela pontuação obtida após avaliação do seu impacto e da sua urgência. Para a análise do impacto, são utilizados dois fatores: usuários afetados e serviços envolvidos. </w:t>
      </w:r>
    </w:p>
    <w:p w:rsidR="0076629D" w:rsidRPr="004826DC" w:rsidRDefault="0076629D" w:rsidP="00B727DF">
      <w:pPr>
        <w:numPr>
          <w:ilvl w:val="0"/>
          <w:numId w:val="91"/>
        </w:numPr>
        <w:spacing w:before="100" w:beforeAutospacing="1" w:after="100" w:afterAutospacing="1"/>
        <w:jc w:val="both"/>
        <w:rPr>
          <w:rFonts w:ascii="Calibri" w:hAnsi="Calibri"/>
        </w:rPr>
      </w:pPr>
      <w:r w:rsidRPr="004826DC">
        <w:rPr>
          <w:rFonts w:ascii="Calibri" w:hAnsi="Calibri"/>
        </w:rPr>
        <w:t xml:space="preserve">O fator de impacto usuários afetados avalia o número de usuários afetados ou se é um usuário que possui atendimento especial. </w:t>
      </w:r>
    </w:p>
    <w:p w:rsidR="0076629D" w:rsidRPr="004826DC" w:rsidRDefault="0076629D" w:rsidP="00B727DF">
      <w:pPr>
        <w:numPr>
          <w:ilvl w:val="0"/>
          <w:numId w:val="91"/>
        </w:numPr>
        <w:spacing w:before="100" w:beforeAutospacing="1" w:after="100" w:afterAutospacing="1"/>
        <w:jc w:val="both"/>
        <w:rPr>
          <w:rFonts w:ascii="Calibri" w:hAnsi="Calibri"/>
        </w:rPr>
      </w:pPr>
      <w:r w:rsidRPr="004826DC">
        <w:rPr>
          <w:rFonts w:ascii="Calibri" w:hAnsi="Calibri"/>
        </w:rPr>
        <w:t xml:space="preserve">O fator de impacto serviços envolvidos avalia a criticidade do serviço para o negócio. </w:t>
      </w:r>
    </w:p>
    <w:p w:rsidR="0076629D" w:rsidRPr="004826DC" w:rsidRDefault="0076629D" w:rsidP="0076629D">
      <w:pPr>
        <w:pStyle w:val="NormalWeb"/>
        <w:ind w:left="426"/>
        <w:jc w:val="both"/>
        <w:rPr>
          <w:rFonts w:ascii="Calibri" w:hAnsi="Calibri"/>
        </w:rPr>
      </w:pPr>
      <w:r w:rsidRPr="004826DC">
        <w:rPr>
          <w:rFonts w:ascii="Calibri" w:hAnsi="Calibri"/>
        </w:rPr>
        <w:t xml:space="preserve">Para determinar a prioridade do incidente, deve-se realizar os passos a seguir. </w:t>
      </w:r>
    </w:p>
    <w:p w:rsidR="0076629D" w:rsidRPr="004826DC" w:rsidRDefault="0076629D" w:rsidP="00B727DF">
      <w:pPr>
        <w:numPr>
          <w:ilvl w:val="0"/>
          <w:numId w:val="92"/>
        </w:numPr>
        <w:tabs>
          <w:tab w:val="clear" w:pos="720"/>
          <w:tab w:val="num" w:pos="1418"/>
        </w:tabs>
        <w:spacing w:before="100" w:beforeAutospacing="1" w:after="100" w:afterAutospacing="1"/>
        <w:ind w:left="1418"/>
        <w:rPr>
          <w:rFonts w:ascii="Calibri" w:hAnsi="Calibri"/>
        </w:rPr>
      </w:pPr>
      <w:r w:rsidRPr="004826DC">
        <w:rPr>
          <w:rFonts w:ascii="Calibri" w:hAnsi="Calibri"/>
        </w:rPr>
        <w:t xml:space="preserve">Avaliar o fator de impacto </w:t>
      </w:r>
      <w:r w:rsidRPr="004826DC">
        <w:rPr>
          <w:rFonts w:ascii="Calibri" w:hAnsi="Calibri"/>
          <w:b/>
          <w:bCs/>
        </w:rPr>
        <w:t>usuários afetados</w:t>
      </w:r>
      <w:r w:rsidRPr="004826DC">
        <w:rPr>
          <w:rFonts w:ascii="Calibri" w:hAnsi="Calibri"/>
        </w:rPr>
        <w:t xml:space="preserve"> (tabela II) e obter uma pontuação. </w:t>
      </w:r>
    </w:p>
    <w:p w:rsidR="0076629D" w:rsidRPr="004826DC" w:rsidRDefault="0076629D" w:rsidP="00B727DF">
      <w:pPr>
        <w:numPr>
          <w:ilvl w:val="0"/>
          <w:numId w:val="92"/>
        </w:numPr>
        <w:tabs>
          <w:tab w:val="clear" w:pos="720"/>
          <w:tab w:val="num" w:pos="1418"/>
        </w:tabs>
        <w:spacing w:before="100" w:beforeAutospacing="1" w:after="100" w:afterAutospacing="1"/>
        <w:ind w:left="1418"/>
        <w:rPr>
          <w:rFonts w:ascii="Calibri" w:hAnsi="Calibri"/>
        </w:rPr>
      </w:pPr>
      <w:r w:rsidRPr="004826DC">
        <w:rPr>
          <w:rFonts w:ascii="Calibri" w:hAnsi="Calibri"/>
        </w:rPr>
        <w:t xml:space="preserve">Avaliar o fator de impacto </w:t>
      </w:r>
      <w:r w:rsidRPr="004826DC">
        <w:rPr>
          <w:rFonts w:ascii="Calibri" w:hAnsi="Calibri"/>
          <w:b/>
          <w:bCs/>
        </w:rPr>
        <w:t>serviços envolvidos</w:t>
      </w:r>
      <w:r w:rsidRPr="004826DC">
        <w:rPr>
          <w:rFonts w:ascii="Calibri" w:hAnsi="Calibri"/>
        </w:rPr>
        <w:t xml:space="preserve"> (tabela III) e obter uma pontuação. </w:t>
      </w:r>
    </w:p>
    <w:p w:rsidR="0076629D" w:rsidRPr="004826DC" w:rsidRDefault="0076629D" w:rsidP="00B727DF">
      <w:pPr>
        <w:numPr>
          <w:ilvl w:val="0"/>
          <w:numId w:val="92"/>
        </w:numPr>
        <w:tabs>
          <w:tab w:val="clear" w:pos="720"/>
          <w:tab w:val="num" w:pos="1418"/>
        </w:tabs>
        <w:spacing w:before="100" w:beforeAutospacing="1" w:after="100" w:afterAutospacing="1"/>
        <w:ind w:left="1418"/>
        <w:rPr>
          <w:rFonts w:ascii="Calibri" w:hAnsi="Calibri"/>
        </w:rPr>
      </w:pPr>
      <w:r w:rsidRPr="004826DC">
        <w:rPr>
          <w:rFonts w:ascii="Calibri" w:hAnsi="Calibri"/>
        </w:rPr>
        <w:t xml:space="preserve">Avaliar a </w:t>
      </w:r>
      <w:r w:rsidRPr="004826DC">
        <w:rPr>
          <w:rFonts w:ascii="Calibri" w:hAnsi="Calibri"/>
          <w:b/>
          <w:bCs/>
        </w:rPr>
        <w:t>urgência</w:t>
      </w:r>
      <w:r w:rsidRPr="004826DC">
        <w:rPr>
          <w:rFonts w:ascii="Calibri" w:hAnsi="Calibri"/>
        </w:rPr>
        <w:t xml:space="preserve"> (tabela IV) e obter uma pontuação. </w:t>
      </w:r>
    </w:p>
    <w:p w:rsidR="0076629D" w:rsidRPr="004826DC" w:rsidRDefault="0076629D" w:rsidP="00B727DF">
      <w:pPr>
        <w:numPr>
          <w:ilvl w:val="0"/>
          <w:numId w:val="92"/>
        </w:numPr>
        <w:tabs>
          <w:tab w:val="clear" w:pos="720"/>
          <w:tab w:val="num" w:pos="1418"/>
        </w:tabs>
        <w:spacing w:before="100" w:beforeAutospacing="1" w:after="100" w:afterAutospacing="1"/>
        <w:ind w:left="1418"/>
        <w:rPr>
          <w:rFonts w:ascii="Calibri" w:hAnsi="Calibri"/>
        </w:rPr>
      </w:pPr>
      <w:r w:rsidRPr="004826DC">
        <w:rPr>
          <w:rFonts w:ascii="Calibri" w:hAnsi="Calibri"/>
        </w:rPr>
        <w:t xml:space="preserve">Somar as três pontuações. </w:t>
      </w:r>
    </w:p>
    <w:p w:rsidR="0076629D" w:rsidRPr="004826DC" w:rsidRDefault="0076629D" w:rsidP="00B727DF">
      <w:pPr>
        <w:numPr>
          <w:ilvl w:val="0"/>
          <w:numId w:val="92"/>
        </w:numPr>
        <w:tabs>
          <w:tab w:val="clear" w:pos="720"/>
          <w:tab w:val="num" w:pos="1418"/>
        </w:tabs>
        <w:spacing w:before="100" w:beforeAutospacing="1" w:after="100" w:afterAutospacing="1"/>
        <w:ind w:left="1418"/>
        <w:rPr>
          <w:rFonts w:ascii="Calibri" w:hAnsi="Calibri"/>
        </w:rPr>
      </w:pPr>
      <w:r w:rsidRPr="004826DC">
        <w:rPr>
          <w:rFonts w:ascii="Calibri" w:hAnsi="Calibri"/>
        </w:rPr>
        <w:t xml:space="preserve">A pontuação total determina a prioridade do incidente definida na tabela I. </w:t>
      </w:r>
    </w:p>
    <w:p w:rsidR="0076629D" w:rsidRPr="004826DC" w:rsidRDefault="0076629D" w:rsidP="0076629D">
      <w:pPr>
        <w:rPr>
          <w:rFonts w:ascii="Calibri" w:hAnsi="Calibri"/>
        </w:rPr>
      </w:pPr>
      <w:r w:rsidRPr="004826DC">
        <w:rPr>
          <w:rFonts w:ascii="Calibri" w:hAnsi="Calibri"/>
        </w:rPr>
        <w:br w:type="page"/>
      </w:r>
    </w:p>
    <w:tbl>
      <w:tblPr>
        <w:tblW w:w="9356" w:type="dxa"/>
        <w:tblInd w:w="70" w:type="dxa"/>
        <w:tblLayout w:type="fixed"/>
        <w:tblCellMar>
          <w:top w:w="150" w:type="dxa"/>
          <w:left w:w="70" w:type="dxa"/>
          <w:bottom w:w="150" w:type="dxa"/>
          <w:right w:w="70" w:type="dxa"/>
        </w:tblCellMar>
        <w:tblLook w:val="04A0" w:firstRow="1" w:lastRow="0" w:firstColumn="1" w:lastColumn="0" w:noHBand="0" w:noVBand="1"/>
      </w:tblPr>
      <w:tblGrid>
        <w:gridCol w:w="1134"/>
        <w:gridCol w:w="2694"/>
        <w:gridCol w:w="2551"/>
        <w:gridCol w:w="1701"/>
        <w:gridCol w:w="1276"/>
      </w:tblGrid>
      <w:tr w:rsidR="0076629D" w:rsidRPr="004826DC" w:rsidTr="0076629D">
        <w:trPr>
          <w:trHeight w:val="315"/>
        </w:trPr>
        <w:tc>
          <w:tcPr>
            <w:tcW w:w="1134" w:type="dxa"/>
            <w:tcBorders>
              <w:top w:val="nil"/>
              <w:left w:val="nil"/>
              <w:bottom w:val="nil"/>
              <w:right w:val="nil"/>
            </w:tcBorders>
            <w:shd w:val="clear" w:color="auto" w:fill="auto"/>
            <w:vAlign w:val="center"/>
            <w:hideMark/>
          </w:tcPr>
          <w:p w:rsidR="0076629D" w:rsidRPr="004826DC" w:rsidRDefault="0076629D" w:rsidP="0076629D">
            <w:pPr>
              <w:jc w:val="right"/>
              <w:rPr>
                <w:rFonts w:ascii="Calibri" w:hAnsi="Calibri"/>
              </w:rPr>
            </w:pPr>
          </w:p>
        </w:tc>
        <w:tc>
          <w:tcPr>
            <w:tcW w:w="2694" w:type="dxa"/>
            <w:tcBorders>
              <w:top w:val="single" w:sz="8" w:space="0" w:color="auto"/>
              <w:left w:val="single" w:sz="8" w:space="0" w:color="auto"/>
              <w:bottom w:val="single" w:sz="8" w:space="0" w:color="auto"/>
              <w:right w:val="single" w:sz="4" w:space="0" w:color="auto"/>
            </w:tcBorders>
            <w:shd w:val="clear" w:color="000000" w:fill="D8D8D8"/>
            <w:vAlign w:val="center"/>
            <w:hideMark/>
          </w:tcPr>
          <w:p w:rsidR="0076629D" w:rsidRPr="004826DC" w:rsidRDefault="0076629D" w:rsidP="0076629D">
            <w:pPr>
              <w:jc w:val="center"/>
              <w:rPr>
                <w:rFonts w:ascii="Calibri" w:hAnsi="Calibri"/>
                <w:b/>
                <w:bCs/>
              </w:rPr>
            </w:pPr>
            <w:r w:rsidRPr="004826DC">
              <w:rPr>
                <w:rFonts w:ascii="Calibri" w:hAnsi="Calibri"/>
                <w:b/>
                <w:bCs/>
              </w:rPr>
              <w:t xml:space="preserve">4 pontos </w:t>
            </w:r>
          </w:p>
        </w:tc>
        <w:tc>
          <w:tcPr>
            <w:tcW w:w="2551" w:type="dxa"/>
            <w:tcBorders>
              <w:top w:val="single" w:sz="8" w:space="0" w:color="auto"/>
              <w:left w:val="nil"/>
              <w:bottom w:val="single" w:sz="8" w:space="0" w:color="auto"/>
              <w:right w:val="single" w:sz="4" w:space="0" w:color="auto"/>
            </w:tcBorders>
            <w:shd w:val="clear" w:color="000000" w:fill="D8D8D8"/>
            <w:vAlign w:val="center"/>
            <w:hideMark/>
          </w:tcPr>
          <w:p w:rsidR="0076629D" w:rsidRPr="004826DC" w:rsidRDefault="0076629D" w:rsidP="0076629D">
            <w:pPr>
              <w:jc w:val="center"/>
              <w:rPr>
                <w:rFonts w:ascii="Calibri" w:hAnsi="Calibri"/>
                <w:b/>
                <w:bCs/>
              </w:rPr>
            </w:pPr>
            <w:r w:rsidRPr="004826DC">
              <w:rPr>
                <w:rFonts w:ascii="Calibri" w:hAnsi="Calibri"/>
                <w:b/>
                <w:bCs/>
              </w:rPr>
              <w:t xml:space="preserve">3 pontos </w:t>
            </w:r>
          </w:p>
        </w:tc>
        <w:tc>
          <w:tcPr>
            <w:tcW w:w="1701" w:type="dxa"/>
            <w:tcBorders>
              <w:top w:val="single" w:sz="8" w:space="0" w:color="auto"/>
              <w:left w:val="nil"/>
              <w:bottom w:val="single" w:sz="8" w:space="0" w:color="auto"/>
              <w:right w:val="single" w:sz="4" w:space="0" w:color="auto"/>
            </w:tcBorders>
            <w:shd w:val="clear" w:color="000000" w:fill="D8D8D8"/>
            <w:vAlign w:val="center"/>
            <w:hideMark/>
          </w:tcPr>
          <w:p w:rsidR="0076629D" w:rsidRPr="004826DC" w:rsidRDefault="0076629D" w:rsidP="0076629D">
            <w:pPr>
              <w:jc w:val="center"/>
              <w:rPr>
                <w:rFonts w:ascii="Calibri" w:hAnsi="Calibri"/>
                <w:b/>
                <w:bCs/>
              </w:rPr>
            </w:pPr>
            <w:r w:rsidRPr="004826DC">
              <w:rPr>
                <w:rFonts w:ascii="Calibri" w:hAnsi="Calibri"/>
                <w:b/>
                <w:bCs/>
              </w:rPr>
              <w:t xml:space="preserve">2 pontos </w:t>
            </w:r>
          </w:p>
        </w:tc>
        <w:tc>
          <w:tcPr>
            <w:tcW w:w="1276" w:type="dxa"/>
            <w:tcBorders>
              <w:top w:val="single" w:sz="8" w:space="0" w:color="auto"/>
              <w:left w:val="nil"/>
              <w:bottom w:val="single" w:sz="8" w:space="0" w:color="auto"/>
              <w:right w:val="single" w:sz="8" w:space="0" w:color="auto"/>
            </w:tcBorders>
            <w:shd w:val="clear" w:color="000000" w:fill="D8D8D8"/>
            <w:vAlign w:val="center"/>
            <w:hideMark/>
          </w:tcPr>
          <w:p w:rsidR="0076629D" w:rsidRPr="004826DC" w:rsidRDefault="0076629D" w:rsidP="0076629D">
            <w:pPr>
              <w:jc w:val="center"/>
              <w:rPr>
                <w:rFonts w:ascii="Calibri" w:hAnsi="Calibri"/>
                <w:b/>
                <w:bCs/>
              </w:rPr>
            </w:pPr>
            <w:r w:rsidRPr="004826DC">
              <w:rPr>
                <w:rFonts w:ascii="Calibri" w:hAnsi="Calibri"/>
                <w:b/>
                <w:bCs/>
              </w:rPr>
              <w:t xml:space="preserve">1 ponto </w:t>
            </w:r>
          </w:p>
        </w:tc>
      </w:tr>
      <w:tr w:rsidR="0076629D" w:rsidRPr="004826DC" w:rsidTr="0076629D">
        <w:trPr>
          <w:trHeight w:val="1215"/>
        </w:trPr>
        <w:tc>
          <w:tcPr>
            <w:tcW w:w="1134" w:type="dxa"/>
            <w:tcBorders>
              <w:top w:val="single" w:sz="8" w:space="0" w:color="auto"/>
              <w:left w:val="single" w:sz="8" w:space="0" w:color="auto"/>
              <w:bottom w:val="single" w:sz="8" w:space="0" w:color="auto"/>
              <w:right w:val="single" w:sz="8" w:space="0" w:color="auto"/>
            </w:tcBorders>
            <w:shd w:val="clear" w:color="000000" w:fill="D8D8D8"/>
            <w:vAlign w:val="center"/>
            <w:hideMark/>
          </w:tcPr>
          <w:p w:rsidR="0076629D" w:rsidRPr="004826DC" w:rsidRDefault="0076629D" w:rsidP="0076629D">
            <w:pPr>
              <w:rPr>
                <w:rFonts w:ascii="Calibri" w:hAnsi="Calibri"/>
                <w:b/>
                <w:bCs/>
              </w:rPr>
            </w:pPr>
            <w:r w:rsidRPr="004826DC">
              <w:rPr>
                <w:rFonts w:ascii="Calibri" w:hAnsi="Calibri"/>
                <w:b/>
                <w:bCs/>
              </w:rPr>
              <w:t xml:space="preserve">Usuários afetados </w:t>
            </w:r>
          </w:p>
        </w:tc>
        <w:tc>
          <w:tcPr>
            <w:tcW w:w="2694" w:type="dxa"/>
            <w:tcBorders>
              <w:top w:val="nil"/>
              <w:left w:val="nil"/>
              <w:bottom w:val="single" w:sz="8" w:space="0" w:color="auto"/>
              <w:right w:val="single" w:sz="4" w:space="0" w:color="auto"/>
            </w:tcBorders>
            <w:shd w:val="clear" w:color="auto" w:fill="auto"/>
            <w:vAlign w:val="center"/>
            <w:hideMark/>
          </w:tcPr>
          <w:p w:rsidR="0076629D" w:rsidRPr="004826DC" w:rsidRDefault="0076629D" w:rsidP="0076629D">
            <w:pPr>
              <w:rPr>
                <w:rFonts w:ascii="Calibri" w:hAnsi="Calibri"/>
              </w:rPr>
            </w:pPr>
            <w:r w:rsidRPr="004826DC">
              <w:rPr>
                <w:rFonts w:ascii="Calibri" w:hAnsi="Calibri"/>
              </w:rPr>
              <w:t>- Ministros</w:t>
            </w:r>
            <w:r w:rsidRPr="004826DC">
              <w:rPr>
                <w:rFonts w:ascii="Calibri" w:hAnsi="Calibri"/>
              </w:rPr>
              <w:br/>
              <w:t>- Ministros Substitutos</w:t>
            </w:r>
            <w:r w:rsidRPr="004826DC">
              <w:rPr>
                <w:rFonts w:ascii="Calibri" w:hAnsi="Calibri"/>
              </w:rPr>
              <w:br/>
              <w:t>- Plenário</w:t>
            </w:r>
            <w:r w:rsidRPr="004826DC">
              <w:rPr>
                <w:rFonts w:ascii="Calibri" w:hAnsi="Calibri"/>
              </w:rPr>
              <w:br/>
              <w:t>- Todo o TCU</w:t>
            </w:r>
          </w:p>
        </w:tc>
        <w:tc>
          <w:tcPr>
            <w:tcW w:w="2551" w:type="dxa"/>
            <w:tcBorders>
              <w:top w:val="nil"/>
              <w:left w:val="nil"/>
              <w:bottom w:val="single" w:sz="8" w:space="0" w:color="auto"/>
              <w:right w:val="single" w:sz="4" w:space="0" w:color="auto"/>
            </w:tcBorders>
            <w:shd w:val="clear" w:color="auto" w:fill="auto"/>
            <w:vAlign w:val="center"/>
            <w:hideMark/>
          </w:tcPr>
          <w:p w:rsidR="0076629D" w:rsidRPr="004826DC" w:rsidRDefault="0076629D" w:rsidP="0076629D">
            <w:pPr>
              <w:ind w:left="72" w:hanging="72"/>
              <w:rPr>
                <w:rFonts w:ascii="Calibri" w:hAnsi="Calibri"/>
              </w:rPr>
            </w:pPr>
            <w:r w:rsidRPr="004826DC">
              <w:rPr>
                <w:rFonts w:ascii="Calibri" w:hAnsi="Calibri"/>
              </w:rPr>
              <w:t>- Duas ou mais secretarias remotas</w:t>
            </w:r>
          </w:p>
          <w:p w:rsidR="0076629D" w:rsidRPr="004826DC" w:rsidRDefault="0076629D" w:rsidP="0076629D">
            <w:pPr>
              <w:ind w:left="72" w:hanging="72"/>
              <w:rPr>
                <w:rFonts w:ascii="Calibri" w:hAnsi="Calibri"/>
              </w:rPr>
            </w:pPr>
            <w:r w:rsidRPr="004826DC">
              <w:rPr>
                <w:rFonts w:ascii="Calibri" w:hAnsi="Calibri"/>
              </w:rPr>
              <w:t>- Secretários</w:t>
            </w:r>
          </w:p>
          <w:p w:rsidR="0076629D" w:rsidRPr="004826DC" w:rsidRDefault="0076629D" w:rsidP="0076629D">
            <w:pPr>
              <w:ind w:left="72" w:hanging="72"/>
              <w:rPr>
                <w:rFonts w:ascii="Calibri" w:hAnsi="Calibri"/>
              </w:rPr>
            </w:pPr>
            <w:r w:rsidRPr="004826DC">
              <w:rPr>
                <w:rFonts w:ascii="Calibri" w:hAnsi="Calibri"/>
              </w:rPr>
              <w:t>- Clientes externos</w:t>
            </w:r>
          </w:p>
        </w:tc>
        <w:tc>
          <w:tcPr>
            <w:tcW w:w="1701" w:type="dxa"/>
            <w:tcBorders>
              <w:top w:val="nil"/>
              <w:left w:val="nil"/>
              <w:bottom w:val="single" w:sz="8" w:space="0" w:color="auto"/>
              <w:right w:val="single" w:sz="4" w:space="0" w:color="auto"/>
            </w:tcBorders>
            <w:shd w:val="clear" w:color="auto" w:fill="auto"/>
            <w:vAlign w:val="center"/>
            <w:hideMark/>
          </w:tcPr>
          <w:p w:rsidR="0076629D" w:rsidRPr="004826DC" w:rsidRDefault="0076629D" w:rsidP="0076629D">
            <w:pPr>
              <w:ind w:left="72" w:hanging="72"/>
              <w:rPr>
                <w:rFonts w:ascii="Calibri" w:hAnsi="Calibri"/>
              </w:rPr>
            </w:pPr>
            <w:r w:rsidRPr="004826DC">
              <w:rPr>
                <w:rFonts w:ascii="Calibri" w:hAnsi="Calibri"/>
              </w:rPr>
              <w:t xml:space="preserve">- Mais de um usuário, até uma secretaria </w:t>
            </w:r>
          </w:p>
        </w:tc>
        <w:tc>
          <w:tcPr>
            <w:tcW w:w="1276" w:type="dxa"/>
            <w:tcBorders>
              <w:top w:val="nil"/>
              <w:left w:val="nil"/>
              <w:bottom w:val="single" w:sz="8" w:space="0" w:color="auto"/>
              <w:right w:val="single" w:sz="8" w:space="0" w:color="auto"/>
            </w:tcBorders>
            <w:shd w:val="clear" w:color="auto" w:fill="auto"/>
            <w:vAlign w:val="center"/>
            <w:hideMark/>
          </w:tcPr>
          <w:p w:rsidR="0076629D" w:rsidRPr="004826DC" w:rsidRDefault="0076629D" w:rsidP="0076629D">
            <w:pPr>
              <w:rPr>
                <w:rFonts w:ascii="Calibri" w:hAnsi="Calibri"/>
              </w:rPr>
            </w:pPr>
            <w:r w:rsidRPr="004826DC">
              <w:rPr>
                <w:rFonts w:ascii="Calibri" w:hAnsi="Calibri"/>
              </w:rPr>
              <w:t>- Único usuário</w:t>
            </w:r>
          </w:p>
        </w:tc>
      </w:tr>
    </w:tbl>
    <w:p w:rsidR="0076629D" w:rsidRPr="004826DC" w:rsidRDefault="0076629D" w:rsidP="0076629D">
      <w:pPr>
        <w:pStyle w:val="NormalWeb"/>
        <w:spacing w:before="120" w:beforeAutospacing="0"/>
        <w:jc w:val="center"/>
        <w:rPr>
          <w:rFonts w:ascii="Calibri" w:hAnsi="Calibri"/>
          <w:i/>
          <w:iCs/>
        </w:rPr>
      </w:pPr>
      <w:r w:rsidRPr="004826DC">
        <w:rPr>
          <w:rFonts w:ascii="Calibri" w:hAnsi="Calibri"/>
          <w:i/>
          <w:iCs/>
        </w:rPr>
        <w:t>Tabela II - Fator de impacto usuários afetados</w:t>
      </w:r>
    </w:p>
    <w:tbl>
      <w:tblPr>
        <w:tblW w:w="9356" w:type="dxa"/>
        <w:tblInd w:w="70" w:type="dxa"/>
        <w:tblCellMar>
          <w:top w:w="150" w:type="dxa"/>
          <w:left w:w="70" w:type="dxa"/>
          <w:bottom w:w="150" w:type="dxa"/>
          <w:right w:w="70" w:type="dxa"/>
        </w:tblCellMar>
        <w:tblLook w:val="04A0" w:firstRow="1" w:lastRow="0" w:firstColumn="1" w:lastColumn="0" w:noHBand="0" w:noVBand="1"/>
      </w:tblPr>
      <w:tblGrid>
        <w:gridCol w:w="1134"/>
        <w:gridCol w:w="2694"/>
        <w:gridCol w:w="2551"/>
        <w:gridCol w:w="1701"/>
        <w:gridCol w:w="1276"/>
      </w:tblGrid>
      <w:tr w:rsidR="0076629D" w:rsidRPr="004826DC" w:rsidTr="0076629D">
        <w:trPr>
          <w:trHeight w:val="315"/>
        </w:trPr>
        <w:tc>
          <w:tcPr>
            <w:tcW w:w="1134" w:type="dxa"/>
            <w:tcBorders>
              <w:top w:val="nil"/>
              <w:left w:val="nil"/>
              <w:bottom w:val="nil"/>
              <w:right w:val="nil"/>
            </w:tcBorders>
            <w:shd w:val="clear" w:color="auto" w:fill="auto"/>
            <w:vAlign w:val="center"/>
            <w:hideMark/>
          </w:tcPr>
          <w:p w:rsidR="0076629D" w:rsidRPr="004826DC" w:rsidRDefault="0076629D" w:rsidP="0076629D">
            <w:pPr>
              <w:jc w:val="right"/>
              <w:rPr>
                <w:rFonts w:ascii="Calibri" w:hAnsi="Calibri"/>
              </w:rPr>
            </w:pPr>
          </w:p>
        </w:tc>
        <w:tc>
          <w:tcPr>
            <w:tcW w:w="2694" w:type="dxa"/>
            <w:tcBorders>
              <w:top w:val="single" w:sz="8" w:space="0" w:color="auto"/>
              <w:left w:val="single" w:sz="8" w:space="0" w:color="auto"/>
              <w:bottom w:val="single" w:sz="8" w:space="0" w:color="auto"/>
              <w:right w:val="single" w:sz="4" w:space="0" w:color="auto"/>
            </w:tcBorders>
            <w:shd w:val="clear" w:color="000000" w:fill="D8D8D8"/>
            <w:vAlign w:val="center"/>
            <w:hideMark/>
          </w:tcPr>
          <w:p w:rsidR="0076629D" w:rsidRPr="004826DC" w:rsidRDefault="0076629D" w:rsidP="0076629D">
            <w:pPr>
              <w:jc w:val="center"/>
              <w:rPr>
                <w:rFonts w:ascii="Calibri" w:hAnsi="Calibri"/>
                <w:b/>
                <w:bCs/>
              </w:rPr>
            </w:pPr>
            <w:r w:rsidRPr="004826DC">
              <w:rPr>
                <w:rFonts w:ascii="Calibri" w:hAnsi="Calibri"/>
                <w:b/>
                <w:bCs/>
              </w:rPr>
              <w:t xml:space="preserve">4 pontos </w:t>
            </w:r>
          </w:p>
        </w:tc>
        <w:tc>
          <w:tcPr>
            <w:tcW w:w="2551" w:type="dxa"/>
            <w:tcBorders>
              <w:top w:val="single" w:sz="8" w:space="0" w:color="auto"/>
              <w:left w:val="nil"/>
              <w:bottom w:val="single" w:sz="8" w:space="0" w:color="auto"/>
              <w:right w:val="single" w:sz="4" w:space="0" w:color="auto"/>
            </w:tcBorders>
            <w:shd w:val="clear" w:color="000000" w:fill="D8D8D8"/>
            <w:vAlign w:val="center"/>
            <w:hideMark/>
          </w:tcPr>
          <w:p w:rsidR="0076629D" w:rsidRPr="004826DC" w:rsidRDefault="0076629D" w:rsidP="0076629D">
            <w:pPr>
              <w:jc w:val="center"/>
              <w:rPr>
                <w:rFonts w:ascii="Calibri" w:hAnsi="Calibri"/>
                <w:b/>
                <w:bCs/>
              </w:rPr>
            </w:pPr>
            <w:r w:rsidRPr="004826DC">
              <w:rPr>
                <w:rFonts w:ascii="Calibri" w:hAnsi="Calibri"/>
                <w:b/>
                <w:bCs/>
              </w:rPr>
              <w:t xml:space="preserve">3 pontos </w:t>
            </w:r>
          </w:p>
        </w:tc>
        <w:tc>
          <w:tcPr>
            <w:tcW w:w="1701" w:type="dxa"/>
            <w:tcBorders>
              <w:top w:val="single" w:sz="8" w:space="0" w:color="auto"/>
              <w:left w:val="nil"/>
              <w:bottom w:val="single" w:sz="8" w:space="0" w:color="auto"/>
              <w:right w:val="single" w:sz="4" w:space="0" w:color="auto"/>
            </w:tcBorders>
            <w:shd w:val="clear" w:color="000000" w:fill="D8D8D8"/>
            <w:vAlign w:val="center"/>
            <w:hideMark/>
          </w:tcPr>
          <w:p w:rsidR="0076629D" w:rsidRPr="004826DC" w:rsidRDefault="0076629D" w:rsidP="0076629D">
            <w:pPr>
              <w:jc w:val="center"/>
              <w:rPr>
                <w:rFonts w:ascii="Calibri" w:hAnsi="Calibri"/>
                <w:b/>
                <w:bCs/>
              </w:rPr>
            </w:pPr>
            <w:r w:rsidRPr="004826DC">
              <w:rPr>
                <w:rFonts w:ascii="Calibri" w:hAnsi="Calibri"/>
                <w:b/>
                <w:bCs/>
              </w:rPr>
              <w:t xml:space="preserve">2 pontos </w:t>
            </w:r>
          </w:p>
        </w:tc>
        <w:tc>
          <w:tcPr>
            <w:tcW w:w="1276" w:type="dxa"/>
            <w:tcBorders>
              <w:top w:val="single" w:sz="8" w:space="0" w:color="auto"/>
              <w:left w:val="nil"/>
              <w:bottom w:val="single" w:sz="8" w:space="0" w:color="auto"/>
              <w:right w:val="single" w:sz="8" w:space="0" w:color="auto"/>
            </w:tcBorders>
            <w:shd w:val="clear" w:color="000000" w:fill="D8D8D8"/>
            <w:vAlign w:val="center"/>
            <w:hideMark/>
          </w:tcPr>
          <w:p w:rsidR="0076629D" w:rsidRPr="004826DC" w:rsidRDefault="0076629D" w:rsidP="0076629D">
            <w:pPr>
              <w:jc w:val="center"/>
              <w:rPr>
                <w:rFonts w:ascii="Calibri" w:hAnsi="Calibri"/>
                <w:b/>
                <w:bCs/>
              </w:rPr>
            </w:pPr>
            <w:r w:rsidRPr="004826DC">
              <w:rPr>
                <w:rFonts w:ascii="Calibri" w:hAnsi="Calibri"/>
                <w:b/>
                <w:bCs/>
              </w:rPr>
              <w:t xml:space="preserve">1 ponto </w:t>
            </w:r>
          </w:p>
        </w:tc>
      </w:tr>
      <w:tr w:rsidR="0076629D" w:rsidRPr="004826DC" w:rsidTr="0076629D">
        <w:trPr>
          <w:trHeight w:val="4515"/>
        </w:trPr>
        <w:tc>
          <w:tcPr>
            <w:tcW w:w="1134" w:type="dxa"/>
            <w:tcBorders>
              <w:top w:val="single" w:sz="8" w:space="0" w:color="auto"/>
              <w:left w:val="single" w:sz="8" w:space="0" w:color="auto"/>
              <w:bottom w:val="single" w:sz="8" w:space="0" w:color="auto"/>
              <w:right w:val="single" w:sz="8" w:space="0" w:color="auto"/>
            </w:tcBorders>
            <w:shd w:val="clear" w:color="000000" w:fill="D8D8D8"/>
            <w:vAlign w:val="center"/>
            <w:hideMark/>
          </w:tcPr>
          <w:p w:rsidR="0076629D" w:rsidRPr="004826DC" w:rsidRDefault="0076629D" w:rsidP="0076629D">
            <w:pPr>
              <w:rPr>
                <w:rFonts w:ascii="Calibri" w:hAnsi="Calibri"/>
                <w:b/>
                <w:bCs/>
              </w:rPr>
            </w:pPr>
            <w:r w:rsidRPr="004826DC">
              <w:rPr>
                <w:rFonts w:ascii="Calibri" w:hAnsi="Calibri"/>
                <w:b/>
                <w:bCs/>
              </w:rPr>
              <w:t xml:space="preserve">Serviços envolvidos </w:t>
            </w:r>
          </w:p>
        </w:tc>
        <w:tc>
          <w:tcPr>
            <w:tcW w:w="2694" w:type="dxa"/>
            <w:tcBorders>
              <w:top w:val="nil"/>
              <w:left w:val="nil"/>
              <w:bottom w:val="single" w:sz="8" w:space="0" w:color="auto"/>
              <w:right w:val="single" w:sz="4" w:space="0" w:color="auto"/>
            </w:tcBorders>
            <w:shd w:val="clear" w:color="auto" w:fill="auto"/>
            <w:vAlign w:val="center"/>
            <w:hideMark/>
          </w:tcPr>
          <w:p w:rsidR="0076629D" w:rsidRPr="004826DC" w:rsidRDefault="0076629D" w:rsidP="0076629D">
            <w:pPr>
              <w:rPr>
                <w:rFonts w:ascii="Calibri" w:hAnsi="Calibri"/>
              </w:rPr>
            </w:pPr>
            <w:r w:rsidRPr="004826DC">
              <w:rPr>
                <w:rFonts w:ascii="Calibri" w:hAnsi="Calibri"/>
              </w:rPr>
              <w:t xml:space="preserve">- e-TCU </w:t>
            </w:r>
            <w:r w:rsidRPr="004826DC">
              <w:rPr>
                <w:rFonts w:ascii="Calibri" w:hAnsi="Calibri"/>
              </w:rPr>
              <w:br/>
              <w:t xml:space="preserve">- Folha de pagamento, entre os dias 1º e 16 do mês </w:t>
            </w:r>
            <w:r w:rsidRPr="004826DC">
              <w:rPr>
                <w:rFonts w:ascii="Calibri" w:hAnsi="Calibri"/>
              </w:rPr>
              <w:br/>
              <w:t xml:space="preserve">- Frequência, entre os dias 1º e 16 do mês </w:t>
            </w:r>
            <w:r w:rsidRPr="004826DC">
              <w:rPr>
                <w:rFonts w:ascii="Calibri" w:hAnsi="Calibri"/>
              </w:rPr>
              <w:br/>
              <w:t xml:space="preserve">- GED </w:t>
            </w:r>
            <w:r w:rsidRPr="004826DC">
              <w:rPr>
                <w:rFonts w:ascii="Calibri" w:hAnsi="Calibri"/>
              </w:rPr>
              <w:br/>
              <w:t xml:space="preserve">- Mesa de trabalho </w:t>
            </w:r>
            <w:r w:rsidRPr="004826DC">
              <w:rPr>
                <w:rFonts w:ascii="Calibri" w:hAnsi="Calibri"/>
              </w:rPr>
              <w:br/>
              <w:t xml:space="preserve">- Portal TCU </w:t>
            </w:r>
            <w:r w:rsidRPr="004826DC">
              <w:rPr>
                <w:rFonts w:ascii="Calibri" w:hAnsi="Calibri"/>
              </w:rPr>
              <w:br/>
              <w:t xml:space="preserve">- Sagas nas terças e quartas </w:t>
            </w:r>
            <w:r w:rsidRPr="004826DC">
              <w:rPr>
                <w:rFonts w:ascii="Calibri" w:hAnsi="Calibri"/>
              </w:rPr>
              <w:br/>
              <w:t xml:space="preserve">- Servidor de aplicação </w:t>
            </w:r>
            <w:r w:rsidRPr="004826DC">
              <w:rPr>
                <w:rFonts w:ascii="Calibri" w:hAnsi="Calibri"/>
              </w:rPr>
              <w:br/>
              <w:t xml:space="preserve">- Sinergia nos períodos 1º a 15 de maio, 1º a 15 de setembro e 15 a 31 de janeiro </w:t>
            </w:r>
            <w:r w:rsidRPr="004826DC">
              <w:rPr>
                <w:rFonts w:ascii="Calibri" w:hAnsi="Calibri"/>
              </w:rPr>
              <w:br/>
              <w:t xml:space="preserve">- Sisdoc nas terças e quartas </w:t>
            </w:r>
          </w:p>
        </w:tc>
        <w:tc>
          <w:tcPr>
            <w:tcW w:w="2551" w:type="dxa"/>
            <w:tcBorders>
              <w:top w:val="nil"/>
              <w:left w:val="nil"/>
              <w:bottom w:val="single" w:sz="8" w:space="0" w:color="auto"/>
              <w:right w:val="single" w:sz="4" w:space="0" w:color="auto"/>
            </w:tcBorders>
            <w:shd w:val="clear" w:color="auto" w:fill="auto"/>
            <w:vAlign w:val="center"/>
            <w:hideMark/>
          </w:tcPr>
          <w:p w:rsidR="0076629D" w:rsidRPr="004826DC" w:rsidRDefault="0076629D" w:rsidP="0076629D">
            <w:pPr>
              <w:rPr>
                <w:rFonts w:ascii="Calibri" w:hAnsi="Calibri"/>
              </w:rPr>
            </w:pPr>
            <w:r w:rsidRPr="004826DC">
              <w:rPr>
                <w:rFonts w:ascii="Calibri" w:hAnsi="Calibri"/>
              </w:rPr>
              <w:t xml:space="preserve">- Fiscalis </w:t>
            </w:r>
            <w:r w:rsidRPr="004826DC">
              <w:rPr>
                <w:rFonts w:ascii="Calibri" w:hAnsi="Calibri"/>
              </w:rPr>
              <w:br/>
              <w:t xml:space="preserve">- IE - Instrução Eletrônica </w:t>
            </w:r>
            <w:r w:rsidRPr="004826DC">
              <w:rPr>
                <w:rFonts w:ascii="Calibri" w:hAnsi="Calibri"/>
              </w:rPr>
              <w:br/>
              <w:t xml:space="preserve">- Juris </w:t>
            </w:r>
            <w:r w:rsidRPr="004826DC">
              <w:rPr>
                <w:rFonts w:ascii="Calibri" w:hAnsi="Calibri"/>
              </w:rPr>
              <w:br/>
              <w:t xml:space="preserve">- Radar </w:t>
            </w:r>
            <w:r w:rsidRPr="004826DC">
              <w:rPr>
                <w:rFonts w:ascii="Calibri" w:hAnsi="Calibri"/>
              </w:rPr>
              <w:br/>
              <w:t xml:space="preserve">- Sagas nas segundas, quintas e sextas </w:t>
            </w:r>
            <w:r w:rsidRPr="004826DC">
              <w:rPr>
                <w:rFonts w:ascii="Calibri" w:hAnsi="Calibri"/>
              </w:rPr>
              <w:br/>
              <w:t xml:space="preserve">- Patrimônio nos meses de outubro a janeiro </w:t>
            </w:r>
            <w:r w:rsidRPr="004826DC">
              <w:rPr>
                <w:rFonts w:ascii="Calibri" w:hAnsi="Calibri"/>
              </w:rPr>
              <w:br/>
              <w:t xml:space="preserve">- Pautas </w:t>
            </w:r>
            <w:r w:rsidRPr="004826DC">
              <w:rPr>
                <w:rFonts w:ascii="Calibri" w:hAnsi="Calibri"/>
              </w:rPr>
              <w:br/>
              <w:t xml:space="preserve">- Processo eletrônico administrativo (Pegasus) </w:t>
            </w:r>
            <w:r w:rsidRPr="004826DC">
              <w:rPr>
                <w:rFonts w:ascii="Calibri" w:hAnsi="Calibri"/>
              </w:rPr>
              <w:br/>
              <w:t xml:space="preserve">- Processus no mês de abril e maio </w:t>
            </w:r>
          </w:p>
        </w:tc>
        <w:tc>
          <w:tcPr>
            <w:tcW w:w="1701" w:type="dxa"/>
            <w:tcBorders>
              <w:top w:val="nil"/>
              <w:left w:val="nil"/>
              <w:bottom w:val="single" w:sz="8" w:space="0" w:color="auto"/>
              <w:right w:val="single" w:sz="4" w:space="0" w:color="auto"/>
            </w:tcBorders>
            <w:shd w:val="clear" w:color="auto" w:fill="auto"/>
            <w:vAlign w:val="center"/>
            <w:hideMark/>
          </w:tcPr>
          <w:p w:rsidR="0076629D" w:rsidRPr="004826DC" w:rsidRDefault="0076629D" w:rsidP="0076629D">
            <w:pPr>
              <w:rPr>
                <w:rFonts w:ascii="Calibri" w:hAnsi="Calibri"/>
              </w:rPr>
            </w:pPr>
            <w:r w:rsidRPr="004826DC">
              <w:rPr>
                <w:rFonts w:ascii="Calibri" w:hAnsi="Calibri"/>
              </w:rPr>
              <w:t>- Outras Aplicações</w:t>
            </w:r>
          </w:p>
        </w:tc>
        <w:tc>
          <w:tcPr>
            <w:tcW w:w="1276" w:type="dxa"/>
            <w:tcBorders>
              <w:top w:val="nil"/>
              <w:left w:val="nil"/>
              <w:bottom w:val="single" w:sz="8" w:space="0" w:color="auto"/>
              <w:right w:val="single" w:sz="8" w:space="0" w:color="auto"/>
            </w:tcBorders>
            <w:shd w:val="clear" w:color="auto" w:fill="auto"/>
            <w:vAlign w:val="center"/>
            <w:hideMark/>
          </w:tcPr>
          <w:p w:rsidR="0076629D" w:rsidRPr="004826DC" w:rsidRDefault="0076629D" w:rsidP="0076629D">
            <w:pPr>
              <w:rPr>
                <w:rFonts w:ascii="Calibri" w:hAnsi="Calibri"/>
              </w:rPr>
            </w:pPr>
            <w:r w:rsidRPr="004826DC">
              <w:rPr>
                <w:rFonts w:ascii="Calibri" w:hAnsi="Calibri"/>
              </w:rPr>
              <w:t>- NA</w:t>
            </w:r>
          </w:p>
        </w:tc>
      </w:tr>
    </w:tbl>
    <w:p w:rsidR="0076629D" w:rsidRPr="004826DC" w:rsidRDefault="0076629D" w:rsidP="0076629D">
      <w:pPr>
        <w:pStyle w:val="NormalWeb"/>
        <w:spacing w:before="120" w:beforeAutospacing="0"/>
        <w:jc w:val="center"/>
        <w:rPr>
          <w:rFonts w:ascii="Calibri" w:hAnsi="Calibri"/>
          <w:i/>
          <w:iCs/>
        </w:rPr>
      </w:pPr>
      <w:r w:rsidRPr="004826DC">
        <w:rPr>
          <w:rFonts w:ascii="Calibri" w:hAnsi="Calibri"/>
          <w:i/>
          <w:iCs/>
        </w:rPr>
        <w:t xml:space="preserve">Tabela III - Serviços envolvidos </w:t>
      </w:r>
    </w:p>
    <w:tbl>
      <w:tblPr>
        <w:tblW w:w="9378" w:type="dxa"/>
        <w:tblInd w:w="48" w:type="dxa"/>
        <w:tblCellMar>
          <w:top w:w="150" w:type="dxa"/>
          <w:left w:w="70" w:type="dxa"/>
          <w:bottom w:w="150" w:type="dxa"/>
          <w:right w:w="70" w:type="dxa"/>
        </w:tblCellMar>
        <w:tblLook w:val="04A0" w:firstRow="1" w:lastRow="0" w:firstColumn="1" w:lastColumn="0" w:noHBand="0" w:noVBand="1"/>
      </w:tblPr>
      <w:tblGrid>
        <w:gridCol w:w="1015"/>
        <w:gridCol w:w="2835"/>
        <w:gridCol w:w="2551"/>
        <w:gridCol w:w="1701"/>
        <w:gridCol w:w="1276"/>
      </w:tblGrid>
      <w:tr w:rsidR="0076629D" w:rsidRPr="004826DC" w:rsidTr="0076629D">
        <w:trPr>
          <w:trHeight w:val="315"/>
        </w:trPr>
        <w:tc>
          <w:tcPr>
            <w:tcW w:w="1015" w:type="dxa"/>
            <w:tcBorders>
              <w:top w:val="nil"/>
              <w:left w:val="nil"/>
              <w:bottom w:val="nil"/>
              <w:right w:val="nil"/>
            </w:tcBorders>
            <w:shd w:val="clear" w:color="auto" w:fill="auto"/>
            <w:vAlign w:val="center"/>
            <w:hideMark/>
          </w:tcPr>
          <w:p w:rsidR="0076629D" w:rsidRPr="004826DC" w:rsidRDefault="0076629D" w:rsidP="0076629D">
            <w:pPr>
              <w:jc w:val="right"/>
              <w:rPr>
                <w:rFonts w:ascii="Calibri" w:hAnsi="Calibri"/>
              </w:rPr>
            </w:pPr>
          </w:p>
        </w:tc>
        <w:tc>
          <w:tcPr>
            <w:tcW w:w="2835" w:type="dxa"/>
            <w:tcBorders>
              <w:top w:val="single" w:sz="8" w:space="0" w:color="auto"/>
              <w:left w:val="single" w:sz="8" w:space="0" w:color="auto"/>
              <w:bottom w:val="single" w:sz="8" w:space="0" w:color="auto"/>
              <w:right w:val="single" w:sz="4" w:space="0" w:color="auto"/>
            </w:tcBorders>
            <w:shd w:val="clear" w:color="000000" w:fill="D8D8D8"/>
            <w:vAlign w:val="center"/>
            <w:hideMark/>
          </w:tcPr>
          <w:p w:rsidR="0076629D" w:rsidRPr="004826DC" w:rsidRDefault="0076629D" w:rsidP="0076629D">
            <w:pPr>
              <w:jc w:val="center"/>
              <w:rPr>
                <w:rFonts w:ascii="Calibri" w:hAnsi="Calibri"/>
                <w:b/>
                <w:bCs/>
              </w:rPr>
            </w:pPr>
            <w:r w:rsidRPr="004826DC">
              <w:rPr>
                <w:rFonts w:ascii="Calibri" w:hAnsi="Calibri"/>
                <w:b/>
                <w:bCs/>
              </w:rPr>
              <w:t xml:space="preserve">4 pontos </w:t>
            </w:r>
          </w:p>
        </w:tc>
        <w:tc>
          <w:tcPr>
            <w:tcW w:w="2551" w:type="dxa"/>
            <w:tcBorders>
              <w:top w:val="single" w:sz="8" w:space="0" w:color="auto"/>
              <w:left w:val="nil"/>
              <w:bottom w:val="single" w:sz="8" w:space="0" w:color="auto"/>
              <w:right w:val="single" w:sz="4" w:space="0" w:color="auto"/>
            </w:tcBorders>
            <w:shd w:val="clear" w:color="000000" w:fill="D8D8D8"/>
            <w:vAlign w:val="center"/>
            <w:hideMark/>
          </w:tcPr>
          <w:p w:rsidR="0076629D" w:rsidRPr="004826DC" w:rsidRDefault="0076629D" w:rsidP="0076629D">
            <w:pPr>
              <w:jc w:val="center"/>
              <w:rPr>
                <w:rFonts w:ascii="Calibri" w:hAnsi="Calibri"/>
                <w:b/>
                <w:bCs/>
              </w:rPr>
            </w:pPr>
            <w:r w:rsidRPr="004826DC">
              <w:rPr>
                <w:rFonts w:ascii="Calibri" w:hAnsi="Calibri"/>
                <w:b/>
                <w:bCs/>
              </w:rPr>
              <w:t xml:space="preserve">3 pontos </w:t>
            </w:r>
          </w:p>
        </w:tc>
        <w:tc>
          <w:tcPr>
            <w:tcW w:w="1701" w:type="dxa"/>
            <w:tcBorders>
              <w:top w:val="single" w:sz="8" w:space="0" w:color="auto"/>
              <w:left w:val="nil"/>
              <w:bottom w:val="single" w:sz="8" w:space="0" w:color="auto"/>
              <w:right w:val="single" w:sz="4" w:space="0" w:color="auto"/>
            </w:tcBorders>
            <w:shd w:val="clear" w:color="000000" w:fill="D8D8D8"/>
            <w:vAlign w:val="center"/>
            <w:hideMark/>
          </w:tcPr>
          <w:p w:rsidR="0076629D" w:rsidRPr="004826DC" w:rsidRDefault="0076629D" w:rsidP="0076629D">
            <w:pPr>
              <w:jc w:val="center"/>
              <w:rPr>
                <w:rFonts w:ascii="Calibri" w:hAnsi="Calibri"/>
                <w:b/>
                <w:bCs/>
              </w:rPr>
            </w:pPr>
            <w:r w:rsidRPr="004826DC">
              <w:rPr>
                <w:rFonts w:ascii="Calibri" w:hAnsi="Calibri"/>
                <w:b/>
                <w:bCs/>
              </w:rPr>
              <w:t xml:space="preserve">2 pontos </w:t>
            </w:r>
          </w:p>
        </w:tc>
        <w:tc>
          <w:tcPr>
            <w:tcW w:w="1276" w:type="dxa"/>
            <w:tcBorders>
              <w:top w:val="single" w:sz="8" w:space="0" w:color="auto"/>
              <w:left w:val="nil"/>
              <w:bottom w:val="single" w:sz="8" w:space="0" w:color="auto"/>
              <w:right w:val="single" w:sz="8" w:space="0" w:color="auto"/>
            </w:tcBorders>
            <w:shd w:val="clear" w:color="000000" w:fill="D8D8D8"/>
            <w:vAlign w:val="center"/>
            <w:hideMark/>
          </w:tcPr>
          <w:p w:rsidR="0076629D" w:rsidRPr="004826DC" w:rsidRDefault="0076629D" w:rsidP="0076629D">
            <w:pPr>
              <w:jc w:val="center"/>
              <w:rPr>
                <w:rFonts w:ascii="Calibri" w:hAnsi="Calibri"/>
                <w:b/>
                <w:bCs/>
              </w:rPr>
            </w:pPr>
            <w:r w:rsidRPr="004826DC">
              <w:rPr>
                <w:rFonts w:ascii="Calibri" w:hAnsi="Calibri"/>
                <w:b/>
                <w:bCs/>
              </w:rPr>
              <w:t xml:space="preserve">1 ponto </w:t>
            </w:r>
          </w:p>
        </w:tc>
      </w:tr>
      <w:tr w:rsidR="0076629D" w:rsidRPr="004826DC" w:rsidTr="0076629D">
        <w:trPr>
          <w:trHeight w:val="2415"/>
        </w:trPr>
        <w:tc>
          <w:tcPr>
            <w:tcW w:w="1015" w:type="dxa"/>
            <w:tcBorders>
              <w:top w:val="single" w:sz="8" w:space="0" w:color="auto"/>
              <w:left w:val="single" w:sz="8" w:space="0" w:color="auto"/>
              <w:bottom w:val="single" w:sz="8" w:space="0" w:color="auto"/>
              <w:right w:val="single" w:sz="8" w:space="0" w:color="auto"/>
            </w:tcBorders>
            <w:shd w:val="clear" w:color="000000" w:fill="D8D8D8"/>
            <w:vAlign w:val="center"/>
            <w:hideMark/>
          </w:tcPr>
          <w:p w:rsidR="0076629D" w:rsidRPr="004826DC" w:rsidRDefault="0076629D" w:rsidP="0076629D">
            <w:pPr>
              <w:rPr>
                <w:rFonts w:ascii="Calibri" w:hAnsi="Calibri"/>
                <w:b/>
                <w:bCs/>
              </w:rPr>
            </w:pPr>
            <w:r w:rsidRPr="004826DC">
              <w:rPr>
                <w:rFonts w:ascii="Calibri" w:hAnsi="Calibri"/>
                <w:b/>
                <w:bCs/>
              </w:rPr>
              <w:t xml:space="preserve">Urgência </w:t>
            </w:r>
          </w:p>
        </w:tc>
        <w:tc>
          <w:tcPr>
            <w:tcW w:w="2835" w:type="dxa"/>
            <w:tcBorders>
              <w:top w:val="nil"/>
              <w:left w:val="nil"/>
              <w:bottom w:val="single" w:sz="8" w:space="0" w:color="auto"/>
              <w:right w:val="single" w:sz="4" w:space="0" w:color="auto"/>
            </w:tcBorders>
            <w:shd w:val="clear" w:color="auto" w:fill="auto"/>
            <w:vAlign w:val="center"/>
            <w:hideMark/>
          </w:tcPr>
          <w:p w:rsidR="0076629D" w:rsidRPr="004826DC" w:rsidRDefault="0076629D" w:rsidP="0076629D">
            <w:pPr>
              <w:rPr>
                <w:rFonts w:ascii="Calibri" w:hAnsi="Calibri"/>
              </w:rPr>
            </w:pPr>
            <w:r w:rsidRPr="004826DC">
              <w:rPr>
                <w:rFonts w:ascii="Calibri" w:hAnsi="Calibri"/>
              </w:rPr>
              <w:t xml:space="preserve">A atividade do solicitante não pode ser interrompida e é preciso uma ação imediata para resolver o problema. </w:t>
            </w:r>
          </w:p>
        </w:tc>
        <w:tc>
          <w:tcPr>
            <w:tcW w:w="2551" w:type="dxa"/>
            <w:tcBorders>
              <w:top w:val="nil"/>
              <w:left w:val="nil"/>
              <w:bottom w:val="single" w:sz="8" w:space="0" w:color="auto"/>
              <w:right w:val="single" w:sz="4" w:space="0" w:color="auto"/>
            </w:tcBorders>
            <w:shd w:val="clear" w:color="auto" w:fill="auto"/>
            <w:vAlign w:val="center"/>
            <w:hideMark/>
          </w:tcPr>
          <w:p w:rsidR="0076629D" w:rsidRPr="004826DC" w:rsidRDefault="0076629D" w:rsidP="0076629D">
            <w:pPr>
              <w:rPr>
                <w:rFonts w:ascii="Calibri" w:hAnsi="Calibri"/>
              </w:rPr>
            </w:pPr>
            <w:r w:rsidRPr="004826DC">
              <w:rPr>
                <w:rFonts w:ascii="Calibri" w:hAnsi="Calibri"/>
              </w:rPr>
              <w:t xml:space="preserve">A atividade do solicitante está programada para ocorrer em breve, mas há tempo para resposta sem impacto à atividade. </w:t>
            </w:r>
          </w:p>
        </w:tc>
        <w:tc>
          <w:tcPr>
            <w:tcW w:w="1701" w:type="dxa"/>
            <w:tcBorders>
              <w:top w:val="nil"/>
              <w:left w:val="nil"/>
              <w:bottom w:val="single" w:sz="8" w:space="0" w:color="auto"/>
              <w:right w:val="single" w:sz="4" w:space="0" w:color="auto"/>
            </w:tcBorders>
            <w:shd w:val="clear" w:color="auto" w:fill="auto"/>
            <w:vAlign w:val="center"/>
            <w:hideMark/>
          </w:tcPr>
          <w:p w:rsidR="0076629D" w:rsidRPr="004826DC" w:rsidRDefault="0076629D" w:rsidP="0076629D">
            <w:pPr>
              <w:rPr>
                <w:rFonts w:ascii="Calibri" w:hAnsi="Calibri"/>
              </w:rPr>
            </w:pPr>
            <w:r w:rsidRPr="004826DC">
              <w:rPr>
                <w:rFonts w:ascii="Calibri" w:hAnsi="Calibri"/>
              </w:rPr>
              <w:t xml:space="preserve">A atividade do solicitante pode ser interrompida ou está programada para o futuro, sendo possível agendar a resposta ao incidente sem causar queda de produtividade ou prejuízo. </w:t>
            </w:r>
          </w:p>
        </w:tc>
        <w:tc>
          <w:tcPr>
            <w:tcW w:w="1276" w:type="dxa"/>
            <w:tcBorders>
              <w:top w:val="nil"/>
              <w:left w:val="nil"/>
              <w:bottom w:val="single" w:sz="8" w:space="0" w:color="auto"/>
              <w:right w:val="single" w:sz="8" w:space="0" w:color="auto"/>
            </w:tcBorders>
            <w:shd w:val="clear" w:color="auto" w:fill="auto"/>
            <w:vAlign w:val="center"/>
            <w:hideMark/>
          </w:tcPr>
          <w:p w:rsidR="0076629D" w:rsidRPr="004826DC" w:rsidRDefault="0076629D" w:rsidP="0076629D">
            <w:pPr>
              <w:rPr>
                <w:rFonts w:ascii="Calibri" w:hAnsi="Calibri"/>
              </w:rPr>
            </w:pPr>
            <w:r w:rsidRPr="004826DC">
              <w:rPr>
                <w:rFonts w:ascii="Calibri" w:hAnsi="Calibri"/>
              </w:rPr>
              <w:t xml:space="preserve">O trabalho do solicitante pode continuar sem perdas até resposta ao incidente. </w:t>
            </w:r>
          </w:p>
        </w:tc>
      </w:tr>
    </w:tbl>
    <w:p w:rsidR="0076629D" w:rsidRPr="004826DC" w:rsidRDefault="0076629D" w:rsidP="0076629D">
      <w:pPr>
        <w:pStyle w:val="NormalWeb"/>
        <w:spacing w:before="120" w:beforeAutospacing="0"/>
        <w:jc w:val="center"/>
        <w:rPr>
          <w:rFonts w:ascii="Calibri" w:hAnsi="Calibri"/>
          <w:i/>
          <w:iCs/>
        </w:rPr>
      </w:pPr>
      <w:r w:rsidRPr="004826DC">
        <w:rPr>
          <w:rFonts w:ascii="Calibri" w:hAnsi="Calibri"/>
          <w:i/>
          <w:iCs/>
        </w:rPr>
        <w:t xml:space="preserve">Tabela IV - Urgência </w:t>
      </w:r>
    </w:p>
    <w:p w:rsidR="0076629D" w:rsidRPr="004826DC" w:rsidRDefault="0076629D" w:rsidP="0076629D">
      <w:pPr>
        <w:rPr>
          <w:rFonts w:ascii="Calibri" w:hAnsi="Calibri"/>
          <w:b/>
          <w:sz w:val="24"/>
          <w:szCs w:val="24"/>
        </w:rPr>
      </w:pPr>
    </w:p>
    <w:p w:rsidR="0076629D" w:rsidRPr="004826DC" w:rsidRDefault="0076629D" w:rsidP="0076629D">
      <w:pPr>
        <w:rPr>
          <w:rFonts w:ascii="Calibri" w:hAnsi="Calibri"/>
          <w:b/>
          <w:sz w:val="24"/>
          <w:szCs w:val="24"/>
        </w:rPr>
        <w:sectPr w:rsidR="0076629D" w:rsidRPr="004826DC" w:rsidSect="0076629D">
          <w:headerReference w:type="default" r:id="rId159"/>
          <w:footerReference w:type="default" r:id="rId160"/>
          <w:pgSz w:w="11906" w:h="16838" w:code="9"/>
          <w:pgMar w:top="1134" w:right="1134" w:bottom="1134" w:left="1418" w:header="284" w:footer="0" w:gutter="0"/>
          <w:cols w:space="708"/>
          <w:docGrid w:linePitch="360"/>
        </w:sectPr>
      </w:pPr>
    </w:p>
    <w:p w:rsidR="0076629D" w:rsidRPr="004826DC" w:rsidRDefault="0076629D" w:rsidP="0076629D">
      <w:pPr>
        <w:jc w:val="center"/>
        <w:rPr>
          <w:rFonts w:ascii="Calibri" w:hAnsi="Calibri"/>
          <w:b/>
          <w:sz w:val="32"/>
          <w:szCs w:val="32"/>
        </w:rPr>
      </w:pPr>
    </w:p>
    <w:p w:rsidR="0076629D" w:rsidRPr="004826DC" w:rsidRDefault="0076629D" w:rsidP="0076629D">
      <w:pPr>
        <w:jc w:val="center"/>
        <w:rPr>
          <w:rFonts w:ascii="Calibri" w:hAnsi="Calibri"/>
          <w:b/>
          <w:sz w:val="24"/>
          <w:szCs w:val="24"/>
        </w:rPr>
      </w:pPr>
      <w:r w:rsidRPr="004826DC">
        <w:rPr>
          <w:rFonts w:ascii="Calibri" w:hAnsi="Calibri"/>
          <w:b/>
          <w:sz w:val="24"/>
          <w:szCs w:val="24"/>
        </w:rPr>
        <w:t>ANEXO XV</w:t>
      </w:r>
      <w:r w:rsidR="007E26AD" w:rsidRPr="004826DC">
        <w:rPr>
          <w:rFonts w:ascii="Calibri" w:hAnsi="Calibri"/>
          <w:b/>
          <w:sz w:val="24"/>
          <w:szCs w:val="24"/>
        </w:rPr>
        <w:t xml:space="preserve">- </w:t>
      </w:r>
      <w:r w:rsidR="004B4598" w:rsidRPr="004826DC">
        <w:rPr>
          <w:rFonts w:ascii="Calibri" w:hAnsi="Calibri"/>
          <w:b/>
          <w:sz w:val="24"/>
          <w:szCs w:val="24"/>
        </w:rPr>
        <w:t>MODELO DE PROPOSTA DE PREÇOS</w:t>
      </w:r>
    </w:p>
    <w:p w:rsidR="0076629D" w:rsidRPr="004826DC" w:rsidRDefault="0076629D" w:rsidP="0076629D">
      <w:pPr>
        <w:autoSpaceDE w:val="0"/>
        <w:autoSpaceDN w:val="0"/>
        <w:adjustRightInd w:val="0"/>
        <w:rPr>
          <w:rFonts w:ascii="Calibri" w:hAnsi="Calibri" w:cs="Calibri"/>
          <w:sz w:val="23"/>
          <w:szCs w:val="23"/>
        </w:rPr>
      </w:pPr>
    </w:p>
    <w:p w:rsidR="0076629D" w:rsidRPr="004826DC" w:rsidRDefault="0076629D" w:rsidP="0076629D">
      <w:pPr>
        <w:autoSpaceDE w:val="0"/>
        <w:autoSpaceDN w:val="0"/>
        <w:adjustRightInd w:val="0"/>
        <w:rPr>
          <w:rFonts w:ascii="Calibri" w:hAnsi="Calibri" w:cs="Calibri"/>
          <w:sz w:val="23"/>
          <w:szCs w:val="23"/>
        </w:rPr>
      </w:pPr>
    </w:p>
    <w:p w:rsidR="0076629D" w:rsidRPr="004826DC" w:rsidRDefault="0076629D" w:rsidP="0076629D">
      <w:pPr>
        <w:autoSpaceDE w:val="0"/>
        <w:autoSpaceDN w:val="0"/>
        <w:adjustRightInd w:val="0"/>
        <w:rPr>
          <w:rFonts w:ascii="Calibri" w:hAnsi="Calibri" w:cs="Calibri"/>
          <w:sz w:val="23"/>
          <w:szCs w:val="23"/>
        </w:rPr>
      </w:pPr>
      <w:r w:rsidRPr="004826DC">
        <w:rPr>
          <w:rFonts w:ascii="Calibri" w:hAnsi="Calibri" w:cs="Calibri"/>
          <w:sz w:val="23"/>
          <w:szCs w:val="23"/>
        </w:rPr>
        <w:t xml:space="preserve">Pregão Eletrônico: n.º ______ / 2012 </w:t>
      </w:r>
    </w:p>
    <w:p w:rsidR="0076629D" w:rsidRPr="004826DC" w:rsidRDefault="0076629D" w:rsidP="0076629D">
      <w:pPr>
        <w:autoSpaceDE w:val="0"/>
        <w:autoSpaceDN w:val="0"/>
        <w:adjustRightInd w:val="0"/>
        <w:rPr>
          <w:rFonts w:ascii="Calibri" w:hAnsi="Calibri" w:cs="Calibri"/>
          <w:sz w:val="23"/>
          <w:szCs w:val="23"/>
        </w:rPr>
      </w:pPr>
      <w:r w:rsidRPr="004826DC">
        <w:rPr>
          <w:rFonts w:ascii="Calibri" w:hAnsi="Calibri" w:cs="Calibri"/>
          <w:sz w:val="23"/>
          <w:szCs w:val="23"/>
        </w:rPr>
        <w:t xml:space="preserve">Empresa: ___________________________________________________________________ </w:t>
      </w:r>
    </w:p>
    <w:p w:rsidR="0076629D" w:rsidRPr="004826DC" w:rsidRDefault="0076629D" w:rsidP="0076629D">
      <w:pPr>
        <w:autoSpaceDE w:val="0"/>
        <w:autoSpaceDN w:val="0"/>
        <w:adjustRightInd w:val="0"/>
        <w:rPr>
          <w:rFonts w:ascii="Calibri" w:hAnsi="Calibri" w:cs="Calibri"/>
          <w:sz w:val="23"/>
          <w:szCs w:val="23"/>
        </w:rPr>
      </w:pPr>
      <w:r w:rsidRPr="004826DC">
        <w:rPr>
          <w:rFonts w:ascii="Calibri" w:hAnsi="Calibri" w:cs="Calibri"/>
          <w:sz w:val="23"/>
          <w:szCs w:val="23"/>
        </w:rPr>
        <w:t xml:space="preserve">CNPJ: ______________________________________________________________________ </w:t>
      </w:r>
    </w:p>
    <w:p w:rsidR="0076629D" w:rsidRPr="004826DC" w:rsidRDefault="0076629D" w:rsidP="0076629D">
      <w:pPr>
        <w:autoSpaceDE w:val="0"/>
        <w:autoSpaceDN w:val="0"/>
        <w:adjustRightInd w:val="0"/>
        <w:rPr>
          <w:rFonts w:ascii="Calibri" w:hAnsi="Calibri" w:cs="Calibri"/>
          <w:sz w:val="23"/>
          <w:szCs w:val="23"/>
        </w:rPr>
      </w:pPr>
      <w:r w:rsidRPr="004826DC">
        <w:rPr>
          <w:rFonts w:ascii="Calibri" w:hAnsi="Calibri" w:cs="Calibri"/>
          <w:sz w:val="23"/>
          <w:szCs w:val="23"/>
        </w:rPr>
        <w:t xml:space="preserve">Endereço/Telefone: ___________________________________________________________ </w:t>
      </w:r>
    </w:p>
    <w:p w:rsidR="0076629D" w:rsidRPr="004826DC" w:rsidRDefault="0076629D" w:rsidP="0076629D">
      <w:pPr>
        <w:jc w:val="center"/>
        <w:rPr>
          <w:rFonts w:ascii="Calibri" w:hAnsi="Calibri" w:cs="Calibri"/>
          <w:sz w:val="23"/>
          <w:szCs w:val="23"/>
        </w:rPr>
      </w:pPr>
    </w:p>
    <w:p w:rsidR="0076629D" w:rsidRPr="004826DC" w:rsidRDefault="0076629D" w:rsidP="0076629D">
      <w:pPr>
        <w:jc w:val="center"/>
        <w:rPr>
          <w:rFonts w:ascii="Calibri" w:hAnsi="Calibri" w:cs="Calibri"/>
          <w:sz w:val="23"/>
          <w:szCs w:val="23"/>
        </w:rPr>
      </w:pPr>
    </w:p>
    <w:p w:rsidR="0076629D" w:rsidRPr="004826DC" w:rsidRDefault="0076629D" w:rsidP="0076629D">
      <w:pPr>
        <w:rPr>
          <w:rFonts w:ascii="Calibri" w:hAnsi="Calibri" w:cs="Calibri"/>
          <w:sz w:val="23"/>
          <w:szCs w:val="23"/>
        </w:rPr>
      </w:pPr>
      <w:r w:rsidRPr="004826DC">
        <w:rPr>
          <w:rFonts w:ascii="Calibri" w:hAnsi="Calibri" w:cs="Calibri"/>
          <w:sz w:val="23"/>
          <w:szCs w:val="23"/>
        </w:rPr>
        <w:t>Em atendimento ao Edital do Pregão à epigrafe, apresentamos a seguinte proposta de preços:</w:t>
      </w:r>
    </w:p>
    <w:p w:rsidR="0076629D" w:rsidRPr="004826DC" w:rsidRDefault="0076629D" w:rsidP="0076629D">
      <w:pPr>
        <w:jc w:val="center"/>
        <w:rPr>
          <w:rFonts w:ascii="Calibri" w:hAnsi="Calibri" w:cs="Calibri"/>
          <w:sz w:val="23"/>
          <w:szCs w:val="23"/>
        </w:rPr>
      </w:pPr>
    </w:p>
    <w:p w:rsidR="0076629D" w:rsidRPr="004826DC" w:rsidRDefault="0076629D" w:rsidP="0076629D">
      <w:pPr>
        <w:jc w:val="center"/>
        <w:rPr>
          <w:rFonts w:ascii="Calibri" w:hAnsi="Calibri" w:cs="Calibri"/>
          <w:sz w:val="23"/>
          <w:szCs w:val="23"/>
        </w:rPr>
      </w:pPr>
    </w:p>
    <w:tbl>
      <w:tblPr>
        <w:tblW w:w="9667" w:type="dxa"/>
        <w:tblInd w:w="60" w:type="dxa"/>
        <w:tblLayout w:type="fixed"/>
        <w:tblCellMar>
          <w:left w:w="70" w:type="dxa"/>
          <w:right w:w="70" w:type="dxa"/>
        </w:tblCellMar>
        <w:tblLook w:val="04A0" w:firstRow="1" w:lastRow="0" w:firstColumn="1" w:lastColumn="0" w:noHBand="0" w:noVBand="1"/>
      </w:tblPr>
      <w:tblGrid>
        <w:gridCol w:w="624"/>
        <w:gridCol w:w="3497"/>
        <w:gridCol w:w="851"/>
        <w:gridCol w:w="992"/>
        <w:gridCol w:w="1984"/>
        <w:gridCol w:w="1701"/>
        <w:gridCol w:w="18"/>
      </w:tblGrid>
      <w:tr w:rsidR="0076629D" w:rsidRPr="004826DC" w:rsidTr="0076629D">
        <w:trPr>
          <w:trHeight w:val="315"/>
        </w:trPr>
        <w:tc>
          <w:tcPr>
            <w:tcW w:w="9667" w:type="dxa"/>
            <w:gridSpan w:val="7"/>
            <w:tcBorders>
              <w:top w:val="single" w:sz="8" w:space="0" w:color="auto"/>
              <w:left w:val="single" w:sz="8" w:space="0" w:color="auto"/>
              <w:bottom w:val="single" w:sz="8" w:space="0" w:color="auto"/>
              <w:right w:val="single" w:sz="8" w:space="0" w:color="000000"/>
            </w:tcBorders>
            <w:shd w:val="clear" w:color="auto" w:fill="auto"/>
            <w:vAlign w:val="bottom"/>
            <w:hideMark/>
          </w:tcPr>
          <w:p w:rsidR="0076629D" w:rsidRPr="004826DC" w:rsidRDefault="0076629D" w:rsidP="0076629D">
            <w:pPr>
              <w:jc w:val="center"/>
              <w:rPr>
                <w:rFonts w:ascii="Calibri" w:hAnsi="Calibri"/>
                <w:b/>
                <w:bCs/>
              </w:rPr>
            </w:pPr>
            <w:r w:rsidRPr="004826DC">
              <w:rPr>
                <w:rFonts w:ascii="Calibri" w:hAnsi="Calibri"/>
                <w:b/>
                <w:bCs/>
              </w:rPr>
              <w:t>Preços Unitários e Globais</w:t>
            </w:r>
          </w:p>
        </w:tc>
      </w:tr>
      <w:tr w:rsidR="0076629D" w:rsidRPr="004826DC" w:rsidTr="0076629D">
        <w:trPr>
          <w:gridAfter w:val="1"/>
          <w:wAfter w:w="18" w:type="dxa"/>
          <w:trHeight w:val="600"/>
        </w:trPr>
        <w:tc>
          <w:tcPr>
            <w:tcW w:w="624" w:type="dxa"/>
            <w:tcBorders>
              <w:top w:val="nil"/>
              <w:left w:val="single" w:sz="8" w:space="0" w:color="auto"/>
              <w:bottom w:val="single" w:sz="4" w:space="0" w:color="auto"/>
              <w:right w:val="single" w:sz="4" w:space="0" w:color="auto"/>
            </w:tcBorders>
            <w:shd w:val="clear" w:color="auto" w:fill="auto"/>
            <w:vAlign w:val="bottom"/>
            <w:hideMark/>
          </w:tcPr>
          <w:p w:rsidR="0076629D" w:rsidRPr="004826DC" w:rsidRDefault="0076629D" w:rsidP="0076629D">
            <w:pPr>
              <w:rPr>
                <w:rFonts w:ascii="Calibri" w:hAnsi="Calibri"/>
                <w:b/>
                <w:bCs/>
              </w:rPr>
            </w:pPr>
            <w:r w:rsidRPr="004826DC">
              <w:rPr>
                <w:rFonts w:ascii="Calibri" w:hAnsi="Calibri"/>
                <w:b/>
                <w:bCs/>
              </w:rPr>
              <w:t>Item</w:t>
            </w:r>
          </w:p>
        </w:tc>
        <w:tc>
          <w:tcPr>
            <w:tcW w:w="3497" w:type="dxa"/>
            <w:tcBorders>
              <w:top w:val="nil"/>
              <w:left w:val="nil"/>
              <w:bottom w:val="single" w:sz="4" w:space="0" w:color="auto"/>
              <w:right w:val="single" w:sz="4" w:space="0" w:color="auto"/>
            </w:tcBorders>
            <w:shd w:val="clear" w:color="auto" w:fill="auto"/>
            <w:vAlign w:val="bottom"/>
            <w:hideMark/>
          </w:tcPr>
          <w:p w:rsidR="0076629D" w:rsidRPr="004826DC" w:rsidRDefault="0076629D" w:rsidP="0076629D">
            <w:pPr>
              <w:rPr>
                <w:rFonts w:ascii="Calibri" w:hAnsi="Calibri"/>
                <w:b/>
                <w:bCs/>
              </w:rPr>
            </w:pPr>
            <w:r w:rsidRPr="004826DC">
              <w:rPr>
                <w:rFonts w:ascii="Calibri" w:hAnsi="Calibri"/>
                <w:b/>
                <w:bCs/>
              </w:rPr>
              <w:t>Descrição</w:t>
            </w:r>
          </w:p>
        </w:tc>
        <w:tc>
          <w:tcPr>
            <w:tcW w:w="851" w:type="dxa"/>
            <w:tcBorders>
              <w:top w:val="nil"/>
              <w:left w:val="nil"/>
              <w:bottom w:val="single" w:sz="4" w:space="0" w:color="auto"/>
              <w:right w:val="single" w:sz="4" w:space="0" w:color="auto"/>
            </w:tcBorders>
            <w:shd w:val="clear" w:color="auto" w:fill="auto"/>
            <w:vAlign w:val="bottom"/>
            <w:hideMark/>
          </w:tcPr>
          <w:p w:rsidR="0076629D" w:rsidRPr="004826DC" w:rsidRDefault="0076629D" w:rsidP="0076629D">
            <w:pPr>
              <w:rPr>
                <w:rFonts w:ascii="Calibri" w:hAnsi="Calibri"/>
                <w:b/>
                <w:bCs/>
              </w:rPr>
            </w:pPr>
            <w:r w:rsidRPr="004826DC">
              <w:rPr>
                <w:rFonts w:ascii="Calibri" w:hAnsi="Calibri"/>
                <w:b/>
                <w:bCs/>
              </w:rPr>
              <w:t>Unid.</w:t>
            </w:r>
          </w:p>
        </w:tc>
        <w:tc>
          <w:tcPr>
            <w:tcW w:w="992" w:type="dxa"/>
            <w:tcBorders>
              <w:top w:val="nil"/>
              <w:left w:val="nil"/>
              <w:bottom w:val="single" w:sz="4" w:space="0" w:color="auto"/>
              <w:right w:val="single" w:sz="4" w:space="0" w:color="auto"/>
            </w:tcBorders>
            <w:shd w:val="clear" w:color="auto" w:fill="auto"/>
            <w:vAlign w:val="bottom"/>
            <w:hideMark/>
          </w:tcPr>
          <w:p w:rsidR="0076629D" w:rsidRPr="004826DC" w:rsidRDefault="0076629D" w:rsidP="0076629D">
            <w:pPr>
              <w:rPr>
                <w:rFonts w:ascii="Calibri" w:hAnsi="Calibri"/>
                <w:b/>
                <w:bCs/>
              </w:rPr>
            </w:pPr>
            <w:r w:rsidRPr="004826DC">
              <w:rPr>
                <w:rFonts w:ascii="Calibri" w:hAnsi="Calibri"/>
                <w:b/>
                <w:bCs/>
              </w:rPr>
              <w:t xml:space="preserve">Quant. </w:t>
            </w:r>
          </w:p>
        </w:tc>
        <w:tc>
          <w:tcPr>
            <w:tcW w:w="1984" w:type="dxa"/>
            <w:tcBorders>
              <w:top w:val="nil"/>
              <w:left w:val="nil"/>
              <w:bottom w:val="single" w:sz="4" w:space="0" w:color="auto"/>
              <w:right w:val="single" w:sz="4" w:space="0" w:color="auto"/>
            </w:tcBorders>
            <w:shd w:val="clear" w:color="auto" w:fill="auto"/>
            <w:vAlign w:val="bottom"/>
            <w:hideMark/>
          </w:tcPr>
          <w:p w:rsidR="0076629D" w:rsidRPr="004826DC" w:rsidRDefault="0076629D" w:rsidP="0076629D">
            <w:pPr>
              <w:rPr>
                <w:rFonts w:ascii="Calibri" w:hAnsi="Calibri"/>
                <w:b/>
                <w:bCs/>
              </w:rPr>
            </w:pPr>
            <w:r w:rsidRPr="004826DC">
              <w:rPr>
                <w:rFonts w:ascii="Calibri" w:hAnsi="Calibri"/>
                <w:b/>
                <w:bCs/>
              </w:rPr>
              <w:t>Valor Unitário (R$)</w:t>
            </w:r>
          </w:p>
        </w:tc>
        <w:tc>
          <w:tcPr>
            <w:tcW w:w="1701" w:type="dxa"/>
            <w:tcBorders>
              <w:top w:val="nil"/>
              <w:left w:val="nil"/>
              <w:bottom w:val="single" w:sz="4" w:space="0" w:color="auto"/>
              <w:right w:val="single" w:sz="8" w:space="0" w:color="auto"/>
            </w:tcBorders>
            <w:shd w:val="clear" w:color="auto" w:fill="auto"/>
            <w:vAlign w:val="bottom"/>
            <w:hideMark/>
          </w:tcPr>
          <w:p w:rsidR="0076629D" w:rsidRPr="004826DC" w:rsidRDefault="0076629D" w:rsidP="0076629D">
            <w:pPr>
              <w:rPr>
                <w:rFonts w:ascii="Calibri" w:hAnsi="Calibri"/>
                <w:b/>
                <w:bCs/>
              </w:rPr>
            </w:pPr>
            <w:r w:rsidRPr="004826DC">
              <w:rPr>
                <w:rFonts w:ascii="Calibri" w:hAnsi="Calibri"/>
                <w:b/>
                <w:bCs/>
              </w:rPr>
              <w:t>Valor Global (R$)</w:t>
            </w:r>
          </w:p>
        </w:tc>
      </w:tr>
      <w:tr w:rsidR="0076629D" w:rsidRPr="004826DC" w:rsidTr="0076629D">
        <w:trPr>
          <w:gridAfter w:val="1"/>
          <w:wAfter w:w="18" w:type="dxa"/>
          <w:trHeight w:val="615"/>
        </w:trPr>
        <w:tc>
          <w:tcPr>
            <w:tcW w:w="624" w:type="dxa"/>
            <w:tcBorders>
              <w:top w:val="nil"/>
              <w:left w:val="single" w:sz="8" w:space="0" w:color="auto"/>
              <w:bottom w:val="single" w:sz="8" w:space="0" w:color="auto"/>
              <w:right w:val="single" w:sz="4" w:space="0" w:color="auto"/>
            </w:tcBorders>
            <w:shd w:val="clear" w:color="auto" w:fill="auto"/>
            <w:vAlign w:val="bottom"/>
            <w:hideMark/>
          </w:tcPr>
          <w:p w:rsidR="0076629D" w:rsidRPr="004826DC" w:rsidRDefault="0076629D" w:rsidP="0076629D">
            <w:pPr>
              <w:rPr>
                <w:rFonts w:ascii="Calibri" w:hAnsi="Calibri"/>
              </w:rPr>
            </w:pPr>
            <w:r w:rsidRPr="004826DC">
              <w:rPr>
                <w:rFonts w:ascii="Calibri" w:hAnsi="Calibri"/>
              </w:rPr>
              <w:t>1</w:t>
            </w:r>
          </w:p>
        </w:tc>
        <w:tc>
          <w:tcPr>
            <w:tcW w:w="3497" w:type="dxa"/>
            <w:tcBorders>
              <w:top w:val="nil"/>
              <w:left w:val="nil"/>
              <w:bottom w:val="single" w:sz="8" w:space="0" w:color="auto"/>
              <w:right w:val="single" w:sz="4" w:space="0" w:color="auto"/>
            </w:tcBorders>
            <w:shd w:val="clear" w:color="auto" w:fill="auto"/>
            <w:vAlign w:val="bottom"/>
            <w:hideMark/>
          </w:tcPr>
          <w:p w:rsidR="0076629D" w:rsidRPr="004826DC" w:rsidRDefault="0076629D" w:rsidP="0076629D">
            <w:pPr>
              <w:rPr>
                <w:rFonts w:ascii="Calibri" w:hAnsi="Calibri"/>
              </w:rPr>
            </w:pPr>
            <w:r w:rsidRPr="004826DC">
              <w:rPr>
                <w:rFonts w:ascii="Calibri" w:hAnsi="Calibri"/>
              </w:rPr>
              <w:t>Desenvolvimento, Manutenção, Teste e Sustentação de Aplicações</w:t>
            </w:r>
          </w:p>
        </w:tc>
        <w:tc>
          <w:tcPr>
            <w:tcW w:w="851" w:type="dxa"/>
            <w:tcBorders>
              <w:top w:val="nil"/>
              <w:left w:val="nil"/>
              <w:bottom w:val="single" w:sz="8" w:space="0" w:color="auto"/>
              <w:right w:val="single" w:sz="4" w:space="0" w:color="auto"/>
            </w:tcBorders>
            <w:shd w:val="clear" w:color="auto" w:fill="auto"/>
            <w:vAlign w:val="bottom"/>
            <w:hideMark/>
          </w:tcPr>
          <w:p w:rsidR="0076629D" w:rsidRPr="004826DC" w:rsidRDefault="0076629D" w:rsidP="0076629D">
            <w:pPr>
              <w:rPr>
                <w:rFonts w:ascii="Calibri" w:hAnsi="Calibri"/>
              </w:rPr>
            </w:pPr>
            <w:r w:rsidRPr="004826DC">
              <w:rPr>
                <w:rFonts w:ascii="Calibri" w:hAnsi="Calibri"/>
              </w:rPr>
              <w:t>PF</w:t>
            </w:r>
          </w:p>
        </w:tc>
        <w:tc>
          <w:tcPr>
            <w:tcW w:w="992" w:type="dxa"/>
            <w:tcBorders>
              <w:top w:val="nil"/>
              <w:left w:val="nil"/>
              <w:bottom w:val="single" w:sz="8" w:space="0" w:color="auto"/>
              <w:right w:val="single" w:sz="4" w:space="0" w:color="auto"/>
            </w:tcBorders>
            <w:shd w:val="clear" w:color="auto" w:fill="auto"/>
            <w:vAlign w:val="bottom"/>
            <w:hideMark/>
          </w:tcPr>
          <w:p w:rsidR="0076629D" w:rsidRPr="004826DC" w:rsidRDefault="0076629D" w:rsidP="0076629D">
            <w:pPr>
              <w:jc w:val="right"/>
              <w:rPr>
                <w:rFonts w:ascii="Calibri" w:hAnsi="Calibri"/>
              </w:rPr>
            </w:pPr>
            <w:r w:rsidRPr="004826DC">
              <w:rPr>
                <w:rFonts w:ascii="Calibri" w:hAnsi="Calibri"/>
              </w:rPr>
              <w:t>6000</w:t>
            </w:r>
          </w:p>
        </w:tc>
        <w:tc>
          <w:tcPr>
            <w:tcW w:w="1984" w:type="dxa"/>
            <w:tcBorders>
              <w:top w:val="nil"/>
              <w:left w:val="nil"/>
              <w:bottom w:val="single" w:sz="8" w:space="0" w:color="auto"/>
              <w:right w:val="single" w:sz="4" w:space="0" w:color="auto"/>
            </w:tcBorders>
            <w:shd w:val="clear" w:color="auto" w:fill="auto"/>
            <w:vAlign w:val="bottom"/>
            <w:hideMark/>
          </w:tcPr>
          <w:p w:rsidR="0076629D" w:rsidRPr="004826DC" w:rsidRDefault="0076629D" w:rsidP="0076629D">
            <w:pPr>
              <w:rPr>
                <w:rFonts w:ascii="Calibri" w:hAnsi="Calibri"/>
              </w:rPr>
            </w:pPr>
            <w:r w:rsidRPr="004826DC">
              <w:rPr>
                <w:rFonts w:ascii="Calibri" w:hAnsi="Calibri"/>
              </w:rPr>
              <w:t> </w:t>
            </w:r>
          </w:p>
        </w:tc>
        <w:tc>
          <w:tcPr>
            <w:tcW w:w="1701" w:type="dxa"/>
            <w:tcBorders>
              <w:top w:val="nil"/>
              <w:left w:val="nil"/>
              <w:bottom w:val="single" w:sz="8" w:space="0" w:color="auto"/>
              <w:right w:val="single" w:sz="8" w:space="0" w:color="auto"/>
            </w:tcBorders>
            <w:shd w:val="clear" w:color="auto" w:fill="auto"/>
            <w:vAlign w:val="bottom"/>
            <w:hideMark/>
          </w:tcPr>
          <w:p w:rsidR="0076629D" w:rsidRPr="004826DC" w:rsidRDefault="0076629D" w:rsidP="0076629D">
            <w:pPr>
              <w:rPr>
                <w:rFonts w:ascii="Calibri" w:hAnsi="Calibri"/>
                <w:b/>
              </w:rPr>
            </w:pPr>
          </w:p>
        </w:tc>
      </w:tr>
    </w:tbl>
    <w:p w:rsidR="0076629D" w:rsidRPr="004826DC" w:rsidRDefault="0076629D" w:rsidP="0076629D">
      <w:pPr>
        <w:jc w:val="center"/>
        <w:rPr>
          <w:rFonts w:ascii="Calibri" w:hAnsi="Calibri"/>
          <w:b/>
        </w:rPr>
      </w:pPr>
    </w:p>
    <w:p w:rsidR="0076629D" w:rsidRPr="004826DC" w:rsidRDefault="0076629D" w:rsidP="0076629D">
      <w:pPr>
        <w:rPr>
          <w:rFonts w:ascii="Calibri" w:hAnsi="Calibri"/>
        </w:rPr>
      </w:pPr>
    </w:p>
    <w:p w:rsidR="0076629D" w:rsidRPr="004826DC" w:rsidRDefault="0076629D" w:rsidP="0076629D">
      <w:pPr>
        <w:rPr>
          <w:rFonts w:ascii="Calibri" w:hAnsi="Calibri"/>
          <w:b/>
          <w:sz w:val="24"/>
          <w:szCs w:val="24"/>
        </w:rPr>
      </w:pPr>
    </w:p>
    <w:p w:rsidR="0076629D" w:rsidRPr="004826DC" w:rsidRDefault="0076629D" w:rsidP="0076629D">
      <w:pPr>
        <w:rPr>
          <w:rFonts w:ascii="Calibri" w:hAnsi="Calibri"/>
          <w:b/>
          <w:sz w:val="24"/>
          <w:szCs w:val="24"/>
        </w:rPr>
      </w:pPr>
    </w:p>
    <w:p w:rsidR="0076629D" w:rsidRPr="004826DC" w:rsidRDefault="0076629D" w:rsidP="0076629D">
      <w:pPr>
        <w:rPr>
          <w:rFonts w:ascii="Calibri" w:hAnsi="Calibri"/>
          <w:b/>
          <w:sz w:val="24"/>
          <w:szCs w:val="24"/>
        </w:rPr>
      </w:pPr>
    </w:p>
    <w:p w:rsidR="0076629D" w:rsidRPr="004826DC" w:rsidRDefault="0076629D" w:rsidP="0076629D">
      <w:pPr>
        <w:rPr>
          <w:rFonts w:ascii="Calibri" w:hAnsi="Calibri"/>
          <w:b/>
          <w:sz w:val="24"/>
          <w:szCs w:val="24"/>
        </w:rPr>
      </w:pPr>
    </w:p>
    <w:p w:rsidR="0076629D" w:rsidRPr="004826DC" w:rsidRDefault="0076629D" w:rsidP="0076629D">
      <w:pPr>
        <w:autoSpaceDE w:val="0"/>
        <w:autoSpaceDN w:val="0"/>
        <w:adjustRightInd w:val="0"/>
        <w:rPr>
          <w:rFonts w:ascii="Calibri" w:hAnsi="Calibri" w:cs="Calibri"/>
          <w:sz w:val="23"/>
          <w:szCs w:val="23"/>
        </w:rPr>
      </w:pPr>
      <w:r w:rsidRPr="004826DC">
        <w:rPr>
          <w:rFonts w:ascii="Calibri" w:hAnsi="Calibri" w:cs="Calibri"/>
          <w:sz w:val="23"/>
          <w:szCs w:val="23"/>
        </w:rPr>
        <w:t xml:space="preserve">Observação: </w:t>
      </w:r>
    </w:p>
    <w:p w:rsidR="0076629D" w:rsidRPr="004826DC" w:rsidRDefault="0076629D" w:rsidP="0076629D">
      <w:pPr>
        <w:rPr>
          <w:rFonts w:ascii="Calibri" w:hAnsi="Calibri" w:cs="Calibri"/>
          <w:sz w:val="23"/>
          <w:szCs w:val="23"/>
        </w:rPr>
      </w:pPr>
      <w:r w:rsidRPr="004826DC">
        <w:rPr>
          <w:rFonts w:ascii="Calibri" w:hAnsi="Calibri" w:cs="Calibri"/>
          <w:sz w:val="23"/>
          <w:szCs w:val="23"/>
        </w:rPr>
        <w:t xml:space="preserve">- Emitir em papel que identifique o </w:t>
      </w:r>
      <w:r w:rsidRPr="004826DC">
        <w:rPr>
          <w:rFonts w:ascii="Calibri" w:hAnsi="Calibri" w:cs="Calibri"/>
          <w:b/>
          <w:bCs/>
          <w:sz w:val="23"/>
          <w:szCs w:val="23"/>
        </w:rPr>
        <w:t>licitante</w:t>
      </w:r>
      <w:r w:rsidRPr="004826DC">
        <w:rPr>
          <w:rFonts w:ascii="Calibri" w:hAnsi="Calibri" w:cs="Calibri"/>
          <w:sz w:val="23"/>
          <w:szCs w:val="23"/>
        </w:rPr>
        <w:t>.</w:t>
      </w:r>
    </w:p>
    <w:p w:rsidR="0076629D" w:rsidRPr="004826DC" w:rsidRDefault="0076629D" w:rsidP="0076629D">
      <w:pPr>
        <w:rPr>
          <w:rFonts w:ascii="Calibri" w:hAnsi="Calibri" w:cs="Calibri"/>
          <w:sz w:val="23"/>
          <w:szCs w:val="23"/>
        </w:rPr>
      </w:pPr>
    </w:p>
    <w:p w:rsidR="0076629D" w:rsidRPr="004826DC" w:rsidRDefault="0076629D" w:rsidP="0076629D">
      <w:pPr>
        <w:rPr>
          <w:rFonts w:ascii="Calibri" w:hAnsi="Calibri"/>
          <w:b/>
          <w:sz w:val="24"/>
          <w:szCs w:val="24"/>
        </w:rPr>
        <w:sectPr w:rsidR="0076629D" w:rsidRPr="004826DC" w:rsidSect="0076629D">
          <w:headerReference w:type="default" r:id="rId161"/>
          <w:footerReference w:type="default" r:id="rId162"/>
          <w:pgSz w:w="11906" w:h="16838" w:code="9"/>
          <w:pgMar w:top="1134" w:right="1134" w:bottom="1134" w:left="1418" w:header="284" w:footer="0" w:gutter="0"/>
          <w:pgNumType w:start="1"/>
          <w:cols w:space="708"/>
          <w:docGrid w:linePitch="360"/>
        </w:sectPr>
      </w:pPr>
    </w:p>
    <w:p w:rsidR="0076629D" w:rsidRPr="004826DC" w:rsidRDefault="0076629D" w:rsidP="007E26AD">
      <w:pPr>
        <w:jc w:val="both"/>
        <w:rPr>
          <w:rFonts w:ascii="Calibri" w:hAnsi="Calibri"/>
          <w:b/>
          <w:sz w:val="24"/>
          <w:szCs w:val="24"/>
        </w:rPr>
      </w:pPr>
      <w:r w:rsidRPr="004826DC">
        <w:rPr>
          <w:rFonts w:ascii="Calibri" w:hAnsi="Calibri"/>
          <w:b/>
          <w:sz w:val="24"/>
          <w:szCs w:val="24"/>
        </w:rPr>
        <w:lastRenderedPageBreak/>
        <w:t>ANEXO XVI</w:t>
      </w:r>
      <w:r w:rsidR="007E26AD" w:rsidRPr="004826DC">
        <w:rPr>
          <w:rFonts w:ascii="Calibri" w:hAnsi="Calibri"/>
          <w:b/>
          <w:sz w:val="24"/>
          <w:szCs w:val="24"/>
        </w:rPr>
        <w:t xml:space="preserve"> - </w:t>
      </w:r>
      <w:r w:rsidR="004B4598" w:rsidRPr="004826DC">
        <w:rPr>
          <w:rFonts w:ascii="Calibri" w:hAnsi="Calibri"/>
          <w:b/>
          <w:sz w:val="24"/>
          <w:szCs w:val="24"/>
        </w:rPr>
        <w:t>MINUTA DE TERMO DE COMPROMISSO DE MANUTENÇÃO DE SIGILO E RESPEITO ÀS NORMAS DE SEGURANÇA VIGENTES</w:t>
      </w:r>
    </w:p>
    <w:p w:rsidR="0076629D" w:rsidRPr="004826DC" w:rsidRDefault="0076629D" w:rsidP="0076629D">
      <w:pPr>
        <w:spacing w:after="120"/>
        <w:jc w:val="center"/>
        <w:rPr>
          <w:rFonts w:ascii="Calibri" w:hAnsi="Calibri"/>
          <w:b/>
          <w:sz w:val="24"/>
          <w:szCs w:val="24"/>
        </w:rPr>
      </w:pPr>
    </w:p>
    <w:p w:rsidR="0076629D" w:rsidRPr="004826DC" w:rsidRDefault="0076629D" w:rsidP="00845C41">
      <w:pPr>
        <w:pStyle w:val="Recuodecorpodetexto"/>
        <w:ind w:left="0" w:firstLine="0"/>
        <w:rPr>
          <w:rFonts w:ascii="Calibri" w:hAnsi="Calibri"/>
          <w:b/>
          <w:caps/>
          <w:szCs w:val="24"/>
        </w:rPr>
      </w:pPr>
      <w:r w:rsidRPr="004826DC">
        <w:rPr>
          <w:rFonts w:ascii="Calibri" w:hAnsi="Calibri"/>
          <w:b/>
          <w:caps/>
          <w:szCs w:val="24"/>
        </w:rPr>
        <w:t>Termo de Compromisso de manutenção de sigilo e respeito às normas de segurança vigentes NO TCU</w:t>
      </w:r>
    </w:p>
    <w:p w:rsidR="0076629D" w:rsidRPr="004826DC" w:rsidRDefault="0076629D" w:rsidP="0076629D">
      <w:pPr>
        <w:spacing w:after="120"/>
        <w:jc w:val="center"/>
        <w:rPr>
          <w:rFonts w:ascii="Calibri" w:hAnsi="Calibri"/>
          <w:b/>
          <w:sz w:val="24"/>
          <w:szCs w:val="24"/>
        </w:rPr>
      </w:pPr>
    </w:p>
    <w:p w:rsidR="0076629D" w:rsidRPr="004826DC" w:rsidRDefault="0076629D" w:rsidP="0076629D">
      <w:pPr>
        <w:pStyle w:val="Recuodecorpodetexto"/>
        <w:ind w:firstLine="0"/>
        <w:rPr>
          <w:rFonts w:ascii="Calibri" w:hAnsi="Calibri"/>
          <w:szCs w:val="24"/>
        </w:rPr>
      </w:pPr>
      <w:r w:rsidRPr="004826DC">
        <w:rPr>
          <w:rFonts w:ascii="Calibri" w:hAnsi="Calibri"/>
          <w:szCs w:val="24"/>
        </w:rPr>
        <w:t>A empresa [</w:t>
      </w:r>
      <w:r w:rsidRPr="004826DC">
        <w:rPr>
          <w:rFonts w:ascii="Calibri" w:hAnsi="Calibri"/>
          <w:b/>
          <w:i/>
          <w:szCs w:val="24"/>
        </w:rPr>
        <w:t>RAZÃO/DENOMINAÇÃO SOCIAL</w:t>
      </w:r>
      <w:r w:rsidRPr="004826DC">
        <w:rPr>
          <w:rFonts w:ascii="Calibri" w:hAnsi="Calibri"/>
          <w:szCs w:val="24"/>
        </w:rPr>
        <w:t>], pessoa jurídica com sede em [</w:t>
      </w:r>
      <w:r w:rsidRPr="004826DC">
        <w:rPr>
          <w:rFonts w:ascii="Calibri" w:hAnsi="Calibri"/>
          <w:b/>
          <w:i/>
          <w:szCs w:val="24"/>
        </w:rPr>
        <w:t>ENDEREÇO</w:t>
      </w:r>
      <w:r w:rsidRPr="004826DC">
        <w:rPr>
          <w:rFonts w:ascii="Calibri" w:hAnsi="Calibri"/>
          <w:szCs w:val="24"/>
        </w:rPr>
        <w:t>], inscrita no CNPJ/MF com o n.º [</w:t>
      </w:r>
      <w:r w:rsidRPr="004826DC">
        <w:rPr>
          <w:rFonts w:ascii="Calibri" w:hAnsi="Calibri"/>
          <w:b/>
          <w:i/>
          <w:szCs w:val="24"/>
        </w:rPr>
        <w:t>N.º DE INSCRIÇÃO NO CNPJ/MF</w:t>
      </w:r>
      <w:r w:rsidRPr="004826DC">
        <w:rPr>
          <w:rFonts w:ascii="Calibri" w:hAnsi="Calibri"/>
          <w:szCs w:val="24"/>
        </w:rPr>
        <w:t>], neste ato representada na forma de seus atos constitutivos, doravante denominada simplesmente EMPRESA CONTRATADA, por tomar conhecimento de informações sobre o ambiente computacional do Tribunal de Contas da União – TCU, aceita as regras, condições e obrigações constantes do presente Termo.</w:t>
      </w:r>
    </w:p>
    <w:p w:rsidR="0076629D" w:rsidRPr="004826DC" w:rsidRDefault="0076629D" w:rsidP="0076629D">
      <w:pPr>
        <w:pStyle w:val="Recuodecorpodetexto"/>
        <w:rPr>
          <w:rFonts w:ascii="Calibri" w:hAnsi="Calibri"/>
          <w:szCs w:val="24"/>
        </w:rPr>
      </w:pPr>
    </w:p>
    <w:p w:rsidR="0076629D" w:rsidRPr="004826DC" w:rsidRDefault="0076629D" w:rsidP="00B727DF">
      <w:pPr>
        <w:pStyle w:val="Recuodecorpodetexto"/>
        <w:numPr>
          <w:ilvl w:val="0"/>
          <w:numId w:val="93"/>
        </w:numPr>
        <w:tabs>
          <w:tab w:val="clear" w:pos="1428"/>
        </w:tabs>
        <w:ind w:left="0" w:firstLine="0"/>
        <w:rPr>
          <w:rFonts w:ascii="Calibri" w:hAnsi="Calibri"/>
          <w:szCs w:val="24"/>
        </w:rPr>
      </w:pPr>
      <w:r w:rsidRPr="004826DC">
        <w:rPr>
          <w:rFonts w:ascii="Calibri" w:hAnsi="Calibri"/>
          <w:szCs w:val="24"/>
        </w:rPr>
        <w:t xml:space="preserve">O objetivo deste Termo de Confidencialidade e Sigilo é prover a necessária e adequada proteção às informações restritas de propriedade exclusiva do TCU reveladas à EMPRESA CONTRATADA em razão da execução dos serviços objeto do contrato </w:t>
      </w:r>
      <w:r w:rsidRPr="004826DC">
        <w:rPr>
          <w:rFonts w:ascii="Calibri" w:hAnsi="Calibri"/>
          <w:b/>
          <w:szCs w:val="24"/>
        </w:rPr>
        <w:t xml:space="preserve">N.º ______/20__, </w:t>
      </w:r>
      <w:r w:rsidRPr="004826DC">
        <w:rPr>
          <w:rFonts w:ascii="Calibri" w:hAnsi="Calibri"/>
          <w:szCs w:val="24"/>
        </w:rPr>
        <w:t>doravante denominado simplesmente CONTRATO</w:t>
      </w:r>
      <w:r w:rsidRPr="004826DC">
        <w:rPr>
          <w:rFonts w:ascii="Calibri" w:hAnsi="Calibri"/>
          <w:b/>
          <w:szCs w:val="24"/>
        </w:rPr>
        <w:t xml:space="preserve">, </w:t>
      </w:r>
      <w:r w:rsidRPr="004826DC">
        <w:rPr>
          <w:rFonts w:ascii="Calibri" w:hAnsi="Calibri"/>
          <w:szCs w:val="24"/>
        </w:rPr>
        <w:t>bem como assegurar o respeito às normas de segurança vigentes naquele órgão durante a realização dos serviços.</w:t>
      </w:r>
    </w:p>
    <w:p w:rsidR="0076629D" w:rsidRPr="004826DC" w:rsidRDefault="0076629D" w:rsidP="0076629D">
      <w:pPr>
        <w:pStyle w:val="Recuodecorpodetexto"/>
        <w:rPr>
          <w:rFonts w:ascii="Calibri" w:hAnsi="Calibri"/>
          <w:szCs w:val="24"/>
        </w:rPr>
      </w:pPr>
    </w:p>
    <w:p w:rsidR="0076629D" w:rsidRPr="004826DC" w:rsidRDefault="0076629D" w:rsidP="00B727DF">
      <w:pPr>
        <w:pStyle w:val="Recuodecorpodetexto"/>
        <w:numPr>
          <w:ilvl w:val="0"/>
          <w:numId w:val="93"/>
        </w:numPr>
        <w:tabs>
          <w:tab w:val="clear" w:pos="1428"/>
          <w:tab w:val="num" w:pos="720"/>
        </w:tabs>
        <w:ind w:left="0" w:firstLine="0"/>
        <w:rPr>
          <w:rFonts w:ascii="Calibri" w:hAnsi="Calibri"/>
          <w:szCs w:val="24"/>
        </w:rPr>
      </w:pPr>
      <w:r w:rsidRPr="004826DC">
        <w:rPr>
          <w:rFonts w:ascii="Calibri" w:hAnsi="Calibri"/>
          <w:szCs w:val="24"/>
        </w:rPr>
        <w:t>A expressão “informação restrita” abrangerá toda informação escrita, oral ou de qualquer outro modo apresentada, tangível ou intangível, podendo incluir, mas não se limitando a: técnicas, projetos, especificações, desenhos, cópias, diagramas, fórmulas, modelos, amostras, fluxogramas, croquis, fotografias, plantas, programas de computador, discos, disquetes, fitas, contratos, planos de negócios, processos, projetos, conceitos de produto, especificações, amostras de ideia, clientes, nomes de revendedores e/ou distribuidores, preços e custos, definições e informações mercadológicas, invenções e idéias, outras informações técnicas, financeiras ou comerciais, dentre outros.</w:t>
      </w:r>
    </w:p>
    <w:p w:rsidR="0076629D" w:rsidRPr="004826DC" w:rsidRDefault="0076629D" w:rsidP="0076629D">
      <w:pPr>
        <w:pStyle w:val="Recuodecorpodetexto"/>
        <w:rPr>
          <w:rFonts w:ascii="Calibri" w:hAnsi="Calibri"/>
          <w:szCs w:val="24"/>
        </w:rPr>
      </w:pPr>
    </w:p>
    <w:p w:rsidR="0076629D" w:rsidRPr="004826DC" w:rsidRDefault="0076629D" w:rsidP="00B727DF">
      <w:pPr>
        <w:pStyle w:val="Recuodecorpodetexto"/>
        <w:numPr>
          <w:ilvl w:val="0"/>
          <w:numId w:val="93"/>
        </w:numPr>
        <w:tabs>
          <w:tab w:val="clear" w:pos="1428"/>
        </w:tabs>
        <w:ind w:left="0" w:firstLine="0"/>
        <w:rPr>
          <w:rFonts w:ascii="Calibri" w:hAnsi="Calibri"/>
          <w:szCs w:val="24"/>
        </w:rPr>
      </w:pPr>
      <w:r w:rsidRPr="004826DC">
        <w:rPr>
          <w:rFonts w:ascii="Calibri" w:hAnsi="Calibri"/>
          <w:szCs w:val="24"/>
        </w:rPr>
        <w:t>A EMPRESA CONTRATADA compromete-se a não reproduzir e/ou dar conhecimento a terceiros, sem a anuência formal e expressa do TCU, das informações restritas reveladas.</w:t>
      </w:r>
    </w:p>
    <w:p w:rsidR="0076629D" w:rsidRPr="004826DC" w:rsidRDefault="0076629D" w:rsidP="0076629D">
      <w:pPr>
        <w:pStyle w:val="Recuodecorpodetexto"/>
        <w:ind w:firstLine="0"/>
        <w:rPr>
          <w:rFonts w:ascii="Calibri" w:hAnsi="Calibri"/>
          <w:szCs w:val="24"/>
        </w:rPr>
      </w:pPr>
    </w:p>
    <w:p w:rsidR="0076629D" w:rsidRPr="004826DC" w:rsidRDefault="0076629D" w:rsidP="00B727DF">
      <w:pPr>
        <w:pStyle w:val="Recuodecorpodetexto"/>
        <w:numPr>
          <w:ilvl w:val="0"/>
          <w:numId w:val="93"/>
        </w:numPr>
        <w:tabs>
          <w:tab w:val="clear" w:pos="1428"/>
        </w:tabs>
        <w:ind w:left="0" w:firstLine="0"/>
        <w:rPr>
          <w:rFonts w:ascii="Calibri" w:hAnsi="Calibri"/>
          <w:szCs w:val="24"/>
        </w:rPr>
      </w:pPr>
      <w:r w:rsidRPr="004826DC">
        <w:rPr>
          <w:rFonts w:ascii="Calibri" w:hAnsi="Calibri"/>
          <w:szCs w:val="24"/>
        </w:rPr>
        <w:t>A EMPRESA CONTRATADA compromete-se a não utilizar, bem como a não permitir que seus diretores, consultores, prestadores de serviços, empregados e/ou prepostos utilizem, de forma diversa da prevista no CONTRATO, as informações restritas reveladas.</w:t>
      </w:r>
    </w:p>
    <w:p w:rsidR="0076629D" w:rsidRPr="004826DC" w:rsidRDefault="0076629D" w:rsidP="0076629D">
      <w:pPr>
        <w:pStyle w:val="Recuodecorpodetexto"/>
        <w:rPr>
          <w:rFonts w:ascii="Calibri" w:hAnsi="Calibri"/>
          <w:szCs w:val="24"/>
        </w:rPr>
      </w:pPr>
    </w:p>
    <w:p w:rsidR="0076629D" w:rsidRPr="004826DC" w:rsidRDefault="0076629D" w:rsidP="00B727DF">
      <w:pPr>
        <w:pStyle w:val="Recuodecorpodetexto"/>
        <w:numPr>
          <w:ilvl w:val="0"/>
          <w:numId w:val="93"/>
        </w:numPr>
        <w:tabs>
          <w:tab w:val="clear" w:pos="1428"/>
          <w:tab w:val="num" w:pos="720"/>
        </w:tabs>
        <w:ind w:left="0" w:firstLine="0"/>
        <w:rPr>
          <w:rFonts w:ascii="Calibri" w:hAnsi="Calibri"/>
          <w:szCs w:val="24"/>
        </w:rPr>
      </w:pPr>
      <w:r w:rsidRPr="004826DC">
        <w:rPr>
          <w:rFonts w:ascii="Calibri" w:hAnsi="Calibri"/>
          <w:szCs w:val="24"/>
        </w:rPr>
        <w:t>A EMPRESA CONTRATADA deverá cuidar para que as informações reveladas fiquem limitadas ao conhecimento dos diretores, consultores, prestadores de serviços, empregados e/ou prepostos que estejam diretamente envolvidos nas discussões, análises, reuniões e demais atividades relativas à prestação de serviços ao TCU, devendo cientificá-los da existência deste Termo e da natureza confidencial das informações restritas reveladas.</w:t>
      </w:r>
    </w:p>
    <w:p w:rsidR="0076629D" w:rsidRPr="004826DC" w:rsidRDefault="0076629D" w:rsidP="0076629D">
      <w:pPr>
        <w:pStyle w:val="Recuodecorpodetexto"/>
        <w:ind w:firstLine="0"/>
        <w:rPr>
          <w:rFonts w:ascii="Calibri" w:hAnsi="Calibri"/>
          <w:szCs w:val="24"/>
        </w:rPr>
      </w:pPr>
    </w:p>
    <w:p w:rsidR="0076629D" w:rsidRPr="004826DC" w:rsidRDefault="0076629D" w:rsidP="00B727DF">
      <w:pPr>
        <w:pStyle w:val="Recuodecorpodetexto"/>
        <w:numPr>
          <w:ilvl w:val="0"/>
          <w:numId w:val="93"/>
        </w:numPr>
        <w:tabs>
          <w:tab w:val="clear" w:pos="1428"/>
          <w:tab w:val="num" w:pos="720"/>
        </w:tabs>
        <w:ind w:left="0" w:firstLine="0"/>
        <w:rPr>
          <w:rFonts w:ascii="Calibri" w:hAnsi="Calibri"/>
          <w:szCs w:val="24"/>
        </w:rPr>
      </w:pPr>
      <w:r w:rsidRPr="004826DC">
        <w:rPr>
          <w:rFonts w:ascii="Calibri" w:hAnsi="Calibri"/>
          <w:szCs w:val="24"/>
        </w:rPr>
        <w:t>A EMPRESA CONTRATADA declara conhecer e se compromete a seguir e divulgar entre seus colaboradores envolvidos na execução do CONTRATO a Política Corporativa de Segurança da Informação do TCU (PCSI/TCU) e normativos correlatos.</w:t>
      </w:r>
    </w:p>
    <w:p w:rsidR="0076629D" w:rsidRPr="004826DC" w:rsidRDefault="0076629D" w:rsidP="0076629D">
      <w:pPr>
        <w:pStyle w:val="PargrafodaLista"/>
        <w:rPr>
          <w:sz w:val="24"/>
          <w:szCs w:val="24"/>
        </w:rPr>
      </w:pPr>
    </w:p>
    <w:p w:rsidR="0076629D" w:rsidRPr="004826DC" w:rsidRDefault="0076629D" w:rsidP="00B727DF">
      <w:pPr>
        <w:pStyle w:val="Recuodecorpodetexto"/>
        <w:numPr>
          <w:ilvl w:val="0"/>
          <w:numId w:val="93"/>
        </w:numPr>
        <w:tabs>
          <w:tab w:val="clear" w:pos="1428"/>
          <w:tab w:val="num" w:pos="720"/>
        </w:tabs>
        <w:ind w:left="0" w:firstLine="0"/>
        <w:rPr>
          <w:rFonts w:ascii="Calibri" w:hAnsi="Calibri"/>
          <w:szCs w:val="24"/>
        </w:rPr>
      </w:pPr>
      <w:r w:rsidRPr="004826DC">
        <w:rPr>
          <w:rFonts w:ascii="Calibri" w:hAnsi="Calibri"/>
          <w:szCs w:val="24"/>
        </w:rPr>
        <w:t>A EMPRESA CONTRATADA possuirá ou firmará acordos por escrito com seus diretores, consultores, prestadores de serviços, empregados e/ou prepostos cujos termos sejam suficientes a garantir o cumprimento de todas as disposições do presente Termo, conforme especificado no instrumento convocatório do processo licitatório que deu origem ao CONTRATO.</w:t>
      </w:r>
    </w:p>
    <w:p w:rsidR="0076629D" w:rsidRPr="004826DC" w:rsidRDefault="0076629D" w:rsidP="0076629D">
      <w:pPr>
        <w:pStyle w:val="Recuodecorpodetexto"/>
        <w:ind w:firstLine="0"/>
        <w:rPr>
          <w:rFonts w:ascii="Calibri" w:hAnsi="Calibri"/>
          <w:szCs w:val="24"/>
        </w:rPr>
      </w:pPr>
    </w:p>
    <w:p w:rsidR="0076629D" w:rsidRPr="004826DC" w:rsidRDefault="0076629D" w:rsidP="00B727DF">
      <w:pPr>
        <w:pStyle w:val="Recuodecorpodetexto"/>
        <w:numPr>
          <w:ilvl w:val="0"/>
          <w:numId w:val="93"/>
        </w:numPr>
        <w:tabs>
          <w:tab w:val="clear" w:pos="1428"/>
          <w:tab w:val="num" w:pos="720"/>
        </w:tabs>
        <w:ind w:left="0" w:firstLine="0"/>
        <w:rPr>
          <w:rFonts w:ascii="Calibri" w:hAnsi="Calibri"/>
          <w:szCs w:val="24"/>
        </w:rPr>
      </w:pPr>
      <w:r w:rsidRPr="004826DC">
        <w:rPr>
          <w:rFonts w:ascii="Calibri" w:hAnsi="Calibri"/>
          <w:szCs w:val="24"/>
        </w:rPr>
        <w:t>A EMPRESA CONTRATADA obriga-se a informar imediatamente ao TCU qualquer violação das regras de sigilo estabelecidas neste Termo que tenha ocorrido por sua ação ou omissão, independentemente da existência de dolo.</w:t>
      </w:r>
    </w:p>
    <w:p w:rsidR="0076629D" w:rsidRPr="004826DC" w:rsidRDefault="0076629D" w:rsidP="0076629D">
      <w:pPr>
        <w:pStyle w:val="Recuodecorpodetexto"/>
        <w:ind w:firstLine="0"/>
        <w:rPr>
          <w:rFonts w:ascii="Calibri" w:hAnsi="Calibri"/>
          <w:szCs w:val="24"/>
        </w:rPr>
      </w:pPr>
    </w:p>
    <w:p w:rsidR="0076629D" w:rsidRPr="004826DC" w:rsidRDefault="0076629D" w:rsidP="00B727DF">
      <w:pPr>
        <w:pStyle w:val="Recuodecorpodetexto"/>
        <w:numPr>
          <w:ilvl w:val="0"/>
          <w:numId w:val="93"/>
        </w:numPr>
        <w:tabs>
          <w:tab w:val="clear" w:pos="1428"/>
          <w:tab w:val="num" w:pos="720"/>
        </w:tabs>
        <w:ind w:left="0" w:firstLine="0"/>
        <w:rPr>
          <w:rFonts w:ascii="Calibri" w:hAnsi="Calibri"/>
          <w:szCs w:val="24"/>
        </w:rPr>
      </w:pPr>
      <w:r w:rsidRPr="004826DC">
        <w:rPr>
          <w:rFonts w:ascii="Calibri" w:hAnsi="Calibri"/>
          <w:szCs w:val="24"/>
        </w:rPr>
        <w:t>A quebra do sigilo das informações restritas reveladas, devidamente comprovada, sem autorização expressa do TCU, possibilitará a imediata rescisão de qualquer contrato firmado entre o TCU e a EMPRESA CONTRATADA sem qualquer ônus para o TCU. Nesse caso, a EMPRESA CONTRATADA, estará sujeita, por ação ou omissão, ao pagamento ou recomposição de todas as perdas e danos sofridas pelo TCU, inclusive os de ordem moral, bem como as de responsabilidades civil e criminal respectivas, as quais serão apuradas em regular processo judicial ou administrativo.</w:t>
      </w:r>
    </w:p>
    <w:p w:rsidR="0076629D" w:rsidRPr="004826DC" w:rsidRDefault="0076629D" w:rsidP="0076629D">
      <w:pPr>
        <w:pStyle w:val="Recuodecorpodetexto"/>
        <w:ind w:firstLine="0"/>
        <w:rPr>
          <w:rFonts w:ascii="Calibri" w:hAnsi="Calibri"/>
          <w:szCs w:val="24"/>
        </w:rPr>
      </w:pPr>
    </w:p>
    <w:p w:rsidR="0076629D" w:rsidRPr="004826DC" w:rsidRDefault="0076629D" w:rsidP="00B727DF">
      <w:pPr>
        <w:pStyle w:val="Recuodecorpodetexto"/>
        <w:numPr>
          <w:ilvl w:val="0"/>
          <w:numId w:val="93"/>
        </w:numPr>
        <w:tabs>
          <w:tab w:val="clear" w:pos="1428"/>
          <w:tab w:val="num" w:pos="720"/>
        </w:tabs>
        <w:ind w:left="0" w:firstLine="0"/>
        <w:rPr>
          <w:rFonts w:ascii="Calibri" w:hAnsi="Calibri"/>
          <w:szCs w:val="24"/>
        </w:rPr>
      </w:pPr>
      <w:r w:rsidRPr="004826DC">
        <w:rPr>
          <w:rFonts w:ascii="Calibri" w:hAnsi="Calibri"/>
          <w:szCs w:val="24"/>
        </w:rPr>
        <w:t>O presente Termo tem natureza irrevogável e irretratável, permanecendo em vigor desde a data de acesso às informações restritas do TCU.</w:t>
      </w:r>
    </w:p>
    <w:p w:rsidR="0076629D" w:rsidRPr="004826DC" w:rsidRDefault="0076629D" w:rsidP="0076629D">
      <w:pPr>
        <w:pStyle w:val="Recuodecorpodetexto"/>
        <w:ind w:firstLine="0"/>
        <w:rPr>
          <w:rFonts w:ascii="Calibri" w:hAnsi="Calibri"/>
          <w:szCs w:val="24"/>
        </w:rPr>
      </w:pPr>
    </w:p>
    <w:p w:rsidR="0076629D" w:rsidRPr="004826DC" w:rsidRDefault="0076629D" w:rsidP="0076629D">
      <w:pPr>
        <w:pStyle w:val="Recuodecorpodetexto"/>
        <w:ind w:firstLine="0"/>
        <w:rPr>
          <w:rFonts w:ascii="Calibri" w:hAnsi="Calibri"/>
          <w:szCs w:val="24"/>
        </w:rPr>
      </w:pPr>
      <w:r w:rsidRPr="004826DC">
        <w:rPr>
          <w:rFonts w:ascii="Calibri" w:hAnsi="Calibri"/>
          <w:szCs w:val="24"/>
        </w:rPr>
        <w:t>E, por aceitar todas as condições e as obrigações constantes do presente Termo, a EMPRESA CONTRATADA assina o presente termo através de seus representantes legais.</w:t>
      </w:r>
    </w:p>
    <w:p w:rsidR="0076629D" w:rsidRPr="004826DC" w:rsidRDefault="0076629D" w:rsidP="0076629D">
      <w:pPr>
        <w:pStyle w:val="Recuodecorpodetexto"/>
        <w:rPr>
          <w:rFonts w:ascii="Calibri" w:hAnsi="Calibri"/>
          <w:szCs w:val="24"/>
        </w:rPr>
      </w:pPr>
    </w:p>
    <w:p w:rsidR="0076629D" w:rsidRPr="004826DC" w:rsidRDefault="0076629D" w:rsidP="0076629D">
      <w:pPr>
        <w:pStyle w:val="Recuodecorpodetexto"/>
        <w:jc w:val="center"/>
        <w:rPr>
          <w:rFonts w:ascii="Calibri" w:hAnsi="Calibri"/>
          <w:szCs w:val="24"/>
        </w:rPr>
      </w:pPr>
      <w:r w:rsidRPr="004826DC">
        <w:rPr>
          <w:rFonts w:ascii="Calibri" w:hAnsi="Calibri"/>
          <w:szCs w:val="24"/>
        </w:rPr>
        <w:t>Brasília, ___ de ___________ de 20___.</w:t>
      </w:r>
    </w:p>
    <w:p w:rsidR="0076629D" w:rsidRPr="004826DC" w:rsidRDefault="0076629D" w:rsidP="0076629D">
      <w:pPr>
        <w:pStyle w:val="Recuodecorpodetexto"/>
        <w:jc w:val="center"/>
        <w:rPr>
          <w:rFonts w:ascii="Calibri" w:hAnsi="Calibri"/>
          <w:szCs w:val="24"/>
        </w:rPr>
      </w:pPr>
    </w:p>
    <w:p w:rsidR="0076629D" w:rsidRPr="004826DC" w:rsidRDefault="0076629D" w:rsidP="0076629D">
      <w:pPr>
        <w:pStyle w:val="Recuodecorpodetexto"/>
        <w:jc w:val="center"/>
        <w:rPr>
          <w:rFonts w:ascii="Calibri" w:hAnsi="Calibri"/>
          <w:szCs w:val="24"/>
        </w:rPr>
      </w:pPr>
    </w:p>
    <w:p w:rsidR="0076629D" w:rsidRPr="004826DC" w:rsidRDefault="0076629D" w:rsidP="0076629D">
      <w:pPr>
        <w:pStyle w:val="Recuodecorpodetexto"/>
        <w:jc w:val="center"/>
        <w:rPr>
          <w:rFonts w:ascii="Calibri" w:hAnsi="Calibri"/>
          <w:szCs w:val="24"/>
        </w:rPr>
      </w:pPr>
      <w:r w:rsidRPr="004826DC">
        <w:rPr>
          <w:rFonts w:ascii="Calibri" w:hAnsi="Calibri"/>
          <w:szCs w:val="24"/>
        </w:rPr>
        <w:t>[</w:t>
      </w:r>
      <w:r w:rsidRPr="004826DC">
        <w:rPr>
          <w:rFonts w:ascii="Calibri" w:hAnsi="Calibri"/>
          <w:b/>
          <w:i/>
          <w:szCs w:val="24"/>
        </w:rPr>
        <w:t>NOME DA EMPRESA CONTRATADA</w:t>
      </w:r>
      <w:r w:rsidRPr="004826DC">
        <w:rPr>
          <w:rFonts w:ascii="Calibri" w:hAnsi="Calibri"/>
          <w:szCs w:val="24"/>
        </w:rPr>
        <w:t>]</w:t>
      </w:r>
    </w:p>
    <w:p w:rsidR="0076629D" w:rsidRPr="004826DC" w:rsidRDefault="0076629D" w:rsidP="0076629D">
      <w:pPr>
        <w:pStyle w:val="Recuodecorpodetexto"/>
        <w:jc w:val="center"/>
        <w:rPr>
          <w:rFonts w:ascii="Calibri" w:hAnsi="Calibri"/>
          <w:szCs w:val="24"/>
        </w:rPr>
      </w:pPr>
    </w:p>
    <w:p w:rsidR="0076629D" w:rsidRPr="004826DC" w:rsidRDefault="0076629D" w:rsidP="0076629D">
      <w:pPr>
        <w:pStyle w:val="Recuodecorpodetexto"/>
        <w:jc w:val="center"/>
        <w:rPr>
          <w:rFonts w:ascii="Calibri" w:hAnsi="Calibri"/>
          <w:szCs w:val="24"/>
        </w:rPr>
      </w:pPr>
    </w:p>
    <w:p w:rsidR="0076629D" w:rsidRPr="004826DC" w:rsidRDefault="0076629D" w:rsidP="0076629D">
      <w:pPr>
        <w:pStyle w:val="Recuodecorpodetexto"/>
        <w:jc w:val="center"/>
        <w:rPr>
          <w:rFonts w:ascii="Calibri" w:hAnsi="Calibri"/>
          <w:szCs w:val="24"/>
        </w:rPr>
      </w:pPr>
    </w:p>
    <w:tbl>
      <w:tblPr>
        <w:tblW w:w="12050" w:type="dxa"/>
        <w:tblInd w:w="-2057" w:type="dxa"/>
        <w:tblLayout w:type="fixed"/>
        <w:tblCellMar>
          <w:left w:w="70" w:type="dxa"/>
          <w:right w:w="70" w:type="dxa"/>
        </w:tblCellMar>
        <w:tblLook w:val="0000" w:firstRow="0" w:lastRow="0" w:firstColumn="0" w:lastColumn="0" w:noHBand="0" w:noVBand="0"/>
      </w:tblPr>
      <w:tblGrid>
        <w:gridCol w:w="7154"/>
        <w:gridCol w:w="4896"/>
      </w:tblGrid>
      <w:tr w:rsidR="0076629D" w:rsidRPr="004826DC" w:rsidTr="0076629D">
        <w:tc>
          <w:tcPr>
            <w:tcW w:w="7154" w:type="dxa"/>
          </w:tcPr>
          <w:p w:rsidR="0076629D" w:rsidRPr="004826DC" w:rsidRDefault="0076629D" w:rsidP="0076629D">
            <w:pPr>
              <w:pStyle w:val="Recuodecorpodetexto"/>
              <w:ind w:firstLine="0"/>
              <w:jc w:val="center"/>
              <w:rPr>
                <w:rFonts w:ascii="Calibri" w:hAnsi="Calibri"/>
                <w:szCs w:val="24"/>
              </w:rPr>
            </w:pPr>
            <w:r w:rsidRPr="004826DC">
              <w:rPr>
                <w:rFonts w:ascii="Calibri" w:hAnsi="Calibri"/>
                <w:szCs w:val="24"/>
              </w:rPr>
              <w:t xml:space="preserve">                         ____________________</w:t>
            </w:r>
          </w:p>
        </w:tc>
        <w:tc>
          <w:tcPr>
            <w:tcW w:w="4896" w:type="dxa"/>
          </w:tcPr>
          <w:p w:rsidR="0076629D" w:rsidRPr="004826DC" w:rsidRDefault="0076629D" w:rsidP="0076629D">
            <w:pPr>
              <w:pStyle w:val="Recuodecorpodetexto"/>
              <w:ind w:firstLine="0"/>
              <w:jc w:val="center"/>
              <w:rPr>
                <w:rFonts w:ascii="Calibri" w:hAnsi="Calibri"/>
                <w:szCs w:val="24"/>
              </w:rPr>
            </w:pPr>
            <w:r w:rsidRPr="004826DC">
              <w:rPr>
                <w:rFonts w:ascii="Calibri" w:hAnsi="Calibri"/>
                <w:szCs w:val="24"/>
              </w:rPr>
              <w:t>________________</w:t>
            </w:r>
          </w:p>
        </w:tc>
      </w:tr>
      <w:tr w:rsidR="0076629D" w:rsidRPr="004826DC" w:rsidTr="0076629D">
        <w:tc>
          <w:tcPr>
            <w:tcW w:w="7154" w:type="dxa"/>
          </w:tcPr>
          <w:p w:rsidR="0076629D" w:rsidRPr="004826DC" w:rsidRDefault="0076629D" w:rsidP="0076629D">
            <w:pPr>
              <w:pStyle w:val="Recuodecorpodetexto"/>
              <w:ind w:firstLine="0"/>
              <w:rPr>
                <w:rFonts w:ascii="Calibri" w:hAnsi="Calibri"/>
                <w:szCs w:val="24"/>
              </w:rPr>
            </w:pPr>
          </w:p>
          <w:p w:rsidR="0076629D" w:rsidRPr="004826DC" w:rsidRDefault="0076629D" w:rsidP="0076629D">
            <w:pPr>
              <w:pStyle w:val="Recuodecorpodetexto"/>
              <w:ind w:firstLine="0"/>
              <w:rPr>
                <w:rFonts w:ascii="Calibri" w:hAnsi="Calibri"/>
                <w:szCs w:val="24"/>
              </w:rPr>
            </w:pPr>
            <w:r w:rsidRPr="004826DC">
              <w:rPr>
                <w:rFonts w:ascii="Calibri" w:hAnsi="Calibri"/>
                <w:szCs w:val="24"/>
              </w:rPr>
              <w:t xml:space="preserve">                              Nome:</w:t>
            </w:r>
          </w:p>
        </w:tc>
        <w:tc>
          <w:tcPr>
            <w:tcW w:w="4896" w:type="dxa"/>
          </w:tcPr>
          <w:p w:rsidR="0076629D" w:rsidRPr="004826DC" w:rsidRDefault="0076629D" w:rsidP="0076629D">
            <w:pPr>
              <w:pStyle w:val="Recuodecorpodetexto"/>
              <w:ind w:firstLine="0"/>
              <w:rPr>
                <w:rFonts w:ascii="Calibri" w:hAnsi="Calibri"/>
                <w:szCs w:val="24"/>
              </w:rPr>
            </w:pPr>
          </w:p>
          <w:p w:rsidR="0076629D" w:rsidRPr="004826DC" w:rsidRDefault="0076629D" w:rsidP="0076629D">
            <w:pPr>
              <w:pStyle w:val="Recuodecorpodetexto"/>
              <w:ind w:firstLine="0"/>
              <w:rPr>
                <w:rFonts w:ascii="Calibri" w:hAnsi="Calibri"/>
                <w:szCs w:val="24"/>
              </w:rPr>
            </w:pPr>
            <w:r w:rsidRPr="004826DC">
              <w:rPr>
                <w:rFonts w:ascii="Calibri" w:hAnsi="Calibri"/>
                <w:szCs w:val="24"/>
              </w:rPr>
              <w:t>Nome:</w:t>
            </w:r>
          </w:p>
        </w:tc>
      </w:tr>
    </w:tbl>
    <w:p w:rsidR="0076629D" w:rsidRPr="004826DC" w:rsidRDefault="0076629D" w:rsidP="0076629D">
      <w:pPr>
        <w:rPr>
          <w:rFonts w:ascii="Calibri" w:hAnsi="Calibri"/>
        </w:rPr>
      </w:pPr>
    </w:p>
    <w:p w:rsidR="0076629D" w:rsidRPr="004826DC" w:rsidRDefault="0076629D" w:rsidP="0076629D">
      <w:pPr>
        <w:rPr>
          <w:rFonts w:ascii="Calibri" w:hAnsi="Calibri"/>
        </w:rPr>
      </w:pPr>
    </w:p>
    <w:p w:rsidR="0076629D" w:rsidRPr="004826DC" w:rsidRDefault="0076629D" w:rsidP="0076629D">
      <w:pPr>
        <w:spacing w:after="120"/>
        <w:jc w:val="center"/>
        <w:rPr>
          <w:rFonts w:ascii="Calibri" w:hAnsi="Calibri"/>
          <w:b/>
          <w:sz w:val="24"/>
          <w:szCs w:val="24"/>
        </w:rPr>
        <w:sectPr w:rsidR="0076629D" w:rsidRPr="004826DC" w:rsidSect="0076629D">
          <w:headerReference w:type="default" r:id="rId163"/>
          <w:footerReference w:type="default" r:id="rId164"/>
          <w:pgSz w:w="11906" w:h="16838"/>
          <w:pgMar w:top="1134" w:right="992" w:bottom="851" w:left="1418" w:header="709" w:footer="709" w:gutter="0"/>
          <w:pgNumType w:start="1"/>
          <w:cols w:space="708"/>
          <w:docGrid w:linePitch="360"/>
        </w:sectPr>
      </w:pPr>
    </w:p>
    <w:p w:rsidR="0076629D" w:rsidRPr="004826DC" w:rsidRDefault="0076629D" w:rsidP="00D5592D">
      <w:pPr>
        <w:jc w:val="both"/>
        <w:rPr>
          <w:rFonts w:ascii="Calibri" w:hAnsi="Calibri"/>
          <w:b/>
          <w:sz w:val="24"/>
          <w:szCs w:val="24"/>
        </w:rPr>
      </w:pPr>
      <w:r w:rsidRPr="004826DC">
        <w:rPr>
          <w:rFonts w:ascii="Calibri" w:hAnsi="Calibri"/>
          <w:b/>
          <w:sz w:val="24"/>
          <w:szCs w:val="24"/>
        </w:rPr>
        <w:lastRenderedPageBreak/>
        <w:t>ANEXO XVII</w:t>
      </w:r>
      <w:r w:rsidR="00D5592D" w:rsidRPr="004826DC">
        <w:rPr>
          <w:rFonts w:ascii="Calibri" w:hAnsi="Calibri"/>
          <w:b/>
          <w:sz w:val="24"/>
          <w:szCs w:val="24"/>
        </w:rPr>
        <w:t xml:space="preserve"> - </w:t>
      </w:r>
      <w:r w:rsidR="004B4598" w:rsidRPr="004826DC">
        <w:rPr>
          <w:rFonts w:ascii="Calibri" w:hAnsi="Calibri"/>
          <w:b/>
          <w:sz w:val="24"/>
          <w:szCs w:val="24"/>
        </w:rPr>
        <w:t>MINUTA DE DECLARAÇÃO DE CIÊNCIA DO TERMO DE MANUTENÇÃO DE SIGILO E DAS NORMAS DE SEGURANÇA VIGENTES</w:t>
      </w:r>
    </w:p>
    <w:p w:rsidR="0076629D" w:rsidRPr="004826DC" w:rsidRDefault="0076629D" w:rsidP="0076629D">
      <w:pPr>
        <w:autoSpaceDE w:val="0"/>
        <w:autoSpaceDN w:val="0"/>
        <w:adjustRightInd w:val="0"/>
        <w:spacing w:line="360" w:lineRule="auto"/>
        <w:rPr>
          <w:rFonts w:ascii="Calibri" w:hAnsi="Calibri"/>
          <w:sz w:val="24"/>
          <w:szCs w:val="24"/>
        </w:rPr>
      </w:pPr>
    </w:p>
    <w:p w:rsidR="0076629D" w:rsidRPr="004826DC" w:rsidRDefault="0076629D" w:rsidP="0076629D">
      <w:pPr>
        <w:autoSpaceDE w:val="0"/>
        <w:autoSpaceDN w:val="0"/>
        <w:adjustRightInd w:val="0"/>
        <w:spacing w:line="360" w:lineRule="auto"/>
        <w:rPr>
          <w:rFonts w:ascii="Calibri" w:hAnsi="Calibri"/>
          <w:sz w:val="24"/>
          <w:szCs w:val="24"/>
        </w:rPr>
      </w:pPr>
    </w:p>
    <w:p w:rsidR="0076629D" w:rsidRPr="004826DC" w:rsidRDefault="0076629D" w:rsidP="0076629D">
      <w:pPr>
        <w:autoSpaceDE w:val="0"/>
        <w:autoSpaceDN w:val="0"/>
        <w:adjustRightInd w:val="0"/>
        <w:spacing w:line="360" w:lineRule="auto"/>
        <w:jc w:val="center"/>
        <w:rPr>
          <w:rFonts w:ascii="Calibri" w:hAnsi="Calibri"/>
          <w:b/>
          <w:caps/>
          <w:sz w:val="24"/>
          <w:szCs w:val="24"/>
        </w:rPr>
      </w:pPr>
      <w:r w:rsidRPr="004826DC">
        <w:rPr>
          <w:rFonts w:ascii="Calibri" w:hAnsi="Calibri"/>
          <w:b/>
          <w:caps/>
          <w:sz w:val="24"/>
          <w:szCs w:val="24"/>
        </w:rPr>
        <w:t>Declaração</w:t>
      </w:r>
    </w:p>
    <w:p w:rsidR="0076629D" w:rsidRPr="004826DC" w:rsidRDefault="0076629D" w:rsidP="0076629D">
      <w:pPr>
        <w:autoSpaceDE w:val="0"/>
        <w:autoSpaceDN w:val="0"/>
        <w:adjustRightInd w:val="0"/>
        <w:spacing w:line="360" w:lineRule="auto"/>
        <w:rPr>
          <w:rFonts w:ascii="Calibri" w:hAnsi="Calibri"/>
          <w:sz w:val="24"/>
          <w:szCs w:val="24"/>
        </w:rPr>
      </w:pPr>
    </w:p>
    <w:p w:rsidR="0076629D" w:rsidRPr="004826DC" w:rsidRDefault="0076629D" w:rsidP="0076629D">
      <w:pPr>
        <w:autoSpaceDE w:val="0"/>
        <w:autoSpaceDN w:val="0"/>
        <w:adjustRightInd w:val="0"/>
        <w:spacing w:line="360" w:lineRule="auto"/>
        <w:rPr>
          <w:rFonts w:ascii="Calibri" w:hAnsi="Calibri"/>
          <w:sz w:val="24"/>
          <w:szCs w:val="24"/>
        </w:rPr>
      </w:pPr>
    </w:p>
    <w:p w:rsidR="0076629D" w:rsidRPr="004826DC" w:rsidRDefault="0076629D" w:rsidP="0076629D">
      <w:pPr>
        <w:autoSpaceDE w:val="0"/>
        <w:autoSpaceDN w:val="0"/>
        <w:adjustRightInd w:val="0"/>
        <w:spacing w:line="360" w:lineRule="auto"/>
        <w:jc w:val="both"/>
        <w:rPr>
          <w:rFonts w:ascii="Calibri" w:hAnsi="Calibri"/>
          <w:sz w:val="24"/>
          <w:szCs w:val="24"/>
        </w:rPr>
      </w:pPr>
      <w:r w:rsidRPr="004826DC">
        <w:rPr>
          <w:rFonts w:ascii="Calibri" w:hAnsi="Calibri"/>
          <w:sz w:val="24"/>
          <w:szCs w:val="24"/>
        </w:rPr>
        <w:t>Por meio desta, o(a) Sr(a) [</w:t>
      </w:r>
      <w:r w:rsidRPr="004826DC">
        <w:rPr>
          <w:rFonts w:ascii="Calibri" w:hAnsi="Calibri"/>
          <w:b/>
          <w:i/>
          <w:sz w:val="24"/>
          <w:szCs w:val="24"/>
        </w:rPr>
        <w:t>nome do(a) diretor, consultor, prestador de serviço, empregado ou preposto</w:t>
      </w:r>
      <w:r w:rsidRPr="004826DC">
        <w:rPr>
          <w:rFonts w:ascii="Calibri" w:hAnsi="Calibri"/>
          <w:sz w:val="24"/>
          <w:szCs w:val="24"/>
        </w:rPr>
        <w:t>], CPF ________________, ocupante do cargo [</w:t>
      </w:r>
      <w:r w:rsidRPr="004826DC">
        <w:rPr>
          <w:rFonts w:ascii="Calibri" w:hAnsi="Calibri"/>
          <w:b/>
          <w:i/>
          <w:sz w:val="24"/>
          <w:szCs w:val="24"/>
        </w:rPr>
        <w:t>cargo que ocupa</w:t>
      </w:r>
      <w:r w:rsidRPr="004826DC">
        <w:rPr>
          <w:rFonts w:ascii="Calibri" w:hAnsi="Calibri"/>
          <w:sz w:val="24"/>
          <w:szCs w:val="24"/>
        </w:rPr>
        <w:t>] na empresa [</w:t>
      </w:r>
      <w:r w:rsidRPr="004826DC">
        <w:rPr>
          <w:rFonts w:ascii="Calibri" w:hAnsi="Calibri"/>
          <w:b/>
          <w:i/>
          <w:sz w:val="24"/>
          <w:szCs w:val="24"/>
        </w:rPr>
        <w:t>Nome (Razão Social) da empresa</w:t>
      </w:r>
      <w:r w:rsidRPr="004826DC">
        <w:rPr>
          <w:rFonts w:ascii="Calibri" w:hAnsi="Calibri"/>
          <w:sz w:val="24"/>
          <w:szCs w:val="24"/>
        </w:rPr>
        <w:t>], CNPJ [</w:t>
      </w:r>
      <w:r w:rsidRPr="004826DC">
        <w:rPr>
          <w:rFonts w:ascii="Calibri" w:hAnsi="Calibri"/>
          <w:b/>
          <w:i/>
          <w:sz w:val="24"/>
          <w:szCs w:val="24"/>
        </w:rPr>
        <w:t>número do CNPJ da empresa</w:t>
      </w:r>
      <w:r w:rsidRPr="004826DC">
        <w:rPr>
          <w:rFonts w:ascii="Calibri" w:hAnsi="Calibri"/>
          <w:sz w:val="24"/>
          <w:szCs w:val="24"/>
        </w:rPr>
        <w:t xml:space="preserve">], declara sob as penas da Lei, ter tomado conhecimento </w:t>
      </w:r>
      <w:r w:rsidRPr="004826DC">
        <w:rPr>
          <w:rFonts w:ascii="Calibri" w:hAnsi="Calibri"/>
          <w:b/>
          <w:sz w:val="24"/>
          <w:szCs w:val="24"/>
        </w:rPr>
        <w:t xml:space="preserve">do </w:t>
      </w:r>
      <w:r w:rsidRPr="004826DC">
        <w:rPr>
          <w:rFonts w:ascii="Calibri" w:hAnsi="Calibri"/>
          <w:b/>
          <w:caps/>
          <w:sz w:val="24"/>
          <w:szCs w:val="24"/>
        </w:rPr>
        <w:t>Termo de Compromisso de manutenção de sigilo e respeito às normas de segurança vigentes NO TCU</w:t>
      </w:r>
      <w:r w:rsidRPr="004826DC">
        <w:rPr>
          <w:rFonts w:ascii="Calibri" w:hAnsi="Calibri"/>
          <w:sz w:val="24"/>
          <w:szCs w:val="24"/>
        </w:rPr>
        <w:t>, emitido por aquela empresa por ocasião da assinatura do contrato N.º ______/20__, e se compromete a seguir, naquilo que lhe couber, todas as disposições do referido Termo.</w:t>
      </w:r>
    </w:p>
    <w:p w:rsidR="0076629D" w:rsidRPr="004826DC" w:rsidRDefault="0076629D" w:rsidP="0076629D">
      <w:pPr>
        <w:autoSpaceDE w:val="0"/>
        <w:autoSpaceDN w:val="0"/>
        <w:adjustRightInd w:val="0"/>
        <w:spacing w:line="360" w:lineRule="auto"/>
        <w:jc w:val="both"/>
        <w:rPr>
          <w:rFonts w:ascii="Calibri" w:hAnsi="Calibri"/>
          <w:sz w:val="24"/>
          <w:szCs w:val="24"/>
        </w:rPr>
      </w:pPr>
    </w:p>
    <w:p w:rsidR="0076629D" w:rsidRPr="004826DC" w:rsidRDefault="0076629D" w:rsidP="0076629D">
      <w:pPr>
        <w:autoSpaceDE w:val="0"/>
        <w:autoSpaceDN w:val="0"/>
        <w:adjustRightInd w:val="0"/>
        <w:spacing w:after="120" w:line="360" w:lineRule="auto"/>
        <w:jc w:val="center"/>
        <w:rPr>
          <w:rFonts w:ascii="Calibri" w:hAnsi="Calibri"/>
          <w:szCs w:val="24"/>
        </w:rPr>
      </w:pPr>
      <w:r w:rsidRPr="004826DC">
        <w:rPr>
          <w:rFonts w:ascii="Calibri" w:hAnsi="Calibri"/>
          <w:szCs w:val="24"/>
        </w:rPr>
        <w:t>Local e data</w:t>
      </w:r>
    </w:p>
    <w:p w:rsidR="0076629D" w:rsidRPr="004826DC" w:rsidRDefault="0076629D" w:rsidP="0076629D">
      <w:pPr>
        <w:autoSpaceDE w:val="0"/>
        <w:autoSpaceDN w:val="0"/>
        <w:adjustRightInd w:val="0"/>
        <w:spacing w:after="120" w:line="360" w:lineRule="auto"/>
        <w:jc w:val="center"/>
        <w:rPr>
          <w:rFonts w:ascii="Calibri" w:hAnsi="Calibri"/>
          <w:szCs w:val="24"/>
        </w:rPr>
      </w:pPr>
    </w:p>
    <w:p w:rsidR="0076629D" w:rsidRPr="004826DC" w:rsidRDefault="0076629D" w:rsidP="0076629D">
      <w:pPr>
        <w:autoSpaceDE w:val="0"/>
        <w:autoSpaceDN w:val="0"/>
        <w:adjustRightInd w:val="0"/>
        <w:spacing w:after="120" w:line="360" w:lineRule="auto"/>
        <w:jc w:val="center"/>
        <w:rPr>
          <w:rFonts w:ascii="Calibri" w:hAnsi="Calibri"/>
          <w:szCs w:val="24"/>
        </w:rPr>
      </w:pPr>
      <w:r w:rsidRPr="004826DC">
        <w:rPr>
          <w:rFonts w:ascii="Calibri" w:hAnsi="Calibri"/>
          <w:szCs w:val="24"/>
        </w:rPr>
        <w:t>____________________________________________</w:t>
      </w:r>
    </w:p>
    <w:p w:rsidR="0076629D" w:rsidRPr="004826DC" w:rsidRDefault="0076629D" w:rsidP="0076629D">
      <w:pPr>
        <w:autoSpaceDE w:val="0"/>
        <w:autoSpaceDN w:val="0"/>
        <w:adjustRightInd w:val="0"/>
        <w:spacing w:after="120" w:line="360" w:lineRule="auto"/>
        <w:jc w:val="center"/>
        <w:rPr>
          <w:rFonts w:ascii="Calibri" w:hAnsi="Calibri"/>
          <w:szCs w:val="24"/>
        </w:rPr>
      </w:pPr>
      <w:r w:rsidRPr="004826DC">
        <w:rPr>
          <w:rFonts w:ascii="Calibri" w:hAnsi="Calibri"/>
          <w:szCs w:val="24"/>
        </w:rPr>
        <w:t>Assinatura</w:t>
      </w:r>
    </w:p>
    <w:p w:rsidR="0076629D" w:rsidRPr="004826DC" w:rsidRDefault="0076629D" w:rsidP="0076629D">
      <w:pPr>
        <w:autoSpaceDE w:val="0"/>
        <w:autoSpaceDN w:val="0"/>
        <w:adjustRightInd w:val="0"/>
        <w:spacing w:line="360" w:lineRule="auto"/>
        <w:rPr>
          <w:rFonts w:ascii="Calibri" w:hAnsi="Calibri"/>
          <w:sz w:val="24"/>
          <w:szCs w:val="24"/>
        </w:rPr>
      </w:pPr>
    </w:p>
    <w:p w:rsidR="0076629D" w:rsidRPr="004826DC" w:rsidRDefault="0076629D" w:rsidP="0076629D">
      <w:pPr>
        <w:autoSpaceDE w:val="0"/>
        <w:autoSpaceDN w:val="0"/>
        <w:adjustRightInd w:val="0"/>
        <w:spacing w:line="360" w:lineRule="auto"/>
        <w:rPr>
          <w:rFonts w:ascii="Calibri" w:hAnsi="Calibri"/>
          <w:sz w:val="24"/>
          <w:szCs w:val="24"/>
        </w:rPr>
      </w:pPr>
    </w:p>
    <w:p w:rsidR="0076629D" w:rsidRPr="004826DC" w:rsidRDefault="0076629D" w:rsidP="0076629D">
      <w:pPr>
        <w:autoSpaceDE w:val="0"/>
        <w:autoSpaceDN w:val="0"/>
        <w:adjustRightInd w:val="0"/>
        <w:rPr>
          <w:rFonts w:ascii="Calibri" w:hAnsi="Calibri"/>
          <w:b/>
          <w:sz w:val="24"/>
          <w:szCs w:val="24"/>
        </w:rPr>
      </w:pPr>
    </w:p>
    <w:p w:rsidR="0076629D" w:rsidRPr="004826DC" w:rsidRDefault="0076629D" w:rsidP="0076629D">
      <w:pPr>
        <w:spacing w:after="120"/>
        <w:jc w:val="center"/>
        <w:rPr>
          <w:rFonts w:ascii="Calibri" w:hAnsi="Calibri"/>
          <w:b/>
          <w:sz w:val="24"/>
          <w:szCs w:val="24"/>
        </w:rPr>
        <w:sectPr w:rsidR="0076629D" w:rsidRPr="004826DC" w:rsidSect="0076629D">
          <w:headerReference w:type="default" r:id="rId165"/>
          <w:footerReference w:type="default" r:id="rId166"/>
          <w:pgSz w:w="11906" w:h="16838"/>
          <w:pgMar w:top="1134" w:right="992" w:bottom="851" w:left="1418" w:header="709" w:footer="709" w:gutter="0"/>
          <w:pgNumType w:start="1"/>
          <w:cols w:space="708"/>
          <w:docGrid w:linePitch="360"/>
        </w:sectPr>
      </w:pPr>
    </w:p>
    <w:p w:rsidR="0076629D" w:rsidRPr="004826DC" w:rsidRDefault="0076629D" w:rsidP="002A2A94">
      <w:pPr>
        <w:jc w:val="center"/>
        <w:rPr>
          <w:rFonts w:ascii="Calibri" w:hAnsi="Calibri"/>
          <w:b/>
          <w:sz w:val="24"/>
          <w:szCs w:val="24"/>
        </w:rPr>
      </w:pPr>
      <w:r w:rsidRPr="004826DC">
        <w:rPr>
          <w:rFonts w:ascii="Calibri" w:hAnsi="Calibri"/>
          <w:b/>
          <w:sz w:val="24"/>
          <w:szCs w:val="24"/>
        </w:rPr>
        <w:lastRenderedPageBreak/>
        <w:t>ANEXO XVIII</w:t>
      </w:r>
      <w:r w:rsidR="002A2A94" w:rsidRPr="004826DC">
        <w:rPr>
          <w:rFonts w:ascii="Calibri" w:hAnsi="Calibri"/>
          <w:b/>
          <w:sz w:val="24"/>
          <w:szCs w:val="24"/>
        </w:rPr>
        <w:t xml:space="preserve"> - </w:t>
      </w:r>
      <w:r w:rsidR="004B4598" w:rsidRPr="004826DC">
        <w:rPr>
          <w:rFonts w:ascii="Calibri" w:hAnsi="Calibri"/>
          <w:b/>
          <w:sz w:val="24"/>
          <w:szCs w:val="24"/>
        </w:rPr>
        <w:t>MODELO DE ATESTADO DE CAPACIDADE TÉCNICA</w:t>
      </w:r>
    </w:p>
    <w:p w:rsidR="0076629D" w:rsidRPr="004826DC" w:rsidRDefault="0076629D" w:rsidP="0076629D">
      <w:pPr>
        <w:spacing w:after="120"/>
        <w:jc w:val="center"/>
        <w:rPr>
          <w:rFonts w:ascii="Calibri" w:hAnsi="Calibri"/>
          <w:b/>
          <w:sz w:val="24"/>
          <w:szCs w:val="24"/>
        </w:rPr>
      </w:pPr>
    </w:p>
    <w:p w:rsidR="0076629D" w:rsidRPr="004826DC" w:rsidRDefault="0076629D" w:rsidP="0076629D">
      <w:pPr>
        <w:spacing w:after="120"/>
        <w:jc w:val="center"/>
        <w:rPr>
          <w:rFonts w:ascii="Calibri" w:hAnsi="Calibri"/>
          <w:b/>
          <w:sz w:val="24"/>
          <w:szCs w:val="24"/>
        </w:rPr>
      </w:pPr>
      <w:r w:rsidRPr="004826DC">
        <w:rPr>
          <w:rFonts w:ascii="Calibri" w:hAnsi="Calibri"/>
          <w:b/>
          <w:sz w:val="24"/>
          <w:szCs w:val="24"/>
        </w:rPr>
        <w:t>Modelo 1 (Experiência em tecnologias de desenvolvimento)</w:t>
      </w:r>
    </w:p>
    <w:p w:rsidR="0076629D" w:rsidRPr="004826DC" w:rsidRDefault="0076629D" w:rsidP="0076629D">
      <w:pPr>
        <w:pStyle w:val="Ttulo1"/>
        <w:ind w:left="432" w:hanging="432"/>
        <w:jc w:val="center"/>
        <w:rPr>
          <w:rFonts w:ascii="Calibri" w:hAnsi="Calibri"/>
          <w:caps/>
          <w:sz w:val="24"/>
          <w:szCs w:val="24"/>
        </w:rPr>
      </w:pPr>
      <w:r w:rsidRPr="004826DC">
        <w:rPr>
          <w:rFonts w:ascii="Calibri" w:hAnsi="Calibri"/>
          <w:caps/>
          <w:sz w:val="24"/>
          <w:szCs w:val="24"/>
        </w:rPr>
        <w:t>Atestado(ou declaração) de capacidade técnica</w:t>
      </w:r>
    </w:p>
    <w:p w:rsidR="0076629D" w:rsidRPr="004826DC" w:rsidRDefault="0076629D" w:rsidP="0076629D">
      <w:pPr>
        <w:rPr>
          <w:rFonts w:ascii="Calibri" w:hAnsi="Calibri"/>
          <w:sz w:val="24"/>
          <w:szCs w:val="24"/>
        </w:rPr>
      </w:pPr>
    </w:p>
    <w:p w:rsidR="0076629D" w:rsidRPr="004826DC" w:rsidRDefault="0076629D" w:rsidP="0076629D">
      <w:pPr>
        <w:autoSpaceDE w:val="0"/>
        <w:autoSpaceDN w:val="0"/>
        <w:adjustRightInd w:val="0"/>
        <w:spacing w:line="360" w:lineRule="auto"/>
        <w:jc w:val="both"/>
        <w:rPr>
          <w:rFonts w:ascii="Calibri" w:hAnsi="Calibri"/>
          <w:sz w:val="24"/>
          <w:szCs w:val="24"/>
        </w:rPr>
      </w:pPr>
      <w:r w:rsidRPr="004826DC">
        <w:rPr>
          <w:rFonts w:ascii="Calibri" w:hAnsi="Calibri"/>
          <w:sz w:val="24"/>
          <w:szCs w:val="24"/>
        </w:rPr>
        <w:t xml:space="preserve">Atestamos (ou declaramos) que a empresa </w:t>
      </w:r>
      <w:r w:rsidRPr="004826DC">
        <w:rPr>
          <w:rFonts w:ascii="Calibri" w:hAnsi="Calibri"/>
          <w:sz w:val="24"/>
          <w:szCs w:val="24"/>
          <w:u w:val="single"/>
        </w:rPr>
        <w:t xml:space="preserve">[razão social da </w:t>
      </w:r>
      <w:r w:rsidR="00C629F0" w:rsidRPr="004826DC">
        <w:rPr>
          <w:rFonts w:ascii="Calibri" w:hAnsi="Calibri"/>
          <w:sz w:val="24"/>
          <w:szCs w:val="24"/>
          <w:u w:val="single"/>
        </w:rPr>
        <w:t>CONTRATADA</w:t>
      </w:r>
      <w:r w:rsidRPr="004826DC">
        <w:rPr>
          <w:rFonts w:ascii="Calibri" w:hAnsi="Calibri"/>
          <w:sz w:val="24"/>
          <w:szCs w:val="24"/>
          <w:u w:val="single"/>
        </w:rPr>
        <w:t>]</w:t>
      </w:r>
      <w:r w:rsidRPr="004826DC">
        <w:rPr>
          <w:rFonts w:ascii="Calibri" w:hAnsi="Calibri"/>
          <w:sz w:val="24"/>
          <w:szCs w:val="24"/>
        </w:rPr>
        <w:t xml:space="preserve">, inscrita no CNPJ (MF) sob o nº ___________________, inscrição estadual nº _______________, com sede à </w:t>
      </w:r>
      <w:r w:rsidRPr="004826DC">
        <w:rPr>
          <w:rFonts w:ascii="Calibri" w:hAnsi="Calibri"/>
          <w:sz w:val="24"/>
          <w:szCs w:val="24"/>
          <w:u w:val="single"/>
        </w:rPr>
        <w:t xml:space="preserve">[endereço completo da </w:t>
      </w:r>
      <w:r w:rsidR="00C629F0" w:rsidRPr="004826DC">
        <w:rPr>
          <w:rFonts w:ascii="Calibri" w:hAnsi="Calibri"/>
          <w:sz w:val="24"/>
          <w:szCs w:val="24"/>
          <w:u w:val="single"/>
        </w:rPr>
        <w:t>CONTRATADA</w:t>
      </w:r>
      <w:r w:rsidRPr="004826DC">
        <w:rPr>
          <w:rFonts w:ascii="Calibri" w:hAnsi="Calibri"/>
          <w:sz w:val="24"/>
          <w:szCs w:val="24"/>
          <w:u w:val="single"/>
        </w:rPr>
        <w:t>]</w:t>
      </w:r>
      <w:r w:rsidRPr="004826DC">
        <w:rPr>
          <w:rFonts w:ascii="Calibri" w:hAnsi="Calibri"/>
          <w:sz w:val="24"/>
          <w:szCs w:val="24"/>
        </w:rPr>
        <w:t xml:space="preserve">, mantém (ou manteve) com esta empresa (ou órgão) contrato de serviços de desenvolvimento e manutenção de sistemas medidos por pontos de função, tendo prestado serviços </w:t>
      </w:r>
      <w:r w:rsidRPr="004826DC">
        <w:rPr>
          <w:rFonts w:ascii="Calibri" w:hAnsi="Calibri"/>
          <w:b/>
          <w:sz w:val="24"/>
          <w:szCs w:val="24"/>
        </w:rPr>
        <w:t>de forma satisfatória</w:t>
      </w:r>
      <w:r w:rsidRPr="004826DC">
        <w:rPr>
          <w:rFonts w:ascii="Calibri" w:hAnsi="Calibri"/>
          <w:sz w:val="24"/>
          <w:szCs w:val="24"/>
        </w:rPr>
        <w:t xml:space="preserve"> em volume igual ou superior a ________ pontos de função brutos (não ajustados), em tecnologia [especificar a tecnologia/plataforma de desenvolvimento] e Banco de Dados [especificar o banco de dados] em um período initerrupto de 12 meses.</w:t>
      </w:r>
    </w:p>
    <w:p w:rsidR="0076629D" w:rsidRPr="004826DC" w:rsidRDefault="0076629D" w:rsidP="0076629D">
      <w:pPr>
        <w:autoSpaceDE w:val="0"/>
        <w:autoSpaceDN w:val="0"/>
        <w:adjustRightInd w:val="0"/>
        <w:spacing w:after="120" w:line="360" w:lineRule="auto"/>
        <w:jc w:val="both"/>
        <w:rPr>
          <w:rFonts w:ascii="Calibri" w:hAnsi="Calibri"/>
          <w:sz w:val="24"/>
          <w:szCs w:val="24"/>
        </w:rPr>
      </w:pPr>
      <w:r w:rsidRPr="004826DC">
        <w:rPr>
          <w:rFonts w:ascii="Calibri" w:hAnsi="Calibri"/>
          <w:sz w:val="24"/>
          <w:szCs w:val="24"/>
        </w:rPr>
        <w:t>Atestamos (ou declaramos), ainda, que os compromissos assumidos pela empresa foram cumpridos satisfatoriamente, nada constando em nossos arquivos que a desabone comercial ou tecnicamente.</w:t>
      </w:r>
    </w:p>
    <w:p w:rsidR="0076629D" w:rsidRPr="004826DC" w:rsidRDefault="0076629D" w:rsidP="0076629D">
      <w:pPr>
        <w:autoSpaceDE w:val="0"/>
        <w:autoSpaceDN w:val="0"/>
        <w:adjustRightInd w:val="0"/>
        <w:spacing w:after="120"/>
        <w:rPr>
          <w:rFonts w:ascii="Calibri" w:hAnsi="Calibri"/>
          <w:sz w:val="24"/>
          <w:szCs w:val="24"/>
        </w:rPr>
      </w:pPr>
    </w:p>
    <w:p w:rsidR="0076629D" w:rsidRPr="004826DC" w:rsidRDefault="0076629D" w:rsidP="0076629D">
      <w:pPr>
        <w:autoSpaceDE w:val="0"/>
        <w:autoSpaceDN w:val="0"/>
        <w:adjustRightInd w:val="0"/>
        <w:spacing w:after="120"/>
        <w:rPr>
          <w:rFonts w:ascii="Calibri" w:hAnsi="Calibri"/>
          <w:sz w:val="24"/>
          <w:szCs w:val="24"/>
        </w:rPr>
      </w:pPr>
      <w:r w:rsidRPr="004826DC">
        <w:rPr>
          <w:rFonts w:ascii="Calibri" w:hAnsi="Calibri"/>
          <w:sz w:val="24"/>
          <w:szCs w:val="24"/>
        </w:rPr>
        <w:t>Nome do Emissor: __________________________</w:t>
      </w:r>
    </w:p>
    <w:p w:rsidR="0076629D" w:rsidRPr="004826DC" w:rsidRDefault="0076629D" w:rsidP="0076629D">
      <w:pPr>
        <w:autoSpaceDE w:val="0"/>
        <w:autoSpaceDN w:val="0"/>
        <w:adjustRightInd w:val="0"/>
        <w:spacing w:after="120"/>
        <w:rPr>
          <w:rFonts w:ascii="Calibri" w:hAnsi="Calibri"/>
          <w:sz w:val="24"/>
          <w:szCs w:val="24"/>
        </w:rPr>
      </w:pPr>
      <w:r w:rsidRPr="004826DC">
        <w:rPr>
          <w:rFonts w:ascii="Calibri" w:hAnsi="Calibri"/>
          <w:sz w:val="24"/>
          <w:szCs w:val="24"/>
        </w:rPr>
        <w:t>Cargo do Emissor: __________________________</w:t>
      </w:r>
    </w:p>
    <w:p w:rsidR="0076629D" w:rsidRPr="004826DC" w:rsidRDefault="0076629D" w:rsidP="0076629D">
      <w:pPr>
        <w:autoSpaceDE w:val="0"/>
        <w:autoSpaceDN w:val="0"/>
        <w:adjustRightInd w:val="0"/>
        <w:spacing w:after="120"/>
        <w:rPr>
          <w:rFonts w:ascii="Calibri" w:hAnsi="Calibri"/>
          <w:sz w:val="24"/>
          <w:szCs w:val="24"/>
        </w:rPr>
      </w:pPr>
      <w:r w:rsidRPr="004826DC">
        <w:rPr>
          <w:rFonts w:ascii="Calibri" w:hAnsi="Calibri"/>
          <w:sz w:val="24"/>
          <w:szCs w:val="24"/>
        </w:rPr>
        <w:t>Telefone para Contato:_______________________</w:t>
      </w:r>
    </w:p>
    <w:p w:rsidR="0076629D" w:rsidRPr="004826DC" w:rsidRDefault="0076629D" w:rsidP="0076629D">
      <w:pPr>
        <w:autoSpaceDE w:val="0"/>
        <w:autoSpaceDN w:val="0"/>
        <w:adjustRightInd w:val="0"/>
        <w:spacing w:after="120"/>
        <w:rPr>
          <w:rFonts w:ascii="Calibri" w:hAnsi="Calibri"/>
          <w:sz w:val="24"/>
          <w:szCs w:val="24"/>
        </w:rPr>
      </w:pPr>
      <w:r w:rsidRPr="004826DC">
        <w:rPr>
          <w:rFonts w:ascii="Calibri" w:hAnsi="Calibri"/>
          <w:sz w:val="24"/>
          <w:szCs w:val="24"/>
        </w:rPr>
        <w:t>Período de Realização dos Serviços:_____________</w:t>
      </w:r>
    </w:p>
    <w:p w:rsidR="0076629D" w:rsidRPr="004826DC" w:rsidRDefault="0076629D" w:rsidP="0076629D">
      <w:pPr>
        <w:autoSpaceDE w:val="0"/>
        <w:autoSpaceDN w:val="0"/>
        <w:adjustRightInd w:val="0"/>
        <w:spacing w:after="120"/>
        <w:rPr>
          <w:rFonts w:ascii="Calibri" w:hAnsi="Calibri"/>
          <w:sz w:val="24"/>
          <w:szCs w:val="24"/>
        </w:rPr>
      </w:pPr>
    </w:p>
    <w:p w:rsidR="0076629D" w:rsidRPr="004826DC" w:rsidRDefault="0076629D" w:rsidP="0076629D">
      <w:pPr>
        <w:autoSpaceDE w:val="0"/>
        <w:autoSpaceDN w:val="0"/>
        <w:adjustRightInd w:val="0"/>
        <w:spacing w:after="120"/>
        <w:jc w:val="center"/>
        <w:rPr>
          <w:rFonts w:ascii="Calibri" w:hAnsi="Calibri"/>
          <w:sz w:val="24"/>
          <w:szCs w:val="24"/>
        </w:rPr>
      </w:pPr>
      <w:r w:rsidRPr="004826DC">
        <w:rPr>
          <w:rFonts w:ascii="Calibri" w:hAnsi="Calibri"/>
          <w:sz w:val="24"/>
          <w:szCs w:val="24"/>
        </w:rPr>
        <w:t>Local e data</w:t>
      </w:r>
    </w:p>
    <w:p w:rsidR="0076629D" w:rsidRPr="004826DC" w:rsidRDefault="0076629D" w:rsidP="0076629D">
      <w:pPr>
        <w:autoSpaceDE w:val="0"/>
        <w:autoSpaceDN w:val="0"/>
        <w:adjustRightInd w:val="0"/>
        <w:spacing w:after="120"/>
        <w:jc w:val="center"/>
        <w:rPr>
          <w:rFonts w:ascii="Calibri" w:hAnsi="Calibri"/>
          <w:sz w:val="24"/>
          <w:szCs w:val="24"/>
        </w:rPr>
      </w:pPr>
    </w:p>
    <w:p w:rsidR="0076629D" w:rsidRPr="004826DC" w:rsidRDefault="0076629D" w:rsidP="0076629D">
      <w:pPr>
        <w:autoSpaceDE w:val="0"/>
        <w:autoSpaceDN w:val="0"/>
        <w:adjustRightInd w:val="0"/>
        <w:spacing w:after="120"/>
        <w:jc w:val="center"/>
        <w:rPr>
          <w:rFonts w:ascii="Calibri" w:hAnsi="Calibri"/>
          <w:sz w:val="24"/>
          <w:szCs w:val="24"/>
        </w:rPr>
      </w:pPr>
      <w:r w:rsidRPr="004826DC">
        <w:rPr>
          <w:rFonts w:ascii="Calibri" w:hAnsi="Calibri"/>
          <w:sz w:val="24"/>
          <w:szCs w:val="24"/>
        </w:rPr>
        <w:t>____________________________________________</w:t>
      </w:r>
    </w:p>
    <w:p w:rsidR="0076629D" w:rsidRPr="004826DC" w:rsidRDefault="0076629D" w:rsidP="0076629D">
      <w:pPr>
        <w:autoSpaceDE w:val="0"/>
        <w:autoSpaceDN w:val="0"/>
        <w:adjustRightInd w:val="0"/>
        <w:spacing w:after="120"/>
        <w:jc w:val="center"/>
        <w:rPr>
          <w:rFonts w:ascii="Calibri" w:hAnsi="Calibri"/>
          <w:sz w:val="24"/>
          <w:szCs w:val="24"/>
        </w:rPr>
      </w:pPr>
      <w:r w:rsidRPr="004826DC">
        <w:rPr>
          <w:rFonts w:ascii="Calibri" w:hAnsi="Calibri"/>
          <w:sz w:val="24"/>
          <w:szCs w:val="24"/>
        </w:rPr>
        <w:t>Assinatura e carimbo do emissor</w:t>
      </w:r>
    </w:p>
    <w:p w:rsidR="0076629D" w:rsidRPr="004826DC" w:rsidRDefault="0076629D" w:rsidP="0076629D">
      <w:pPr>
        <w:autoSpaceDE w:val="0"/>
        <w:autoSpaceDN w:val="0"/>
        <w:adjustRightInd w:val="0"/>
        <w:spacing w:after="120"/>
        <w:rPr>
          <w:rFonts w:ascii="Calibri" w:hAnsi="Calibri"/>
          <w:sz w:val="24"/>
          <w:szCs w:val="24"/>
        </w:rPr>
      </w:pPr>
    </w:p>
    <w:p w:rsidR="0076629D" w:rsidRPr="004826DC" w:rsidRDefault="0076629D" w:rsidP="0076629D">
      <w:pPr>
        <w:autoSpaceDE w:val="0"/>
        <w:autoSpaceDN w:val="0"/>
        <w:adjustRightInd w:val="0"/>
        <w:spacing w:after="120"/>
        <w:rPr>
          <w:rFonts w:ascii="Calibri" w:hAnsi="Calibri"/>
          <w:szCs w:val="24"/>
        </w:rPr>
      </w:pPr>
      <w:r w:rsidRPr="004826DC">
        <w:rPr>
          <w:rFonts w:ascii="Calibri" w:hAnsi="Calibri"/>
          <w:szCs w:val="24"/>
        </w:rPr>
        <w:t>Observações:</w:t>
      </w:r>
    </w:p>
    <w:p w:rsidR="0076629D" w:rsidRPr="004826DC" w:rsidRDefault="0076629D" w:rsidP="0076629D">
      <w:pPr>
        <w:autoSpaceDE w:val="0"/>
        <w:autoSpaceDN w:val="0"/>
        <w:adjustRightInd w:val="0"/>
        <w:spacing w:after="120"/>
        <w:rPr>
          <w:rFonts w:ascii="Calibri" w:hAnsi="Calibri"/>
          <w:szCs w:val="24"/>
        </w:rPr>
      </w:pPr>
      <w:r w:rsidRPr="004826DC">
        <w:rPr>
          <w:rFonts w:ascii="Calibri" w:hAnsi="Calibri"/>
          <w:szCs w:val="24"/>
        </w:rPr>
        <w:t xml:space="preserve">1) Este atestado </w:t>
      </w:r>
      <w:r w:rsidRPr="004826DC">
        <w:rPr>
          <w:rFonts w:ascii="Calibri" w:hAnsi="Calibri"/>
          <w:i/>
          <w:iCs/>
          <w:szCs w:val="24"/>
        </w:rPr>
        <w:t xml:space="preserve">(ou declaração) </w:t>
      </w:r>
      <w:r w:rsidRPr="004826DC">
        <w:rPr>
          <w:rFonts w:ascii="Calibri" w:hAnsi="Calibri"/>
          <w:szCs w:val="24"/>
        </w:rPr>
        <w:t xml:space="preserve">deverá ser emitido em papel que identifique o órgão </w:t>
      </w:r>
      <w:r w:rsidRPr="004826DC">
        <w:rPr>
          <w:rFonts w:ascii="Calibri" w:hAnsi="Calibri"/>
          <w:i/>
          <w:iCs/>
          <w:szCs w:val="24"/>
        </w:rPr>
        <w:t xml:space="preserve">(ou empresa) </w:t>
      </w:r>
      <w:r w:rsidRPr="004826DC">
        <w:rPr>
          <w:rFonts w:ascii="Calibri" w:hAnsi="Calibri"/>
          <w:szCs w:val="24"/>
        </w:rPr>
        <w:t>emissor; e</w:t>
      </w:r>
    </w:p>
    <w:p w:rsidR="0076629D" w:rsidRPr="004826DC" w:rsidRDefault="0076629D" w:rsidP="0076629D">
      <w:pPr>
        <w:autoSpaceDE w:val="0"/>
        <w:autoSpaceDN w:val="0"/>
        <w:adjustRightInd w:val="0"/>
        <w:spacing w:after="120"/>
        <w:rPr>
          <w:rFonts w:ascii="Calibri" w:hAnsi="Calibri"/>
          <w:szCs w:val="24"/>
        </w:rPr>
      </w:pPr>
      <w:r w:rsidRPr="004826DC">
        <w:rPr>
          <w:rFonts w:ascii="Calibri" w:hAnsi="Calibri"/>
          <w:szCs w:val="24"/>
        </w:rPr>
        <w:t>2) o atestado deverá estar visado pelo respectivo órgão fiscalizador, quando for o caso.</w:t>
      </w:r>
    </w:p>
    <w:p w:rsidR="0076629D" w:rsidRPr="004826DC" w:rsidRDefault="0076629D" w:rsidP="0076629D">
      <w:pPr>
        <w:spacing w:after="120"/>
        <w:jc w:val="center"/>
        <w:rPr>
          <w:rFonts w:ascii="Calibri" w:hAnsi="Calibri"/>
          <w:b/>
          <w:sz w:val="24"/>
          <w:szCs w:val="24"/>
        </w:rPr>
      </w:pPr>
    </w:p>
    <w:p w:rsidR="0076629D" w:rsidRPr="004826DC" w:rsidRDefault="0076629D" w:rsidP="0076629D">
      <w:pPr>
        <w:spacing w:after="120"/>
        <w:jc w:val="center"/>
        <w:rPr>
          <w:rFonts w:ascii="Calibri" w:hAnsi="Calibri"/>
          <w:b/>
          <w:sz w:val="24"/>
          <w:szCs w:val="24"/>
        </w:rPr>
      </w:pPr>
    </w:p>
    <w:p w:rsidR="0076629D" w:rsidRPr="004826DC" w:rsidRDefault="0076629D" w:rsidP="0076629D">
      <w:pPr>
        <w:spacing w:after="120"/>
        <w:jc w:val="center"/>
        <w:rPr>
          <w:rFonts w:ascii="Calibri" w:hAnsi="Calibri"/>
          <w:b/>
          <w:sz w:val="24"/>
          <w:szCs w:val="24"/>
        </w:rPr>
      </w:pPr>
      <w:r w:rsidRPr="004826DC">
        <w:rPr>
          <w:rFonts w:ascii="Calibri" w:hAnsi="Calibri"/>
          <w:b/>
          <w:sz w:val="24"/>
          <w:szCs w:val="24"/>
        </w:rPr>
        <w:lastRenderedPageBreak/>
        <w:t>Modelo 2 (Experiência em Aplicação de Métrica)</w:t>
      </w:r>
    </w:p>
    <w:p w:rsidR="0076629D" w:rsidRPr="004826DC" w:rsidRDefault="0076629D" w:rsidP="0076629D">
      <w:pPr>
        <w:pStyle w:val="Ttulo1"/>
        <w:ind w:left="432" w:hanging="432"/>
        <w:jc w:val="center"/>
        <w:rPr>
          <w:rFonts w:ascii="Calibri" w:hAnsi="Calibri"/>
          <w:caps/>
          <w:sz w:val="24"/>
          <w:szCs w:val="24"/>
        </w:rPr>
      </w:pPr>
      <w:bookmarkStart w:id="171" w:name="_Toc274586364"/>
      <w:r w:rsidRPr="004826DC">
        <w:rPr>
          <w:rFonts w:ascii="Calibri" w:hAnsi="Calibri"/>
          <w:caps/>
          <w:sz w:val="24"/>
          <w:szCs w:val="24"/>
        </w:rPr>
        <w:t>Atestado(ou declaração) de capacidade técnica</w:t>
      </w:r>
      <w:bookmarkEnd w:id="171"/>
    </w:p>
    <w:p w:rsidR="0076629D" w:rsidRPr="004826DC" w:rsidRDefault="0076629D" w:rsidP="0076629D">
      <w:pPr>
        <w:rPr>
          <w:rFonts w:ascii="Calibri" w:hAnsi="Calibri"/>
          <w:sz w:val="24"/>
          <w:szCs w:val="24"/>
        </w:rPr>
      </w:pPr>
    </w:p>
    <w:p w:rsidR="0076629D" w:rsidRPr="004826DC" w:rsidRDefault="0076629D" w:rsidP="0076629D">
      <w:pPr>
        <w:autoSpaceDE w:val="0"/>
        <w:autoSpaceDN w:val="0"/>
        <w:adjustRightInd w:val="0"/>
        <w:spacing w:line="360" w:lineRule="auto"/>
        <w:jc w:val="both"/>
        <w:rPr>
          <w:rFonts w:ascii="Calibri" w:hAnsi="Calibri"/>
          <w:sz w:val="24"/>
          <w:szCs w:val="24"/>
        </w:rPr>
      </w:pPr>
      <w:r w:rsidRPr="004826DC">
        <w:rPr>
          <w:rFonts w:ascii="Calibri" w:hAnsi="Calibri"/>
          <w:sz w:val="24"/>
          <w:szCs w:val="24"/>
        </w:rPr>
        <w:t xml:space="preserve">Atestamos (ou declaramos) que a empresa </w:t>
      </w:r>
      <w:r w:rsidRPr="004826DC">
        <w:rPr>
          <w:rFonts w:ascii="Calibri" w:hAnsi="Calibri"/>
          <w:sz w:val="24"/>
          <w:szCs w:val="24"/>
          <w:u w:val="single"/>
        </w:rPr>
        <w:t xml:space="preserve">[razão social da </w:t>
      </w:r>
      <w:r w:rsidR="00C629F0" w:rsidRPr="004826DC">
        <w:rPr>
          <w:rFonts w:ascii="Calibri" w:hAnsi="Calibri"/>
          <w:sz w:val="24"/>
          <w:szCs w:val="24"/>
          <w:u w:val="single"/>
        </w:rPr>
        <w:t>CONTRATADA</w:t>
      </w:r>
      <w:r w:rsidRPr="004826DC">
        <w:rPr>
          <w:rFonts w:ascii="Calibri" w:hAnsi="Calibri"/>
          <w:sz w:val="24"/>
          <w:szCs w:val="24"/>
          <w:u w:val="single"/>
        </w:rPr>
        <w:t>]</w:t>
      </w:r>
      <w:r w:rsidRPr="004826DC">
        <w:rPr>
          <w:rFonts w:ascii="Calibri" w:hAnsi="Calibri"/>
          <w:sz w:val="24"/>
          <w:szCs w:val="24"/>
        </w:rPr>
        <w:t xml:space="preserve">, inscrita no CNPJ (MF) sob o nº ___________________, inscrição estadual nº _______________, com sede à </w:t>
      </w:r>
      <w:r w:rsidRPr="004826DC">
        <w:rPr>
          <w:rFonts w:ascii="Calibri" w:hAnsi="Calibri"/>
          <w:sz w:val="24"/>
          <w:szCs w:val="24"/>
          <w:u w:val="single"/>
        </w:rPr>
        <w:t xml:space="preserve">[endereço completo da </w:t>
      </w:r>
      <w:r w:rsidR="00C629F0" w:rsidRPr="004826DC">
        <w:rPr>
          <w:rFonts w:ascii="Calibri" w:hAnsi="Calibri"/>
          <w:sz w:val="24"/>
          <w:szCs w:val="24"/>
          <w:u w:val="single"/>
        </w:rPr>
        <w:t>CONTRATADA</w:t>
      </w:r>
      <w:r w:rsidRPr="004826DC">
        <w:rPr>
          <w:rFonts w:ascii="Calibri" w:hAnsi="Calibri"/>
          <w:sz w:val="24"/>
          <w:szCs w:val="24"/>
          <w:u w:val="single"/>
        </w:rPr>
        <w:t>]</w:t>
      </w:r>
      <w:r w:rsidRPr="004826DC">
        <w:rPr>
          <w:rFonts w:ascii="Calibri" w:hAnsi="Calibri"/>
          <w:sz w:val="24"/>
          <w:szCs w:val="24"/>
        </w:rPr>
        <w:t>, mantém (ou manteve) com esta empresa (ou órgão) contrato de serviços de desenvolvimento e manutenção de sistemas medidos por meio da técnica de Análise de Ponto de Função (APF) do International Function Point Users’ Group (IFPUG), realizada por especialista certificado em Ponto de Função (Certified Function Point Specialist – CPFS) pelo IFPUG, com certificação válida no período da contagem, em volume igual ou superior a ________ pontos de função brutos (não ajustados) em um período initerrupto de 12 meses.</w:t>
      </w:r>
    </w:p>
    <w:p w:rsidR="0076629D" w:rsidRPr="004826DC" w:rsidRDefault="0076629D" w:rsidP="0076629D">
      <w:pPr>
        <w:autoSpaceDE w:val="0"/>
        <w:autoSpaceDN w:val="0"/>
        <w:adjustRightInd w:val="0"/>
        <w:spacing w:after="120" w:line="360" w:lineRule="auto"/>
        <w:jc w:val="both"/>
        <w:rPr>
          <w:rFonts w:ascii="Calibri" w:hAnsi="Calibri"/>
          <w:sz w:val="24"/>
          <w:szCs w:val="24"/>
        </w:rPr>
      </w:pPr>
      <w:r w:rsidRPr="004826DC">
        <w:rPr>
          <w:rFonts w:ascii="Calibri" w:hAnsi="Calibri"/>
          <w:sz w:val="24"/>
          <w:szCs w:val="24"/>
        </w:rPr>
        <w:t>Atestamos (ou declaramos), ainda, que os compromissos assumidos pela empresa foram cumpridos satisfatoriamente, nada constando em nossos arquivos que a desabone comercial ou tecnicamente.</w:t>
      </w:r>
    </w:p>
    <w:p w:rsidR="0076629D" w:rsidRPr="004826DC" w:rsidRDefault="0076629D" w:rsidP="0076629D">
      <w:pPr>
        <w:autoSpaceDE w:val="0"/>
        <w:autoSpaceDN w:val="0"/>
        <w:adjustRightInd w:val="0"/>
        <w:spacing w:after="120"/>
        <w:rPr>
          <w:rFonts w:ascii="Calibri" w:hAnsi="Calibri"/>
          <w:sz w:val="24"/>
          <w:szCs w:val="24"/>
        </w:rPr>
      </w:pPr>
    </w:p>
    <w:p w:rsidR="0076629D" w:rsidRPr="004826DC" w:rsidRDefault="0076629D" w:rsidP="0076629D">
      <w:pPr>
        <w:autoSpaceDE w:val="0"/>
        <w:autoSpaceDN w:val="0"/>
        <w:adjustRightInd w:val="0"/>
        <w:spacing w:after="120"/>
        <w:rPr>
          <w:rFonts w:ascii="Calibri" w:hAnsi="Calibri"/>
          <w:sz w:val="24"/>
          <w:szCs w:val="24"/>
        </w:rPr>
      </w:pPr>
      <w:r w:rsidRPr="004826DC">
        <w:rPr>
          <w:rFonts w:ascii="Calibri" w:hAnsi="Calibri"/>
          <w:sz w:val="24"/>
          <w:szCs w:val="24"/>
        </w:rPr>
        <w:t>Nome do Emissor: __________________________</w:t>
      </w:r>
    </w:p>
    <w:p w:rsidR="0076629D" w:rsidRPr="004826DC" w:rsidRDefault="0076629D" w:rsidP="0076629D">
      <w:pPr>
        <w:autoSpaceDE w:val="0"/>
        <w:autoSpaceDN w:val="0"/>
        <w:adjustRightInd w:val="0"/>
        <w:spacing w:after="120"/>
        <w:rPr>
          <w:rFonts w:ascii="Calibri" w:hAnsi="Calibri"/>
          <w:sz w:val="24"/>
          <w:szCs w:val="24"/>
        </w:rPr>
      </w:pPr>
      <w:r w:rsidRPr="004826DC">
        <w:rPr>
          <w:rFonts w:ascii="Calibri" w:hAnsi="Calibri"/>
          <w:sz w:val="24"/>
          <w:szCs w:val="24"/>
        </w:rPr>
        <w:t>Cargo do Emissor: __________________________</w:t>
      </w:r>
    </w:p>
    <w:p w:rsidR="0076629D" w:rsidRPr="004826DC" w:rsidRDefault="0076629D" w:rsidP="0076629D">
      <w:pPr>
        <w:autoSpaceDE w:val="0"/>
        <w:autoSpaceDN w:val="0"/>
        <w:adjustRightInd w:val="0"/>
        <w:spacing w:after="120"/>
        <w:rPr>
          <w:rFonts w:ascii="Calibri" w:hAnsi="Calibri"/>
          <w:sz w:val="24"/>
          <w:szCs w:val="24"/>
        </w:rPr>
      </w:pPr>
      <w:r w:rsidRPr="004826DC">
        <w:rPr>
          <w:rFonts w:ascii="Calibri" w:hAnsi="Calibri"/>
          <w:sz w:val="24"/>
          <w:szCs w:val="24"/>
        </w:rPr>
        <w:t>Telefone para Contato:_______________________</w:t>
      </w:r>
    </w:p>
    <w:p w:rsidR="0076629D" w:rsidRPr="004826DC" w:rsidRDefault="0076629D" w:rsidP="0076629D">
      <w:pPr>
        <w:autoSpaceDE w:val="0"/>
        <w:autoSpaceDN w:val="0"/>
        <w:adjustRightInd w:val="0"/>
        <w:spacing w:after="120"/>
        <w:rPr>
          <w:rFonts w:ascii="Calibri" w:hAnsi="Calibri"/>
          <w:sz w:val="24"/>
          <w:szCs w:val="24"/>
        </w:rPr>
      </w:pPr>
      <w:r w:rsidRPr="004826DC">
        <w:rPr>
          <w:rFonts w:ascii="Calibri" w:hAnsi="Calibri"/>
          <w:sz w:val="24"/>
          <w:szCs w:val="24"/>
        </w:rPr>
        <w:t>Período de Realização dos Serviços:_____________</w:t>
      </w:r>
    </w:p>
    <w:p w:rsidR="0076629D" w:rsidRPr="004826DC" w:rsidRDefault="0076629D" w:rsidP="0076629D">
      <w:pPr>
        <w:autoSpaceDE w:val="0"/>
        <w:autoSpaceDN w:val="0"/>
        <w:adjustRightInd w:val="0"/>
        <w:spacing w:after="120"/>
        <w:rPr>
          <w:rFonts w:ascii="Calibri" w:hAnsi="Calibri"/>
          <w:sz w:val="24"/>
          <w:szCs w:val="24"/>
        </w:rPr>
      </w:pPr>
    </w:p>
    <w:p w:rsidR="0076629D" w:rsidRPr="004826DC" w:rsidRDefault="0076629D" w:rsidP="0076629D">
      <w:pPr>
        <w:autoSpaceDE w:val="0"/>
        <w:autoSpaceDN w:val="0"/>
        <w:adjustRightInd w:val="0"/>
        <w:spacing w:after="120"/>
        <w:jc w:val="center"/>
        <w:rPr>
          <w:rFonts w:ascii="Calibri" w:hAnsi="Calibri"/>
          <w:sz w:val="24"/>
          <w:szCs w:val="24"/>
        </w:rPr>
      </w:pPr>
      <w:r w:rsidRPr="004826DC">
        <w:rPr>
          <w:rFonts w:ascii="Calibri" w:hAnsi="Calibri"/>
          <w:sz w:val="24"/>
          <w:szCs w:val="24"/>
        </w:rPr>
        <w:t>Local e data</w:t>
      </w:r>
    </w:p>
    <w:p w:rsidR="0076629D" w:rsidRPr="004826DC" w:rsidRDefault="0076629D" w:rsidP="0076629D">
      <w:pPr>
        <w:autoSpaceDE w:val="0"/>
        <w:autoSpaceDN w:val="0"/>
        <w:adjustRightInd w:val="0"/>
        <w:spacing w:after="120"/>
        <w:jc w:val="center"/>
        <w:rPr>
          <w:rFonts w:ascii="Calibri" w:hAnsi="Calibri"/>
          <w:sz w:val="24"/>
          <w:szCs w:val="24"/>
        </w:rPr>
      </w:pPr>
    </w:p>
    <w:p w:rsidR="0076629D" w:rsidRPr="004826DC" w:rsidRDefault="0076629D" w:rsidP="0076629D">
      <w:pPr>
        <w:autoSpaceDE w:val="0"/>
        <w:autoSpaceDN w:val="0"/>
        <w:adjustRightInd w:val="0"/>
        <w:spacing w:after="120"/>
        <w:jc w:val="center"/>
        <w:rPr>
          <w:rFonts w:ascii="Calibri" w:hAnsi="Calibri"/>
          <w:sz w:val="24"/>
          <w:szCs w:val="24"/>
        </w:rPr>
      </w:pPr>
      <w:r w:rsidRPr="004826DC">
        <w:rPr>
          <w:rFonts w:ascii="Calibri" w:hAnsi="Calibri"/>
          <w:sz w:val="24"/>
          <w:szCs w:val="24"/>
        </w:rPr>
        <w:t>____________________________________________</w:t>
      </w:r>
    </w:p>
    <w:p w:rsidR="0076629D" w:rsidRPr="004826DC" w:rsidRDefault="0076629D" w:rsidP="0076629D">
      <w:pPr>
        <w:autoSpaceDE w:val="0"/>
        <w:autoSpaceDN w:val="0"/>
        <w:adjustRightInd w:val="0"/>
        <w:spacing w:after="120"/>
        <w:jc w:val="center"/>
        <w:rPr>
          <w:rFonts w:ascii="Calibri" w:hAnsi="Calibri"/>
          <w:sz w:val="24"/>
          <w:szCs w:val="24"/>
        </w:rPr>
      </w:pPr>
      <w:r w:rsidRPr="004826DC">
        <w:rPr>
          <w:rFonts w:ascii="Calibri" w:hAnsi="Calibri"/>
          <w:sz w:val="24"/>
          <w:szCs w:val="24"/>
        </w:rPr>
        <w:t>Assinatura e carimbo do emissor</w:t>
      </w:r>
    </w:p>
    <w:p w:rsidR="0076629D" w:rsidRPr="004826DC" w:rsidRDefault="0076629D" w:rsidP="0076629D">
      <w:pPr>
        <w:autoSpaceDE w:val="0"/>
        <w:autoSpaceDN w:val="0"/>
        <w:adjustRightInd w:val="0"/>
        <w:spacing w:after="120"/>
        <w:rPr>
          <w:rFonts w:ascii="Calibri" w:hAnsi="Calibri"/>
          <w:sz w:val="24"/>
          <w:szCs w:val="24"/>
        </w:rPr>
      </w:pPr>
    </w:p>
    <w:p w:rsidR="0076629D" w:rsidRPr="004826DC" w:rsidRDefault="0076629D" w:rsidP="0076629D">
      <w:pPr>
        <w:autoSpaceDE w:val="0"/>
        <w:autoSpaceDN w:val="0"/>
        <w:adjustRightInd w:val="0"/>
        <w:spacing w:after="120"/>
        <w:rPr>
          <w:rFonts w:ascii="Calibri" w:hAnsi="Calibri"/>
          <w:szCs w:val="24"/>
        </w:rPr>
      </w:pPr>
    </w:p>
    <w:p w:rsidR="0076629D" w:rsidRPr="004826DC" w:rsidRDefault="0076629D" w:rsidP="0076629D">
      <w:pPr>
        <w:autoSpaceDE w:val="0"/>
        <w:autoSpaceDN w:val="0"/>
        <w:adjustRightInd w:val="0"/>
        <w:spacing w:after="120"/>
        <w:rPr>
          <w:rFonts w:ascii="Calibri" w:hAnsi="Calibri"/>
          <w:szCs w:val="24"/>
        </w:rPr>
      </w:pPr>
      <w:r w:rsidRPr="004826DC">
        <w:rPr>
          <w:rFonts w:ascii="Calibri" w:hAnsi="Calibri"/>
          <w:szCs w:val="24"/>
        </w:rPr>
        <w:t>Observações:</w:t>
      </w:r>
    </w:p>
    <w:p w:rsidR="0076629D" w:rsidRPr="004826DC" w:rsidRDefault="0076629D" w:rsidP="0076629D">
      <w:pPr>
        <w:autoSpaceDE w:val="0"/>
        <w:autoSpaceDN w:val="0"/>
        <w:adjustRightInd w:val="0"/>
        <w:spacing w:after="120"/>
        <w:rPr>
          <w:rFonts w:ascii="Calibri" w:hAnsi="Calibri"/>
          <w:szCs w:val="24"/>
        </w:rPr>
      </w:pPr>
      <w:r w:rsidRPr="004826DC">
        <w:rPr>
          <w:rFonts w:ascii="Calibri" w:hAnsi="Calibri"/>
          <w:szCs w:val="24"/>
        </w:rPr>
        <w:t xml:space="preserve">1) Este atestado </w:t>
      </w:r>
      <w:r w:rsidRPr="004826DC">
        <w:rPr>
          <w:rFonts w:ascii="Calibri" w:hAnsi="Calibri"/>
          <w:i/>
          <w:iCs/>
          <w:szCs w:val="24"/>
        </w:rPr>
        <w:t xml:space="preserve">(ou declaração) </w:t>
      </w:r>
      <w:r w:rsidRPr="004826DC">
        <w:rPr>
          <w:rFonts w:ascii="Calibri" w:hAnsi="Calibri"/>
          <w:szCs w:val="24"/>
        </w:rPr>
        <w:t xml:space="preserve">deverá ser emitido em papel que identifique o órgão </w:t>
      </w:r>
      <w:r w:rsidRPr="004826DC">
        <w:rPr>
          <w:rFonts w:ascii="Calibri" w:hAnsi="Calibri"/>
          <w:i/>
          <w:iCs/>
          <w:szCs w:val="24"/>
        </w:rPr>
        <w:t xml:space="preserve">(ou empresa) </w:t>
      </w:r>
      <w:r w:rsidRPr="004826DC">
        <w:rPr>
          <w:rFonts w:ascii="Calibri" w:hAnsi="Calibri"/>
          <w:szCs w:val="24"/>
        </w:rPr>
        <w:t>emissor; e</w:t>
      </w:r>
    </w:p>
    <w:p w:rsidR="0076629D" w:rsidRPr="004826DC" w:rsidRDefault="0076629D" w:rsidP="0076629D">
      <w:pPr>
        <w:autoSpaceDE w:val="0"/>
        <w:autoSpaceDN w:val="0"/>
        <w:adjustRightInd w:val="0"/>
        <w:spacing w:after="120"/>
        <w:rPr>
          <w:rFonts w:ascii="Calibri" w:hAnsi="Calibri"/>
          <w:szCs w:val="24"/>
        </w:rPr>
      </w:pPr>
      <w:r w:rsidRPr="004826DC">
        <w:rPr>
          <w:rFonts w:ascii="Calibri" w:hAnsi="Calibri"/>
          <w:szCs w:val="24"/>
        </w:rPr>
        <w:t>2) o atestado deverá estar visado pelo respectivo órgão fiscalizador, quando for o caso.</w:t>
      </w:r>
    </w:p>
    <w:p w:rsidR="0076629D" w:rsidRPr="004826DC" w:rsidRDefault="0076629D" w:rsidP="0076629D">
      <w:pPr>
        <w:spacing w:after="120"/>
        <w:jc w:val="center"/>
        <w:rPr>
          <w:rFonts w:ascii="Calibri" w:hAnsi="Calibri"/>
          <w:b/>
          <w:sz w:val="24"/>
          <w:szCs w:val="24"/>
        </w:rPr>
      </w:pPr>
    </w:p>
    <w:p w:rsidR="0076629D" w:rsidRPr="004826DC" w:rsidRDefault="0076629D" w:rsidP="0076629D">
      <w:pPr>
        <w:spacing w:after="120"/>
        <w:jc w:val="center"/>
        <w:rPr>
          <w:rFonts w:ascii="Calibri" w:hAnsi="Calibri"/>
          <w:b/>
          <w:sz w:val="24"/>
          <w:szCs w:val="24"/>
        </w:rPr>
        <w:sectPr w:rsidR="0076629D" w:rsidRPr="004826DC" w:rsidSect="0076629D">
          <w:headerReference w:type="default" r:id="rId167"/>
          <w:footerReference w:type="default" r:id="rId168"/>
          <w:pgSz w:w="11906" w:h="16838"/>
          <w:pgMar w:top="1134" w:right="992" w:bottom="851" w:left="1418" w:header="709" w:footer="709" w:gutter="0"/>
          <w:pgNumType w:start="1"/>
          <w:cols w:space="708"/>
          <w:docGrid w:linePitch="360"/>
        </w:sectPr>
      </w:pPr>
    </w:p>
    <w:p w:rsidR="0076629D" w:rsidRPr="004826DC" w:rsidRDefault="0076629D" w:rsidP="00824F0C">
      <w:pPr>
        <w:jc w:val="center"/>
        <w:rPr>
          <w:rFonts w:ascii="Calibri" w:hAnsi="Calibri"/>
          <w:b/>
          <w:sz w:val="24"/>
          <w:szCs w:val="24"/>
        </w:rPr>
      </w:pPr>
      <w:r w:rsidRPr="004826DC">
        <w:rPr>
          <w:rFonts w:ascii="Calibri" w:hAnsi="Calibri"/>
          <w:b/>
          <w:sz w:val="24"/>
          <w:szCs w:val="24"/>
        </w:rPr>
        <w:lastRenderedPageBreak/>
        <w:t>ANEXO XIX</w:t>
      </w:r>
      <w:r w:rsidR="00824F0C" w:rsidRPr="004826DC">
        <w:rPr>
          <w:rFonts w:ascii="Calibri" w:hAnsi="Calibri"/>
          <w:b/>
          <w:sz w:val="24"/>
          <w:szCs w:val="24"/>
        </w:rPr>
        <w:t xml:space="preserve"> - </w:t>
      </w:r>
      <w:r w:rsidR="004B4598" w:rsidRPr="004826DC">
        <w:rPr>
          <w:rFonts w:ascii="Calibri" w:hAnsi="Calibri"/>
          <w:b/>
          <w:sz w:val="24"/>
          <w:szCs w:val="24"/>
        </w:rPr>
        <w:t>MODELOS DE DECLARAÇÃO DE VISTORIA E TERMO DE CONFIDENCIALIDADE E SIGILO</w:t>
      </w:r>
    </w:p>
    <w:p w:rsidR="0076629D" w:rsidRPr="004826DC" w:rsidRDefault="0076629D" w:rsidP="0076629D">
      <w:pPr>
        <w:pStyle w:val="Ttulo1"/>
        <w:ind w:left="432" w:hanging="432"/>
        <w:jc w:val="center"/>
        <w:rPr>
          <w:rFonts w:ascii="Calibri" w:hAnsi="Calibri"/>
          <w:caps/>
        </w:rPr>
      </w:pPr>
      <w:bookmarkStart w:id="172" w:name="_Toc265653665"/>
      <w:bookmarkStart w:id="173" w:name="_Toc265653999"/>
      <w:bookmarkStart w:id="174" w:name="_Toc265654039"/>
      <w:bookmarkStart w:id="175" w:name="_Toc269162072"/>
      <w:bookmarkStart w:id="176" w:name="_Toc274586363"/>
      <w:r w:rsidRPr="004826DC">
        <w:rPr>
          <w:rFonts w:ascii="Calibri" w:hAnsi="Calibri"/>
          <w:caps/>
        </w:rPr>
        <w:t>Declaração de vistoria</w:t>
      </w:r>
      <w:bookmarkEnd w:id="172"/>
      <w:bookmarkEnd w:id="173"/>
      <w:bookmarkEnd w:id="174"/>
      <w:bookmarkEnd w:id="175"/>
      <w:bookmarkEnd w:id="176"/>
    </w:p>
    <w:p w:rsidR="0076629D" w:rsidRPr="004826DC" w:rsidRDefault="0076629D" w:rsidP="0076629D">
      <w:pPr>
        <w:rPr>
          <w:rFonts w:ascii="Calibri" w:hAnsi="Calibri"/>
        </w:rPr>
      </w:pPr>
    </w:p>
    <w:p w:rsidR="0076629D" w:rsidRPr="004826DC" w:rsidRDefault="0076629D" w:rsidP="0076629D">
      <w:pPr>
        <w:jc w:val="both"/>
        <w:rPr>
          <w:rFonts w:ascii="Calibri" w:hAnsi="Calibri"/>
        </w:rPr>
      </w:pPr>
      <w:r w:rsidRPr="004826DC">
        <w:rPr>
          <w:rFonts w:ascii="Calibri" w:hAnsi="Calibri"/>
        </w:rPr>
        <w:t>Declaro, sob as penas da lei, que a empresa _____________________________(empresa), inscrita no Cadastro Nacional da Pessoa Jurídica, CNPJ/MF, sob o n.º ____________________, com sede na ___________________________________ (endereço completo), por intermédio de seu representante legal, o(a) Sr(a). _______________________________________, infra-assinado, portador(a) da Carteira de Identidade n.º ____________________, expedida pela ____________ e do Cadastro de Pessoa Física, CPF/MF sob o n.º ________________, visitou as dependências do Tribunal de Contas da União, em Brasília-DF, e tomou conhecimento do ambiente tecnológico sobre o qual serão executados os serviços de tecnologia da informação objeto do Pregão Eletrônico nº ______ e dos processos, regras, templates de artefatos e elementos de informática e quantitativos que possam servir de subsídio à elaboração de proposta.</w:t>
      </w:r>
    </w:p>
    <w:p w:rsidR="0076629D" w:rsidRPr="004826DC" w:rsidRDefault="0076629D" w:rsidP="0076629D">
      <w:pPr>
        <w:rPr>
          <w:rFonts w:ascii="Calibri" w:hAnsi="Calibri"/>
        </w:rPr>
      </w:pPr>
    </w:p>
    <w:p w:rsidR="0076629D" w:rsidRPr="004826DC" w:rsidRDefault="0076629D" w:rsidP="0076629D">
      <w:pPr>
        <w:jc w:val="center"/>
        <w:rPr>
          <w:rFonts w:ascii="Calibri" w:hAnsi="Calibri"/>
        </w:rPr>
      </w:pPr>
      <w:r w:rsidRPr="004826DC">
        <w:rPr>
          <w:rFonts w:ascii="Calibri" w:hAnsi="Calibri"/>
        </w:rPr>
        <w:t>&lt;Local e data&gt;</w:t>
      </w:r>
    </w:p>
    <w:p w:rsidR="0076629D" w:rsidRPr="004826DC" w:rsidRDefault="0076629D" w:rsidP="0076629D">
      <w:pPr>
        <w:jc w:val="center"/>
        <w:rPr>
          <w:rFonts w:ascii="Calibri" w:hAnsi="Calibri"/>
        </w:rPr>
      </w:pPr>
    </w:p>
    <w:p w:rsidR="0076629D" w:rsidRPr="004826DC" w:rsidRDefault="0076629D" w:rsidP="0076629D">
      <w:pPr>
        <w:jc w:val="center"/>
        <w:rPr>
          <w:rFonts w:ascii="Calibri" w:hAnsi="Calibri"/>
        </w:rPr>
      </w:pPr>
      <w:r w:rsidRPr="004826DC">
        <w:rPr>
          <w:rFonts w:ascii="Calibri" w:hAnsi="Calibri"/>
        </w:rPr>
        <w:t>______________________________________</w:t>
      </w:r>
    </w:p>
    <w:p w:rsidR="0076629D" w:rsidRPr="004826DC" w:rsidRDefault="0076629D" w:rsidP="0076629D">
      <w:pPr>
        <w:jc w:val="center"/>
        <w:rPr>
          <w:rFonts w:ascii="Calibri" w:hAnsi="Calibri"/>
        </w:rPr>
      </w:pPr>
      <w:r w:rsidRPr="004826DC">
        <w:rPr>
          <w:rFonts w:ascii="Calibri" w:hAnsi="Calibri"/>
        </w:rPr>
        <w:t>Assinatura e carimbo</w:t>
      </w:r>
    </w:p>
    <w:p w:rsidR="0076629D" w:rsidRPr="004826DC" w:rsidRDefault="0076629D" w:rsidP="0076629D">
      <w:pPr>
        <w:jc w:val="center"/>
        <w:rPr>
          <w:rFonts w:ascii="Calibri" w:hAnsi="Calibri"/>
        </w:rPr>
      </w:pPr>
      <w:r w:rsidRPr="004826DC">
        <w:rPr>
          <w:rFonts w:ascii="Calibri" w:hAnsi="Calibri"/>
        </w:rPr>
        <w:t>(servidor do contratante)</w:t>
      </w:r>
    </w:p>
    <w:p w:rsidR="0076629D" w:rsidRPr="004826DC" w:rsidRDefault="0076629D" w:rsidP="0076629D">
      <w:pPr>
        <w:jc w:val="center"/>
        <w:rPr>
          <w:rFonts w:ascii="Calibri" w:hAnsi="Calibri"/>
        </w:rPr>
      </w:pPr>
    </w:p>
    <w:p w:rsidR="0076629D" w:rsidRPr="004826DC" w:rsidRDefault="0076629D" w:rsidP="0076629D">
      <w:pPr>
        <w:jc w:val="center"/>
        <w:rPr>
          <w:rFonts w:ascii="Calibri" w:hAnsi="Calibri"/>
        </w:rPr>
      </w:pPr>
    </w:p>
    <w:p w:rsidR="0076629D" w:rsidRPr="004826DC" w:rsidRDefault="0076629D" w:rsidP="0076629D">
      <w:pPr>
        <w:jc w:val="center"/>
        <w:rPr>
          <w:rFonts w:ascii="Calibri" w:hAnsi="Calibri"/>
        </w:rPr>
      </w:pPr>
      <w:r w:rsidRPr="004826DC">
        <w:rPr>
          <w:rFonts w:ascii="Calibri" w:hAnsi="Calibri"/>
        </w:rPr>
        <w:t>______________________________________</w:t>
      </w:r>
    </w:p>
    <w:p w:rsidR="0076629D" w:rsidRPr="004826DC" w:rsidRDefault="0076629D" w:rsidP="0076629D">
      <w:pPr>
        <w:jc w:val="center"/>
        <w:rPr>
          <w:rFonts w:ascii="Calibri" w:hAnsi="Calibri"/>
        </w:rPr>
      </w:pPr>
      <w:r w:rsidRPr="004826DC">
        <w:rPr>
          <w:rFonts w:ascii="Calibri" w:hAnsi="Calibri"/>
        </w:rPr>
        <w:t>Assinatura</w:t>
      </w:r>
    </w:p>
    <w:p w:rsidR="0076629D" w:rsidRPr="004826DC" w:rsidRDefault="0076629D" w:rsidP="0076629D">
      <w:pPr>
        <w:jc w:val="center"/>
        <w:rPr>
          <w:rFonts w:ascii="Calibri" w:hAnsi="Calibri"/>
        </w:rPr>
      </w:pPr>
      <w:r w:rsidRPr="004826DC">
        <w:rPr>
          <w:rFonts w:ascii="Calibri" w:hAnsi="Calibri"/>
        </w:rPr>
        <w:t>(representante legal da empresa)</w:t>
      </w:r>
    </w:p>
    <w:p w:rsidR="0076629D" w:rsidRPr="004826DC" w:rsidRDefault="0076629D" w:rsidP="0076629D">
      <w:pPr>
        <w:rPr>
          <w:rFonts w:ascii="Calibri" w:hAnsi="Calibri"/>
        </w:rPr>
      </w:pPr>
    </w:p>
    <w:p w:rsidR="0076629D" w:rsidRPr="004826DC" w:rsidRDefault="0076629D" w:rsidP="0076629D">
      <w:pPr>
        <w:autoSpaceDE w:val="0"/>
        <w:autoSpaceDN w:val="0"/>
        <w:adjustRightInd w:val="0"/>
        <w:spacing w:after="120"/>
        <w:jc w:val="center"/>
        <w:rPr>
          <w:rFonts w:ascii="Calibri" w:hAnsi="Calibri"/>
          <w:szCs w:val="24"/>
        </w:rPr>
      </w:pPr>
    </w:p>
    <w:p w:rsidR="0076629D" w:rsidRPr="004826DC" w:rsidRDefault="0076629D" w:rsidP="0076629D">
      <w:pPr>
        <w:autoSpaceDE w:val="0"/>
        <w:autoSpaceDN w:val="0"/>
        <w:adjustRightInd w:val="0"/>
        <w:spacing w:after="120"/>
        <w:rPr>
          <w:rFonts w:ascii="Calibri" w:hAnsi="Calibri"/>
          <w:szCs w:val="24"/>
        </w:rPr>
      </w:pPr>
      <w:r w:rsidRPr="004826DC">
        <w:rPr>
          <w:rFonts w:ascii="Calibri" w:hAnsi="Calibri"/>
          <w:szCs w:val="24"/>
        </w:rPr>
        <w:t>Observação:</w:t>
      </w:r>
    </w:p>
    <w:p w:rsidR="0076629D" w:rsidRPr="004826DC" w:rsidRDefault="0076629D" w:rsidP="0076629D">
      <w:pPr>
        <w:autoSpaceDE w:val="0"/>
        <w:autoSpaceDN w:val="0"/>
        <w:adjustRightInd w:val="0"/>
        <w:spacing w:after="120"/>
        <w:rPr>
          <w:rFonts w:ascii="Calibri" w:hAnsi="Calibri"/>
          <w:szCs w:val="24"/>
        </w:rPr>
      </w:pPr>
      <w:r w:rsidRPr="004826DC">
        <w:rPr>
          <w:rFonts w:ascii="Calibri" w:hAnsi="Calibri"/>
          <w:szCs w:val="24"/>
        </w:rPr>
        <w:t xml:space="preserve">1) Emitir 2 vias em papel que identifique </w:t>
      </w:r>
      <w:r w:rsidR="00E615CA" w:rsidRPr="004826DC">
        <w:rPr>
          <w:rFonts w:ascii="Calibri" w:hAnsi="Calibri"/>
          <w:szCs w:val="24"/>
        </w:rPr>
        <w:t>o</w:t>
      </w:r>
      <w:r w:rsidRPr="004826DC">
        <w:rPr>
          <w:rFonts w:ascii="Calibri" w:hAnsi="Calibri"/>
          <w:szCs w:val="24"/>
        </w:rPr>
        <w:t xml:space="preserve"> </w:t>
      </w:r>
      <w:r w:rsidRPr="004826DC">
        <w:rPr>
          <w:rFonts w:ascii="Calibri" w:hAnsi="Calibri"/>
          <w:b/>
          <w:szCs w:val="24"/>
        </w:rPr>
        <w:t>licitante</w:t>
      </w:r>
      <w:r w:rsidRPr="004826DC">
        <w:rPr>
          <w:rFonts w:ascii="Calibri" w:hAnsi="Calibri"/>
          <w:szCs w:val="24"/>
        </w:rPr>
        <w:t>.</w:t>
      </w:r>
    </w:p>
    <w:p w:rsidR="0076629D" w:rsidRPr="004826DC" w:rsidRDefault="0076629D" w:rsidP="0076629D">
      <w:pPr>
        <w:autoSpaceDE w:val="0"/>
        <w:autoSpaceDN w:val="0"/>
        <w:adjustRightInd w:val="0"/>
        <w:spacing w:after="120"/>
        <w:rPr>
          <w:rFonts w:ascii="Calibri" w:hAnsi="Calibri"/>
          <w:szCs w:val="24"/>
        </w:rPr>
      </w:pPr>
      <w:r w:rsidRPr="004826DC">
        <w:rPr>
          <w:rFonts w:ascii="Calibri" w:hAnsi="Calibri"/>
          <w:szCs w:val="24"/>
        </w:rPr>
        <w:t>2)As 2 vias da declaração devem ser assinadas após a realização da vistoria, na presença de servidor do contratante.</w:t>
      </w:r>
    </w:p>
    <w:p w:rsidR="0076629D" w:rsidRPr="004826DC" w:rsidRDefault="0076629D" w:rsidP="0076629D">
      <w:pPr>
        <w:autoSpaceDE w:val="0"/>
        <w:autoSpaceDN w:val="0"/>
        <w:adjustRightInd w:val="0"/>
        <w:spacing w:after="120"/>
        <w:rPr>
          <w:rFonts w:ascii="Calibri" w:hAnsi="Calibri"/>
          <w:szCs w:val="24"/>
        </w:rPr>
      </w:pPr>
      <w:r w:rsidRPr="004826DC">
        <w:rPr>
          <w:rFonts w:ascii="Calibri" w:hAnsi="Calibri"/>
          <w:szCs w:val="24"/>
        </w:rPr>
        <w:t>3) O representante da empresa deve comparecer à vistoria de posse de procuração registrada em cartório.</w:t>
      </w:r>
    </w:p>
    <w:p w:rsidR="0076629D" w:rsidRPr="004826DC" w:rsidRDefault="0076629D" w:rsidP="0076629D">
      <w:pPr>
        <w:pStyle w:val="Ttulo1"/>
        <w:ind w:left="432" w:hanging="432"/>
        <w:jc w:val="center"/>
        <w:rPr>
          <w:rFonts w:ascii="Calibri" w:hAnsi="Calibri"/>
          <w:sz w:val="24"/>
          <w:szCs w:val="24"/>
        </w:rPr>
      </w:pPr>
      <w:r w:rsidRPr="004826DC">
        <w:rPr>
          <w:rFonts w:ascii="Calibri" w:hAnsi="Calibri"/>
        </w:rPr>
        <w:br w:type="page"/>
      </w:r>
      <w:r w:rsidRPr="004826DC">
        <w:rPr>
          <w:rFonts w:ascii="Calibri" w:hAnsi="Calibri"/>
          <w:sz w:val="24"/>
          <w:szCs w:val="24"/>
        </w:rPr>
        <w:lastRenderedPageBreak/>
        <w:t>Termo de Confidencialidade e Sigilo</w:t>
      </w:r>
    </w:p>
    <w:p w:rsidR="0076629D" w:rsidRPr="004826DC" w:rsidRDefault="0076629D" w:rsidP="0076629D">
      <w:pPr>
        <w:jc w:val="center"/>
        <w:rPr>
          <w:rFonts w:ascii="Calibri" w:hAnsi="Calibri"/>
          <w:szCs w:val="24"/>
        </w:rPr>
      </w:pPr>
    </w:p>
    <w:p w:rsidR="0076629D" w:rsidRPr="004826DC" w:rsidRDefault="0076629D" w:rsidP="0076629D">
      <w:pPr>
        <w:pStyle w:val="Recuodecorpodetexto"/>
        <w:ind w:firstLine="0"/>
        <w:rPr>
          <w:rFonts w:ascii="Calibri" w:hAnsi="Calibri"/>
          <w:szCs w:val="24"/>
        </w:rPr>
      </w:pPr>
      <w:r w:rsidRPr="004826DC">
        <w:rPr>
          <w:rFonts w:ascii="Calibri" w:hAnsi="Calibri"/>
          <w:szCs w:val="24"/>
        </w:rPr>
        <w:t>A empresa [RAZÃO/DENOMINAÇÃO SOCIAL], pessoa jurídica com sede em [ENDEREÇO], inscrita no CNPJ/MF com o n.º [N.º DE INSCRIÇÃO NO CNPJ/MF], neste ato representada na forma de seus atos constitutivos, doravante denominada simplesmente EMPRESA RECEPTORA, por tomar conhecimento de informações sobre o ambiente computacional do Tribunal de Contas da União – TCU, aceita as regras, condições e obrigações constantes do presente Termo.</w:t>
      </w:r>
    </w:p>
    <w:p w:rsidR="0076629D" w:rsidRPr="004826DC" w:rsidRDefault="0076629D" w:rsidP="0076629D">
      <w:pPr>
        <w:pStyle w:val="Recuodecorpodetexto"/>
        <w:rPr>
          <w:rFonts w:ascii="Calibri" w:hAnsi="Calibri"/>
          <w:szCs w:val="24"/>
        </w:rPr>
      </w:pPr>
    </w:p>
    <w:p w:rsidR="0076629D" w:rsidRPr="004826DC" w:rsidRDefault="0076629D" w:rsidP="00085018">
      <w:pPr>
        <w:pStyle w:val="Incisos"/>
      </w:pPr>
      <w:r w:rsidRPr="004826DC">
        <w:t>O objetivo deste Termo de Confidencialidade e Sigilo é prover a necessária e adequada proteção às informações restritas de propriedade exclusiva do TCU reveladas à EMPRESA RECEPTORA em vistoria realizada ao ambiente computacional do TCU.</w:t>
      </w:r>
    </w:p>
    <w:p w:rsidR="0076629D" w:rsidRPr="004826DC" w:rsidRDefault="0076629D" w:rsidP="0076629D">
      <w:pPr>
        <w:pStyle w:val="Recuodecorpodetexto"/>
        <w:rPr>
          <w:rFonts w:ascii="Calibri" w:hAnsi="Calibri"/>
          <w:szCs w:val="24"/>
        </w:rPr>
      </w:pPr>
    </w:p>
    <w:p w:rsidR="0076629D" w:rsidRPr="004826DC" w:rsidRDefault="0076629D" w:rsidP="00085018">
      <w:pPr>
        <w:pStyle w:val="Incisos"/>
      </w:pPr>
      <w:r w:rsidRPr="004826DC">
        <w:t>A expressão “informação restrita” abrangerá toda informação escrita, oral ou de qualquer outro modo apresentada, tangível ou intangível, podendo incluir, mas não se limitando a: técnicas, projetos, especificações, desenhos, cópias, diagramas, fórmulas, modelos, amostras, fluxogramas, croquis, fotografias, plantas, programas de computador, discos, disquetes, fitas, contratos, planos de negócios, processos, projetos, conceitos de produto, especificações, amostras de ideia, clientes, nomes de revendedores e/ou distribuidores, preços e custos, definições e informações mercadológicas, invenções e idéias, outras informações técnicas, financeiras ou comerciais, dentre outros.</w:t>
      </w:r>
    </w:p>
    <w:p w:rsidR="0076629D" w:rsidRPr="004826DC" w:rsidRDefault="0076629D" w:rsidP="0076629D">
      <w:pPr>
        <w:pStyle w:val="Recuodecorpodetexto"/>
        <w:rPr>
          <w:rFonts w:ascii="Calibri" w:hAnsi="Calibri"/>
          <w:szCs w:val="24"/>
        </w:rPr>
      </w:pPr>
    </w:p>
    <w:p w:rsidR="0076629D" w:rsidRPr="004826DC" w:rsidRDefault="0076629D" w:rsidP="00085018">
      <w:pPr>
        <w:pStyle w:val="Incisos"/>
      </w:pPr>
      <w:r w:rsidRPr="004826DC">
        <w:t>A EMPRESA RECEPTORA compromete-se a não reproduzir e/ou dar conhecimento a terceiros, sem a anuência formal e expressa do TCU, das informações restritas reveladas.</w:t>
      </w:r>
    </w:p>
    <w:p w:rsidR="0076629D" w:rsidRPr="004826DC" w:rsidRDefault="0076629D" w:rsidP="0076629D">
      <w:pPr>
        <w:pStyle w:val="Recuodecorpodetexto"/>
        <w:ind w:firstLine="0"/>
        <w:rPr>
          <w:rFonts w:ascii="Calibri" w:hAnsi="Calibri"/>
          <w:szCs w:val="24"/>
        </w:rPr>
      </w:pPr>
    </w:p>
    <w:p w:rsidR="0076629D" w:rsidRPr="004826DC" w:rsidRDefault="0076629D" w:rsidP="00085018">
      <w:pPr>
        <w:pStyle w:val="Incisos"/>
      </w:pPr>
      <w:r w:rsidRPr="004826DC">
        <w:t xml:space="preserve">A EMPRESA RECEPTORA compromete-se a não utilizar, bem como a não permitir que seus diretores, consultores, prestadores de serviços, empregados e/ou prepostos utilizem, com objetivo diferente da elaboração da proposta para participação no pregão </w:t>
      </w:r>
      <w:r w:rsidRPr="004826DC">
        <w:rPr>
          <w:b/>
          <w:sz w:val="23"/>
          <w:szCs w:val="23"/>
        </w:rPr>
        <w:t>N.º ______/20__</w:t>
      </w:r>
      <w:r w:rsidRPr="004826DC">
        <w:t>, as informações restritas reveladas.</w:t>
      </w:r>
    </w:p>
    <w:p w:rsidR="0076629D" w:rsidRPr="004826DC" w:rsidRDefault="0076629D" w:rsidP="0076629D">
      <w:pPr>
        <w:pStyle w:val="Recuodecorpodetexto"/>
        <w:rPr>
          <w:rFonts w:ascii="Calibri" w:hAnsi="Calibri"/>
          <w:szCs w:val="24"/>
        </w:rPr>
      </w:pPr>
    </w:p>
    <w:p w:rsidR="0076629D" w:rsidRPr="004826DC" w:rsidRDefault="0076629D" w:rsidP="00085018">
      <w:pPr>
        <w:pStyle w:val="Incisos"/>
      </w:pPr>
      <w:r w:rsidRPr="004826DC">
        <w:t>A EMPRESA RECEPTORA deverá cuidar para que as informações reveladas fiquem limitadas ao conhecimento dos diretores, consultores, prestadores de serviços, empregados e/ou prepostos que estejam diretamente envolvidos na elaboração da proposta referida no parágrafo anterior, devendo cientificá-los da existência deste Termo e da natureza confidencial das informações restritas reveladas.</w:t>
      </w:r>
    </w:p>
    <w:p w:rsidR="0076629D" w:rsidRPr="004826DC" w:rsidRDefault="0076629D" w:rsidP="0076629D">
      <w:pPr>
        <w:pStyle w:val="Recuodecorpodetexto"/>
        <w:ind w:firstLine="0"/>
        <w:rPr>
          <w:rFonts w:ascii="Calibri" w:hAnsi="Calibri"/>
          <w:szCs w:val="24"/>
        </w:rPr>
      </w:pPr>
    </w:p>
    <w:p w:rsidR="0076629D" w:rsidRPr="004826DC" w:rsidRDefault="0076629D" w:rsidP="00085018">
      <w:pPr>
        <w:pStyle w:val="Incisos"/>
      </w:pPr>
      <w:r w:rsidRPr="004826DC">
        <w:lastRenderedPageBreak/>
        <w:t>A EMPRESA RECEPTORA possuirá ou firmará acordos por escrito com seus diretores, consultores, prestadores de serviços, empregados e/ou prepostos cujos termos sejam suficientes a garantir o cumprimento de todas as disposições do presente Termo.</w:t>
      </w:r>
    </w:p>
    <w:p w:rsidR="0076629D" w:rsidRPr="004826DC" w:rsidRDefault="0076629D" w:rsidP="0076629D">
      <w:pPr>
        <w:pStyle w:val="Recuodecorpodetexto"/>
        <w:ind w:firstLine="0"/>
        <w:rPr>
          <w:rFonts w:ascii="Calibri" w:hAnsi="Calibri"/>
          <w:szCs w:val="24"/>
        </w:rPr>
      </w:pPr>
    </w:p>
    <w:p w:rsidR="0076629D" w:rsidRPr="004826DC" w:rsidRDefault="0076629D" w:rsidP="00085018">
      <w:pPr>
        <w:pStyle w:val="Incisos"/>
      </w:pPr>
      <w:r w:rsidRPr="004826DC">
        <w:t>A EMPRESA RECEPTORA obriga-se a informar imediatamente ao TCU qualquer violação das regras de sigilo estabelecidas neste Termo que tenha ocorrido por sua ação ou omissão, independentemente da existência de dolo.</w:t>
      </w:r>
    </w:p>
    <w:p w:rsidR="0076629D" w:rsidRPr="004826DC" w:rsidRDefault="0076629D" w:rsidP="0076629D">
      <w:pPr>
        <w:pStyle w:val="Recuodecorpodetexto"/>
        <w:ind w:firstLine="0"/>
        <w:rPr>
          <w:rFonts w:ascii="Calibri" w:hAnsi="Calibri"/>
          <w:szCs w:val="24"/>
        </w:rPr>
      </w:pPr>
    </w:p>
    <w:p w:rsidR="0076629D" w:rsidRPr="004826DC" w:rsidRDefault="0076629D" w:rsidP="00085018">
      <w:pPr>
        <w:pStyle w:val="Incisos"/>
      </w:pPr>
      <w:r w:rsidRPr="004826DC">
        <w:t>A quebra do sigilo das informações restritas reveladas, devidamente comprovada, sem autorização expressa do TCU, possibilitará a imediata rescisão de qualquer contrato firmado entre o TCU e a EMPRESA RECEPTORA sem qualquer ônus para o TCU. Nesse caso, a EMPRESA RECEPTORA, estará sujeita, por ação ou omissão, ao pagamento ou recomposição de todas as perdas e danos sofridas pelo TCU, inclusive os de ordem moral, bem como as de responsabilidades civil e criminal respectivas, as quais serão apuradas em regular processo judicial ou administrativo.</w:t>
      </w:r>
    </w:p>
    <w:p w:rsidR="0076629D" w:rsidRPr="004826DC" w:rsidRDefault="0076629D" w:rsidP="0076629D">
      <w:pPr>
        <w:pStyle w:val="Recuodecorpodetexto"/>
        <w:ind w:firstLine="0"/>
        <w:rPr>
          <w:rFonts w:ascii="Calibri" w:hAnsi="Calibri"/>
          <w:szCs w:val="24"/>
        </w:rPr>
      </w:pPr>
    </w:p>
    <w:p w:rsidR="0076629D" w:rsidRPr="004826DC" w:rsidRDefault="0076629D" w:rsidP="00085018">
      <w:pPr>
        <w:pStyle w:val="Incisos"/>
      </w:pPr>
      <w:r w:rsidRPr="004826DC">
        <w:t>O presente Termo tem natureza irrevogável e irretratável, permanecendo em vigor desde a data de acesso às informações restritas do TCU.</w:t>
      </w:r>
    </w:p>
    <w:p w:rsidR="0076629D" w:rsidRPr="004826DC" w:rsidRDefault="0076629D" w:rsidP="0076629D">
      <w:pPr>
        <w:pStyle w:val="Recuodecorpodetexto"/>
        <w:ind w:firstLine="0"/>
        <w:rPr>
          <w:rFonts w:ascii="Calibri" w:hAnsi="Calibri"/>
          <w:szCs w:val="24"/>
        </w:rPr>
      </w:pPr>
    </w:p>
    <w:p w:rsidR="0076629D" w:rsidRPr="004826DC" w:rsidRDefault="0076629D" w:rsidP="0076629D">
      <w:pPr>
        <w:pStyle w:val="Recuodecorpodetexto"/>
        <w:ind w:firstLine="0"/>
        <w:rPr>
          <w:rFonts w:ascii="Calibri" w:hAnsi="Calibri"/>
          <w:szCs w:val="24"/>
        </w:rPr>
      </w:pPr>
      <w:r w:rsidRPr="004826DC">
        <w:rPr>
          <w:rFonts w:ascii="Calibri" w:hAnsi="Calibri"/>
          <w:szCs w:val="24"/>
        </w:rPr>
        <w:t>E, por aceitar todas as condições e as obrigações constantes do presente Termo, a EMPRESA RECEPTORA assina o presente termo através de seus representantes legais.</w:t>
      </w:r>
    </w:p>
    <w:p w:rsidR="0076629D" w:rsidRPr="004826DC" w:rsidRDefault="0076629D" w:rsidP="0076629D">
      <w:pPr>
        <w:pStyle w:val="Recuodecorpodetexto"/>
        <w:rPr>
          <w:rFonts w:ascii="Calibri" w:hAnsi="Calibri"/>
          <w:szCs w:val="24"/>
        </w:rPr>
      </w:pPr>
    </w:p>
    <w:p w:rsidR="0076629D" w:rsidRPr="004826DC" w:rsidRDefault="0076629D" w:rsidP="0076629D">
      <w:pPr>
        <w:pStyle w:val="Recuodecorpodetexto"/>
        <w:rPr>
          <w:rFonts w:ascii="Calibri" w:hAnsi="Calibri"/>
          <w:szCs w:val="24"/>
        </w:rPr>
      </w:pPr>
    </w:p>
    <w:p w:rsidR="0076629D" w:rsidRPr="004826DC" w:rsidRDefault="0076629D" w:rsidP="0076629D">
      <w:pPr>
        <w:pStyle w:val="Recuodecorpodetexto"/>
        <w:jc w:val="center"/>
        <w:rPr>
          <w:rFonts w:ascii="Calibri" w:hAnsi="Calibri"/>
          <w:szCs w:val="24"/>
        </w:rPr>
      </w:pPr>
      <w:r w:rsidRPr="004826DC">
        <w:rPr>
          <w:rFonts w:ascii="Calibri" w:hAnsi="Calibri"/>
          <w:szCs w:val="24"/>
        </w:rPr>
        <w:t>Brasília, ___ de ___________ de 20___.</w:t>
      </w:r>
    </w:p>
    <w:p w:rsidR="0076629D" w:rsidRPr="004826DC" w:rsidRDefault="0076629D" w:rsidP="0076629D">
      <w:pPr>
        <w:pStyle w:val="Recuodecorpodetexto"/>
        <w:jc w:val="center"/>
        <w:rPr>
          <w:rFonts w:ascii="Calibri" w:hAnsi="Calibri"/>
          <w:szCs w:val="24"/>
        </w:rPr>
      </w:pPr>
    </w:p>
    <w:p w:rsidR="0076629D" w:rsidRPr="004826DC" w:rsidRDefault="0076629D" w:rsidP="0076629D">
      <w:pPr>
        <w:pStyle w:val="Recuodecorpodetexto"/>
        <w:jc w:val="center"/>
        <w:rPr>
          <w:rFonts w:ascii="Calibri" w:hAnsi="Calibri"/>
          <w:szCs w:val="24"/>
        </w:rPr>
      </w:pPr>
    </w:p>
    <w:p w:rsidR="0076629D" w:rsidRPr="004826DC" w:rsidRDefault="0076629D" w:rsidP="0076629D">
      <w:pPr>
        <w:pStyle w:val="Recuodecorpodetexto"/>
        <w:jc w:val="center"/>
        <w:rPr>
          <w:rFonts w:ascii="Calibri" w:hAnsi="Calibri"/>
          <w:szCs w:val="24"/>
        </w:rPr>
      </w:pPr>
      <w:r w:rsidRPr="004826DC">
        <w:rPr>
          <w:rFonts w:ascii="Calibri" w:hAnsi="Calibri"/>
          <w:szCs w:val="24"/>
        </w:rPr>
        <w:t>[NOME DA EMPRESA RECEPTORA]</w:t>
      </w:r>
    </w:p>
    <w:p w:rsidR="0076629D" w:rsidRPr="004826DC" w:rsidRDefault="0076629D" w:rsidP="0076629D">
      <w:pPr>
        <w:pStyle w:val="Recuodecorpodetexto"/>
        <w:jc w:val="center"/>
        <w:rPr>
          <w:rFonts w:ascii="Calibri" w:hAnsi="Calibri"/>
          <w:szCs w:val="24"/>
        </w:rPr>
      </w:pPr>
    </w:p>
    <w:p w:rsidR="0076629D" w:rsidRPr="004826DC" w:rsidRDefault="0076629D" w:rsidP="0076629D">
      <w:pPr>
        <w:pStyle w:val="Recuodecorpodetexto"/>
        <w:jc w:val="center"/>
        <w:rPr>
          <w:rFonts w:ascii="Calibri" w:hAnsi="Calibri"/>
          <w:szCs w:val="24"/>
        </w:rPr>
      </w:pPr>
    </w:p>
    <w:tbl>
      <w:tblPr>
        <w:tblW w:w="13191" w:type="dxa"/>
        <w:tblInd w:w="-2624" w:type="dxa"/>
        <w:tblCellMar>
          <w:left w:w="70" w:type="dxa"/>
          <w:right w:w="70" w:type="dxa"/>
        </w:tblCellMar>
        <w:tblLook w:val="0000" w:firstRow="0" w:lastRow="0" w:firstColumn="0" w:lastColumn="0" w:noHBand="0" w:noVBand="0"/>
      </w:tblPr>
      <w:tblGrid>
        <w:gridCol w:w="6651"/>
        <w:gridCol w:w="6540"/>
      </w:tblGrid>
      <w:tr w:rsidR="0076629D" w:rsidRPr="004826DC" w:rsidTr="0076629D">
        <w:trPr>
          <w:trHeight w:val="288"/>
        </w:trPr>
        <w:tc>
          <w:tcPr>
            <w:tcW w:w="6884" w:type="dxa"/>
          </w:tcPr>
          <w:p w:rsidR="0076629D" w:rsidRPr="004826DC" w:rsidRDefault="0076629D" w:rsidP="0076629D">
            <w:pPr>
              <w:pStyle w:val="Recuodecorpodetexto"/>
              <w:ind w:firstLine="0"/>
              <w:jc w:val="center"/>
              <w:rPr>
                <w:rFonts w:ascii="Calibri" w:hAnsi="Calibri"/>
                <w:szCs w:val="24"/>
              </w:rPr>
            </w:pPr>
            <w:r w:rsidRPr="004826DC">
              <w:rPr>
                <w:rFonts w:ascii="Calibri" w:hAnsi="Calibri"/>
                <w:szCs w:val="24"/>
              </w:rPr>
              <w:t>__________________________</w:t>
            </w:r>
          </w:p>
        </w:tc>
        <w:tc>
          <w:tcPr>
            <w:tcW w:w="6307" w:type="dxa"/>
          </w:tcPr>
          <w:p w:rsidR="0076629D" w:rsidRPr="004826DC" w:rsidRDefault="0076629D" w:rsidP="0076629D">
            <w:pPr>
              <w:pStyle w:val="Recuodecorpodetexto"/>
              <w:ind w:firstLine="0"/>
              <w:jc w:val="center"/>
              <w:rPr>
                <w:rFonts w:ascii="Calibri" w:hAnsi="Calibri"/>
                <w:szCs w:val="24"/>
              </w:rPr>
            </w:pPr>
            <w:r w:rsidRPr="004826DC">
              <w:rPr>
                <w:rFonts w:ascii="Calibri" w:hAnsi="Calibri"/>
                <w:szCs w:val="24"/>
              </w:rPr>
              <w:t>_______________________________</w:t>
            </w:r>
          </w:p>
        </w:tc>
      </w:tr>
      <w:tr w:rsidR="0076629D" w:rsidRPr="004826DC" w:rsidTr="0076629D">
        <w:trPr>
          <w:trHeight w:val="577"/>
        </w:trPr>
        <w:tc>
          <w:tcPr>
            <w:tcW w:w="6884" w:type="dxa"/>
          </w:tcPr>
          <w:p w:rsidR="0076629D" w:rsidRPr="004826DC" w:rsidRDefault="0076629D" w:rsidP="0076629D">
            <w:pPr>
              <w:pStyle w:val="Recuodecorpodetexto"/>
              <w:ind w:firstLine="0"/>
              <w:rPr>
                <w:rFonts w:ascii="Calibri" w:hAnsi="Calibri"/>
                <w:szCs w:val="24"/>
              </w:rPr>
            </w:pPr>
          </w:p>
          <w:p w:rsidR="0076629D" w:rsidRPr="004826DC" w:rsidRDefault="0076629D" w:rsidP="0076629D">
            <w:pPr>
              <w:pStyle w:val="Recuodecorpodetexto"/>
              <w:ind w:firstLine="0"/>
              <w:rPr>
                <w:rFonts w:ascii="Calibri" w:hAnsi="Calibri"/>
                <w:szCs w:val="24"/>
              </w:rPr>
            </w:pPr>
            <w:r w:rsidRPr="004826DC">
              <w:rPr>
                <w:rFonts w:ascii="Calibri" w:hAnsi="Calibri"/>
                <w:szCs w:val="24"/>
              </w:rPr>
              <w:t xml:space="preserve">      Nome:</w:t>
            </w:r>
          </w:p>
        </w:tc>
        <w:tc>
          <w:tcPr>
            <w:tcW w:w="6307" w:type="dxa"/>
          </w:tcPr>
          <w:p w:rsidR="0076629D" w:rsidRPr="004826DC" w:rsidRDefault="0076629D" w:rsidP="0076629D">
            <w:pPr>
              <w:pStyle w:val="Recuodecorpodetexto"/>
              <w:ind w:firstLine="0"/>
              <w:rPr>
                <w:rFonts w:ascii="Calibri" w:hAnsi="Calibri"/>
                <w:szCs w:val="24"/>
              </w:rPr>
            </w:pPr>
          </w:p>
          <w:p w:rsidR="0076629D" w:rsidRPr="004826DC" w:rsidRDefault="0076629D" w:rsidP="0076629D">
            <w:pPr>
              <w:pStyle w:val="Recuodecorpodetexto"/>
              <w:ind w:firstLine="0"/>
              <w:rPr>
                <w:rFonts w:ascii="Calibri" w:hAnsi="Calibri"/>
                <w:szCs w:val="24"/>
              </w:rPr>
            </w:pPr>
            <w:r w:rsidRPr="004826DC">
              <w:rPr>
                <w:rFonts w:ascii="Calibri" w:hAnsi="Calibri"/>
                <w:szCs w:val="24"/>
              </w:rPr>
              <w:t>Nome:</w:t>
            </w:r>
          </w:p>
        </w:tc>
      </w:tr>
    </w:tbl>
    <w:p w:rsidR="0076629D" w:rsidRPr="004826DC" w:rsidRDefault="0076629D" w:rsidP="0076629D">
      <w:pPr>
        <w:rPr>
          <w:rFonts w:ascii="Calibri" w:hAnsi="Calibri"/>
        </w:rPr>
      </w:pPr>
    </w:p>
    <w:p w:rsidR="0076629D" w:rsidRPr="004826DC" w:rsidRDefault="0076629D" w:rsidP="0076629D">
      <w:pPr>
        <w:rPr>
          <w:rFonts w:ascii="Calibri" w:hAnsi="Calibri"/>
        </w:rPr>
      </w:pPr>
    </w:p>
    <w:p w:rsidR="0076629D" w:rsidRPr="004826DC" w:rsidRDefault="0076629D" w:rsidP="0076629D">
      <w:pPr>
        <w:autoSpaceDE w:val="0"/>
        <w:autoSpaceDN w:val="0"/>
        <w:adjustRightInd w:val="0"/>
        <w:spacing w:after="120"/>
        <w:rPr>
          <w:rFonts w:ascii="Calibri" w:hAnsi="Calibri"/>
          <w:szCs w:val="24"/>
        </w:rPr>
      </w:pPr>
      <w:r w:rsidRPr="004826DC">
        <w:rPr>
          <w:rFonts w:ascii="Calibri" w:hAnsi="Calibri"/>
          <w:szCs w:val="24"/>
        </w:rPr>
        <w:t>Observação:</w:t>
      </w:r>
    </w:p>
    <w:p w:rsidR="0076629D" w:rsidRPr="004826DC" w:rsidRDefault="0076629D" w:rsidP="0076629D">
      <w:pPr>
        <w:autoSpaceDE w:val="0"/>
        <w:autoSpaceDN w:val="0"/>
        <w:adjustRightInd w:val="0"/>
        <w:spacing w:after="120"/>
        <w:jc w:val="center"/>
        <w:rPr>
          <w:rFonts w:ascii="Calibri" w:hAnsi="Calibri"/>
          <w:szCs w:val="24"/>
        </w:rPr>
      </w:pPr>
    </w:p>
    <w:p w:rsidR="0076629D" w:rsidRPr="004826DC" w:rsidRDefault="0076629D" w:rsidP="0076629D">
      <w:pPr>
        <w:autoSpaceDE w:val="0"/>
        <w:autoSpaceDN w:val="0"/>
        <w:adjustRightInd w:val="0"/>
        <w:spacing w:after="120"/>
        <w:rPr>
          <w:rFonts w:ascii="Calibri" w:hAnsi="Calibri"/>
          <w:szCs w:val="24"/>
        </w:rPr>
      </w:pPr>
      <w:r w:rsidRPr="004826DC">
        <w:rPr>
          <w:rFonts w:ascii="Calibri" w:hAnsi="Calibri"/>
          <w:szCs w:val="24"/>
        </w:rPr>
        <w:t xml:space="preserve">1) Emitir 2 vias em papel que identifique </w:t>
      </w:r>
      <w:r w:rsidR="00E615CA" w:rsidRPr="004826DC">
        <w:rPr>
          <w:rFonts w:ascii="Calibri" w:hAnsi="Calibri"/>
          <w:szCs w:val="24"/>
        </w:rPr>
        <w:t>o</w:t>
      </w:r>
      <w:r w:rsidRPr="004826DC">
        <w:rPr>
          <w:rFonts w:ascii="Calibri" w:hAnsi="Calibri"/>
          <w:szCs w:val="24"/>
        </w:rPr>
        <w:t xml:space="preserve"> </w:t>
      </w:r>
      <w:r w:rsidRPr="004826DC">
        <w:rPr>
          <w:rFonts w:ascii="Calibri" w:hAnsi="Calibri"/>
          <w:b/>
          <w:szCs w:val="24"/>
        </w:rPr>
        <w:t>licitante</w:t>
      </w:r>
      <w:r w:rsidRPr="004826DC">
        <w:rPr>
          <w:rFonts w:ascii="Calibri" w:hAnsi="Calibri"/>
          <w:szCs w:val="24"/>
        </w:rPr>
        <w:t>.</w:t>
      </w:r>
    </w:p>
    <w:p w:rsidR="0076629D" w:rsidRPr="004826DC" w:rsidRDefault="0076629D" w:rsidP="0076629D">
      <w:pPr>
        <w:autoSpaceDE w:val="0"/>
        <w:autoSpaceDN w:val="0"/>
        <w:adjustRightInd w:val="0"/>
        <w:spacing w:after="120"/>
        <w:rPr>
          <w:rFonts w:ascii="Calibri" w:hAnsi="Calibri"/>
          <w:szCs w:val="24"/>
        </w:rPr>
      </w:pPr>
      <w:r w:rsidRPr="004826DC">
        <w:rPr>
          <w:rFonts w:ascii="Calibri" w:hAnsi="Calibri"/>
          <w:szCs w:val="24"/>
        </w:rPr>
        <w:t>2)As 2 vias do Termo de Confidencialidade e Sigilo devem ser assinadas após a realização da vistoria, na presença de servidor do contratante.</w:t>
      </w:r>
    </w:p>
    <w:p w:rsidR="0076629D" w:rsidRPr="004826DC" w:rsidRDefault="0076629D" w:rsidP="0076629D">
      <w:pPr>
        <w:autoSpaceDE w:val="0"/>
        <w:autoSpaceDN w:val="0"/>
        <w:adjustRightInd w:val="0"/>
        <w:spacing w:after="120"/>
        <w:rPr>
          <w:rFonts w:ascii="Calibri" w:hAnsi="Calibri"/>
          <w:szCs w:val="24"/>
        </w:rPr>
      </w:pPr>
      <w:r w:rsidRPr="004826DC">
        <w:rPr>
          <w:rFonts w:ascii="Calibri" w:hAnsi="Calibri"/>
          <w:szCs w:val="24"/>
        </w:rPr>
        <w:t>3) O representante da empresa deve comparecer à vistoria de posse de procuração registrada em cartório.</w:t>
      </w:r>
    </w:p>
    <w:p w:rsidR="0076629D" w:rsidRPr="004826DC" w:rsidRDefault="0076629D" w:rsidP="0076629D">
      <w:pPr>
        <w:spacing w:after="120"/>
        <w:jc w:val="center"/>
        <w:rPr>
          <w:rFonts w:ascii="Calibri" w:hAnsi="Calibri"/>
          <w:b/>
          <w:sz w:val="24"/>
          <w:szCs w:val="24"/>
        </w:rPr>
      </w:pPr>
    </w:p>
    <w:p w:rsidR="0076629D" w:rsidRPr="004826DC" w:rsidRDefault="0076629D" w:rsidP="0076629D">
      <w:pPr>
        <w:spacing w:after="120"/>
        <w:jc w:val="center"/>
        <w:rPr>
          <w:rFonts w:ascii="Calibri" w:hAnsi="Calibri"/>
          <w:b/>
          <w:sz w:val="24"/>
          <w:szCs w:val="24"/>
        </w:rPr>
        <w:sectPr w:rsidR="0076629D" w:rsidRPr="004826DC" w:rsidSect="0076629D">
          <w:headerReference w:type="default" r:id="rId169"/>
          <w:footerReference w:type="default" r:id="rId170"/>
          <w:pgSz w:w="11906" w:h="16838"/>
          <w:pgMar w:top="1134" w:right="992" w:bottom="851" w:left="1418" w:header="709" w:footer="709" w:gutter="0"/>
          <w:pgNumType w:start="1"/>
          <w:cols w:space="708"/>
          <w:docGrid w:linePitch="360"/>
        </w:sectPr>
      </w:pPr>
    </w:p>
    <w:p w:rsidR="00174441" w:rsidRPr="004826DC" w:rsidRDefault="00174441" w:rsidP="00174441">
      <w:pPr>
        <w:jc w:val="center"/>
        <w:rPr>
          <w:rFonts w:ascii="Arial" w:hAnsi="Arial" w:cs="Arial"/>
          <w:sz w:val="22"/>
          <w:szCs w:val="22"/>
        </w:rPr>
      </w:pPr>
      <w:r w:rsidRPr="004826DC">
        <w:rPr>
          <w:rFonts w:ascii="Calibri" w:hAnsi="Calibri"/>
          <w:b/>
          <w:sz w:val="24"/>
        </w:rPr>
        <w:lastRenderedPageBreak/>
        <w:t>ANEXO XX – DA DEMONSTRAÇÃO DOS SERVIÇOS</w:t>
      </w:r>
    </w:p>
    <w:p w:rsidR="00174441" w:rsidRPr="004826DC" w:rsidRDefault="00174441" w:rsidP="00174441">
      <w:pPr>
        <w:widowControl w:val="0"/>
        <w:numPr>
          <w:ilvl w:val="1"/>
          <w:numId w:val="0"/>
        </w:numPr>
        <w:tabs>
          <w:tab w:val="left" w:pos="2127"/>
        </w:tabs>
        <w:spacing w:before="200" w:line="276" w:lineRule="auto"/>
        <w:jc w:val="both"/>
        <w:rPr>
          <w:rFonts w:ascii="Calibri" w:hAnsi="Calibri" w:cs="Arial"/>
          <w:sz w:val="24"/>
          <w:szCs w:val="24"/>
        </w:rPr>
      </w:pPr>
      <w:r w:rsidRPr="004826DC">
        <w:rPr>
          <w:rFonts w:ascii="Calibri" w:hAnsi="Calibri" w:cs="Arial"/>
          <w:sz w:val="24"/>
          <w:szCs w:val="24"/>
        </w:rPr>
        <w:t xml:space="preserve">1) O </w:t>
      </w:r>
      <w:r w:rsidRPr="004826DC">
        <w:rPr>
          <w:rFonts w:ascii="Calibri" w:hAnsi="Calibri" w:cs="Arial"/>
          <w:b/>
          <w:sz w:val="24"/>
          <w:szCs w:val="24"/>
        </w:rPr>
        <w:t>licitante</w:t>
      </w:r>
      <w:r w:rsidRPr="004826DC">
        <w:rPr>
          <w:rFonts w:ascii="Calibri" w:hAnsi="Calibri" w:cs="Arial"/>
          <w:sz w:val="24"/>
          <w:szCs w:val="24"/>
        </w:rPr>
        <w:t xml:space="preserve"> </w:t>
      </w:r>
      <w:r w:rsidRPr="004826DC">
        <w:rPr>
          <w:rFonts w:ascii="Calibri" w:hAnsi="Calibri" w:cs="Arial"/>
          <w:b/>
          <w:sz w:val="24"/>
          <w:szCs w:val="24"/>
        </w:rPr>
        <w:t>detentor da melhor proposta</w:t>
      </w:r>
      <w:r w:rsidRPr="004826DC">
        <w:rPr>
          <w:rFonts w:ascii="Calibri" w:hAnsi="Calibri" w:cs="Arial"/>
          <w:sz w:val="24"/>
          <w:szCs w:val="24"/>
        </w:rPr>
        <w:t xml:space="preserve"> submeter-se-á à demonstração dos serviços mediante prova prática de conceito para validação de proficiência no ambiente tecnológico do TCU. </w:t>
      </w:r>
    </w:p>
    <w:p w:rsidR="00174441" w:rsidRPr="004826DC" w:rsidRDefault="00174441" w:rsidP="00174441">
      <w:pPr>
        <w:widowControl w:val="0"/>
        <w:numPr>
          <w:ilvl w:val="1"/>
          <w:numId w:val="0"/>
        </w:numPr>
        <w:tabs>
          <w:tab w:val="left" w:pos="2127"/>
        </w:tabs>
        <w:spacing w:before="200" w:line="276" w:lineRule="auto"/>
        <w:jc w:val="both"/>
        <w:rPr>
          <w:rFonts w:ascii="Calibri" w:hAnsi="Calibri" w:cs="Arial"/>
          <w:sz w:val="24"/>
          <w:szCs w:val="24"/>
        </w:rPr>
      </w:pPr>
      <w:r w:rsidRPr="004826DC">
        <w:rPr>
          <w:rFonts w:ascii="Calibri" w:hAnsi="Calibri" w:cs="Arial"/>
          <w:sz w:val="24"/>
          <w:szCs w:val="24"/>
        </w:rPr>
        <w:t xml:space="preserve">2) A prova consistirá na implementação de no máximo doze pontos de função, cuja especificação será fornecida ao </w:t>
      </w:r>
      <w:r w:rsidRPr="004826DC">
        <w:rPr>
          <w:rFonts w:ascii="Calibri" w:hAnsi="Calibri" w:cs="Arial"/>
          <w:b/>
          <w:sz w:val="24"/>
          <w:szCs w:val="24"/>
        </w:rPr>
        <w:t>licitante</w:t>
      </w:r>
      <w:r w:rsidRPr="004826DC">
        <w:rPr>
          <w:rFonts w:ascii="Calibri" w:hAnsi="Calibri" w:cs="Arial"/>
          <w:sz w:val="24"/>
          <w:szCs w:val="24"/>
        </w:rPr>
        <w:t xml:space="preserve"> no início da prova de conceito. </w:t>
      </w:r>
    </w:p>
    <w:p w:rsidR="00174441" w:rsidRPr="004826DC" w:rsidRDefault="00174441" w:rsidP="00174441">
      <w:pPr>
        <w:widowControl w:val="0"/>
        <w:numPr>
          <w:ilvl w:val="1"/>
          <w:numId w:val="0"/>
        </w:numPr>
        <w:tabs>
          <w:tab w:val="left" w:pos="2127"/>
        </w:tabs>
        <w:spacing w:before="200" w:line="276" w:lineRule="auto"/>
        <w:jc w:val="both"/>
        <w:rPr>
          <w:rFonts w:ascii="Calibri" w:hAnsi="Calibri" w:cs="Arial"/>
          <w:sz w:val="24"/>
          <w:szCs w:val="24"/>
        </w:rPr>
      </w:pPr>
      <w:r w:rsidRPr="004826DC">
        <w:rPr>
          <w:rFonts w:ascii="Calibri" w:hAnsi="Calibri" w:cs="Arial"/>
          <w:sz w:val="24"/>
          <w:szCs w:val="24"/>
        </w:rPr>
        <w:t xml:space="preserve">3) O </w:t>
      </w:r>
      <w:r w:rsidRPr="004826DC">
        <w:rPr>
          <w:rFonts w:ascii="Calibri" w:hAnsi="Calibri" w:cs="Arial"/>
          <w:b/>
          <w:sz w:val="24"/>
          <w:szCs w:val="24"/>
        </w:rPr>
        <w:t>licitante</w:t>
      </w:r>
      <w:r w:rsidRPr="004826DC">
        <w:rPr>
          <w:rFonts w:ascii="Calibri" w:hAnsi="Calibri" w:cs="Arial"/>
          <w:sz w:val="24"/>
          <w:szCs w:val="24"/>
        </w:rPr>
        <w:t>, no início da realização da prova de conceito, receberá como insumos os seguintes artefatos: Especificação de Requisitos de Software, Protótipos e Modelo de Dados Relacional.</w:t>
      </w:r>
    </w:p>
    <w:p w:rsidR="00174441" w:rsidRPr="004826DC" w:rsidRDefault="00174441" w:rsidP="00174441">
      <w:pPr>
        <w:widowControl w:val="0"/>
        <w:numPr>
          <w:ilvl w:val="1"/>
          <w:numId w:val="0"/>
        </w:numPr>
        <w:tabs>
          <w:tab w:val="left" w:pos="2127"/>
        </w:tabs>
        <w:spacing w:before="200" w:line="276" w:lineRule="auto"/>
        <w:jc w:val="both"/>
        <w:rPr>
          <w:rFonts w:ascii="Calibri" w:hAnsi="Calibri" w:cs="Arial"/>
          <w:sz w:val="24"/>
          <w:szCs w:val="24"/>
        </w:rPr>
      </w:pPr>
      <w:r w:rsidRPr="004826DC">
        <w:rPr>
          <w:rFonts w:ascii="Calibri" w:hAnsi="Calibri" w:cs="Arial"/>
          <w:sz w:val="24"/>
          <w:szCs w:val="24"/>
        </w:rPr>
        <w:t>4) O banco de dados necessário à implementação será fornecido pelo CONTRATANTE. Todas as informações necessárias para conexão ao banco serão fornecidas no início da prova.</w:t>
      </w:r>
    </w:p>
    <w:p w:rsidR="00174441" w:rsidRPr="004826DC" w:rsidRDefault="00174441" w:rsidP="00174441">
      <w:pPr>
        <w:widowControl w:val="0"/>
        <w:numPr>
          <w:ilvl w:val="1"/>
          <w:numId w:val="0"/>
        </w:numPr>
        <w:tabs>
          <w:tab w:val="left" w:pos="2127"/>
        </w:tabs>
        <w:spacing w:before="200" w:line="276" w:lineRule="auto"/>
        <w:jc w:val="both"/>
        <w:rPr>
          <w:rFonts w:ascii="Calibri" w:hAnsi="Calibri" w:cs="Arial"/>
          <w:sz w:val="24"/>
          <w:szCs w:val="24"/>
        </w:rPr>
      </w:pPr>
      <w:r w:rsidRPr="004826DC">
        <w:rPr>
          <w:rFonts w:ascii="Calibri" w:hAnsi="Calibri" w:cs="Arial"/>
          <w:sz w:val="24"/>
          <w:szCs w:val="24"/>
        </w:rPr>
        <w:t xml:space="preserve">5) O início da prova ocorrerá em no máximo cinco dias úteis após a comunicação efetuada pelo </w:t>
      </w:r>
      <w:r w:rsidRPr="004826DC">
        <w:rPr>
          <w:rFonts w:ascii="Calibri" w:hAnsi="Calibri" w:cs="Arial"/>
          <w:b/>
          <w:sz w:val="24"/>
          <w:szCs w:val="24"/>
        </w:rPr>
        <w:t>Pregoeiro</w:t>
      </w:r>
      <w:r w:rsidRPr="004826DC">
        <w:rPr>
          <w:rFonts w:ascii="Calibri" w:hAnsi="Calibri" w:cs="Arial"/>
          <w:sz w:val="24"/>
          <w:szCs w:val="24"/>
        </w:rPr>
        <w:t xml:space="preserve">. A prova será realizada nas instalações do CONTRATANTE, com acompanhamento de técnicos da empresa e com a duração máxima de quatro dias úteis, conforme horário abaixo: </w:t>
      </w:r>
    </w:p>
    <w:p w:rsidR="00174441" w:rsidRPr="004826DC" w:rsidRDefault="00174441" w:rsidP="00174441">
      <w:pPr>
        <w:widowControl w:val="0"/>
        <w:numPr>
          <w:ilvl w:val="1"/>
          <w:numId w:val="0"/>
        </w:numPr>
        <w:tabs>
          <w:tab w:val="left" w:pos="2127"/>
        </w:tabs>
        <w:spacing w:before="200" w:line="276" w:lineRule="auto"/>
        <w:jc w:val="both"/>
        <w:rPr>
          <w:rFonts w:ascii="Calibri" w:hAnsi="Calibri" w:cs="Arial"/>
          <w:sz w:val="24"/>
          <w:szCs w:val="24"/>
        </w:rPr>
      </w:pPr>
      <w:r w:rsidRPr="004826DC">
        <w:rPr>
          <w:rFonts w:ascii="Calibri" w:hAnsi="Calibri" w:cs="Arial"/>
          <w:sz w:val="24"/>
          <w:szCs w:val="24"/>
        </w:rPr>
        <w:t>- 10h às 12h;</w:t>
      </w:r>
    </w:p>
    <w:p w:rsidR="00174441" w:rsidRPr="004826DC" w:rsidRDefault="00174441" w:rsidP="00174441">
      <w:pPr>
        <w:widowControl w:val="0"/>
        <w:numPr>
          <w:ilvl w:val="1"/>
          <w:numId w:val="0"/>
        </w:numPr>
        <w:tabs>
          <w:tab w:val="left" w:pos="2127"/>
        </w:tabs>
        <w:spacing w:before="200" w:line="276" w:lineRule="auto"/>
        <w:jc w:val="both"/>
        <w:rPr>
          <w:rFonts w:ascii="Calibri" w:hAnsi="Calibri" w:cs="Arial"/>
          <w:sz w:val="24"/>
          <w:szCs w:val="24"/>
        </w:rPr>
      </w:pPr>
      <w:r w:rsidRPr="004826DC">
        <w:rPr>
          <w:rFonts w:ascii="Calibri" w:hAnsi="Calibri" w:cs="Arial"/>
          <w:sz w:val="24"/>
          <w:szCs w:val="24"/>
        </w:rPr>
        <w:t>- 14h às 20h.</w:t>
      </w:r>
    </w:p>
    <w:p w:rsidR="00174441" w:rsidRPr="004826DC" w:rsidRDefault="00174441" w:rsidP="00174441">
      <w:pPr>
        <w:widowControl w:val="0"/>
        <w:numPr>
          <w:ilvl w:val="1"/>
          <w:numId w:val="0"/>
        </w:numPr>
        <w:tabs>
          <w:tab w:val="left" w:pos="2127"/>
        </w:tabs>
        <w:spacing w:before="200" w:line="276" w:lineRule="auto"/>
        <w:jc w:val="both"/>
        <w:rPr>
          <w:rFonts w:ascii="Calibri" w:hAnsi="Calibri" w:cs="Arial"/>
          <w:sz w:val="24"/>
          <w:szCs w:val="24"/>
        </w:rPr>
      </w:pPr>
      <w:r w:rsidRPr="004826DC">
        <w:rPr>
          <w:rFonts w:ascii="Calibri" w:hAnsi="Calibri" w:cs="Arial"/>
          <w:sz w:val="24"/>
          <w:szCs w:val="24"/>
        </w:rPr>
        <w:t xml:space="preserve">6) O </w:t>
      </w:r>
      <w:r w:rsidRPr="004826DC">
        <w:rPr>
          <w:rFonts w:ascii="Calibri" w:hAnsi="Calibri" w:cs="Arial"/>
          <w:b/>
          <w:sz w:val="24"/>
          <w:szCs w:val="24"/>
        </w:rPr>
        <w:t>licitante</w:t>
      </w:r>
      <w:r w:rsidRPr="004826DC">
        <w:rPr>
          <w:rFonts w:ascii="Calibri" w:hAnsi="Calibri" w:cs="Arial"/>
          <w:sz w:val="24"/>
          <w:szCs w:val="24"/>
        </w:rPr>
        <w:t xml:space="preserve"> poderá alocar até dois profissionais para a realização da prova.</w:t>
      </w:r>
    </w:p>
    <w:p w:rsidR="00174441" w:rsidRPr="004826DC" w:rsidRDefault="00174441" w:rsidP="00174441">
      <w:pPr>
        <w:widowControl w:val="0"/>
        <w:numPr>
          <w:ilvl w:val="1"/>
          <w:numId w:val="0"/>
        </w:numPr>
        <w:tabs>
          <w:tab w:val="left" w:pos="2127"/>
        </w:tabs>
        <w:spacing w:before="200" w:line="276" w:lineRule="auto"/>
        <w:jc w:val="both"/>
        <w:rPr>
          <w:rFonts w:ascii="Calibri" w:hAnsi="Calibri" w:cs="Arial"/>
          <w:sz w:val="24"/>
          <w:szCs w:val="24"/>
        </w:rPr>
      </w:pPr>
      <w:r w:rsidRPr="004826DC">
        <w:rPr>
          <w:rFonts w:ascii="Calibri" w:hAnsi="Calibri" w:cs="Arial"/>
          <w:sz w:val="24"/>
          <w:szCs w:val="24"/>
        </w:rPr>
        <w:t xml:space="preserve">7) O resultado entregue pelo </w:t>
      </w:r>
      <w:r w:rsidRPr="004826DC">
        <w:rPr>
          <w:rFonts w:ascii="Calibri" w:hAnsi="Calibri" w:cs="Arial"/>
          <w:b/>
          <w:sz w:val="24"/>
          <w:szCs w:val="24"/>
        </w:rPr>
        <w:t>licitante</w:t>
      </w:r>
      <w:r w:rsidRPr="004826DC">
        <w:rPr>
          <w:rFonts w:ascii="Calibri" w:hAnsi="Calibri" w:cs="Arial"/>
          <w:sz w:val="24"/>
          <w:szCs w:val="24"/>
        </w:rPr>
        <w:t xml:space="preserve"> ao final da prova deverá ser uma aplicação WEB Java empacotada no formato “war” (web application archive).</w:t>
      </w:r>
    </w:p>
    <w:p w:rsidR="00174441" w:rsidRPr="004826DC" w:rsidRDefault="00174441" w:rsidP="00174441">
      <w:pPr>
        <w:widowControl w:val="0"/>
        <w:numPr>
          <w:ilvl w:val="1"/>
          <w:numId w:val="0"/>
        </w:numPr>
        <w:tabs>
          <w:tab w:val="left" w:pos="2127"/>
        </w:tabs>
        <w:spacing w:before="200" w:line="276" w:lineRule="auto"/>
        <w:jc w:val="both"/>
        <w:rPr>
          <w:rFonts w:ascii="Calibri" w:hAnsi="Calibri" w:cs="Arial"/>
          <w:sz w:val="24"/>
          <w:szCs w:val="24"/>
        </w:rPr>
      </w:pPr>
      <w:r w:rsidRPr="004826DC">
        <w:rPr>
          <w:rFonts w:ascii="Calibri" w:hAnsi="Calibri" w:cs="Arial"/>
          <w:sz w:val="24"/>
          <w:szCs w:val="24"/>
        </w:rPr>
        <w:t>8) O hardware e o software necessários para a realização da prova serão de responsabilidade do CONTRATANTE.</w:t>
      </w:r>
    </w:p>
    <w:p w:rsidR="00174441" w:rsidRPr="004826DC" w:rsidRDefault="00174441" w:rsidP="00174441">
      <w:pPr>
        <w:widowControl w:val="0"/>
        <w:numPr>
          <w:ilvl w:val="1"/>
          <w:numId w:val="0"/>
        </w:numPr>
        <w:tabs>
          <w:tab w:val="left" w:pos="2127"/>
        </w:tabs>
        <w:spacing w:before="200" w:line="276" w:lineRule="auto"/>
        <w:jc w:val="both"/>
        <w:rPr>
          <w:rFonts w:ascii="Calibri" w:hAnsi="Calibri" w:cs="Arial"/>
          <w:sz w:val="24"/>
          <w:szCs w:val="24"/>
        </w:rPr>
      </w:pPr>
      <w:r w:rsidRPr="004826DC">
        <w:rPr>
          <w:rFonts w:ascii="Calibri" w:hAnsi="Calibri" w:cs="Arial"/>
          <w:sz w:val="24"/>
          <w:szCs w:val="24"/>
        </w:rPr>
        <w:t>9) Será constituída Comissão de Avaliação que averiguará se o resultado entregue atende aos requisitos especificados.</w:t>
      </w:r>
    </w:p>
    <w:p w:rsidR="00174441" w:rsidRPr="004826DC" w:rsidRDefault="00174441" w:rsidP="00174441">
      <w:pPr>
        <w:widowControl w:val="0"/>
        <w:numPr>
          <w:ilvl w:val="1"/>
          <w:numId w:val="0"/>
        </w:numPr>
        <w:tabs>
          <w:tab w:val="left" w:pos="2127"/>
        </w:tabs>
        <w:spacing w:before="200" w:line="276" w:lineRule="auto"/>
        <w:jc w:val="both"/>
        <w:rPr>
          <w:rFonts w:ascii="Calibri" w:hAnsi="Calibri" w:cs="Arial"/>
          <w:sz w:val="24"/>
          <w:szCs w:val="24"/>
        </w:rPr>
      </w:pPr>
      <w:r w:rsidRPr="004826DC">
        <w:rPr>
          <w:rFonts w:ascii="Calibri" w:hAnsi="Calibri" w:cs="Arial"/>
          <w:sz w:val="24"/>
          <w:szCs w:val="24"/>
        </w:rPr>
        <w:t xml:space="preserve">10) A averiguação dos resultados será realizada mediante execução de testes funcionais utilizando casos de testes elaborados previamente pelo CONTRATANTE, sobre o resultado entregue pelo </w:t>
      </w:r>
      <w:r w:rsidRPr="004826DC">
        <w:rPr>
          <w:rFonts w:ascii="Calibri" w:hAnsi="Calibri" w:cs="Arial"/>
          <w:b/>
          <w:sz w:val="24"/>
          <w:szCs w:val="24"/>
        </w:rPr>
        <w:t>licitante</w:t>
      </w:r>
      <w:r w:rsidRPr="004826DC">
        <w:rPr>
          <w:rFonts w:ascii="Calibri" w:hAnsi="Calibri" w:cs="Arial"/>
          <w:sz w:val="24"/>
          <w:szCs w:val="24"/>
        </w:rPr>
        <w:t xml:space="preserve">. </w:t>
      </w:r>
    </w:p>
    <w:p w:rsidR="00174441" w:rsidRPr="004826DC" w:rsidRDefault="00174441" w:rsidP="00174441">
      <w:pPr>
        <w:widowControl w:val="0"/>
        <w:numPr>
          <w:ilvl w:val="1"/>
          <w:numId w:val="0"/>
        </w:numPr>
        <w:tabs>
          <w:tab w:val="left" w:pos="2127"/>
        </w:tabs>
        <w:spacing w:before="200" w:line="276" w:lineRule="auto"/>
        <w:jc w:val="both"/>
        <w:rPr>
          <w:rFonts w:ascii="Calibri" w:hAnsi="Calibri" w:cs="Arial"/>
          <w:sz w:val="24"/>
          <w:szCs w:val="24"/>
        </w:rPr>
      </w:pPr>
      <w:r w:rsidRPr="004826DC">
        <w:rPr>
          <w:rFonts w:ascii="Calibri" w:hAnsi="Calibri" w:cs="Arial"/>
          <w:sz w:val="24"/>
          <w:szCs w:val="24"/>
        </w:rPr>
        <w:t xml:space="preserve">11) Os testes funcionais serão realizados no produto entregue pelo </w:t>
      </w:r>
      <w:r w:rsidRPr="004826DC">
        <w:rPr>
          <w:rFonts w:ascii="Calibri" w:hAnsi="Calibri" w:cs="Arial"/>
          <w:b/>
          <w:sz w:val="24"/>
          <w:szCs w:val="24"/>
        </w:rPr>
        <w:t>licitante</w:t>
      </w:r>
      <w:r w:rsidRPr="004826DC">
        <w:rPr>
          <w:rFonts w:ascii="Calibri" w:hAnsi="Calibri" w:cs="Arial"/>
          <w:sz w:val="24"/>
          <w:szCs w:val="24"/>
        </w:rPr>
        <w:t>, buscando validar se os requisitos funcionais, tais como os casos de uso e regras de negócio, foram implementados de acordo com o especificado.</w:t>
      </w:r>
    </w:p>
    <w:p w:rsidR="00174441" w:rsidRPr="004826DC" w:rsidRDefault="00174441" w:rsidP="00174441">
      <w:pPr>
        <w:widowControl w:val="0"/>
        <w:numPr>
          <w:ilvl w:val="1"/>
          <w:numId w:val="0"/>
        </w:numPr>
        <w:tabs>
          <w:tab w:val="left" w:pos="2127"/>
        </w:tabs>
        <w:spacing w:before="200" w:line="276" w:lineRule="auto"/>
        <w:jc w:val="both"/>
        <w:rPr>
          <w:rFonts w:ascii="Calibri" w:hAnsi="Calibri" w:cs="Arial"/>
          <w:sz w:val="24"/>
          <w:szCs w:val="24"/>
        </w:rPr>
      </w:pPr>
      <w:r w:rsidRPr="004826DC">
        <w:rPr>
          <w:rFonts w:ascii="Calibri" w:hAnsi="Calibri" w:cs="Arial"/>
          <w:sz w:val="24"/>
          <w:szCs w:val="24"/>
        </w:rPr>
        <w:t xml:space="preserve">12) Os casos de testes serão disponibilizados para o </w:t>
      </w:r>
      <w:r w:rsidRPr="004826DC">
        <w:rPr>
          <w:rFonts w:ascii="Calibri" w:hAnsi="Calibri" w:cs="Arial"/>
          <w:b/>
          <w:sz w:val="24"/>
          <w:szCs w:val="24"/>
        </w:rPr>
        <w:t>licitante</w:t>
      </w:r>
      <w:r w:rsidRPr="004826DC">
        <w:rPr>
          <w:rFonts w:ascii="Calibri" w:hAnsi="Calibri" w:cs="Arial"/>
          <w:sz w:val="24"/>
          <w:szCs w:val="24"/>
        </w:rPr>
        <w:t xml:space="preserve"> participante da prova prática de conceito somente após o final da avaliação pelo CONTRATANTE.</w:t>
      </w:r>
    </w:p>
    <w:p w:rsidR="00174441" w:rsidRPr="004826DC" w:rsidRDefault="00174441" w:rsidP="00174441">
      <w:pPr>
        <w:widowControl w:val="0"/>
        <w:numPr>
          <w:ilvl w:val="1"/>
          <w:numId w:val="0"/>
        </w:numPr>
        <w:tabs>
          <w:tab w:val="left" w:pos="2127"/>
        </w:tabs>
        <w:spacing w:before="200" w:line="276" w:lineRule="auto"/>
        <w:jc w:val="both"/>
        <w:rPr>
          <w:rFonts w:ascii="Calibri" w:hAnsi="Calibri" w:cs="Arial"/>
          <w:sz w:val="24"/>
          <w:szCs w:val="24"/>
        </w:rPr>
      </w:pPr>
      <w:r w:rsidRPr="004826DC">
        <w:rPr>
          <w:rFonts w:ascii="Calibri" w:hAnsi="Calibri" w:cs="Arial"/>
          <w:sz w:val="24"/>
          <w:szCs w:val="24"/>
        </w:rPr>
        <w:t xml:space="preserve">13) O ambiente onde a aplicação será desenvolvida e testada possui as seguintes </w:t>
      </w:r>
      <w:r w:rsidRPr="004826DC">
        <w:rPr>
          <w:rFonts w:ascii="Calibri" w:hAnsi="Calibri" w:cs="Arial"/>
          <w:sz w:val="24"/>
          <w:szCs w:val="24"/>
        </w:rPr>
        <w:lastRenderedPageBreak/>
        <w:t>características:</w:t>
      </w:r>
    </w:p>
    <w:p w:rsidR="00174441" w:rsidRPr="004826DC" w:rsidRDefault="00174441" w:rsidP="00174441">
      <w:pPr>
        <w:widowControl w:val="0"/>
        <w:numPr>
          <w:ilvl w:val="1"/>
          <w:numId w:val="0"/>
        </w:numPr>
        <w:tabs>
          <w:tab w:val="left" w:pos="2127"/>
        </w:tabs>
        <w:spacing w:before="200" w:line="276" w:lineRule="auto"/>
        <w:jc w:val="both"/>
        <w:rPr>
          <w:rFonts w:ascii="Calibri" w:hAnsi="Calibri" w:cs="Arial"/>
          <w:sz w:val="24"/>
          <w:szCs w:val="24"/>
        </w:rPr>
      </w:pPr>
      <w:r w:rsidRPr="004826DC">
        <w:rPr>
          <w:rFonts w:ascii="Calibri" w:hAnsi="Calibri" w:cs="Arial"/>
          <w:sz w:val="24"/>
          <w:szCs w:val="24"/>
        </w:rPr>
        <w:t>- Arquitetura de desenvolvimento padrão do TCU, em versão a ser informada no momento da convocação para realização da prova prática;</w:t>
      </w:r>
    </w:p>
    <w:p w:rsidR="00174441" w:rsidRPr="004826DC" w:rsidRDefault="00174441" w:rsidP="00174441">
      <w:pPr>
        <w:widowControl w:val="0"/>
        <w:numPr>
          <w:ilvl w:val="1"/>
          <w:numId w:val="0"/>
        </w:numPr>
        <w:tabs>
          <w:tab w:val="left" w:pos="2127"/>
        </w:tabs>
        <w:spacing w:before="200" w:line="276" w:lineRule="auto"/>
        <w:jc w:val="both"/>
        <w:rPr>
          <w:rFonts w:ascii="Calibri" w:hAnsi="Calibri" w:cs="Arial"/>
          <w:sz w:val="24"/>
          <w:szCs w:val="24"/>
          <w:lang w:val="en-US"/>
        </w:rPr>
      </w:pPr>
      <w:r w:rsidRPr="004826DC">
        <w:rPr>
          <w:rFonts w:ascii="Calibri" w:hAnsi="Calibri" w:cs="Arial"/>
          <w:sz w:val="24"/>
          <w:szCs w:val="24"/>
          <w:lang w:val="en-US"/>
        </w:rPr>
        <w:t>- Spring 3;</w:t>
      </w:r>
    </w:p>
    <w:p w:rsidR="00174441" w:rsidRPr="004826DC" w:rsidRDefault="00174441" w:rsidP="00174441">
      <w:pPr>
        <w:widowControl w:val="0"/>
        <w:numPr>
          <w:ilvl w:val="1"/>
          <w:numId w:val="0"/>
        </w:numPr>
        <w:tabs>
          <w:tab w:val="left" w:pos="2127"/>
        </w:tabs>
        <w:spacing w:before="200" w:line="276" w:lineRule="auto"/>
        <w:jc w:val="both"/>
        <w:rPr>
          <w:rFonts w:ascii="Calibri" w:hAnsi="Calibri" w:cs="Arial"/>
          <w:sz w:val="24"/>
          <w:szCs w:val="24"/>
          <w:lang w:val="en-US"/>
        </w:rPr>
      </w:pPr>
      <w:r w:rsidRPr="004826DC">
        <w:rPr>
          <w:rFonts w:ascii="Calibri" w:hAnsi="Calibri" w:cs="Arial"/>
          <w:sz w:val="24"/>
          <w:szCs w:val="24"/>
          <w:lang w:val="en-US"/>
        </w:rPr>
        <w:t>- Spring Security 3.x;</w:t>
      </w:r>
    </w:p>
    <w:p w:rsidR="00174441" w:rsidRPr="004826DC" w:rsidRDefault="00174441" w:rsidP="00174441">
      <w:pPr>
        <w:widowControl w:val="0"/>
        <w:numPr>
          <w:ilvl w:val="1"/>
          <w:numId w:val="0"/>
        </w:numPr>
        <w:tabs>
          <w:tab w:val="left" w:pos="2127"/>
        </w:tabs>
        <w:spacing w:before="200" w:line="276" w:lineRule="auto"/>
        <w:jc w:val="both"/>
        <w:rPr>
          <w:rFonts w:ascii="Calibri" w:hAnsi="Calibri" w:cs="Arial"/>
          <w:sz w:val="24"/>
          <w:szCs w:val="24"/>
          <w:lang w:val="en-US"/>
        </w:rPr>
      </w:pPr>
      <w:r w:rsidRPr="004826DC">
        <w:rPr>
          <w:rFonts w:ascii="Calibri" w:hAnsi="Calibri" w:cs="Arial"/>
          <w:sz w:val="24"/>
          <w:szCs w:val="24"/>
          <w:lang w:val="en-US"/>
        </w:rPr>
        <w:t>- JPA 2;</w:t>
      </w:r>
    </w:p>
    <w:p w:rsidR="00174441" w:rsidRPr="004826DC" w:rsidRDefault="00174441" w:rsidP="00174441">
      <w:pPr>
        <w:widowControl w:val="0"/>
        <w:numPr>
          <w:ilvl w:val="1"/>
          <w:numId w:val="0"/>
        </w:numPr>
        <w:tabs>
          <w:tab w:val="left" w:pos="2127"/>
        </w:tabs>
        <w:spacing w:before="200" w:line="276" w:lineRule="auto"/>
        <w:jc w:val="both"/>
        <w:rPr>
          <w:rFonts w:ascii="Calibri" w:hAnsi="Calibri" w:cs="Arial"/>
          <w:sz w:val="24"/>
          <w:szCs w:val="24"/>
        </w:rPr>
      </w:pPr>
      <w:r w:rsidRPr="004826DC">
        <w:rPr>
          <w:rFonts w:ascii="Calibri" w:hAnsi="Calibri" w:cs="Arial"/>
          <w:sz w:val="24"/>
          <w:szCs w:val="24"/>
        </w:rPr>
        <w:t>- Hibernate 4;</w:t>
      </w:r>
    </w:p>
    <w:p w:rsidR="00174441" w:rsidRPr="004826DC" w:rsidRDefault="00174441" w:rsidP="00174441">
      <w:pPr>
        <w:widowControl w:val="0"/>
        <w:numPr>
          <w:ilvl w:val="1"/>
          <w:numId w:val="0"/>
        </w:numPr>
        <w:tabs>
          <w:tab w:val="left" w:pos="2127"/>
        </w:tabs>
        <w:spacing w:before="200" w:line="276" w:lineRule="auto"/>
        <w:jc w:val="both"/>
        <w:rPr>
          <w:rFonts w:ascii="Calibri" w:hAnsi="Calibri" w:cs="Arial"/>
          <w:sz w:val="24"/>
          <w:szCs w:val="24"/>
        </w:rPr>
      </w:pPr>
      <w:r w:rsidRPr="004826DC">
        <w:rPr>
          <w:rFonts w:ascii="Calibri" w:hAnsi="Calibri" w:cs="Arial"/>
          <w:sz w:val="24"/>
          <w:szCs w:val="24"/>
        </w:rPr>
        <w:t>- JSF 2;</w:t>
      </w:r>
    </w:p>
    <w:p w:rsidR="00174441" w:rsidRPr="004826DC" w:rsidRDefault="00174441" w:rsidP="00174441">
      <w:pPr>
        <w:widowControl w:val="0"/>
        <w:numPr>
          <w:ilvl w:val="1"/>
          <w:numId w:val="0"/>
        </w:numPr>
        <w:tabs>
          <w:tab w:val="left" w:pos="2127"/>
        </w:tabs>
        <w:spacing w:before="200" w:line="276" w:lineRule="auto"/>
        <w:jc w:val="both"/>
        <w:rPr>
          <w:rFonts w:ascii="Calibri" w:hAnsi="Calibri" w:cs="Arial"/>
          <w:sz w:val="24"/>
          <w:szCs w:val="24"/>
        </w:rPr>
      </w:pPr>
      <w:r w:rsidRPr="004826DC">
        <w:rPr>
          <w:rFonts w:ascii="Calibri" w:hAnsi="Calibri" w:cs="Arial"/>
          <w:sz w:val="24"/>
          <w:szCs w:val="24"/>
        </w:rPr>
        <w:t>- RichFaces 4.2.x e PrimeFaces 3.3.x;</w:t>
      </w:r>
    </w:p>
    <w:p w:rsidR="00174441" w:rsidRPr="004826DC" w:rsidRDefault="00174441" w:rsidP="00174441">
      <w:pPr>
        <w:widowControl w:val="0"/>
        <w:numPr>
          <w:ilvl w:val="1"/>
          <w:numId w:val="0"/>
        </w:numPr>
        <w:tabs>
          <w:tab w:val="left" w:pos="2127"/>
        </w:tabs>
        <w:spacing w:before="200" w:line="276" w:lineRule="auto"/>
        <w:jc w:val="both"/>
        <w:rPr>
          <w:rFonts w:ascii="Calibri" w:hAnsi="Calibri" w:cs="Arial"/>
          <w:sz w:val="24"/>
          <w:szCs w:val="24"/>
        </w:rPr>
      </w:pPr>
      <w:r w:rsidRPr="004826DC">
        <w:rPr>
          <w:rFonts w:ascii="Calibri" w:hAnsi="Calibri" w:cs="Arial"/>
          <w:sz w:val="24"/>
          <w:szCs w:val="24"/>
        </w:rPr>
        <w:t>- EJB 3.1;</w:t>
      </w:r>
    </w:p>
    <w:p w:rsidR="00174441" w:rsidRPr="004826DC" w:rsidRDefault="00174441" w:rsidP="00174441">
      <w:pPr>
        <w:widowControl w:val="0"/>
        <w:numPr>
          <w:ilvl w:val="1"/>
          <w:numId w:val="0"/>
        </w:numPr>
        <w:tabs>
          <w:tab w:val="left" w:pos="2127"/>
        </w:tabs>
        <w:spacing w:before="200" w:line="276" w:lineRule="auto"/>
        <w:jc w:val="both"/>
        <w:rPr>
          <w:rFonts w:ascii="Calibri" w:hAnsi="Calibri" w:cs="Arial"/>
          <w:sz w:val="24"/>
          <w:szCs w:val="24"/>
        </w:rPr>
      </w:pPr>
      <w:r w:rsidRPr="004826DC">
        <w:rPr>
          <w:rFonts w:ascii="Calibri" w:hAnsi="Calibri" w:cs="Arial"/>
          <w:sz w:val="24"/>
          <w:szCs w:val="24"/>
        </w:rPr>
        <w:t>- JTA/JMS/RMI;</w:t>
      </w:r>
    </w:p>
    <w:p w:rsidR="00174441" w:rsidRPr="004826DC" w:rsidRDefault="00174441" w:rsidP="00174441">
      <w:pPr>
        <w:widowControl w:val="0"/>
        <w:numPr>
          <w:ilvl w:val="1"/>
          <w:numId w:val="0"/>
        </w:numPr>
        <w:tabs>
          <w:tab w:val="left" w:pos="2127"/>
        </w:tabs>
        <w:spacing w:before="200" w:line="276" w:lineRule="auto"/>
        <w:jc w:val="both"/>
        <w:rPr>
          <w:rFonts w:ascii="Calibri" w:hAnsi="Calibri" w:cs="Arial"/>
          <w:sz w:val="24"/>
          <w:szCs w:val="24"/>
        </w:rPr>
      </w:pPr>
      <w:r w:rsidRPr="004826DC">
        <w:rPr>
          <w:rFonts w:ascii="Calibri" w:hAnsi="Calibri" w:cs="Arial"/>
          <w:sz w:val="24"/>
          <w:szCs w:val="24"/>
        </w:rPr>
        <w:t>- JBoss EAP 6 ou community 7;</w:t>
      </w:r>
    </w:p>
    <w:p w:rsidR="00174441" w:rsidRPr="004826DC" w:rsidRDefault="00174441" w:rsidP="00174441">
      <w:pPr>
        <w:widowControl w:val="0"/>
        <w:numPr>
          <w:ilvl w:val="1"/>
          <w:numId w:val="0"/>
        </w:numPr>
        <w:tabs>
          <w:tab w:val="left" w:pos="2127"/>
        </w:tabs>
        <w:spacing w:before="200" w:line="276" w:lineRule="auto"/>
        <w:jc w:val="both"/>
        <w:rPr>
          <w:rFonts w:ascii="Calibri" w:hAnsi="Calibri" w:cs="Arial"/>
          <w:sz w:val="24"/>
          <w:szCs w:val="24"/>
        </w:rPr>
      </w:pPr>
      <w:r w:rsidRPr="004826DC">
        <w:rPr>
          <w:rFonts w:ascii="Calibri" w:hAnsi="Calibri" w:cs="Arial"/>
          <w:sz w:val="24"/>
          <w:szCs w:val="24"/>
        </w:rPr>
        <w:t>- SGBD Oracle Database 11g;</w:t>
      </w:r>
    </w:p>
    <w:p w:rsidR="00174441" w:rsidRPr="004826DC" w:rsidRDefault="00174441" w:rsidP="00174441">
      <w:pPr>
        <w:widowControl w:val="0"/>
        <w:numPr>
          <w:ilvl w:val="1"/>
          <w:numId w:val="0"/>
        </w:numPr>
        <w:tabs>
          <w:tab w:val="left" w:pos="2127"/>
        </w:tabs>
        <w:spacing w:before="200" w:line="276" w:lineRule="auto"/>
        <w:jc w:val="both"/>
        <w:rPr>
          <w:rFonts w:ascii="Calibri" w:hAnsi="Calibri" w:cs="Arial"/>
          <w:sz w:val="24"/>
          <w:szCs w:val="24"/>
        </w:rPr>
      </w:pPr>
      <w:r w:rsidRPr="004826DC">
        <w:rPr>
          <w:rFonts w:ascii="Calibri" w:hAnsi="Calibri" w:cs="Arial"/>
          <w:sz w:val="24"/>
          <w:szCs w:val="24"/>
        </w:rPr>
        <w:t>- Ambiente de desenvolvimento Eclipse Indigo.</w:t>
      </w:r>
    </w:p>
    <w:p w:rsidR="00174441" w:rsidRPr="004826DC" w:rsidRDefault="0056790B" w:rsidP="00174441">
      <w:pPr>
        <w:widowControl w:val="0"/>
        <w:numPr>
          <w:ilvl w:val="1"/>
          <w:numId w:val="0"/>
        </w:numPr>
        <w:tabs>
          <w:tab w:val="left" w:pos="2127"/>
        </w:tabs>
        <w:spacing w:before="200" w:line="276" w:lineRule="auto"/>
        <w:jc w:val="both"/>
        <w:rPr>
          <w:rFonts w:ascii="Calibri" w:hAnsi="Calibri" w:cs="Arial"/>
          <w:sz w:val="24"/>
          <w:szCs w:val="24"/>
        </w:rPr>
      </w:pPr>
      <w:r w:rsidRPr="004826DC">
        <w:rPr>
          <w:rFonts w:ascii="Calibri" w:hAnsi="Calibri" w:cs="Arial"/>
          <w:sz w:val="24"/>
          <w:szCs w:val="24"/>
        </w:rPr>
        <w:t xml:space="preserve">14) </w:t>
      </w:r>
      <w:r w:rsidR="00174441" w:rsidRPr="004826DC">
        <w:rPr>
          <w:rFonts w:ascii="Calibri" w:hAnsi="Calibri" w:cs="Arial"/>
          <w:sz w:val="24"/>
          <w:szCs w:val="24"/>
        </w:rPr>
        <w:t>O resultado da prova será divulgado pela comissão de avaliação ao pregoeiro até cinco dias úteis após o limite determinado para o término da prova de conceito.</w:t>
      </w:r>
    </w:p>
    <w:p w:rsidR="00174441" w:rsidRPr="004826DC" w:rsidRDefault="0056790B" w:rsidP="00174441">
      <w:pPr>
        <w:widowControl w:val="0"/>
        <w:numPr>
          <w:ilvl w:val="1"/>
          <w:numId w:val="0"/>
        </w:numPr>
        <w:tabs>
          <w:tab w:val="left" w:pos="2127"/>
        </w:tabs>
        <w:spacing w:before="200" w:line="276" w:lineRule="auto"/>
        <w:jc w:val="both"/>
        <w:rPr>
          <w:rFonts w:ascii="Calibri" w:hAnsi="Calibri" w:cs="Arial"/>
          <w:sz w:val="24"/>
          <w:szCs w:val="24"/>
        </w:rPr>
      </w:pPr>
      <w:r w:rsidRPr="004826DC">
        <w:rPr>
          <w:rFonts w:ascii="Calibri" w:hAnsi="Calibri" w:cs="Arial"/>
          <w:sz w:val="24"/>
          <w:szCs w:val="24"/>
        </w:rPr>
        <w:t>15) O</w:t>
      </w:r>
      <w:r w:rsidR="00174441" w:rsidRPr="004826DC">
        <w:rPr>
          <w:rFonts w:ascii="Calibri" w:hAnsi="Calibri" w:cs="Arial"/>
          <w:sz w:val="24"/>
          <w:szCs w:val="24"/>
        </w:rPr>
        <w:t xml:space="preserve"> </w:t>
      </w:r>
      <w:r w:rsidR="00174441" w:rsidRPr="004826DC">
        <w:rPr>
          <w:rFonts w:ascii="Calibri" w:hAnsi="Calibri" w:cs="Arial"/>
          <w:b/>
          <w:sz w:val="24"/>
          <w:szCs w:val="24"/>
        </w:rPr>
        <w:t>licitante</w:t>
      </w:r>
      <w:r w:rsidR="00174441" w:rsidRPr="004826DC">
        <w:rPr>
          <w:rFonts w:ascii="Calibri" w:hAnsi="Calibri" w:cs="Arial"/>
          <w:sz w:val="24"/>
          <w:szCs w:val="24"/>
        </w:rPr>
        <w:t xml:space="preserve"> será considerad</w:t>
      </w:r>
      <w:r w:rsidRPr="004826DC">
        <w:rPr>
          <w:rFonts w:ascii="Calibri" w:hAnsi="Calibri" w:cs="Arial"/>
          <w:sz w:val="24"/>
          <w:szCs w:val="24"/>
        </w:rPr>
        <w:t>o</w:t>
      </w:r>
      <w:r w:rsidR="00174441" w:rsidRPr="004826DC">
        <w:rPr>
          <w:rFonts w:ascii="Calibri" w:hAnsi="Calibri" w:cs="Arial"/>
          <w:sz w:val="24"/>
          <w:szCs w:val="24"/>
        </w:rPr>
        <w:t xml:space="preserve"> reprovad</w:t>
      </w:r>
      <w:r w:rsidRPr="004826DC">
        <w:rPr>
          <w:rFonts w:ascii="Calibri" w:hAnsi="Calibri" w:cs="Arial"/>
          <w:sz w:val="24"/>
          <w:szCs w:val="24"/>
        </w:rPr>
        <w:t>o</w:t>
      </w:r>
      <w:r w:rsidR="00174441" w:rsidRPr="004826DC">
        <w:rPr>
          <w:rFonts w:ascii="Calibri" w:hAnsi="Calibri" w:cs="Arial"/>
          <w:sz w:val="24"/>
          <w:szCs w:val="24"/>
        </w:rPr>
        <w:t xml:space="preserve"> na prova nas seguintes situações:</w:t>
      </w:r>
    </w:p>
    <w:p w:rsidR="00174441" w:rsidRPr="004826DC" w:rsidRDefault="00174441" w:rsidP="00174441">
      <w:pPr>
        <w:widowControl w:val="0"/>
        <w:numPr>
          <w:ilvl w:val="1"/>
          <w:numId w:val="0"/>
        </w:numPr>
        <w:tabs>
          <w:tab w:val="left" w:pos="2127"/>
        </w:tabs>
        <w:spacing w:before="200" w:line="276" w:lineRule="auto"/>
        <w:jc w:val="both"/>
        <w:rPr>
          <w:rFonts w:ascii="Calibri" w:hAnsi="Calibri" w:cs="Arial"/>
          <w:sz w:val="24"/>
          <w:szCs w:val="24"/>
        </w:rPr>
      </w:pPr>
      <w:r w:rsidRPr="004826DC">
        <w:rPr>
          <w:rFonts w:ascii="Calibri" w:hAnsi="Calibri" w:cs="Arial"/>
          <w:sz w:val="24"/>
          <w:szCs w:val="24"/>
        </w:rPr>
        <w:t>-</w:t>
      </w:r>
      <w:r w:rsidR="0056790B" w:rsidRPr="004826DC">
        <w:rPr>
          <w:rFonts w:ascii="Calibri" w:hAnsi="Calibri" w:cs="Arial"/>
          <w:sz w:val="24"/>
          <w:szCs w:val="24"/>
        </w:rPr>
        <w:t xml:space="preserve"> </w:t>
      </w:r>
      <w:r w:rsidRPr="004826DC">
        <w:rPr>
          <w:rFonts w:ascii="Calibri" w:hAnsi="Calibri" w:cs="Arial"/>
          <w:sz w:val="24"/>
          <w:szCs w:val="24"/>
        </w:rPr>
        <w:t>Não entrega do arquivo “war” dentro do prazo estipulado para realização da prova;</w:t>
      </w:r>
    </w:p>
    <w:p w:rsidR="00174441" w:rsidRPr="004826DC" w:rsidRDefault="00174441" w:rsidP="00174441">
      <w:pPr>
        <w:widowControl w:val="0"/>
        <w:numPr>
          <w:ilvl w:val="1"/>
          <w:numId w:val="0"/>
        </w:numPr>
        <w:tabs>
          <w:tab w:val="left" w:pos="2127"/>
        </w:tabs>
        <w:spacing w:before="200" w:line="276" w:lineRule="auto"/>
        <w:jc w:val="both"/>
        <w:rPr>
          <w:rFonts w:ascii="Calibri" w:hAnsi="Calibri" w:cs="Arial"/>
          <w:sz w:val="24"/>
          <w:szCs w:val="24"/>
        </w:rPr>
      </w:pPr>
      <w:r w:rsidRPr="004826DC">
        <w:rPr>
          <w:rFonts w:ascii="Calibri" w:hAnsi="Calibri" w:cs="Arial"/>
          <w:sz w:val="24"/>
          <w:szCs w:val="24"/>
        </w:rPr>
        <w:t>-</w:t>
      </w:r>
      <w:r w:rsidR="0056790B" w:rsidRPr="004826DC">
        <w:rPr>
          <w:rFonts w:ascii="Calibri" w:hAnsi="Calibri" w:cs="Arial"/>
          <w:sz w:val="24"/>
          <w:szCs w:val="24"/>
        </w:rPr>
        <w:t xml:space="preserve"> </w:t>
      </w:r>
      <w:r w:rsidRPr="004826DC">
        <w:rPr>
          <w:rFonts w:ascii="Calibri" w:hAnsi="Calibri" w:cs="Arial"/>
          <w:sz w:val="24"/>
          <w:szCs w:val="24"/>
        </w:rPr>
        <w:t>Existência de qualquer erro na aplicação que impeça a sua execução no ambiente de testes determinado;</w:t>
      </w:r>
    </w:p>
    <w:p w:rsidR="00174441" w:rsidRPr="004826DC" w:rsidRDefault="00174441" w:rsidP="00174441">
      <w:pPr>
        <w:widowControl w:val="0"/>
        <w:numPr>
          <w:ilvl w:val="1"/>
          <w:numId w:val="0"/>
        </w:numPr>
        <w:tabs>
          <w:tab w:val="left" w:pos="2127"/>
        </w:tabs>
        <w:spacing w:before="200" w:line="276" w:lineRule="auto"/>
        <w:jc w:val="both"/>
        <w:rPr>
          <w:rFonts w:ascii="Calibri" w:hAnsi="Calibri" w:cs="Arial"/>
          <w:sz w:val="24"/>
          <w:szCs w:val="24"/>
        </w:rPr>
      </w:pPr>
      <w:r w:rsidRPr="004826DC">
        <w:rPr>
          <w:rFonts w:ascii="Calibri" w:hAnsi="Calibri" w:cs="Arial"/>
          <w:sz w:val="24"/>
          <w:szCs w:val="24"/>
        </w:rPr>
        <w:t>-</w:t>
      </w:r>
      <w:r w:rsidR="0056790B" w:rsidRPr="004826DC">
        <w:rPr>
          <w:rFonts w:ascii="Calibri" w:hAnsi="Calibri" w:cs="Arial"/>
          <w:sz w:val="24"/>
          <w:szCs w:val="24"/>
        </w:rPr>
        <w:t xml:space="preserve"> </w:t>
      </w:r>
      <w:r w:rsidRPr="004826DC">
        <w:rPr>
          <w:rFonts w:ascii="Calibri" w:hAnsi="Calibri" w:cs="Arial"/>
          <w:sz w:val="24"/>
          <w:szCs w:val="24"/>
        </w:rPr>
        <w:t>Não implementação de qualquer requisito solicitado;</w:t>
      </w:r>
    </w:p>
    <w:p w:rsidR="00174441" w:rsidRPr="004826DC" w:rsidRDefault="00174441" w:rsidP="00174441">
      <w:pPr>
        <w:widowControl w:val="0"/>
        <w:numPr>
          <w:ilvl w:val="1"/>
          <w:numId w:val="0"/>
        </w:numPr>
        <w:tabs>
          <w:tab w:val="left" w:pos="2127"/>
        </w:tabs>
        <w:spacing w:before="200" w:line="276" w:lineRule="auto"/>
        <w:jc w:val="both"/>
        <w:rPr>
          <w:rFonts w:ascii="Calibri" w:hAnsi="Calibri" w:cs="Arial"/>
          <w:sz w:val="24"/>
          <w:szCs w:val="24"/>
        </w:rPr>
      </w:pPr>
      <w:r w:rsidRPr="004826DC">
        <w:rPr>
          <w:rFonts w:ascii="Calibri" w:hAnsi="Calibri" w:cs="Arial"/>
          <w:sz w:val="24"/>
          <w:szCs w:val="24"/>
        </w:rPr>
        <w:t>-</w:t>
      </w:r>
      <w:r w:rsidR="0056790B" w:rsidRPr="004826DC">
        <w:rPr>
          <w:rFonts w:ascii="Calibri" w:hAnsi="Calibri" w:cs="Arial"/>
          <w:sz w:val="24"/>
          <w:szCs w:val="24"/>
        </w:rPr>
        <w:t xml:space="preserve"> </w:t>
      </w:r>
      <w:r w:rsidRPr="004826DC">
        <w:rPr>
          <w:rFonts w:ascii="Calibri" w:hAnsi="Calibri" w:cs="Arial"/>
          <w:sz w:val="24"/>
          <w:szCs w:val="24"/>
        </w:rPr>
        <w:t>Não aderência do código da licitante à norma de arquitetura e aos demais padrões exigidos na especificação da prova;</w:t>
      </w:r>
    </w:p>
    <w:p w:rsidR="00174441" w:rsidRPr="004826DC" w:rsidRDefault="0056790B" w:rsidP="00174441">
      <w:pPr>
        <w:widowControl w:val="0"/>
        <w:numPr>
          <w:ilvl w:val="1"/>
          <w:numId w:val="0"/>
        </w:numPr>
        <w:tabs>
          <w:tab w:val="left" w:pos="2127"/>
        </w:tabs>
        <w:spacing w:before="200" w:line="276" w:lineRule="auto"/>
        <w:jc w:val="both"/>
        <w:rPr>
          <w:rFonts w:ascii="Calibri" w:hAnsi="Calibri"/>
          <w:b/>
          <w:sz w:val="24"/>
        </w:rPr>
      </w:pPr>
      <w:r w:rsidRPr="004826DC">
        <w:rPr>
          <w:rFonts w:ascii="Calibri" w:hAnsi="Calibri" w:cs="Arial"/>
          <w:sz w:val="24"/>
          <w:szCs w:val="24"/>
        </w:rPr>
        <w:t>16) O</w:t>
      </w:r>
      <w:r w:rsidR="00174441" w:rsidRPr="004826DC">
        <w:rPr>
          <w:rFonts w:ascii="Calibri" w:hAnsi="Calibri" w:cs="Arial"/>
          <w:sz w:val="24"/>
          <w:szCs w:val="24"/>
        </w:rPr>
        <w:t xml:space="preserve"> </w:t>
      </w:r>
      <w:r w:rsidR="00174441" w:rsidRPr="004826DC">
        <w:rPr>
          <w:rFonts w:ascii="Calibri" w:hAnsi="Calibri" w:cs="Arial"/>
          <w:b/>
          <w:sz w:val="24"/>
          <w:szCs w:val="24"/>
        </w:rPr>
        <w:t>licitante</w:t>
      </w:r>
      <w:r w:rsidR="00174441" w:rsidRPr="004826DC">
        <w:rPr>
          <w:rFonts w:ascii="Calibri" w:hAnsi="Calibri" w:cs="Arial"/>
          <w:sz w:val="24"/>
          <w:szCs w:val="24"/>
        </w:rPr>
        <w:t xml:space="preserve"> reprovad</w:t>
      </w:r>
      <w:r w:rsidRPr="004826DC">
        <w:rPr>
          <w:rFonts w:ascii="Calibri" w:hAnsi="Calibri" w:cs="Arial"/>
          <w:sz w:val="24"/>
          <w:szCs w:val="24"/>
        </w:rPr>
        <w:t>o</w:t>
      </w:r>
      <w:r w:rsidR="00174441" w:rsidRPr="004826DC">
        <w:rPr>
          <w:rFonts w:ascii="Calibri" w:hAnsi="Calibri" w:cs="Arial"/>
          <w:sz w:val="24"/>
          <w:szCs w:val="24"/>
        </w:rPr>
        <w:t xml:space="preserve"> na prova de conceito terá sua proposta desclassificada do certame.</w:t>
      </w:r>
    </w:p>
    <w:p w:rsidR="00174441" w:rsidRPr="004826DC" w:rsidRDefault="00174441" w:rsidP="00905788">
      <w:pPr>
        <w:jc w:val="center"/>
        <w:rPr>
          <w:rFonts w:ascii="Calibri" w:hAnsi="Calibri"/>
          <w:b/>
          <w:sz w:val="24"/>
        </w:rPr>
      </w:pPr>
    </w:p>
    <w:p w:rsidR="00174441" w:rsidRPr="004826DC" w:rsidRDefault="00174441" w:rsidP="00905788">
      <w:pPr>
        <w:jc w:val="center"/>
        <w:rPr>
          <w:rFonts w:ascii="Calibri" w:hAnsi="Calibri"/>
          <w:b/>
          <w:sz w:val="24"/>
        </w:rPr>
      </w:pPr>
    </w:p>
    <w:p w:rsidR="00174441" w:rsidRPr="004826DC" w:rsidRDefault="00174441" w:rsidP="00905788">
      <w:pPr>
        <w:jc w:val="center"/>
        <w:rPr>
          <w:rFonts w:ascii="Calibri" w:hAnsi="Calibri"/>
          <w:b/>
          <w:sz w:val="24"/>
        </w:rPr>
      </w:pPr>
    </w:p>
    <w:p w:rsidR="00174441" w:rsidRPr="004826DC" w:rsidRDefault="00174441" w:rsidP="00905788">
      <w:pPr>
        <w:jc w:val="center"/>
        <w:rPr>
          <w:rFonts w:ascii="Calibri" w:hAnsi="Calibri"/>
          <w:b/>
          <w:sz w:val="24"/>
        </w:rPr>
      </w:pPr>
    </w:p>
    <w:p w:rsidR="00174441" w:rsidRPr="004826DC" w:rsidRDefault="00174441" w:rsidP="00905788">
      <w:pPr>
        <w:jc w:val="center"/>
        <w:rPr>
          <w:rFonts w:ascii="Calibri" w:hAnsi="Calibri"/>
          <w:b/>
          <w:sz w:val="24"/>
        </w:rPr>
      </w:pPr>
    </w:p>
    <w:p w:rsidR="000F4D08" w:rsidRPr="004826DC" w:rsidRDefault="00D55288" w:rsidP="00D55288">
      <w:pPr>
        <w:jc w:val="center"/>
        <w:rPr>
          <w:rFonts w:ascii="Calibri" w:hAnsi="Calibri"/>
          <w:b/>
          <w:sz w:val="24"/>
        </w:rPr>
      </w:pPr>
      <w:r w:rsidRPr="004826DC">
        <w:rPr>
          <w:rFonts w:ascii="Calibri" w:hAnsi="Calibri"/>
          <w:b/>
          <w:sz w:val="24"/>
        </w:rPr>
        <w:lastRenderedPageBreak/>
        <w:t>ANEXO XXI - MODELO DE PLANILHAS DE CUSTOS E FORMAÇÃO DE PREÇO</w:t>
      </w:r>
    </w:p>
    <w:p w:rsidR="000F4D08" w:rsidRPr="004826DC" w:rsidRDefault="000F4D08" w:rsidP="000F4D08">
      <w:pPr>
        <w:pStyle w:val="Incisos"/>
        <w:spacing w:before="120"/>
        <w:ind w:left="1843"/>
        <w:jc w:val="center"/>
        <w:rPr>
          <w:rFonts w:asciiTheme="minorHAnsi" w:hAnsiTheme="minorHAnsi"/>
          <w:i/>
        </w:rPr>
      </w:pPr>
    </w:p>
    <w:p w:rsidR="000F4D08" w:rsidRPr="004826DC" w:rsidRDefault="00D55288" w:rsidP="00D55288">
      <w:pPr>
        <w:jc w:val="both"/>
        <w:rPr>
          <w:rFonts w:asciiTheme="minorHAnsi" w:hAnsiTheme="minorHAnsi"/>
          <w:i/>
          <w:sz w:val="24"/>
          <w:szCs w:val="24"/>
        </w:rPr>
      </w:pPr>
      <w:r w:rsidRPr="004826DC">
        <w:rPr>
          <w:rFonts w:asciiTheme="minorHAnsi" w:hAnsiTheme="minorHAnsi"/>
          <w:sz w:val="24"/>
          <w:szCs w:val="24"/>
        </w:rPr>
        <w:t>O</w:t>
      </w:r>
      <w:r w:rsidR="000F4D08" w:rsidRPr="004826DC">
        <w:rPr>
          <w:rFonts w:asciiTheme="minorHAnsi" w:hAnsiTheme="minorHAnsi"/>
          <w:sz w:val="24"/>
          <w:szCs w:val="24"/>
        </w:rPr>
        <w:t xml:space="preserve"> </w:t>
      </w:r>
      <w:r w:rsidR="000F4D08" w:rsidRPr="004826DC">
        <w:rPr>
          <w:rFonts w:asciiTheme="minorHAnsi" w:hAnsiTheme="minorHAnsi"/>
          <w:b/>
          <w:sz w:val="24"/>
          <w:szCs w:val="24"/>
        </w:rPr>
        <w:t>licitante</w:t>
      </w:r>
      <w:r w:rsidR="000F4D08" w:rsidRPr="004826DC">
        <w:rPr>
          <w:rFonts w:asciiTheme="minorHAnsi" w:hAnsiTheme="minorHAnsi"/>
          <w:sz w:val="24"/>
          <w:szCs w:val="24"/>
        </w:rPr>
        <w:t xml:space="preserve"> deverá detalhar a composição de custos para produção de um ponto de função conforme a tabela seguinte. Considerar na estimativa a ordem de serviço do tipo projeto. Caso </w:t>
      </w:r>
      <w:r w:rsidRPr="004826DC">
        <w:rPr>
          <w:rFonts w:asciiTheme="minorHAnsi" w:hAnsiTheme="minorHAnsi"/>
          <w:sz w:val="24"/>
          <w:szCs w:val="24"/>
        </w:rPr>
        <w:t>o</w:t>
      </w:r>
      <w:r w:rsidR="000F4D08" w:rsidRPr="004826DC">
        <w:rPr>
          <w:rFonts w:asciiTheme="minorHAnsi" w:hAnsiTheme="minorHAnsi"/>
          <w:sz w:val="24"/>
          <w:szCs w:val="24"/>
        </w:rPr>
        <w:t xml:space="preserve"> </w:t>
      </w:r>
      <w:r w:rsidR="000F4D08" w:rsidRPr="004826DC">
        <w:rPr>
          <w:rFonts w:asciiTheme="minorHAnsi" w:hAnsiTheme="minorHAnsi"/>
          <w:b/>
          <w:sz w:val="24"/>
          <w:szCs w:val="24"/>
        </w:rPr>
        <w:t>licitante</w:t>
      </w:r>
      <w:r w:rsidR="000F4D08" w:rsidRPr="004826DC">
        <w:rPr>
          <w:rFonts w:asciiTheme="minorHAnsi" w:hAnsiTheme="minorHAnsi"/>
          <w:sz w:val="24"/>
          <w:szCs w:val="24"/>
        </w:rPr>
        <w:t xml:space="preserve"> entenda que a composição do valor do ponto de função é substancialmente diferente em outros tipos de ordem de serviço, poderá apresentar tabelas específicas para cada tipo. O valor final do ponto de função determinado na tabela deverá corresponder ao valor final ofertado pel</w:t>
      </w:r>
      <w:r w:rsidRPr="004826DC">
        <w:rPr>
          <w:rFonts w:asciiTheme="minorHAnsi" w:hAnsiTheme="minorHAnsi"/>
          <w:sz w:val="24"/>
          <w:szCs w:val="24"/>
        </w:rPr>
        <w:t>o</w:t>
      </w:r>
      <w:r w:rsidR="000F4D08" w:rsidRPr="004826DC">
        <w:rPr>
          <w:rFonts w:asciiTheme="minorHAnsi" w:hAnsiTheme="minorHAnsi"/>
          <w:sz w:val="24"/>
          <w:szCs w:val="24"/>
        </w:rPr>
        <w:t xml:space="preserve"> </w:t>
      </w:r>
      <w:r w:rsidR="000F4D08" w:rsidRPr="004826DC">
        <w:rPr>
          <w:rFonts w:asciiTheme="minorHAnsi" w:hAnsiTheme="minorHAnsi"/>
          <w:b/>
          <w:sz w:val="24"/>
          <w:szCs w:val="24"/>
        </w:rPr>
        <w:t>licitante</w:t>
      </w:r>
      <w:r w:rsidR="000F4D08" w:rsidRPr="004826DC">
        <w:rPr>
          <w:rFonts w:asciiTheme="minorHAnsi" w:hAnsiTheme="minorHAnsi"/>
          <w:sz w:val="24"/>
          <w:szCs w:val="24"/>
        </w:rPr>
        <w:t xml:space="preserve"> em sua proposta.</w:t>
      </w:r>
    </w:p>
    <w:p w:rsidR="000F4D08" w:rsidRPr="004826DC" w:rsidRDefault="000F4D08" w:rsidP="000F4D08">
      <w:pPr>
        <w:pStyle w:val="Incisos"/>
        <w:spacing w:before="120"/>
        <w:ind w:left="1843"/>
        <w:rPr>
          <w:rFonts w:asciiTheme="minorHAnsi" w:hAnsiTheme="minorHAnsi"/>
          <w:i/>
        </w:rPr>
      </w:pPr>
    </w:p>
    <w:tbl>
      <w:tblPr>
        <w:tblW w:w="8343" w:type="dxa"/>
        <w:tblInd w:w="70" w:type="dxa"/>
        <w:tblCellMar>
          <w:left w:w="70" w:type="dxa"/>
          <w:right w:w="70" w:type="dxa"/>
        </w:tblCellMar>
        <w:tblLook w:val="04A0" w:firstRow="1" w:lastRow="0" w:firstColumn="1" w:lastColumn="0" w:noHBand="0" w:noVBand="1"/>
      </w:tblPr>
      <w:tblGrid>
        <w:gridCol w:w="5387"/>
        <w:gridCol w:w="1682"/>
        <w:gridCol w:w="1274"/>
      </w:tblGrid>
      <w:tr w:rsidR="000F4D08" w:rsidRPr="004826DC" w:rsidTr="00D55288">
        <w:trPr>
          <w:trHeight w:val="315"/>
        </w:trPr>
        <w:tc>
          <w:tcPr>
            <w:tcW w:w="8343" w:type="dxa"/>
            <w:gridSpan w:val="3"/>
            <w:tcBorders>
              <w:top w:val="single" w:sz="8" w:space="0" w:color="auto"/>
              <w:left w:val="single" w:sz="8" w:space="0" w:color="auto"/>
              <w:bottom w:val="nil"/>
              <w:right w:val="single" w:sz="8" w:space="0" w:color="000000"/>
            </w:tcBorders>
            <w:shd w:val="clear" w:color="auto" w:fill="auto"/>
            <w:vAlign w:val="bottom"/>
            <w:hideMark/>
          </w:tcPr>
          <w:p w:rsidR="000F4D08" w:rsidRPr="004826DC" w:rsidRDefault="000F4D08" w:rsidP="007E511C">
            <w:pPr>
              <w:jc w:val="center"/>
              <w:rPr>
                <w:rFonts w:asciiTheme="minorHAnsi" w:eastAsia="BatangChe" w:hAnsiTheme="minorHAnsi" w:cs="Arial"/>
                <w:b/>
                <w:bCs/>
                <w:sz w:val="24"/>
                <w:szCs w:val="24"/>
              </w:rPr>
            </w:pPr>
            <w:r w:rsidRPr="004826DC">
              <w:rPr>
                <w:rFonts w:asciiTheme="minorHAnsi" w:eastAsia="BatangChe" w:hAnsiTheme="minorHAnsi" w:cs="Arial"/>
                <w:b/>
                <w:bCs/>
                <w:sz w:val="24"/>
                <w:szCs w:val="24"/>
              </w:rPr>
              <w:t>Determinação do Valor Unitário do Ponto de Função (PF)</w:t>
            </w:r>
          </w:p>
        </w:tc>
      </w:tr>
      <w:tr w:rsidR="000F4D08" w:rsidRPr="004826DC" w:rsidTr="00D55288">
        <w:trPr>
          <w:trHeight w:val="300"/>
        </w:trPr>
        <w:tc>
          <w:tcPr>
            <w:tcW w:w="5387" w:type="dxa"/>
            <w:tcBorders>
              <w:top w:val="single" w:sz="8" w:space="0" w:color="auto"/>
              <w:left w:val="single" w:sz="8" w:space="0" w:color="auto"/>
              <w:bottom w:val="single" w:sz="4" w:space="0" w:color="auto"/>
              <w:right w:val="single" w:sz="4" w:space="0" w:color="auto"/>
            </w:tcBorders>
            <w:shd w:val="clear" w:color="auto" w:fill="auto"/>
            <w:vAlign w:val="bottom"/>
            <w:hideMark/>
          </w:tcPr>
          <w:p w:rsidR="000F4D08" w:rsidRPr="004826DC" w:rsidRDefault="000F4D08" w:rsidP="007E511C">
            <w:pPr>
              <w:jc w:val="center"/>
              <w:rPr>
                <w:rFonts w:asciiTheme="minorHAnsi" w:eastAsia="BatangChe" w:hAnsiTheme="minorHAnsi" w:cs="Arial"/>
                <w:b/>
                <w:sz w:val="24"/>
                <w:szCs w:val="24"/>
              </w:rPr>
            </w:pPr>
            <w:r w:rsidRPr="004826DC">
              <w:rPr>
                <w:rFonts w:asciiTheme="minorHAnsi" w:eastAsia="BatangChe" w:hAnsiTheme="minorHAnsi" w:cs="Arial"/>
                <w:b/>
                <w:sz w:val="24"/>
                <w:szCs w:val="24"/>
              </w:rPr>
              <w:t>Insumo</w:t>
            </w:r>
          </w:p>
        </w:tc>
        <w:tc>
          <w:tcPr>
            <w:tcW w:w="1682" w:type="dxa"/>
            <w:tcBorders>
              <w:top w:val="single" w:sz="8" w:space="0" w:color="auto"/>
              <w:left w:val="nil"/>
              <w:bottom w:val="single" w:sz="4" w:space="0" w:color="auto"/>
              <w:right w:val="single" w:sz="4" w:space="0" w:color="auto"/>
            </w:tcBorders>
            <w:shd w:val="clear" w:color="auto" w:fill="auto"/>
            <w:vAlign w:val="bottom"/>
            <w:hideMark/>
          </w:tcPr>
          <w:p w:rsidR="000F4D08" w:rsidRPr="004826DC" w:rsidRDefault="000F4D08" w:rsidP="007E511C">
            <w:pPr>
              <w:jc w:val="center"/>
              <w:rPr>
                <w:rFonts w:asciiTheme="minorHAnsi" w:eastAsia="BatangChe" w:hAnsiTheme="minorHAnsi" w:cs="Arial"/>
                <w:b/>
                <w:sz w:val="24"/>
                <w:szCs w:val="24"/>
              </w:rPr>
            </w:pPr>
            <w:r w:rsidRPr="004826DC">
              <w:rPr>
                <w:rFonts w:asciiTheme="minorHAnsi" w:eastAsia="BatangChe" w:hAnsiTheme="minorHAnsi" w:cs="Arial"/>
                <w:b/>
                <w:sz w:val="24"/>
                <w:szCs w:val="24"/>
              </w:rPr>
              <w:t>Percentual no custo total do PF</w:t>
            </w:r>
          </w:p>
        </w:tc>
        <w:tc>
          <w:tcPr>
            <w:tcW w:w="1274" w:type="dxa"/>
            <w:tcBorders>
              <w:top w:val="single" w:sz="8" w:space="0" w:color="auto"/>
              <w:left w:val="nil"/>
              <w:bottom w:val="single" w:sz="4" w:space="0" w:color="auto"/>
              <w:right w:val="single" w:sz="8" w:space="0" w:color="auto"/>
            </w:tcBorders>
            <w:shd w:val="clear" w:color="auto" w:fill="auto"/>
            <w:vAlign w:val="bottom"/>
            <w:hideMark/>
          </w:tcPr>
          <w:p w:rsidR="000F4D08" w:rsidRPr="004826DC" w:rsidRDefault="000F4D08" w:rsidP="007E511C">
            <w:pPr>
              <w:jc w:val="center"/>
              <w:rPr>
                <w:rFonts w:asciiTheme="minorHAnsi" w:eastAsia="BatangChe" w:hAnsiTheme="minorHAnsi" w:cs="Arial"/>
                <w:b/>
                <w:sz w:val="24"/>
                <w:szCs w:val="24"/>
              </w:rPr>
            </w:pPr>
            <w:r w:rsidRPr="004826DC">
              <w:rPr>
                <w:rFonts w:asciiTheme="minorHAnsi" w:eastAsia="BatangChe" w:hAnsiTheme="minorHAnsi" w:cs="Arial"/>
                <w:b/>
                <w:sz w:val="24"/>
                <w:szCs w:val="24"/>
              </w:rPr>
              <w:t>Valor em reais</w:t>
            </w:r>
          </w:p>
        </w:tc>
      </w:tr>
      <w:tr w:rsidR="000F4D08" w:rsidRPr="004826DC" w:rsidTr="00D55288">
        <w:trPr>
          <w:trHeight w:val="300"/>
        </w:trPr>
        <w:tc>
          <w:tcPr>
            <w:tcW w:w="5387" w:type="dxa"/>
            <w:tcBorders>
              <w:top w:val="single" w:sz="8" w:space="0" w:color="auto"/>
              <w:left w:val="single" w:sz="8" w:space="0" w:color="auto"/>
              <w:bottom w:val="single" w:sz="4" w:space="0" w:color="auto"/>
              <w:right w:val="single" w:sz="4" w:space="0" w:color="auto"/>
            </w:tcBorders>
            <w:shd w:val="clear" w:color="auto" w:fill="auto"/>
            <w:vAlign w:val="bottom"/>
            <w:hideMark/>
          </w:tcPr>
          <w:p w:rsidR="000F4D08" w:rsidRPr="004826DC" w:rsidRDefault="000F4D08" w:rsidP="007E511C">
            <w:pPr>
              <w:rPr>
                <w:rFonts w:asciiTheme="minorHAnsi" w:eastAsia="BatangChe" w:hAnsiTheme="minorHAnsi" w:cs="Arial"/>
                <w:sz w:val="24"/>
                <w:szCs w:val="24"/>
              </w:rPr>
            </w:pPr>
            <w:r w:rsidRPr="004826DC">
              <w:rPr>
                <w:rFonts w:asciiTheme="minorHAnsi" w:eastAsia="BatangChe" w:hAnsiTheme="minorHAnsi" w:cs="Arial"/>
                <w:sz w:val="24"/>
                <w:szCs w:val="24"/>
              </w:rPr>
              <w:t>I - Custo da mão de obra por ponto de função</w:t>
            </w:r>
          </w:p>
        </w:tc>
        <w:tc>
          <w:tcPr>
            <w:tcW w:w="1682" w:type="dxa"/>
            <w:tcBorders>
              <w:top w:val="single" w:sz="8" w:space="0" w:color="auto"/>
              <w:left w:val="nil"/>
              <w:bottom w:val="single" w:sz="4" w:space="0" w:color="auto"/>
              <w:right w:val="single" w:sz="4" w:space="0" w:color="auto"/>
            </w:tcBorders>
            <w:shd w:val="clear" w:color="auto" w:fill="auto"/>
            <w:vAlign w:val="bottom"/>
            <w:hideMark/>
          </w:tcPr>
          <w:p w:rsidR="000F4D08" w:rsidRPr="004826DC" w:rsidRDefault="000F4D08" w:rsidP="007E511C">
            <w:pPr>
              <w:rPr>
                <w:rFonts w:asciiTheme="minorHAnsi" w:eastAsia="BatangChe" w:hAnsiTheme="minorHAnsi" w:cs="Arial"/>
                <w:sz w:val="24"/>
                <w:szCs w:val="24"/>
              </w:rPr>
            </w:pPr>
          </w:p>
        </w:tc>
        <w:tc>
          <w:tcPr>
            <w:tcW w:w="1274" w:type="dxa"/>
            <w:tcBorders>
              <w:top w:val="single" w:sz="8" w:space="0" w:color="auto"/>
              <w:left w:val="nil"/>
              <w:bottom w:val="single" w:sz="4" w:space="0" w:color="auto"/>
              <w:right w:val="single" w:sz="8" w:space="0" w:color="auto"/>
            </w:tcBorders>
            <w:shd w:val="clear" w:color="auto" w:fill="auto"/>
            <w:vAlign w:val="bottom"/>
            <w:hideMark/>
          </w:tcPr>
          <w:p w:rsidR="000F4D08" w:rsidRPr="004826DC" w:rsidRDefault="000F4D08" w:rsidP="007E511C">
            <w:pPr>
              <w:jc w:val="right"/>
              <w:rPr>
                <w:rFonts w:asciiTheme="minorHAnsi" w:eastAsia="BatangChe" w:hAnsiTheme="minorHAnsi" w:cs="Arial"/>
                <w:sz w:val="24"/>
                <w:szCs w:val="24"/>
              </w:rPr>
            </w:pPr>
          </w:p>
        </w:tc>
      </w:tr>
      <w:tr w:rsidR="000F4D08" w:rsidRPr="004826DC" w:rsidTr="00D55288">
        <w:trPr>
          <w:trHeight w:val="600"/>
        </w:trPr>
        <w:tc>
          <w:tcPr>
            <w:tcW w:w="5387" w:type="dxa"/>
            <w:tcBorders>
              <w:top w:val="nil"/>
              <w:left w:val="single" w:sz="8" w:space="0" w:color="auto"/>
              <w:bottom w:val="single" w:sz="4" w:space="0" w:color="auto"/>
              <w:right w:val="single" w:sz="4" w:space="0" w:color="auto"/>
            </w:tcBorders>
            <w:shd w:val="clear" w:color="auto" w:fill="auto"/>
            <w:vAlign w:val="bottom"/>
            <w:hideMark/>
          </w:tcPr>
          <w:p w:rsidR="000F4D08" w:rsidRPr="004826DC" w:rsidRDefault="000F4D08" w:rsidP="007E511C">
            <w:pPr>
              <w:rPr>
                <w:rFonts w:asciiTheme="minorHAnsi" w:eastAsia="BatangChe" w:hAnsiTheme="minorHAnsi" w:cs="Arial"/>
                <w:sz w:val="24"/>
                <w:szCs w:val="24"/>
              </w:rPr>
            </w:pPr>
            <w:r w:rsidRPr="004826DC">
              <w:rPr>
                <w:rFonts w:asciiTheme="minorHAnsi" w:eastAsia="BatangChe" w:hAnsiTheme="minorHAnsi" w:cs="Arial"/>
                <w:sz w:val="24"/>
                <w:szCs w:val="24"/>
              </w:rPr>
              <w:t>II - Custos Administrativos e outras despesas indiretas</w:t>
            </w:r>
          </w:p>
        </w:tc>
        <w:tc>
          <w:tcPr>
            <w:tcW w:w="1682" w:type="dxa"/>
            <w:tcBorders>
              <w:top w:val="nil"/>
              <w:left w:val="nil"/>
              <w:bottom w:val="single" w:sz="4" w:space="0" w:color="auto"/>
              <w:right w:val="single" w:sz="4" w:space="0" w:color="auto"/>
            </w:tcBorders>
            <w:shd w:val="clear" w:color="auto" w:fill="auto"/>
            <w:vAlign w:val="bottom"/>
            <w:hideMark/>
          </w:tcPr>
          <w:p w:rsidR="000F4D08" w:rsidRPr="004826DC" w:rsidRDefault="000F4D08" w:rsidP="007E511C">
            <w:pPr>
              <w:jc w:val="right"/>
              <w:rPr>
                <w:rFonts w:asciiTheme="minorHAnsi" w:eastAsia="BatangChe" w:hAnsiTheme="minorHAnsi" w:cs="Arial"/>
                <w:sz w:val="24"/>
                <w:szCs w:val="24"/>
              </w:rPr>
            </w:pPr>
          </w:p>
        </w:tc>
        <w:tc>
          <w:tcPr>
            <w:tcW w:w="1274" w:type="dxa"/>
            <w:tcBorders>
              <w:top w:val="nil"/>
              <w:left w:val="nil"/>
              <w:bottom w:val="single" w:sz="4" w:space="0" w:color="auto"/>
              <w:right w:val="single" w:sz="8" w:space="0" w:color="auto"/>
            </w:tcBorders>
            <w:shd w:val="clear" w:color="auto" w:fill="auto"/>
            <w:vAlign w:val="bottom"/>
            <w:hideMark/>
          </w:tcPr>
          <w:p w:rsidR="000F4D08" w:rsidRPr="004826DC" w:rsidRDefault="000F4D08" w:rsidP="007E511C">
            <w:pPr>
              <w:jc w:val="right"/>
              <w:rPr>
                <w:rFonts w:asciiTheme="minorHAnsi" w:eastAsia="BatangChe" w:hAnsiTheme="minorHAnsi" w:cs="Arial"/>
                <w:i/>
                <w:sz w:val="24"/>
                <w:szCs w:val="24"/>
              </w:rPr>
            </w:pPr>
          </w:p>
        </w:tc>
      </w:tr>
      <w:tr w:rsidR="000F4D08" w:rsidRPr="004826DC" w:rsidTr="00D55288">
        <w:trPr>
          <w:trHeight w:val="315"/>
        </w:trPr>
        <w:tc>
          <w:tcPr>
            <w:tcW w:w="5387" w:type="dxa"/>
            <w:tcBorders>
              <w:top w:val="nil"/>
              <w:left w:val="single" w:sz="8" w:space="0" w:color="auto"/>
              <w:bottom w:val="single" w:sz="8" w:space="0" w:color="auto"/>
              <w:right w:val="single" w:sz="4" w:space="0" w:color="auto"/>
            </w:tcBorders>
            <w:shd w:val="clear" w:color="auto" w:fill="auto"/>
            <w:vAlign w:val="bottom"/>
            <w:hideMark/>
          </w:tcPr>
          <w:p w:rsidR="000F4D08" w:rsidRPr="004826DC" w:rsidRDefault="000F4D08" w:rsidP="007E511C">
            <w:pPr>
              <w:rPr>
                <w:rFonts w:asciiTheme="minorHAnsi" w:eastAsia="BatangChe" w:hAnsiTheme="minorHAnsi" w:cs="Arial"/>
                <w:sz w:val="24"/>
                <w:szCs w:val="24"/>
              </w:rPr>
            </w:pPr>
            <w:r w:rsidRPr="004826DC">
              <w:rPr>
                <w:rFonts w:asciiTheme="minorHAnsi" w:eastAsia="BatangChe" w:hAnsiTheme="minorHAnsi" w:cs="Arial"/>
                <w:sz w:val="24"/>
                <w:szCs w:val="24"/>
              </w:rPr>
              <w:t>III - Lucro Bruto</w:t>
            </w:r>
          </w:p>
        </w:tc>
        <w:tc>
          <w:tcPr>
            <w:tcW w:w="1682" w:type="dxa"/>
            <w:tcBorders>
              <w:top w:val="nil"/>
              <w:left w:val="nil"/>
              <w:bottom w:val="single" w:sz="8" w:space="0" w:color="auto"/>
              <w:right w:val="single" w:sz="4" w:space="0" w:color="auto"/>
            </w:tcBorders>
            <w:shd w:val="clear" w:color="auto" w:fill="auto"/>
            <w:vAlign w:val="bottom"/>
            <w:hideMark/>
          </w:tcPr>
          <w:p w:rsidR="000F4D08" w:rsidRPr="004826DC" w:rsidRDefault="000F4D08" w:rsidP="007E511C">
            <w:pPr>
              <w:jc w:val="right"/>
              <w:rPr>
                <w:rFonts w:asciiTheme="minorHAnsi" w:eastAsia="BatangChe" w:hAnsiTheme="minorHAnsi" w:cs="Arial"/>
                <w:sz w:val="24"/>
                <w:szCs w:val="24"/>
              </w:rPr>
            </w:pPr>
          </w:p>
        </w:tc>
        <w:tc>
          <w:tcPr>
            <w:tcW w:w="1274" w:type="dxa"/>
            <w:tcBorders>
              <w:top w:val="nil"/>
              <w:left w:val="nil"/>
              <w:bottom w:val="single" w:sz="8" w:space="0" w:color="auto"/>
              <w:right w:val="single" w:sz="8" w:space="0" w:color="auto"/>
            </w:tcBorders>
            <w:shd w:val="clear" w:color="auto" w:fill="auto"/>
            <w:vAlign w:val="bottom"/>
            <w:hideMark/>
          </w:tcPr>
          <w:p w:rsidR="000F4D08" w:rsidRPr="004826DC" w:rsidRDefault="000F4D08" w:rsidP="007E511C">
            <w:pPr>
              <w:jc w:val="right"/>
              <w:rPr>
                <w:rFonts w:asciiTheme="minorHAnsi" w:eastAsia="BatangChe" w:hAnsiTheme="minorHAnsi" w:cs="Arial"/>
                <w:i/>
                <w:sz w:val="24"/>
                <w:szCs w:val="24"/>
              </w:rPr>
            </w:pPr>
          </w:p>
        </w:tc>
      </w:tr>
      <w:tr w:rsidR="000F4D08" w:rsidRPr="004826DC" w:rsidTr="00D55288">
        <w:trPr>
          <w:trHeight w:val="315"/>
        </w:trPr>
        <w:tc>
          <w:tcPr>
            <w:tcW w:w="7069" w:type="dxa"/>
            <w:gridSpan w:val="2"/>
            <w:tcBorders>
              <w:top w:val="single" w:sz="8" w:space="0" w:color="auto"/>
              <w:left w:val="single" w:sz="8" w:space="0" w:color="auto"/>
              <w:bottom w:val="single" w:sz="8" w:space="0" w:color="auto"/>
              <w:right w:val="single" w:sz="4" w:space="0" w:color="000000"/>
            </w:tcBorders>
            <w:shd w:val="clear" w:color="auto" w:fill="auto"/>
            <w:vAlign w:val="bottom"/>
            <w:hideMark/>
          </w:tcPr>
          <w:p w:rsidR="000F4D08" w:rsidRPr="004826DC" w:rsidRDefault="000F4D08" w:rsidP="007E511C">
            <w:pPr>
              <w:rPr>
                <w:rFonts w:asciiTheme="minorHAnsi" w:eastAsia="BatangChe" w:hAnsiTheme="minorHAnsi" w:cs="Arial"/>
                <w:b/>
                <w:bCs/>
                <w:sz w:val="24"/>
                <w:szCs w:val="24"/>
              </w:rPr>
            </w:pPr>
            <w:r w:rsidRPr="004826DC">
              <w:rPr>
                <w:rFonts w:asciiTheme="minorHAnsi" w:eastAsia="BatangChe" w:hAnsiTheme="minorHAnsi" w:cs="Arial"/>
                <w:b/>
                <w:bCs/>
                <w:sz w:val="24"/>
                <w:szCs w:val="24"/>
              </w:rPr>
              <w:t>IV - Preço final do ponto de função</w:t>
            </w:r>
          </w:p>
        </w:tc>
        <w:tc>
          <w:tcPr>
            <w:tcW w:w="1274" w:type="dxa"/>
            <w:tcBorders>
              <w:top w:val="nil"/>
              <w:left w:val="nil"/>
              <w:bottom w:val="single" w:sz="8" w:space="0" w:color="auto"/>
              <w:right w:val="single" w:sz="8" w:space="0" w:color="auto"/>
            </w:tcBorders>
            <w:shd w:val="clear" w:color="auto" w:fill="auto"/>
            <w:vAlign w:val="bottom"/>
            <w:hideMark/>
          </w:tcPr>
          <w:p w:rsidR="000F4D08" w:rsidRPr="004826DC" w:rsidRDefault="000F4D08" w:rsidP="007E511C">
            <w:pPr>
              <w:jc w:val="right"/>
              <w:rPr>
                <w:rFonts w:asciiTheme="minorHAnsi" w:eastAsia="BatangChe" w:hAnsiTheme="minorHAnsi" w:cs="Arial"/>
                <w:b/>
                <w:bCs/>
                <w:i/>
                <w:sz w:val="24"/>
                <w:szCs w:val="24"/>
              </w:rPr>
            </w:pPr>
          </w:p>
        </w:tc>
      </w:tr>
    </w:tbl>
    <w:p w:rsidR="000F4D08" w:rsidRPr="004826DC" w:rsidRDefault="000F4D08" w:rsidP="000F4D08">
      <w:pPr>
        <w:pStyle w:val="Incisos"/>
        <w:spacing w:before="120"/>
        <w:ind w:left="1843"/>
        <w:rPr>
          <w:rFonts w:asciiTheme="minorHAnsi" w:hAnsiTheme="minorHAnsi"/>
          <w:i/>
        </w:rPr>
      </w:pPr>
    </w:p>
    <w:p w:rsidR="000F4D08" w:rsidRPr="004826DC" w:rsidRDefault="000F4D08" w:rsidP="00D55288">
      <w:pPr>
        <w:jc w:val="both"/>
        <w:rPr>
          <w:rFonts w:asciiTheme="minorHAnsi" w:hAnsiTheme="minorHAnsi"/>
          <w:sz w:val="24"/>
          <w:szCs w:val="24"/>
        </w:rPr>
      </w:pPr>
      <w:r w:rsidRPr="004826DC">
        <w:rPr>
          <w:rFonts w:asciiTheme="minorHAnsi" w:hAnsiTheme="minorHAnsi"/>
          <w:sz w:val="24"/>
          <w:szCs w:val="24"/>
        </w:rPr>
        <w:t>Caso considere necessário, poderá a empresa incluir outros insumos que entenda relevantes na produção do ponto de função. Poderá ainda apresentar planilha específica relacionando os custos administrativos e outras despesas indiretas, indicando a forma como tais custos foram apropriados na estimativa de valor do ponto de função. No caso da inclusão de outros insumos, deverá detalhá-los em planilha específica.</w:t>
      </w:r>
    </w:p>
    <w:p w:rsidR="000F4D08" w:rsidRPr="004826DC" w:rsidRDefault="000F4D08" w:rsidP="00D55288">
      <w:pPr>
        <w:jc w:val="both"/>
        <w:rPr>
          <w:rFonts w:asciiTheme="minorHAnsi" w:hAnsiTheme="minorHAnsi"/>
          <w:sz w:val="24"/>
          <w:szCs w:val="24"/>
        </w:rPr>
      </w:pPr>
    </w:p>
    <w:p w:rsidR="000F4D08" w:rsidRPr="004826DC" w:rsidRDefault="000F4D08" w:rsidP="00D55288">
      <w:pPr>
        <w:jc w:val="both"/>
        <w:rPr>
          <w:rFonts w:asciiTheme="minorHAnsi" w:hAnsiTheme="minorHAnsi"/>
          <w:i/>
          <w:sz w:val="24"/>
          <w:szCs w:val="24"/>
        </w:rPr>
      </w:pPr>
      <w:r w:rsidRPr="004826DC">
        <w:rPr>
          <w:rFonts w:asciiTheme="minorHAnsi" w:hAnsiTheme="minorHAnsi"/>
          <w:sz w:val="24"/>
          <w:szCs w:val="24"/>
        </w:rPr>
        <w:t>Deverá a licitante detalhar o item “I – Custo da mão de obra por ponto de função” conforme a tabela seguinte. Os perfis a serem considerados são os relacionados no edital como obrigatórios e demais perfis que a licitante considerar necessários para o desenvolvimento do ponto de função (por exemplo, desenvolvedor). A tabela deverá detalhar, para cada um dos perfis citados, a senioridade (sênior, pleno e júnior), quando houver diferentes níveis de senioridade no perfil. A composição dos perfis da equipe deve levar em consideração a ordem de serviço do tipo projeto. Caso a licitante entenda que a composição da equipe é substancialmente diferente em outros tipos de ordem de serviço, poderá apresentar planilhas específicas para cada tipo.</w:t>
      </w:r>
    </w:p>
    <w:p w:rsidR="000F4D08" w:rsidRPr="004826DC" w:rsidRDefault="000F4D08" w:rsidP="000F4D08">
      <w:pPr>
        <w:pStyle w:val="Incisos"/>
        <w:spacing w:before="120"/>
        <w:ind w:left="1843"/>
        <w:rPr>
          <w:rFonts w:asciiTheme="minorHAnsi" w:hAnsiTheme="minorHAnsi"/>
          <w:i/>
        </w:rPr>
      </w:pPr>
    </w:p>
    <w:tbl>
      <w:tblPr>
        <w:tblW w:w="9072" w:type="dxa"/>
        <w:tblInd w:w="70" w:type="dxa"/>
        <w:tblCellMar>
          <w:left w:w="70" w:type="dxa"/>
          <w:right w:w="70" w:type="dxa"/>
        </w:tblCellMar>
        <w:tblLook w:val="04A0" w:firstRow="1" w:lastRow="0" w:firstColumn="1" w:lastColumn="0" w:noHBand="0" w:noVBand="1"/>
      </w:tblPr>
      <w:tblGrid>
        <w:gridCol w:w="3828"/>
        <w:gridCol w:w="2693"/>
        <w:gridCol w:w="1276"/>
        <w:gridCol w:w="1275"/>
      </w:tblGrid>
      <w:tr w:rsidR="000F4D08" w:rsidRPr="004826DC" w:rsidTr="00D55288">
        <w:trPr>
          <w:trHeight w:val="300"/>
        </w:trPr>
        <w:tc>
          <w:tcPr>
            <w:tcW w:w="9072"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0F4D08" w:rsidRPr="004826DC" w:rsidRDefault="000F4D08" w:rsidP="007E511C">
            <w:pPr>
              <w:jc w:val="center"/>
              <w:rPr>
                <w:rFonts w:asciiTheme="minorHAnsi" w:hAnsiTheme="minorHAnsi" w:cs="Arial"/>
                <w:b/>
                <w:bCs/>
                <w:sz w:val="24"/>
                <w:szCs w:val="24"/>
              </w:rPr>
            </w:pPr>
            <w:r w:rsidRPr="004826DC">
              <w:rPr>
                <w:rFonts w:asciiTheme="minorHAnsi" w:hAnsiTheme="minorHAnsi" w:cs="Arial"/>
                <w:b/>
                <w:bCs/>
                <w:sz w:val="24"/>
                <w:szCs w:val="24"/>
              </w:rPr>
              <w:t>Distribuição aproximada dos perfis profissionais na equipe</w:t>
            </w:r>
          </w:p>
        </w:tc>
      </w:tr>
      <w:tr w:rsidR="000F4D08" w:rsidRPr="004826DC" w:rsidTr="00D55288">
        <w:trPr>
          <w:trHeight w:val="300"/>
        </w:trPr>
        <w:tc>
          <w:tcPr>
            <w:tcW w:w="3828" w:type="dxa"/>
            <w:tcBorders>
              <w:top w:val="nil"/>
              <w:left w:val="single" w:sz="8" w:space="0" w:color="auto"/>
              <w:bottom w:val="single" w:sz="4" w:space="0" w:color="auto"/>
              <w:right w:val="single" w:sz="4" w:space="0" w:color="auto"/>
            </w:tcBorders>
            <w:shd w:val="clear" w:color="auto" w:fill="auto"/>
            <w:noWrap/>
            <w:vAlign w:val="bottom"/>
            <w:hideMark/>
          </w:tcPr>
          <w:p w:rsidR="000F4D08" w:rsidRPr="004826DC" w:rsidRDefault="000F4D08" w:rsidP="007E511C">
            <w:pPr>
              <w:jc w:val="center"/>
              <w:rPr>
                <w:rFonts w:asciiTheme="minorHAnsi" w:hAnsiTheme="minorHAnsi" w:cs="Arial"/>
                <w:sz w:val="24"/>
                <w:szCs w:val="24"/>
              </w:rPr>
            </w:pPr>
            <w:r w:rsidRPr="004826DC">
              <w:rPr>
                <w:rFonts w:asciiTheme="minorHAnsi" w:hAnsiTheme="minorHAnsi" w:cs="Arial"/>
                <w:sz w:val="24"/>
                <w:szCs w:val="24"/>
              </w:rPr>
              <w:t>Perfil Profissional</w:t>
            </w:r>
          </w:p>
        </w:tc>
        <w:tc>
          <w:tcPr>
            <w:tcW w:w="2693" w:type="dxa"/>
            <w:tcBorders>
              <w:top w:val="nil"/>
              <w:left w:val="nil"/>
              <w:bottom w:val="single" w:sz="4" w:space="0" w:color="auto"/>
              <w:right w:val="single" w:sz="4" w:space="0" w:color="auto"/>
            </w:tcBorders>
            <w:shd w:val="clear" w:color="auto" w:fill="auto"/>
            <w:noWrap/>
            <w:vAlign w:val="bottom"/>
            <w:hideMark/>
          </w:tcPr>
          <w:p w:rsidR="000F4D08" w:rsidRPr="004826DC" w:rsidRDefault="000F4D08" w:rsidP="007E511C">
            <w:pPr>
              <w:jc w:val="center"/>
              <w:rPr>
                <w:rFonts w:asciiTheme="minorHAnsi" w:hAnsiTheme="minorHAnsi" w:cs="Arial"/>
                <w:sz w:val="24"/>
                <w:szCs w:val="24"/>
              </w:rPr>
            </w:pPr>
            <w:r w:rsidRPr="004826DC">
              <w:rPr>
                <w:rFonts w:asciiTheme="minorHAnsi" w:hAnsiTheme="minorHAnsi" w:cs="Arial"/>
                <w:sz w:val="24"/>
                <w:szCs w:val="24"/>
              </w:rPr>
              <w:t>Horas trabalhadas por PF</w:t>
            </w:r>
          </w:p>
        </w:tc>
        <w:tc>
          <w:tcPr>
            <w:tcW w:w="1276" w:type="dxa"/>
            <w:tcBorders>
              <w:top w:val="nil"/>
              <w:left w:val="nil"/>
              <w:bottom w:val="single" w:sz="4" w:space="0" w:color="auto"/>
              <w:right w:val="single" w:sz="4" w:space="0" w:color="auto"/>
            </w:tcBorders>
            <w:shd w:val="clear" w:color="auto" w:fill="auto"/>
            <w:noWrap/>
            <w:vAlign w:val="bottom"/>
            <w:hideMark/>
          </w:tcPr>
          <w:p w:rsidR="000F4D08" w:rsidRPr="004826DC" w:rsidRDefault="000F4D08" w:rsidP="007E511C">
            <w:pPr>
              <w:jc w:val="center"/>
              <w:rPr>
                <w:rFonts w:asciiTheme="minorHAnsi" w:hAnsiTheme="minorHAnsi" w:cs="Arial"/>
                <w:sz w:val="24"/>
                <w:szCs w:val="24"/>
              </w:rPr>
            </w:pPr>
            <w:r w:rsidRPr="004826DC">
              <w:rPr>
                <w:rFonts w:asciiTheme="minorHAnsi" w:hAnsiTheme="minorHAnsi" w:cs="Arial"/>
                <w:sz w:val="24"/>
                <w:szCs w:val="24"/>
              </w:rPr>
              <w:t>Custo Hora</w:t>
            </w:r>
          </w:p>
        </w:tc>
        <w:tc>
          <w:tcPr>
            <w:tcW w:w="1275" w:type="dxa"/>
            <w:tcBorders>
              <w:top w:val="nil"/>
              <w:left w:val="nil"/>
              <w:bottom w:val="single" w:sz="4" w:space="0" w:color="auto"/>
              <w:right w:val="single" w:sz="4" w:space="0" w:color="auto"/>
            </w:tcBorders>
            <w:shd w:val="clear" w:color="auto" w:fill="auto"/>
            <w:noWrap/>
            <w:vAlign w:val="bottom"/>
            <w:hideMark/>
          </w:tcPr>
          <w:p w:rsidR="000F4D08" w:rsidRPr="004826DC" w:rsidRDefault="000F4D08" w:rsidP="007E511C">
            <w:pPr>
              <w:jc w:val="center"/>
              <w:rPr>
                <w:rFonts w:asciiTheme="minorHAnsi" w:hAnsiTheme="minorHAnsi" w:cs="Arial"/>
                <w:sz w:val="24"/>
                <w:szCs w:val="24"/>
              </w:rPr>
            </w:pPr>
            <w:r w:rsidRPr="004826DC">
              <w:rPr>
                <w:rFonts w:asciiTheme="minorHAnsi" w:hAnsiTheme="minorHAnsi" w:cs="Arial"/>
                <w:sz w:val="24"/>
                <w:szCs w:val="24"/>
              </w:rPr>
              <w:t>Custo total</w:t>
            </w:r>
          </w:p>
        </w:tc>
      </w:tr>
      <w:tr w:rsidR="000F4D08" w:rsidRPr="004826DC" w:rsidTr="00D55288">
        <w:trPr>
          <w:trHeight w:val="300"/>
        </w:trPr>
        <w:tc>
          <w:tcPr>
            <w:tcW w:w="3828" w:type="dxa"/>
            <w:tcBorders>
              <w:top w:val="nil"/>
              <w:left w:val="single" w:sz="8" w:space="0" w:color="auto"/>
              <w:bottom w:val="single" w:sz="4" w:space="0" w:color="auto"/>
              <w:right w:val="single" w:sz="4" w:space="0" w:color="auto"/>
            </w:tcBorders>
            <w:shd w:val="clear" w:color="auto" w:fill="auto"/>
            <w:noWrap/>
            <w:vAlign w:val="bottom"/>
            <w:hideMark/>
          </w:tcPr>
          <w:p w:rsidR="000F4D08" w:rsidRPr="004826DC" w:rsidRDefault="000F4D08" w:rsidP="007E511C">
            <w:pPr>
              <w:rPr>
                <w:rFonts w:asciiTheme="minorHAnsi" w:hAnsiTheme="minorHAnsi" w:cs="Arial"/>
                <w:sz w:val="24"/>
                <w:szCs w:val="24"/>
              </w:rPr>
            </w:pPr>
            <w:r w:rsidRPr="004826DC">
              <w:rPr>
                <w:rFonts w:asciiTheme="minorHAnsi" w:hAnsiTheme="minorHAnsi" w:cs="Arial"/>
                <w:sz w:val="24"/>
                <w:szCs w:val="24"/>
              </w:rPr>
              <w:t>Perfil A - Sênior</w:t>
            </w:r>
          </w:p>
        </w:tc>
        <w:tc>
          <w:tcPr>
            <w:tcW w:w="2693" w:type="dxa"/>
            <w:tcBorders>
              <w:top w:val="nil"/>
              <w:left w:val="nil"/>
              <w:bottom w:val="single" w:sz="4" w:space="0" w:color="auto"/>
              <w:right w:val="single" w:sz="4" w:space="0" w:color="auto"/>
            </w:tcBorders>
            <w:shd w:val="clear" w:color="auto" w:fill="auto"/>
            <w:noWrap/>
            <w:vAlign w:val="bottom"/>
            <w:hideMark/>
          </w:tcPr>
          <w:p w:rsidR="000F4D08" w:rsidRPr="004826DC" w:rsidRDefault="000F4D08" w:rsidP="007E511C">
            <w:pPr>
              <w:rPr>
                <w:rFonts w:asciiTheme="minorHAnsi" w:hAnsiTheme="minorHAnsi" w:cs="Arial"/>
                <w:sz w:val="24"/>
                <w:szCs w:val="24"/>
              </w:rPr>
            </w:pPr>
            <w:r w:rsidRPr="004826DC">
              <w:rPr>
                <w:rFonts w:asciiTheme="minorHAnsi" w:hAnsiTheme="minorHAnsi" w:cs="Arial"/>
                <w:sz w:val="24"/>
                <w:szCs w:val="24"/>
              </w:rPr>
              <w:t> </w:t>
            </w:r>
          </w:p>
        </w:tc>
        <w:tc>
          <w:tcPr>
            <w:tcW w:w="1276" w:type="dxa"/>
            <w:tcBorders>
              <w:top w:val="nil"/>
              <w:left w:val="nil"/>
              <w:bottom w:val="single" w:sz="4" w:space="0" w:color="auto"/>
              <w:right w:val="single" w:sz="4" w:space="0" w:color="auto"/>
            </w:tcBorders>
            <w:shd w:val="clear" w:color="auto" w:fill="auto"/>
            <w:noWrap/>
            <w:vAlign w:val="bottom"/>
            <w:hideMark/>
          </w:tcPr>
          <w:p w:rsidR="000F4D08" w:rsidRPr="004826DC" w:rsidRDefault="000F4D08" w:rsidP="007E511C">
            <w:pPr>
              <w:rPr>
                <w:rFonts w:asciiTheme="minorHAnsi" w:hAnsiTheme="minorHAnsi" w:cs="Arial"/>
                <w:sz w:val="24"/>
                <w:szCs w:val="24"/>
              </w:rPr>
            </w:pPr>
            <w:r w:rsidRPr="004826DC">
              <w:rPr>
                <w:rFonts w:asciiTheme="minorHAnsi" w:hAnsiTheme="minorHAnsi" w:cs="Arial"/>
                <w:sz w:val="24"/>
                <w:szCs w:val="24"/>
              </w:rPr>
              <w:t> </w:t>
            </w:r>
          </w:p>
        </w:tc>
        <w:tc>
          <w:tcPr>
            <w:tcW w:w="1275" w:type="dxa"/>
            <w:tcBorders>
              <w:top w:val="nil"/>
              <w:left w:val="nil"/>
              <w:bottom w:val="single" w:sz="4" w:space="0" w:color="auto"/>
              <w:right w:val="single" w:sz="4" w:space="0" w:color="auto"/>
            </w:tcBorders>
            <w:shd w:val="clear" w:color="auto" w:fill="auto"/>
            <w:noWrap/>
            <w:vAlign w:val="bottom"/>
            <w:hideMark/>
          </w:tcPr>
          <w:p w:rsidR="000F4D08" w:rsidRPr="004826DC" w:rsidRDefault="000F4D08" w:rsidP="007E511C">
            <w:pPr>
              <w:rPr>
                <w:rFonts w:asciiTheme="minorHAnsi" w:hAnsiTheme="minorHAnsi" w:cs="Arial"/>
                <w:sz w:val="24"/>
                <w:szCs w:val="24"/>
              </w:rPr>
            </w:pPr>
            <w:r w:rsidRPr="004826DC">
              <w:rPr>
                <w:rFonts w:asciiTheme="minorHAnsi" w:hAnsiTheme="minorHAnsi" w:cs="Arial"/>
                <w:sz w:val="24"/>
                <w:szCs w:val="24"/>
              </w:rPr>
              <w:t> </w:t>
            </w:r>
          </w:p>
        </w:tc>
      </w:tr>
      <w:tr w:rsidR="000F4D08" w:rsidRPr="004826DC" w:rsidTr="00D55288">
        <w:trPr>
          <w:trHeight w:val="300"/>
        </w:trPr>
        <w:tc>
          <w:tcPr>
            <w:tcW w:w="3828" w:type="dxa"/>
            <w:tcBorders>
              <w:top w:val="nil"/>
              <w:left w:val="single" w:sz="8" w:space="0" w:color="auto"/>
              <w:bottom w:val="single" w:sz="4" w:space="0" w:color="auto"/>
              <w:right w:val="single" w:sz="4" w:space="0" w:color="auto"/>
            </w:tcBorders>
            <w:shd w:val="clear" w:color="auto" w:fill="auto"/>
            <w:noWrap/>
            <w:vAlign w:val="bottom"/>
            <w:hideMark/>
          </w:tcPr>
          <w:p w:rsidR="000F4D08" w:rsidRPr="004826DC" w:rsidRDefault="000F4D08" w:rsidP="007E511C">
            <w:pPr>
              <w:rPr>
                <w:rFonts w:asciiTheme="minorHAnsi" w:hAnsiTheme="minorHAnsi" w:cs="Arial"/>
                <w:sz w:val="24"/>
                <w:szCs w:val="24"/>
              </w:rPr>
            </w:pPr>
            <w:r w:rsidRPr="004826DC">
              <w:rPr>
                <w:rFonts w:asciiTheme="minorHAnsi" w:hAnsiTheme="minorHAnsi" w:cs="Arial"/>
                <w:sz w:val="24"/>
                <w:szCs w:val="24"/>
              </w:rPr>
              <w:t>Perfil A - Pleno</w:t>
            </w:r>
          </w:p>
        </w:tc>
        <w:tc>
          <w:tcPr>
            <w:tcW w:w="2693" w:type="dxa"/>
            <w:tcBorders>
              <w:top w:val="nil"/>
              <w:left w:val="nil"/>
              <w:bottom w:val="single" w:sz="4" w:space="0" w:color="auto"/>
              <w:right w:val="single" w:sz="4" w:space="0" w:color="auto"/>
            </w:tcBorders>
            <w:shd w:val="clear" w:color="auto" w:fill="auto"/>
            <w:noWrap/>
            <w:vAlign w:val="bottom"/>
            <w:hideMark/>
          </w:tcPr>
          <w:p w:rsidR="000F4D08" w:rsidRPr="004826DC" w:rsidRDefault="000F4D08" w:rsidP="007E511C">
            <w:pPr>
              <w:rPr>
                <w:rFonts w:asciiTheme="minorHAnsi" w:hAnsiTheme="minorHAnsi" w:cs="Arial"/>
                <w:sz w:val="24"/>
                <w:szCs w:val="24"/>
              </w:rPr>
            </w:pPr>
            <w:r w:rsidRPr="004826DC">
              <w:rPr>
                <w:rFonts w:asciiTheme="minorHAnsi" w:hAnsiTheme="minorHAnsi" w:cs="Arial"/>
                <w:sz w:val="24"/>
                <w:szCs w:val="24"/>
              </w:rPr>
              <w:t> </w:t>
            </w:r>
          </w:p>
        </w:tc>
        <w:tc>
          <w:tcPr>
            <w:tcW w:w="1276" w:type="dxa"/>
            <w:tcBorders>
              <w:top w:val="nil"/>
              <w:left w:val="nil"/>
              <w:bottom w:val="single" w:sz="4" w:space="0" w:color="auto"/>
              <w:right w:val="single" w:sz="4" w:space="0" w:color="auto"/>
            </w:tcBorders>
            <w:shd w:val="clear" w:color="auto" w:fill="auto"/>
            <w:noWrap/>
            <w:vAlign w:val="bottom"/>
            <w:hideMark/>
          </w:tcPr>
          <w:p w:rsidR="000F4D08" w:rsidRPr="004826DC" w:rsidRDefault="000F4D08" w:rsidP="007E511C">
            <w:pPr>
              <w:rPr>
                <w:rFonts w:asciiTheme="minorHAnsi" w:hAnsiTheme="minorHAnsi" w:cs="Arial"/>
                <w:sz w:val="24"/>
                <w:szCs w:val="24"/>
              </w:rPr>
            </w:pPr>
            <w:r w:rsidRPr="004826DC">
              <w:rPr>
                <w:rFonts w:asciiTheme="minorHAnsi" w:hAnsiTheme="minorHAnsi" w:cs="Arial"/>
                <w:sz w:val="24"/>
                <w:szCs w:val="24"/>
              </w:rPr>
              <w:t> </w:t>
            </w:r>
          </w:p>
        </w:tc>
        <w:tc>
          <w:tcPr>
            <w:tcW w:w="1275" w:type="dxa"/>
            <w:tcBorders>
              <w:top w:val="nil"/>
              <w:left w:val="nil"/>
              <w:bottom w:val="single" w:sz="4" w:space="0" w:color="auto"/>
              <w:right w:val="single" w:sz="4" w:space="0" w:color="auto"/>
            </w:tcBorders>
            <w:shd w:val="clear" w:color="auto" w:fill="auto"/>
            <w:noWrap/>
            <w:vAlign w:val="bottom"/>
            <w:hideMark/>
          </w:tcPr>
          <w:p w:rsidR="000F4D08" w:rsidRPr="004826DC" w:rsidRDefault="000F4D08" w:rsidP="007E511C">
            <w:pPr>
              <w:rPr>
                <w:rFonts w:asciiTheme="minorHAnsi" w:hAnsiTheme="minorHAnsi" w:cs="Arial"/>
                <w:sz w:val="24"/>
                <w:szCs w:val="24"/>
              </w:rPr>
            </w:pPr>
            <w:r w:rsidRPr="004826DC">
              <w:rPr>
                <w:rFonts w:asciiTheme="minorHAnsi" w:hAnsiTheme="minorHAnsi" w:cs="Arial"/>
                <w:sz w:val="24"/>
                <w:szCs w:val="24"/>
              </w:rPr>
              <w:t> </w:t>
            </w:r>
          </w:p>
        </w:tc>
      </w:tr>
      <w:tr w:rsidR="000F4D08" w:rsidRPr="004826DC" w:rsidTr="00D55288">
        <w:trPr>
          <w:trHeight w:val="300"/>
        </w:trPr>
        <w:tc>
          <w:tcPr>
            <w:tcW w:w="3828" w:type="dxa"/>
            <w:tcBorders>
              <w:top w:val="nil"/>
              <w:left w:val="single" w:sz="8" w:space="0" w:color="auto"/>
              <w:bottom w:val="single" w:sz="4" w:space="0" w:color="auto"/>
              <w:right w:val="single" w:sz="4" w:space="0" w:color="auto"/>
            </w:tcBorders>
            <w:shd w:val="clear" w:color="auto" w:fill="auto"/>
            <w:noWrap/>
            <w:vAlign w:val="bottom"/>
            <w:hideMark/>
          </w:tcPr>
          <w:p w:rsidR="000F4D08" w:rsidRPr="004826DC" w:rsidRDefault="000F4D08" w:rsidP="007E511C">
            <w:pPr>
              <w:rPr>
                <w:rFonts w:asciiTheme="minorHAnsi" w:hAnsiTheme="minorHAnsi" w:cs="Arial"/>
                <w:sz w:val="24"/>
                <w:szCs w:val="24"/>
              </w:rPr>
            </w:pPr>
            <w:r w:rsidRPr="004826DC">
              <w:rPr>
                <w:rFonts w:asciiTheme="minorHAnsi" w:hAnsiTheme="minorHAnsi" w:cs="Arial"/>
                <w:sz w:val="24"/>
                <w:szCs w:val="24"/>
              </w:rPr>
              <w:t>Perfil A - Júnior</w:t>
            </w:r>
          </w:p>
        </w:tc>
        <w:tc>
          <w:tcPr>
            <w:tcW w:w="2693" w:type="dxa"/>
            <w:tcBorders>
              <w:top w:val="nil"/>
              <w:left w:val="nil"/>
              <w:bottom w:val="nil"/>
              <w:right w:val="single" w:sz="4" w:space="0" w:color="auto"/>
            </w:tcBorders>
            <w:shd w:val="clear" w:color="auto" w:fill="auto"/>
            <w:noWrap/>
            <w:vAlign w:val="bottom"/>
            <w:hideMark/>
          </w:tcPr>
          <w:p w:rsidR="000F4D08" w:rsidRPr="004826DC" w:rsidRDefault="000F4D08" w:rsidP="007E511C">
            <w:pPr>
              <w:rPr>
                <w:rFonts w:asciiTheme="minorHAnsi" w:hAnsiTheme="minorHAnsi" w:cs="Arial"/>
                <w:sz w:val="24"/>
                <w:szCs w:val="24"/>
              </w:rPr>
            </w:pPr>
            <w:r w:rsidRPr="004826DC">
              <w:rPr>
                <w:rFonts w:asciiTheme="minorHAnsi" w:hAnsiTheme="minorHAnsi" w:cs="Arial"/>
                <w:sz w:val="24"/>
                <w:szCs w:val="24"/>
              </w:rPr>
              <w:t> </w:t>
            </w:r>
          </w:p>
        </w:tc>
        <w:tc>
          <w:tcPr>
            <w:tcW w:w="1276" w:type="dxa"/>
            <w:tcBorders>
              <w:top w:val="nil"/>
              <w:left w:val="nil"/>
              <w:bottom w:val="nil"/>
              <w:right w:val="single" w:sz="4" w:space="0" w:color="auto"/>
            </w:tcBorders>
            <w:shd w:val="clear" w:color="auto" w:fill="auto"/>
            <w:noWrap/>
            <w:vAlign w:val="bottom"/>
            <w:hideMark/>
          </w:tcPr>
          <w:p w:rsidR="000F4D08" w:rsidRPr="004826DC" w:rsidRDefault="000F4D08" w:rsidP="007E511C">
            <w:pPr>
              <w:rPr>
                <w:rFonts w:asciiTheme="minorHAnsi" w:hAnsiTheme="minorHAnsi" w:cs="Arial"/>
                <w:sz w:val="24"/>
                <w:szCs w:val="24"/>
              </w:rPr>
            </w:pPr>
            <w:r w:rsidRPr="004826DC">
              <w:rPr>
                <w:rFonts w:asciiTheme="minorHAnsi" w:hAnsiTheme="minorHAnsi" w:cs="Arial"/>
                <w:sz w:val="24"/>
                <w:szCs w:val="24"/>
              </w:rPr>
              <w:t> </w:t>
            </w:r>
          </w:p>
        </w:tc>
        <w:tc>
          <w:tcPr>
            <w:tcW w:w="1275" w:type="dxa"/>
            <w:tcBorders>
              <w:top w:val="nil"/>
              <w:left w:val="nil"/>
              <w:bottom w:val="nil"/>
              <w:right w:val="single" w:sz="4" w:space="0" w:color="auto"/>
            </w:tcBorders>
            <w:shd w:val="clear" w:color="auto" w:fill="auto"/>
            <w:noWrap/>
            <w:vAlign w:val="bottom"/>
            <w:hideMark/>
          </w:tcPr>
          <w:p w:rsidR="000F4D08" w:rsidRPr="004826DC" w:rsidRDefault="000F4D08" w:rsidP="007E511C">
            <w:pPr>
              <w:rPr>
                <w:rFonts w:asciiTheme="minorHAnsi" w:hAnsiTheme="minorHAnsi" w:cs="Arial"/>
                <w:sz w:val="24"/>
                <w:szCs w:val="24"/>
              </w:rPr>
            </w:pPr>
            <w:r w:rsidRPr="004826DC">
              <w:rPr>
                <w:rFonts w:asciiTheme="minorHAnsi" w:hAnsiTheme="minorHAnsi" w:cs="Arial"/>
                <w:sz w:val="24"/>
                <w:szCs w:val="24"/>
              </w:rPr>
              <w:t> </w:t>
            </w:r>
          </w:p>
        </w:tc>
      </w:tr>
      <w:tr w:rsidR="000F4D08" w:rsidRPr="004826DC" w:rsidTr="00D55288">
        <w:trPr>
          <w:trHeight w:val="315"/>
        </w:trPr>
        <w:tc>
          <w:tcPr>
            <w:tcW w:w="3828" w:type="dxa"/>
            <w:tcBorders>
              <w:top w:val="nil"/>
              <w:left w:val="single" w:sz="8" w:space="0" w:color="auto"/>
              <w:bottom w:val="single" w:sz="4" w:space="0" w:color="auto"/>
              <w:right w:val="single" w:sz="4" w:space="0" w:color="auto"/>
            </w:tcBorders>
            <w:shd w:val="clear" w:color="auto" w:fill="auto"/>
            <w:noWrap/>
            <w:vAlign w:val="bottom"/>
            <w:hideMark/>
          </w:tcPr>
          <w:p w:rsidR="000F4D08" w:rsidRPr="004826DC" w:rsidRDefault="000F4D08" w:rsidP="007E511C">
            <w:pPr>
              <w:rPr>
                <w:rFonts w:asciiTheme="minorHAnsi" w:hAnsiTheme="minorHAnsi" w:cs="Arial"/>
                <w:sz w:val="24"/>
                <w:szCs w:val="24"/>
              </w:rPr>
            </w:pPr>
            <w:r w:rsidRPr="004826DC">
              <w:rPr>
                <w:rFonts w:asciiTheme="minorHAnsi" w:hAnsiTheme="minorHAnsi" w:cs="Arial"/>
                <w:sz w:val="24"/>
                <w:szCs w:val="24"/>
              </w:rPr>
              <w:t>Perfil B</w:t>
            </w:r>
          </w:p>
        </w:tc>
        <w:tc>
          <w:tcPr>
            <w:tcW w:w="2693" w:type="dxa"/>
            <w:tcBorders>
              <w:top w:val="single" w:sz="4" w:space="0" w:color="auto"/>
              <w:left w:val="nil"/>
              <w:bottom w:val="nil"/>
              <w:right w:val="single" w:sz="4" w:space="0" w:color="auto"/>
            </w:tcBorders>
            <w:shd w:val="clear" w:color="auto" w:fill="auto"/>
            <w:noWrap/>
            <w:vAlign w:val="bottom"/>
            <w:hideMark/>
          </w:tcPr>
          <w:p w:rsidR="000F4D08" w:rsidRPr="004826DC" w:rsidRDefault="000F4D08" w:rsidP="007E511C">
            <w:pPr>
              <w:rPr>
                <w:rFonts w:asciiTheme="minorHAnsi" w:hAnsiTheme="minorHAnsi" w:cs="Arial"/>
                <w:sz w:val="24"/>
                <w:szCs w:val="24"/>
              </w:rPr>
            </w:pPr>
            <w:r w:rsidRPr="004826DC">
              <w:rPr>
                <w:rFonts w:asciiTheme="minorHAnsi" w:hAnsiTheme="minorHAnsi" w:cs="Arial"/>
                <w:sz w:val="24"/>
                <w:szCs w:val="24"/>
              </w:rPr>
              <w:t> </w:t>
            </w:r>
          </w:p>
        </w:tc>
        <w:tc>
          <w:tcPr>
            <w:tcW w:w="1276" w:type="dxa"/>
            <w:tcBorders>
              <w:top w:val="single" w:sz="4" w:space="0" w:color="auto"/>
              <w:left w:val="nil"/>
              <w:bottom w:val="nil"/>
              <w:right w:val="single" w:sz="4" w:space="0" w:color="auto"/>
            </w:tcBorders>
            <w:shd w:val="clear" w:color="auto" w:fill="auto"/>
            <w:noWrap/>
            <w:vAlign w:val="bottom"/>
            <w:hideMark/>
          </w:tcPr>
          <w:p w:rsidR="000F4D08" w:rsidRPr="004826DC" w:rsidRDefault="000F4D08" w:rsidP="007E511C">
            <w:pPr>
              <w:rPr>
                <w:rFonts w:asciiTheme="minorHAnsi" w:hAnsiTheme="minorHAnsi" w:cs="Arial"/>
                <w:sz w:val="24"/>
                <w:szCs w:val="24"/>
              </w:rPr>
            </w:pPr>
            <w:r w:rsidRPr="004826DC">
              <w:rPr>
                <w:rFonts w:asciiTheme="minorHAnsi" w:hAnsiTheme="minorHAnsi" w:cs="Arial"/>
                <w:sz w:val="24"/>
                <w:szCs w:val="24"/>
              </w:rPr>
              <w:t> </w:t>
            </w:r>
          </w:p>
        </w:tc>
        <w:tc>
          <w:tcPr>
            <w:tcW w:w="1275" w:type="dxa"/>
            <w:tcBorders>
              <w:top w:val="single" w:sz="4" w:space="0" w:color="auto"/>
              <w:left w:val="nil"/>
              <w:bottom w:val="nil"/>
              <w:right w:val="single" w:sz="4" w:space="0" w:color="auto"/>
            </w:tcBorders>
            <w:shd w:val="clear" w:color="auto" w:fill="auto"/>
            <w:noWrap/>
            <w:vAlign w:val="bottom"/>
            <w:hideMark/>
          </w:tcPr>
          <w:p w:rsidR="000F4D08" w:rsidRPr="004826DC" w:rsidRDefault="000F4D08" w:rsidP="007E511C">
            <w:pPr>
              <w:rPr>
                <w:rFonts w:asciiTheme="minorHAnsi" w:hAnsiTheme="minorHAnsi" w:cs="Arial"/>
                <w:sz w:val="24"/>
                <w:szCs w:val="24"/>
              </w:rPr>
            </w:pPr>
            <w:r w:rsidRPr="004826DC">
              <w:rPr>
                <w:rFonts w:asciiTheme="minorHAnsi" w:hAnsiTheme="minorHAnsi" w:cs="Arial"/>
                <w:sz w:val="24"/>
                <w:szCs w:val="24"/>
              </w:rPr>
              <w:t> </w:t>
            </w:r>
          </w:p>
        </w:tc>
      </w:tr>
      <w:tr w:rsidR="000F4D08" w:rsidRPr="004826DC" w:rsidTr="00D55288">
        <w:trPr>
          <w:trHeight w:val="315"/>
        </w:trPr>
        <w:tc>
          <w:tcPr>
            <w:tcW w:w="7797" w:type="dxa"/>
            <w:gridSpan w:val="3"/>
            <w:tcBorders>
              <w:top w:val="single" w:sz="8" w:space="0" w:color="auto"/>
              <w:left w:val="single" w:sz="8" w:space="0" w:color="auto"/>
              <w:bottom w:val="single" w:sz="8" w:space="0" w:color="auto"/>
              <w:right w:val="single" w:sz="4" w:space="0" w:color="000000"/>
            </w:tcBorders>
            <w:shd w:val="clear" w:color="auto" w:fill="auto"/>
            <w:noWrap/>
            <w:vAlign w:val="bottom"/>
            <w:hideMark/>
          </w:tcPr>
          <w:p w:rsidR="000F4D08" w:rsidRPr="004826DC" w:rsidRDefault="000F4D08" w:rsidP="007E511C">
            <w:pPr>
              <w:jc w:val="center"/>
              <w:rPr>
                <w:rFonts w:asciiTheme="minorHAnsi" w:hAnsiTheme="minorHAnsi" w:cs="Arial"/>
                <w:b/>
                <w:bCs/>
                <w:sz w:val="24"/>
                <w:szCs w:val="24"/>
              </w:rPr>
            </w:pPr>
            <w:r w:rsidRPr="004826DC">
              <w:rPr>
                <w:rFonts w:asciiTheme="minorHAnsi" w:hAnsiTheme="minorHAnsi" w:cs="Arial"/>
                <w:b/>
                <w:bCs/>
                <w:sz w:val="24"/>
                <w:szCs w:val="24"/>
              </w:rPr>
              <w:t>Total</w:t>
            </w:r>
          </w:p>
        </w:tc>
        <w:tc>
          <w:tcPr>
            <w:tcW w:w="1275" w:type="dxa"/>
            <w:tcBorders>
              <w:top w:val="single" w:sz="8" w:space="0" w:color="auto"/>
              <w:left w:val="nil"/>
              <w:bottom w:val="single" w:sz="8" w:space="0" w:color="auto"/>
              <w:right w:val="single" w:sz="4" w:space="0" w:color="auto"/>
            </w:tcBorders>
            <w:shd w:val="clear" w:color="auto" w:fill="auto"/>
            <w:noWrap/>
            <w:vAlign w:val="bottom"/>
            <w:hideMark/>
          </w:tcPr>
          <w:p w:rsidR="000F4D08" w:rsidRPr="004826DC" w:rsidRDefault="000F4D08" w:rsidP="007E511C">
            <w:pPr>
              <w:rPr>
                <w:rFonts w:asciiTheme="minorHAnsi" w:hAnsiTheme="minorHAnsi" w:cs="Arial"/>
                <w:b/>
                <w:bCs/>
                <w:sz w:val="24"/>
                <w:szCs w:val="24"/>
              </w:rPr>
            </w:pPr>
            <w:r w:rsidRPr="004826DC">
              <w:rPr>
                <w:rFonts w:asciiTheme="minorHAnsi" w:hAnsiTheme="minorHAnsi" w:cs="Arial"/>
                <w:b/>
                <w:bCs/>
                <w:sz w:val="24"/>
                <w:szCs w:val="24"/>
              </w:rPr>
              <w:t> </w:t>
            </w:r>
          </w:p>
        </w:tc>
      </w:tr>
    </w:tbl>
    <w:p w:rsidR="000F4D08" w:rsidRPr="004826DC" w:rsidRDefault="000F4D08" w:rsidP="000F4D08">
      <w:pPr>
        <w:pStyle w:val="Incisos"/>
        <w:spacing w:before="120"/>
        <w:ind w:left="1843"/>
        <w:rPr>
          <w:rFonts w:asciiTheme="minorHAnsi" w:hAnsiTheme="minorHAnsi"/>
          <w:i/>
        </w:rPr>
      </w:pPr>
      <w:r w:rsidRPr="004826DC">
        <w:rPr>
          <w:rFonts w:asciiTheme="minorHAnsi" w:hAnsiTheme="minorHAnsi"/>
          <w:i/>
        </w:rPr>
        <w:lastRenderedPageBreak/>
        <w:t xml:space="preserve"> </w:t>
      </w:r>
    </w:p>
    <w:p w:rsidR="000F4D08" w:rsidRPr="004826DC" w:rsidRDefault="000F4D08" w:rsidP="00D55288">
      <w:pPr>
        <w:jc w:val="both"/>
        <w:rPr>
          <w:rFonts w:asciiTheme="minorHAnsi" w:hAnsiTheme="minorHAnsi"/>
          <w:sz w:val="24"/>
          <w:szCs w:val="24"/>
        </w:rPr>
      </w:pPr>
      <w:r w:rsidRPr="004826DC">
        <w:rPr>
          <w:rFonts w:asciiTheme="minorHAnsi" w:hAnsiTheme="minorHAnsi"/>
          <w:sz w:val="24"/>
          <w:szCs w:val="24"/>
        </w:rPr>
        <w:t xml:space="preserve">Deverá o </w:t>
      </w:r>
      <w:r w:rsidRPr="004826DC">
        <w:rPr>
          <w:rFonts w:asciiTheme="minorHAnsi" w:hAnsiTheme="minorHAnsi"/>
          <w:b/>
          <w:sz w:val="24"/>
          <w:szCs w:val="24"/>
        </w:rPr>
        <w:t>licitante</w:t>
      </w:r>
      <w:r w:rsidRPr="004826DC">
        <w:rPr>
          <w:rFonts w:asciiTheme="minorHAnsi" w:hAnsiTheme="minorHAnsi"/>
          <w:sz w:val="24"/>
          <w:szCs w:val="24"/>
        </w:rPr>
        <w:t xml:space="preserve"> detalhar, para cada perfil profissional e senioridade, os custos do perfil profissional, conforme tabela seguinte. Os percentuais e itens apresentados na tabela são indicativos, podendo a licitante optar pelo modelo que melhor se adapte à realidade e características da empresa, conforme a sua distribuição de custos, observada a legislação pertinente.</w:t>
      </w:r>
    </w:p>
    <w:p w:rsidR="000F4D08" w:rsidRPr="004826DC" w:rsidRDefault="000F4D08" w:rsidP="000F4D08">
      <w:pPr>
        <w:pStyle w:val="Incisos"/>
        <w:spacing w:before="120"/>
        <w:ind w:left="1843"/>
        <w:rPr>
          <w:rFonts w:asciiTheme="minorHAnsi" w:hAnsiTheme="minorHAnsi"/>
          <w:i/>
        </w:rPr>
      </w:pPr>
    </w:p>
    <w:tbl>
      <w:tblPr>
        <w:tblW w:w="9498" w:type="dxa"/>
        <w:tblInd w:w="70" w:type="dxa"/>
        <w:tblCellMar>
          <w:left w:w="70" w:type="dxa"/>
          <w:right w:w="70" w:type="dxa"/>
        </w:tblCellMar>
        <w:tblLook w:val="04A0" w:firstRow="1" w:lastRow="0" w:firstColumn="1" w:lastColumn="0" w:noHBand="0" w:noVBand="1"/>
      </w:tblPr>
      <w:tblGrid>
        <w:gridCol w:w="6663"/>
        <w:gridCol w:w="1740"/>
        <w:gridCol w:w="1095"/>
      </w:tblGrid>
      <w:tr w:rsidR="000F4D08" w:rsidRPr="004826DC" w:rsidTr="00D55288">
        <w:trPr>
          <w:trHeight w:val="300"/>
        </w:trPr>
        <w:tc>
          <w:tcPr>
            <w:tcW w:w="6663" w:type="dxa"/>
            <w:tcBorders>
              <w:top w:val="single" w:sz="8" w:space="0" w:color="auto"/>
              <w:left w:val="single" w:sz="8" w:space="0" w:color="auto"/>
              <w:bottom w:val="single" w:sz="4" w:space="0" w:color="auto"/>
              <w:right w:val="single" w:sz="4" w:space="0" w:color="auto"/>
            </w:tcBorders>
            <w:shd w:val="clear" w:color="auto" w:fill="auto"/>
            <w:vAlign w:val="bottom"/>
            <w:hideMark/>
          </w:tcPr>
          <w:p w:rsidR="000F4D08" w:rsidRPr="004826DC" w:rsidRDefault="000F4D08" w:rsidP="007E511C">
            <w:pPr>
              <w:rPr>
                <w:rFonts w:asciiTheme="minorHAnsi" w:hAnsiTheme="minorHAnsi" w:cs="Arial"/>
                <w:b/>
                <w:bCs/>
                <w:sz w:val="24"/>
                <w:szCs w:val="24"/>
              </w:rPr>
            </w:pPr>
            <w:r w:rsidRPr="004826DC">
              <w:rPr>
                <w:rFonts w:asciiTheme="minorHAnsi" w:hAnsiTheme="minorHAnsi" w:cs="Arial"/>
                <w:b/>
                <w:bCs/>
                <w:sz w:val="24"/>
                <w:szCs w:val="24"/>
              </w:rPr>
              <w:t>I - SALÁRIO ESTIMADO DO PROFISSIONAL</w:t>
            </w:r>
          </w:p>
        </w:tc>
        <w:tc>
          <w:tcPr>
            <w:tcW w:w="1740" w:type="dxa"/>
            <w:tcBorders>
              <w:top w:val="single" w:sz="8" w:space="0" w:color="auto"/>
              <w:left w:val="nil"/>
              <w:bottom w:val="single" w:sz="4" w:space="0" w:color="auto"/>
              <w:right w:val="single" w:sz="4" w:space="0" w:color="auto"/>
            </w:tcBorders>
            <w:shd w:val="clear" w:color="auto" w:fill="auto"/>
            <w:noWrap/>
            <w:vAlign w:val="bottom"/>
            <w:hideMark/>
          </w:tcPr>
          <w:p w:rsidR="000F4D08" w:rsidRPr="004826DC" w:rsidRDefault="000F4D08" w:rsidP="007E511C">
            <w:pPr>
              <w:rPr>
                <w:rFonts w:asciiTheme="minorHAnsi" w:hAnsiTheme="minorHAnsi" w:cs="Arial"/>
                <w:b/>
                <w:bCs/>
                <w:sz w:val="24"/>
                <w:szCs w:val="24"/>
              </w:rPr>
            </w:pPr>
            <w:r w:rsidRPr="004826DC">
              <w:rPr>
                <w:rFonts w:asciiTheme="minorHAnsi" w:hAnsiTheme="minorHAnsi" w:cs="Arial"/>
                <w:b/>
                <w:bCs/>
                <w:sz w:val="24"/>
                <w:szCs w:val="24"/>
              </w:rPr>
              <w:t xml:space="preserve">Percentual </w:t>
            </w:r>
          </w:p>
        </w:tc>
        <w:tc>
          <w:tcPr>
            <w:tcW w:w="1095" w:type="dxa"/>
            <w:tcBorders>
              <w:top w:val="single" w:sz="8" w:space="0" w:color="auto"/>
              <w:left w:val="nil"/>
              <w:bottom w:val="single" w:sz="4" w:space="0" w:color="auto"/>
              <w:right w:val="single" w:sz="8" w:space="0" w:color="auto"/>
            </w:tcBorders>
            <w:shd w:val="clear" w:color="auto" w:fill="auto"/>
            <w:noWrap/>
            <w:vAlign w:val="bottom"/>
            <w:hideMark/>
          </w:tcPr>
          <w:p w:rsidR="000F4D08" w:rsidRPr="004826DC" w:rsidRDefault="000F4D08" w:rsidP="007E511C">
            <w:pPr>
              <w:rPr>
                <w:rFonts w:asciiTheme="minorHAnsi" w:hAnsiTheme="minorHAnsi" w:cs="Arial"/>
                <w:b/>
                <w:bCs/>
                <w:sz w:val="24"/>
                <w:szCs w:val="24"/>
              </w:rPr>
            </w:pPr>
            <w:r w:rsidRPr="004826DC">
              <w:rPr>
                <w:rFonts w:asciiTheme="minorHAnsi" w:hAnsiTheme="minorHAnsi" w:cs="Arial"/>
                <w:b/>
                <w:bCs/>
                <w:sz w:val="24"/>
                <w:szCs w:val="24"/>
              </w:rPr>
              <w:t>Valor em reais</w:t>
            </w:r>
          </w:p>
        </w:tc>
      </w:tr>
      <w:tr w:rsidR="000F4D08" w:rsidRPr="004826DC" w:rsidTr="00D55288">
        <w:trPr>
          <w:trHeight w:val="315"/>
        </w:trPr>
        <w:tc>
          <w:tcPr>
            <w:tcW w:w="6663" w:type="dxa"/>
            <w:tcBorders>
              <w:top w:val="nil"/>
              <w:left w:val="single" w:sz="8" w:space="0" w:color="auto"/>
              <w:bottom w:val="single" w:sz="8" w:space="0" w:color="auto"/>
              <w:right w:val="single" w:sz="4" w:space="0" w:color="auto"/>
            </w:tcBorders>
            <w:shd w:val="clear" w:color="000000" w:fill="D8D8D8"/>
            <w:vAlign w:val="bottom"/>
            <w:hideMark/>
          </w:tcPr>
          <w:p w:rsidR="000F4D08" w:rsidRPr="004826DC" w:rsidRDefault="000F4D08" w:rsidP="007E511C">
            <w:pPr>
              <w:rPr>
                <w:rFonts w:asciiTheme="minorHAnsi" w:hAnsiTheme="minorHAnsi" w:cs="Arial"/>
                <w:b/>
                <w:bCs/>
                <w:sz w:val="24"/>
                <w:szCs w:val="24"/>
              </w:rPr>
            </w:pPr>
            <w:r w:rsidRPr="004826DC">
              <w:rPr>
                <w:rFonts w:asciiTheme="minorHAnsi" w:hAnsiTheme="minorHAnsi" w:cs="Arial"/>
                <w:b/>
                <w:bCs/>
                <w:sz w:val="24"/>
                <w:szCs w:val="24"/>
              </w:rPr>
              <w:t>Perfil - Senioridade</w:t>
            </w:r>
          </w:p>
        </w:tc>
        <w:tc>
          <w:tcPr>
            <w:tcW w:w="1740" w:type="dxa"/>
            <w:tcBorders>
              <w:top w:val="nil"/>
              <w:left w:val="nil"/>
              <w:bottom w:val="single" w:sz="8" w:space="0" w:color="auto"/>
              <w:right w:val="single" w:sz="4" w:space="0" w:color="auto"/>
            </w:tcBorders>
            <w:shd w:val="clear" w:color="000000" w:fill="D8D8D8"/>
            <w:noWrap/>
            <w:vAlign w:val="bottom"/>
            <w:hideMark/>
          </w:tcPr>
          <w:p w:rsidR="000F4D08" w:rsidRPr="004826DC" w:rsidRDefault="000F4D08" w:rsidP="007E511C">
            <w:pPr>
              <w:rPr>
                <w:rFonts w:asciiTheme="minorHAnsi" w:hAnsiTheme="minorHAnsi" w:cs="Arial"/>
                <w:b/>
                <w:bCs/>
                <w:sz w:val="24"/>
                <w:szCs w:val="24"/>
              </w:rPr>
            </w:pPr>
            <w:r w:rsidRPr="004826DC">
              <w:rPr>
                <w:rFonts w:asciiTheme="minorHAnsi" w:hAnsiTheme="minorHAnsi" w:cs="Arial"/>
                <w:b/>
                <w:bCs/>
                <w:sz w:val="24"/>
                <w:szCs w:val="24"/>
              </w:rPr>
              <w:t> </w:t>
            </w:r>
          </w:p>
        </w:tc>
        <w:tc>
          <w:tcPr>
            <w:tcW w:w="1095" w:type="dxa"/>
            <w:tcBorders>
              <w:top w:val="nil"/>
              <w:left w:val="nil"/>
              <w:bottom w:val="single" w:sz="8" w:space="0" w:color="auto"/>
              <w:right w:val="single" w:sz="8" w:space="0" w:color="auto"/>
            </w:tcBorders>
            <w:shd w:val="clear" w:color="000000" w:fill="D8D8D8"/>
            <w:noWrap/>
            <w:vAlign w:val="bottom"/>
            <w:hideMark/>
          </w:tcPr>
          <w:p w:rsidR="000F4D08" w:rsidRPr="004826DC" w:rsidRDefault="000F4D08" w:rsidP="007E511C">
            <w:pPr>
              <w:rPr>
                <w:rFonts w:asciiTheme="minorHAnsi" w:hAnsiTheme="minorHAnsi" w:cs="Arial"/>
                <w:b/>
                <w:bCs/>
                <w:sz w:val="24"/>
                <w:szCs w:val="24"/>
              </w:rPr>
            </w:pPr>
            <w:r w:rsidRPr="004826DC">
              <w:rPr>
                <w:rFonts w:asciiTheme="minorHAnsi" w:hAnsiTheme="minorHAnsi" w:cs="Arial"/>
                <w:b/>
                <w:bCs/>
                <w:sz w:val="24"/>
                <w:szCs w:val="24"/>
              </w:rPr>
              <w:t> </w:t>
            </w:r>
          </w:p>
        </w:tc>
      </w:tr>
      <w:tr w:rsidR="000F4D08" w:rsidRPr="004826DC" w:rsidTr="00D55288">
        <w:trPr>
          <w:trHeight w:val="120"/>
        </w:trPr>
        <w:tc>
          <w:tcPr>
            <w:tcW w:w="6663" w:type="dxa"/>
            <w:tcBorders>
              <w:top w:val="nil"/>
              <w:left w:val="nil"/>
              <w:bottom w:val="nil"/>
              <w:right w:val="nil"/>
            </w:tcBorders>
            <w:shd w:val="clear" w:color="auto" w:fill="auto"/>
            <w:vAlign w:val="bottom"/>
            <w:hideMark/>
          </w:tcPr>
          <w:p w:rsidR="000F4D08" w:rsidRPr="004826DC" w:rsidRDefault="000F4D08" w:rsidP="007E511C">
            <w:pPr>
              <w:rPr>
                <w:rFonts w:asciiTheme="minorHAnsi" w:hAnsiTheme="minorHAnsi" w:cs="Arial"/>
                <w:sz w:val="24"/>
                <w:szCs w:val="24"/>
              </w:rPr>
            </w:pPr>
          </w:p>
        </w:tc>
        <w:tc>
          <w:tcPr>
            <w:tcW w:w="1740" w:type="dxa"/>
            <w:tcBorders>
              <w:top w:val="nil"/>
              <w:left w:val="nil"/>
              <w:bottom w:val="nil"/>
              <w:right w:val="nil"/>
            </w:tcBorders>
            <w:shd w:val="clear" w:color="auto" w:fill="auto"/>
            <w:noWrap/>
            <w:vAlign w:val="bottom"/>
            <w:hideMark/>
          </w:tcPr>
          <w:p w:rsidR="000F4D08" w:rsidRPr="004826DC" w:rsidRDefault="000F4D08" w:rsidP="007E511C">
            <w:pPr>
              <w:rPr>
                <w:rFonts w:asciiTheme="minorHAnsi" w:hAnsiTheme="minorHAnsi" w:cs="Arial"/>
                <w:sz w:val="24"/>
                <w:szCs w:val="24"/>
              </w:rPr>
            </w:pPr>
          </w:p>
        </w:tc>
        <w:tc>
          <w:tcPr>
            <w:tcW w:w="1095" w:type="dxa"/>
            <w:tcBorders>
              <w:top w:val="nil"/>
              <w:left w:val="nil"/>
              <w:bottom w:val="nil"/>
              <w:right w:val="nil"/>
            </w:tcBorders>
            <w:shd w:val="clear" w:color="auto" w:fill="auto"/>
            <w:noWrap/>
            <w:vAlign w:val="bottom"/>
            <w:hideMark/>
          </w:tcPr>
          <w:p w:rsidR="000F4D08" w:rsidRPr="004826DC" w:rsidRDefault="000F4D08" w:rsidP="007E511C">
            <w:pPr>
              <w:rPr>
                <w:rFonts w:asciiTheme="minorHAnsi" w:hAnsiTheme="minorHAnsi" w:cs="Arial"/>
                <w:sz w:val="24"/>
                <w:szCs w:val="24"/>
              </w:rPr>
            </w:pPr>
          </w:p>
        </w:tc>
      </w:tr>
      <w:tr w:rsidR="000F4D08" w:rsidRPr="004826DC" w:rsidTr="00D55288">
        <w:trPr>
          <w:trHeight w:val="300"/>
        </w:trPr>
        <w:tc>
          <w:tcPr>
            <w:tcW w:w="9498" w:type="dxa"/>
            <w:gridSpan w:val="3"/>
            <w:tcBorders>
              <w:top w:val="single" w:sz="8" w:space="0" w:color="auto"/>
              <w:left w:val="single" w:sz="8" w:space="0" w:color="auto"/>
              <w:bottom w:val="single" w:sz="4" w:space="0" w:color="auto"/>
              <w:right w:val="single" w:sz="8" w:space="0" w:color="000000"/>
            </w:tcBorders>
            <w:shd w:val="clear" w:color="auto" w:fill="auto"/>
            <w:noWrap/>
            <w:vAlign w:val="bottom"/>
            <w:hideMark/>
          </w:tcPr>
          <w:p w:rsidR="000F4D08" w:rsidRPr="004826DC" w:rsidRDefault="000F4D08" w:rsidP="007E511C">
            <w:pPr>
              <w:rPr>
                <w:rFonts w:asciiTheme="minorHAnsi" w:hAnsiTheme="minorHAnsi" w:cs="Arial"/>
                <w:b/>
                <w:bCs/>
                <w:sz w:val="24"/>
                <w:szCs w:val="24"/>
              </w:rPr>
            </w:pPr>
            <w:r w:rsidRPr="004826DC">
              <w:rPr>
                <w:rFonts w:asciiTheme="minorHAnsi" w:hAnsiTheme="minorHAnsi" w:cs="Arial"/>
                <w:b/>
                <w:bCs/>
                <w:sz w:val="24"/>
                <w:szCs w:val="24"/>
              </w:rPr>
              <w:t>II - MAO-DE-OBRA</w:t>
            </w:r>
          </w:p>
        </w:tc>
      </w:tr>
      <w:tr w:rsidR="000F4D08" w:rsidRPr="004826DC" w:rsidTr="00D55288">
        <w:trPr>
          <w:trHeight w:val="300"/>
        </w:trPr>
        <w:tc>
          <w:tcPr>
            <w:tcW w:w="9498" w:type="dxa"/>
            <w:gridSpan w:val="3"/>
            <w:tcBorders>
              <w:top w:val="single" w:sz="4" w:space="0" w:color="auto"/>
              <w:left w:val="single" w:sz="8" w:space="0" w:color="auto"/>
              <w:bottom w:val="single" w:sz="4" w:space="0" w:color="auto"/>
              <w:right w:val="single" w:sz="8" w:space="0" w:color="000000"/>
            </w:tcBorders>
            <w:shd w:val="clear" w:color="auto" w:fill="auto"/>
            <w:noWrap/>
            <w:vAlign w:val="bottom"/>
            <w:hideMark/>
          </w:tcPr>
          <w:p w:rsidR="000F4D08" w:rsidRPr="004826DC" w:rsidRDefault="000F4D08" w:rsidP="007E511C">
            <w:pPr>
              <w:rPr>
                <w:rFonts w:asciiTheme="minorHAnsi" w:hAnsiTheme="minorHAnsi" w:cs="Arial"/>
                <w:b/>
                <w:bCs/>
                <w:sz w:val="24"/>
                <w:szCs w:val="24"/>
              </w:rPr>
            </w:pPr>
            <w:r w:rsidRPr="004826DC">
              <w:rPr>
                <w:rFonts w:asciiTheme="minorHAnsi" w:hAnsiTheme="minorHAnsi" w:cs="Arial"/>
                <w:b/>
                <w:bCs/>
                <w:sz w:val="24"/>
                <w:szCs w:val="24"/>
              </w:rPr>
              <w:t>REMUNERAÇÃO</w:t>
            </w:r>
          </w:p>
        </w:tc>
      </w:tr>
      <w:tr w:rsidR="000F4D08" w:rsidRPr="004826DC" w:rsidTr="00D55288">
        <w:trPr>
          <w:trHeight w:val="300"/>
        </w:trPr>
        <w:tc>
          <w:tcPr>
            <w:tcW w:w="6663" w:type="dxa"/>
            <w:tcBorders>
              <w:top w:val="nil"/>
              <w:left w:val="single" w:sz="8" w:space="0" w:color="auto"/>
              <w:bottom w:val="single" w:sz="4" w:space="0" w:color="auto"/>
              <w:right w:val="single" w:sz="4" w:space="0" w:color="auto"/>
            </w:tcBorders>
            <w:shd w:val="clear" w:color="auto" w:fill="auto"/>
            <w:vAlign w:val="bottom"/>
            <w:hideMark/>
          </w:tcPr>
          <w:p w:rsidR="000F4D08" w:rsidRPr="004826DC" w:rsidRDefault="000F4D08" w:rsidP="007E511C">
            <w:pPr>
              <w:rPr>
                <w:rFonts w:asciiTheme="minorHAnsi" w:hAnsiTheme="minorHAnsi" w:cs="Arial"/>
                <w:sz w:val="24"/>
                <w:szCs w:val="24"/>
              </w:rPr>
            </w:pPr>
            <w:r w:rsidRPr="004826DC">
              <w:rPr>
                <w:rFonts w:asciiTheme="minorHAnsi" w:hAnsiTheme="minorHAnsi" w:cs="Arial"/>
                <w:sz w:val="24"/>
                <w:szCs w:val="24"/>
              </w:rPr>
              <w:t>Valor do Salário</w:t>
            </w:r>
          </w:p>
        </w:tc>
        <w:tc>
          <w:tcPr>
            <w:tcW w:w="1740" w:type="dxa"/>
            <w:tcBorders>
              <w:top w:val="nil"/>
              <w:left w:val="nil"/>
              <w:bottom w:val="single" w:sz="4" w:space="0" w:color="auto"/>
              <w:right w:val="single" w:sz="4" w:space="0" w:color="auto"/>
            </w:tcBorders>
            <w:shd w:val="clear" w:color="auto" w:fill="auto"/>
            <w:noWrap/>
            <w:vAlign w:val="bottom"/>
            <w:hideMark/>
          </w:tcPr>
          <w:p w:rsidR="000F4D08" w:rsidRPr="004826DC" w:rsidRDefault="000F4D08" w:rsidP="007E511C">
            <w:pPr>
              <w:rPr>
                <w:rFonts w:asciiTheme="minorHAnsi" w:hAnsiTheme="minorHAnsi" w:cs="Arial"/>
                <w:sz w:val="24"/>
                <w:szCs w:val="24"/>
              </w:rPr>
            </w:pPr>
            <w:r w:rsidRPr="004826DC">
              <w:rPr>
                <w:rFonts w:asciiTheme="minorHAnsi" w:hAnsiTheme="minorHAnsi" w:cs="Arial"/>
                <w:sz w:val="24"/>
                <w:szCs w:val="24"/>
              </w:rPr>
              <w:t> </w:t>
            </w:r>
          </w:p>
        </w:tc>
        <w:tc>
          <w:tcPr>
            <w:tcW w:w="1095" w:type="dxa"/>
            <w:tcBorders>
              <w:top w:val="nil"/>
              <w:left w:val="nil"/>
              <w:bottom w:val="single" w:sz="4" w:space="0" w:color="auto"/>
              <w:right w:val="single" w:sz="8" w:space="0" w:color="auto"/>
            </w:tcBorders>
            <w:shd w:val="clear" w:color="auto" w:fill="auto"/>
            <w:noWrap/>
            <w:vAlign w:val="bottom"/>
            <w:hideMark/>
          </w:tcPr>
          <w:p w:rsidR="000F4D08" w:rsidRPr="004826DC" w:rsidRDefault="000F4D08" w:rsidP="007E511C">
            <w:pPr>
              <w:jc w:val="right"/>
              <w:rPr>
                <w:rFonts w:asciiTheme="minorHAnsi" w:hAnsiTheme="minorHAnsi" w:cs="Arial"/>
                <w:sz w:val="24"/>
                <w:szCs w:val="24"/>
              </w:rPr>
            </w:pPr>
            <w:r w:rsidRPr="004826DC">
              <w:rPr>
                <w:rFonts w:asciiTheme="minorHAnsi" w:hAnsiTheme="minorHAnsi" w:cs="Arial"/>
                <w:sz w:val="24"/>
                <w:szCs w:val="24"/>
              </w:rPr>
              <w:t xml:space="preserve">R$ 0,00 </w:t>
            </w:r>
          </w:p>
        </w:tc>
      </w:tr>
      <w:tr w:rsidR="000F4D08" w:rsidRPr="004826DC" w:rsidTr="00D55288">
        <w:trPr>
          <w:trHeight w:val="315"/>
        </w:trPr>
        <w:tc>
          <w:tcPr>
            <w:tcW w:w="6663" w:type="dxa"/>
            <w:tcBorders>
              <w:top w:val="nil"/>
              <w:left w:val="single" w:sz="8" w:space="0" w:color="auto"/>
              <w:bottom w:val="single" w:sz="8" w:space="0" w:color="auto"/>
              <w:right w:val="single" w:sz="4" w:space="0" w:color="auto"/>
            </w:tcBorders>
            <w:shd w:val="clear" w:color="auto" w:fill="auto"/>
            <w:vAlign w:val="bottom"/>
            <w:hideMark/>
          </w:tcPr>
          <w:p w:rsidR="000F4D08" w:rsidRPr="004826DC" w:rsidRDefault="000F4D08" w:rsidP="007E511C">
            <w:pPr>
              <w:rPr>
                <w:rFonts w:asciiTheme="minorHAnsi" w:hAnsiTheme="minorHAnsi" w:cs="Arial"/>
                <w:b/>
                <w:bCs/>
                <w:sz w:val="24"/>
                <w:szCs w:val="24"/>
              </w:rPr>
            </w:pPr>
            <w:r w:rsidRPr="004826DC">
              <w:rPr>
                <w:rFonts w:asciiTheme="minorHAnsi" w:hAnsiTheme="minorHAnsi" w:cs="Arial"/>
                <w:b/>
                <w:bCs/>
                <w:sz w:val="24"/>
                <w:szCs w:val="24"/>
              </w:rPr>
              <w:t>TOTAL</w:t>
            </w:r>
          </w:p>
        </w:tc>
        <w:tc>
          <w:tcPr>
            <w:tcW w:w="1740" w:type="dxa"/>
            <w:tcBorders>
              <w:top w:val="nil"/>
              <w:left w:val="nil"/>
              <w:bottom w:val="single" w:sz="8" w:space="0" w:color="auto"/>
              <w:right w:val="single" w:sz="4" w:space="0" w:color="auto"/>
            </w:tcBorders>
            <w:shd w:val="clear" w:color="auto" w:fill="auto"/>
            <w:noWrap/>
            <w:vAlign w:val="bottom"/>
            <w:hideMark/>
          </w:tcPr>
          <w:p w:rsidR="000F4D08" w:rsidRPr="004826DC" w:rsidRDefault="000F4D08" w:rsidP="007E511C">
            <w:pPr>
              <w:rPr>
                <w:rFonts w:asciiTheme="minorHAnsi" w:hAnsiTheme="minorHAnsi" w:cs="Arial"/>
                <w:b/>
                <w:bCs/>
                <w:sz w:val="24"/>
                <w:szCs w:val="24"/>
              </w:rPr>
            </w:pPr>
            <w:r w:rsidRPr="004826DC">
              <w:rPr>
                <w:rFonts w:asciiTheme="minorHAnsi" w:hAnsiTheme="minorHAnsi" w:cs="Arial"/>
                <w:b/>
                <w:bCs/>
                <w:sz w:val="24"/>
                <w:szCs w:val="24"/>
              </w:rPr>
              <w:t> </w:t>
            </w:r>
          </w:p>
        </w:tc>
        <w:tc>
          <w:tcPr>
            <w:tcW w:w="1095" w:type="dxa"/>
            <w:tcBorders>
              <w:top w:val="nil"/>
              <w:left w:val="nil"/>
              <w:bottom w:val="single" w:sz="8" w:space="0" w:color="auto"/>
              <w:right w:val="single" w:sz="8" w:space="0" w:color="auto"/>
            </w:tcBorders>
            <w:shd w:val="clear" w:color="auto" w:fill="auto"/>
            <w:noWrap/>
            <w:vAlign w:val="bottom"/>
            <w:hideMark/>
          </w:tcPr>
          <w:p w:rsidR="000F4D08" w:rsidRPr="004826DC" w:rsidRDefault="000F4D08" w:rsidP="007E511C">
            <w:pPr>
              <w:jc w:val="right"/>
              <w:rPr>
                <w:rFonts w:asciiTheme="minorHAnsi" w:hAnsiTheme="minorHAnsi" w:cs="Arial"/>
                <w:b/>
                <w:bCs/>
                <w:sz w:val="24"/>
                <w:szCs w:val="24"/>
              </w:rPr>
            </w:pPr>
            <w:r w:rsidRPr="004826DC">
              <w:rPr>
                <w:rFonts w:asciiTheme="minorHAnsi" w:hAnsiTheme="minorHAnsi" w:cs="Arial"/>
                <w:b/>
                <w:bCs/>
                <w:sz w:val="24"/>
                <w:szCs w:val="24"/>
              </w:rPr>
              <w:t xml:space="preserve">R$ 0,00 </w:t>
            </w:r>
          </w:p>
        </w:tc>
      </w:tr>
      <w:tr w:rsidR="000F4D08" w:rsidRPr="004826DC" w:rsidTr="00D55288">
        <w:trPr>
          <w:trHeight w:val="120"/>
        </w:trPr>
        <w:tc>
          <w:tcPr>
            <w:tcW w:w="6663" w:type="dxa"/>
            <w:tcBorders>
              <w:top w:val="nil"/>
              <w:left w:val="nil"/>
              <w:bottom w:val="nil"/>
              <w:right w:val="nil"/>
            </w:tcBorders>
            <w:shd w:val="clear" w:color="auto" w:fill="auto"/>
            <w:vAlign w:val="bottom"/>
            <w:hideMark/>
          </w:tcPr>
          <w:p w:rsidR="000F4D08" w:rsidRPr="004826DC" w:rsidRDefault="000F4D08" w:rsidP="007E511C">
            <w:pPr>
              <w:rPr>
                <w:rFonts w:asciiTheme="minorHAnsi" w:hAnsiTheme="minorHAnsi" w:cs="Arial"/>
                <w:sz w:val="24"/>
                <w:szCs w:val="24"/>
              </w:rPr>
            </w:pPr>
          </w:p>
        </w:tc>
        <w:tc>
          <w:tcPr>
            <w:tcW w:w="1740" w:type="dxa"/>
            <w:tcBorders>
              <w:top w:val="nil"/>
              <w:left w:val="nil"/>
              <w:bottom w:val="nil"/>
              <w:right w:val="nil"/>
            </w:tcBorders>
            <w:shd w:val="clear" w:color="auto" w:fill="auto"/>
            <w:noWrap/>
            <w:vAlign w:val="bottom"/>
            <w:hideMark/>
          </w:tcPr>
          <w:p w:rsidR="000F4D08" w:rsidRPr="004826DC" w:rsidRDefault="000F4D08" w:rsidP="007E511C">
            <w:pPr>
              <w:rPr>
                <w:rFonts w:asciiTheme="minorHAnsi" w:hAnsiTheme="minorHAnsi" w:cs="Arial"/>
                <w:sz w:val="24"/>
                <w:szCs w:val="24"/>
              </w:rPr>
            </w:pPr>
          </w:p>
        </w:tc>
        <w:tc>
          <w:tcPr>
            <w:tcW w:w="1095" w:type="dxa"/>
            <w:tcBorders>
              <w:top w:val="nil"/>
              <w:left w:val="nil"/>
              <w:bottom w:val="nil"/>
              <w:right w:val="nil"/>
            </w:tcBorders>
            <w:shd w:val="clear" w:color="auto" w:fill="auto"/>
            <w:noWrap/>
            <w:vAlign w:val="bottom"/>
            <w:hideMark/>
          </w:tcPr>
          <w:p w:rsidR="000F4D08" w:rsidRPr="004826DC" w:rsidRDefault="000F4D08" w:rsidP="007E511C">
            <w:pPr>
              <w:rPr>
                <w:rFonts w:asciiTheme="minorHAnsi" w:hAnsiTheme="minorHAnsi" w:cs="Arial"/>
                <w:sz w:val="24"/>
                <w:szCs w:val="24"/>
              </w:rPr>
            </w:pPr>
          </w:p>
        </w:tc>
      </w:tr>
      <w:tr w:rsidR="000F4D08" w:rsidRPr="004826DC" w:rsidTr="00D55288">
        <w:trPr>
          <w:trHeight w:val="300"/>
        </w:trPr>
        <w:tc>
          <w:tcPr>
            <w:tcW w:w="9498" w:type="dxa"/>
            <w:gridSpan w:val="3"/>
            <w:tcBorders>
              <w:top w:val="single" w:sz="8" w:space="0" w:color="auto"/>
              <w:left w:val="single" w:sz="8" w:space="0" w:color="auto"/>
              <w:bottom w:val="single" w:sz="4" w:space="0" w:color="auto"/>
              <w:right w:val="single" w:sz="8" w:space="0" w:color="000000"/>
            </w:tcBorders>
            <w:shd w:val="clear" w:color="auto" w:fill="auto"/>
            <w:noWrap/>
            <w:vAlign w:val="bottom"/>
            <w:hideMark/>
          </w:tcPr>
          <w:p w:rsidR="000F4D08" w:rsidRPr="004826DC" w:rsidRDefault="000F4D08" w:rsidP="007E511C">
            <w:pPr>
              <w:rPr>
                <w:rFonts w:asciiTheme="minorHAnsi" w:hAnsiTheme="minorHAnsi" w:cs="Arial"/>
                <w:b/>
                <w:bCs/>
                <w:sz w:val="24"/>
                <w:szCs w:val="24"/>
              </w:rPr>
            </w:pPr>
            <w:r w:rsidRPr="004826DC">
              <w:rPr>
                <w:rFonts w:asciiTheme="minorHAnsi" w:hAnsiTheme="minorHAnsi" w:cs="Arial"/>
                <w:b/>
                <w:bCs/>
                <w:sz w:val="24"/>
                <w:szCs w:val="24"/>
              </w:rPr>
              <w:t>III - ENCARGOS SOCIAIS INCIDENTES SOBRE A REMUNERAÇÃO</w:t>
            </w:r>
          </w:p>
        </w:tc>
      </w:tr>
      <w:tr w:rsidR="000F4D08" w:rsidRPr="004826DC" w:rsidTr="00D55288">
        <w:trPr>
          <w:trHeight w:val="300"/>
        </w:trPr>
        <w:tc>
          <w:tcPr>
            <w:tcW w:w="9498" w:type="dxa"/>
            <w:gridSpan w:val="3"/>
            <w:tcBorders>
              <w:top w:val="single" w:sz="4" w:space="0" w:color="auto"/>
              <w:left w:val="single" w:sz="8" w:space="0" w:color="auto"/>
              <w:bottom w:val="single" w:sz="4" w:space="0" w:color="auto"/>
              <w:right w:val="single" w:sz="8" w:space="0" w:color="000000"/>
            </w:tcBorders>
            <w:shd w:val="clear" w:color="000000" w:fill="D8D8D8"/>
            <w:vAlign w:val="bottom"/>
            <w:hideMark/>
          </w:tcPr>
          <w:p w:rsidR="000F4D08" w:rsidRPr="004826DC" w:rsidRDefault="000F4D08" w:rsidP="007E511C">
            <w:pPr>
              <w:jc w:val="center"/>
              <w:rPr>
                <w:rFonts w:asciiTheme="minorHAnsi" w:hAnsiTheme="minorHAnsi" w:cs="Arial"/>
                <w:b/>
                <w:bCs/>
                <w:sz w:val="24"/>
                <w:szCs w:val="24"/>
              </w:rPr>
            </w:pPr>
            <w:r w:rsidRPr="004826DC">
              <w:rPr>
                <w:rFonts w:asciiTheme="minorHAnsi" w:hAnsiTheme="minorHAnsi" w:cs="Arial"/>
                <w:b/>
                <w:bCs/>
                <w:sz w:val="24"/>
                <w:szCs w:val="24"/>
              </w:rPr>
              <w:t>GRUPO A</w:t>
            </w:r>
          </w:p>
        </w:tc>
      </w:tr>
      <w:tr w:rsidR="000F4D08" w:rsidRPr="004826DC" w:rsidTr="00D55288">
        <w:trPr>
          <w:trHeight w:val="300"/>
        </w:trPr>
        <w:tc>
          <w:tcPr>
            <w:tcW w:w="6663" w:type="dxa"/>
            <w:tcBorders>
              <w:top w:val="nil"/>
              <w:left w:val="single" w:sz="8" w:space="0" w:color="auto"/>
              <w:bottom w:val="single" w:sz="4" w:space="0" w:color="auto"/>
              <w:right w:val="single" w:sz="4" w:space="0" w:color="auto"/>
            </w:tcBorders>
            <w:shd w:val="clear" w:color="auto" w:fill="auto"/>
            <w:vAlign w:val="bottom"/>
            <w:hideMark/>
          </w:tcPr>
          <w:p w:rsidR="000F4D08" w:rsidRPr="004826DC" w:rsidRDefault="000F4D08" w:rsidP="007E511C">
            <w:pPr>
              <w:rPr>
                <w:rFonts w:asciiTheme="minorHAnsi" w:hAnsiTheme="minorHAnsi" w:cs="Arial"/>
                <w:sz w:val="24"/>
                <w:szCs w:val="24"/>
              </w:rPr>
            </w:pPr>
            <w:r w:rsidRPr="004826DC">
              <w:rPr>
                <w:rFonts w:asciiTheme="minorHAnsi" w:hAnsiTheme="minorHAnsi" w:cs="Arial"/>
                <w:sz w:val="24"/>
                <w:szCs w:val="24"/>
              </w:rPr>
              <w:t>INSS</w:t>
            </w:r>
          </w:p>
        </w:tc>
        <w:tc>
          <w:tcPr>
            <w:tcW w:w="1740" w:type="dxa"/>
            <w:tcBorders>
              <w:top w:val="nil"/>
              <w:left w:val="nil"/>
              <w:bottom w:val="single" w:sz="4" w:space="0" w:color="auto"/>
              <w:right w:val="single" w:sz="4" w:space="0" w:color="auto"/>
            </w:tcBorders>
            <w:shd w:val="clear" w:color="auto" w:fill="auto"/>
            <w:noWrap/>
            <w:vAlign w:val="bottom"/>
            <w:hideMark/>
          </w:tcPr>
          <w:p w:rsidR="000F4D08" w:rsidRPr="004826DC" w:rsidRDefault="000F4D08" w:rsidP="007E511C">
            <w:pPr>
              <w:rPr>
                <w:rFonts w:asciiTheme="minorHAnsi" w:hAnsiTheme="minorHAnsi" w:cs="Arial"/>
                <w:sz w:val="24"/>
                <w:szCs w:val="24"/>
              </w:rPr>
            </w:pPr>
            <w:r w:rsidRPr="004826DC">
              <w:rPr>
                <w:rFonts w:asciiTheme="minorHAnsi" w:hAnsiTheme="minorHAnsi" w:cs="Arial"/>
                <w:sz w:val="24"/>
                <w:szCs w:val="24"/>
              </w:rPr>
              <w:t> </w:t>
            </w:r>
          </w:p>
        </w:tc>
        <w:tc>
          <w:tcPr>
            <w:tcW w:w="1095" w:type="dxa"/>
            <w:tcBorders>
              <w:top w:val="nil"/>
              <w:left w:val="nil"/>
              <w:bottom w:val="single" w:sz="4" w:space="0" w:color="auto"/>
              <w:right w:val="single" w:sz="8" w:space="0" w:color="auto"/>
            </w:tcBorders>
            <w:shd w:val="clear" w:color="auto" w:fill="auto"/>
            <w:noWrap/>
            <w:vAlign w:val="bottom"/>
            <w:hideMark/>
          </w:tcPr>
          <w:p w:rsidR="000F4D08" w:rsidRPr="004826DC" w:rsidRDefault="000F4D08" w:rsidP="007E511C">
            <w:pPr>
              <w:jc w:val="right"/>
              <w:rPr>
                <w:rFonts w:asciiTheme="minorHAnsi" w:hAnsiTheme="minorHAnsi" w:cs="Arial"/>
                <w:sz w:val="24"/>
                <w:szCs w:val="24"/>
              </w:rPr>
            </w:pPr>
            <w:r w:rsidRPr="004826DC">
              <w:rPr>
                <w:rFonts w:asciiTheme="minorHAnsi" w:hAnsiTheme="minorHAnsi" w:cs="Arial"/>
                <w:sz w:val="24"/>
                <w:szCs w:val="24"/>
              </w:rPr>
              <w:t xml:space="preserve">R$ 0,00 </w:t>
            </w:r>
          </w:p>
        </w:tc>
      </w:tr>
      <w:tr w:rsidR="000F4D08" w:rsidRPr="004826DC" w:rsidTr="00D55288">
        <w:trPr>
          <w:trHeight w:val="300"/>
        </w:trPr>
        <w:tc>
          <w:tcPr>
            <w:tcW w:w="6663" w:type="dxa"/>
            <w:tcBorders>
              <w:top w:val="nil"/>
              <w:left w:val="single" w:sz="8" w:space="0" w:color="auto"/>
              <w:bottom w:val="single" w:sz="4" w:space="0" w:color="auto"/>
              <w:right w:val="single" w:sz="4" w:space="0" w:color="auto"/>
            </w:tcBorders>
            <w:shd w:val="clear" w:color="auto" w:fill="auto"/>
            <w:vAlign w:val="bottom"/>
            <w:hideMark/>
          </w:tcPr>
          <w:p w:rsidR="000F4D08" w:rsidRPr="004826DC" w:rsidRDefault="000F4D08" w:rsidP="007E511C">
            <w:pPr>
              <w:rPr>
                <w:rFonts w:asciiTheme="minorHAnsi" w:hAnsiTheme="minorHAnsi" w:cs="Arial"/>
                <w:sz w:val="24"/>
                <w:szCs w:val="24"/>
              </w:rPr>
            </w:pPr>
            <w:r w:rsidRPr="004826DC">
              <w:rPr>
                <w:rFonts w:asciiTheme="minorHAnsi" w:hAnsiTheme="minorHAnsi" w:cs="Arial"/>
                <w:sz w:val="24"/>
                <w:szCs w:val="24"/>
              </w:rPr>
              <w:t>FGTS</w:t>
            </w:r>
          </w:p>
        </w:tc>
        <w:tc>
          <w:tcPr>
            <w:tcW w:w="1740" w:type="dxa"/>
            <w:tcBorders>
              <w:top w:val="nil"/>
              <w:left w:val="nil"/>
              <w:bottom w:val="single" w:sz="4" w:space="0" w:color="auto"/>
              <w:right w:val="single" w:sz="4" w:space="0" w:color="auto"/>
            </w:tcBorders>
            <w:shd w:val="clear" w:color="auto" w:fill="auto"/>
            <w:noWrap/>
            <w:vAlign w:val="bottom"/>
            <w:hideMark/>
          </w:tcPr>
          <w:p w:rsidR="000F4D08" w:rsidRPr="004826DC" w:rsidRDefault="000F4D08" w:rsidP="007E511C">
            <w:pPr>
              <w:rPr>
                <w:rFonts w:asciiTheme="minorHAnsi" w:hAnsiTheme="minorHAnsi" w:cs="Arial"/>
                <w:sz w:val="24"/>
                <w:szCs w:val="24"/>
              </w:rPr>
            </w:pPr>
            <w:r w:rsidRPr="004826DC">
              <w:rPr>
                <w:rFonts w:asciiTheme="minorHAnsi" w:hAnsiTheme="minorHAnsi" w:cs="Arial"/>
                <w:sz w:val="24"/>
                <w:szCs w:val="24"/>
              </w:rPr>
              <w:t> </w:t>
            </w:r>
          </w:p>
        </w:tc>
        <w:tc>
          <w:tcPr>
            <w:tcW w:w="1095" w:type="dxa"/>
            <w:tcBorders>
              <w:top w:val="nil"/>
              <w:left w:val="nil"/>
              <w:bottom w:val="single" w:sz="4" w:space="0" w:color="auto"/>
              <w:right w:val="single" w:sz="8" w:space="0" w:color="auto"/>
            </w:tcBorders>
            <w:shd w:val="clear" w:color="auto" w:fill="auto"/>
            <w:noWrap/>
            <w:vAlign w:val="bottom"/>
            <w:hideMark/>
          </w:tcPr>
          <w:p w:rsidR="000F4D08" w:rsidRPr="004826DC" w:rsidRDefault="000F4D08" w:rsidP="007E511C">
            <w:pPr>
              <w:jc w:val="right"/>
              <w:rPr>
                <w:rFonts w:asciiTheme="minorHAnsi" w:hAnsiTheme="minorHAnsi" w:cs="Arial"/>
                <w:sz w:val="24"/>
                <w:szCs w:val="24"/>
              </w:rPr>
            </w:pPr>
            <w:r w:rsidRPr="004826DC">
              <w:rPr>
                <w:rFonts w:asciiTheme="minorHAnsi" w:hAnsiTheme="minorHAnsi" w:cs="Arial"/>
                <w:sz w:val="24"/>
                <w:szCs w:val="24"/>
              </w:rPr>
              <w:t xml:space="preserve">R$ 0,00 </w:t>
            </w:r>
          </w:p>
        </w:tc>
      </w:tr>
      <w:tr w:rsidR="000F4D08" w:rsidRPr="004826DC" w:rsidTr="00D55288">
        <w:trPr>
          <w:trHeight w:val="300"/>
        </w:trPr>
        <w:tc>
          <w:tcPr>
            <w:tcW w:w="6663" w:type="dxa"/>
            <w:tcBorders>
              <w:top w:val="nil"/>
              <w:left w:val="single" w:sz="8" w:space="0" w:color="auto"/>
              <w:bottom w:val="single" w:sz="4" w:space="0" w:color="auto"/>
              <w:right w:val="single" w:sz="4" w:space="0" w:color="auto"/>
            </w:tcBorders>
            <w:shd w:val="clear" w:color="auto" w:fill="auto"/>
            <w:vAlign w:val="bottom"/>
            <w:hideMark/>
          </w:tcPr>
          <w:p w:rsidR="000F4D08" w:rsidRPr="004826DC" w:rsidRDefault="000F4D08" w:rsidP="007E511C">
            <w:pPr>
              <w:rPr>
                <w:rFonts w:asciiTheme="minorHAnsi" w:hAnsiTheme="minorHAnsi" w:cs="Arial"/>
                <w:sz w:val="24"/>
                <w:szCs w:val="24"/>
              </w:rPr>
            </w:pPr>
            <w:r w:rsidRPr="004826DC">
              <w:rPr>
                <w:rFonts w:asciiTheme="minorHAnsi" w:hAnsiTheme="minorHAnsi" w:cs="Arial"/>
                <w:sz w:val="24"/>
                <w:szCs w:val="24"/>
              </w:rPr>
              <w:t>SESI/SESC</w:t>
            </w:r>
          </w:p>
        </w:tc>
        <w:tc>
          <w:tcPr>
            <w:tcW w:w="1740" w:type="dxa"/>
            <w:tcBorders>
              <w:top w:val="nil"/>
              <w:left w:val="nil"/>
              <w:bottom w:val="single" w:sz="4" w:space="0" w:color="auto"/>
              <w:right w:val="single" w:sz="4" w:space="0" w:color="auto"/>
            </w:tcBorders>
            <w:shd w:val="clear" w:color="auto" w:fill="auto"/>
            <w:noWrap/>
            <w:vAlign w:val="bottom"/>
            <w:hideMark/>
          </w:tcPr>
          <w:p w:rsidR="000F4D08" w:rsidRPr="004826DC" w:rsidRDefault="000F4D08" w:rsidP="007E511C">
            <w:pPr>
              <w:rPr>
                <w:rFonts w:asciiTheme="minorHAnsi" w:hAnsiTheme="minorHAnsi" w:cs="Arial"/>
                <w:sz w:val="24"/>
                <w:szCs w:val="24"/>
              </w:rPr>
            </w:pPr>
            <w:r w:rsidRPr="004826DC">
              <w:rPr>
                <w:rFonts w:asciiTheme="minorHAnsi" w:hAnsiTheme="minorHAnsi" w:cs="Arial"/>
                <w:sz w:val="24"/>
                <w:szCs w:val="24"/>
              </w:rPr>
              <w:t> </w:t>
            </w:r>
          </w:p>
        </w:tc>
        <w:tc>
          <w:tcPr>
            <w:tcW w:w="1095" w:type="dxa"/>
            <w:tcBorders>
              <w:top w:val="nil"/>
              <w:left w:val="nil"/>
              <w:bottom w:val="single" w:sz="4" w:space="0" w:color="auto"/>
              <w:right w:val="single" w:sz="8" w:space="0" w:color="auto"/>
            </w:tcBorders>
            <w:shd w:val="clear" w:color="auto" w:fill="auto"/>
            <w:noWrap/>
            <w:vAlign w:val="bottom"/>
            <w:hideMark/>
          </w:tcPr>
          <w:p w:rsidR="000F4D08" w:rsidRPr="004826DC" w:rsidRDefault="000F4D08" w:rsidP="007E511C">
            <w:pPr>
              <w:jc w:val="right"/>
              <w:rPr>
                <w:rFonts w:asciiTheme="minorHAnsi" w:hAnsiTheme="minorHAnsi" w:cs="Arial"/>
                <w:sz w:val="24"/>
                <w:szCs w:val="24"/>
              </w:rPr>
            </w:pPr>
            <w:r w:rsidRPr="004826DC">
              <w:rPr>
                <w:rFonts w:asciiTheme="minorHAnsi" w:hAnsiTheme="minorHAnsi" w:cs="Arial"/>
                <w:sz w:val="24"/>
                <w:szCs w:val="24"/>
              </w:rPr>
              <w:t xml:space="preserve">R$ 0,00 </w:t>
            </w:r>
          </w:p>
        </w:tc>
      </w:tr>
      <w:tr w:rsidR="000F4D08" w:rsidRPr="004826DC" w:rsidTr="00D55288">
        <w:trPr>
          <w:trHeight w:val="300"/>
        </w:trPr>
        <w:tc>
          <w:tcPr>
            <w:tcW w:w="6663" w:type="dxa"/>
            <w:tcBorders>
              <w:top w:val="nil"/>
              <w:left w:val="single" w:sz="8" w:space="0" w:color="auto"/>
              <w:bottom w:val="single" w:sz="4" w:space="0" w:color="auto"/>
              <w:right w:val="single" w:sz="4" w:space="0" w:color="auto"/>
            </w:tcBorders>
            <w:shd w:val="clear" w:color="auto" w:fill="auto"/>
            <w:vAlign w:val="bottom"/>
            <w:hideMark/>
          </w:tcPr>
          <w:p w:rsidR="000F4D08" w:rsidRPr="004826DC" w:rsidRDefault="000F4D08" w:rsidP="007E511C">
            <w:pPr>
              <w:rPr>
                <w:rFonts w:asciiTheme="minorHAnsi" w:hAnsiTheme="minorHAnsi" w:cs="Arial"/>
                <w:sz w:val="24"/>
                <w:szCs w:val="24"/>
              </w:rPr>
            </w:pPr>
            <w:r w:rsidRPr="004826DC">
              <w:rPr>
                <w:rFonts w:asciiTheme="minorHAnsi" w:hAnsiTheme="minorHAnsi" w:cs="Arial"/>
                <w:sz w:val="24"/>
                <w:szCs w:val="24"/>
              </w:rPr>
              <w:t>SENAI/SENAC</w:t>
            </w:r>
          </w:p>
        </w:tc>
        <w:tc>
          <w:tcPr>
            <w:tcW w:w="1740" w:type="dxa"/>
            <w:tcBorders>
              <w:top w:val="nil"/>
              <w:left w:val="nil"/>
              <w:bottom w:val="single" w:sz="4" w:space="0" w:color="auto"/>
              <w:right w:val="single" w:sz="4" w:space="0" w:color="auto"/>
            </w:tcBorders>
            <w:shd w:val="clear" w:color="auto" w:fill="auto"/>
            <w:noWrap/>
            <w:vAlign w:val="bottom"/>
            <w:hideMark/>
          </w:tcPr>
          <w:p w:rsidR="000F4D08" w:rsidRPr="004826DC" w:rsidRDefault="000F4D08" w:rsidP="007E511C">
            <w:pPr>
              <w:rPr>
                <w:rFonts w:asciiTheme="minorHAnsi" w:hAnsiTheme="minorHAnsi" w:cs="Arial"/>
                <w:sz w:val="24"/>
                <w:szCs w:val="24"/>
              </w:rPr>
            </w:pPr>
            <w:r w:rsidRPr="004826DC">
              <w:rPr>
                <w:rFonts w:asciiTheme="minorHAnsi" w:hAnsiTheme="minorHAnsi" w:cs="Arial"/>
                <w:sz w:val="24"/>
                <w:szCs w:val="24"/>
              </w:rPr>
              <w:t> </w:t>
            </w:r>
          </w:p>
        </w:tc>
        <w:tc>
          <w:tcPr>
            <w:tcW w:w="1095" w:type="dxa"/>
            <w:tcBorders>
              <w:top w:val="nil"/>
              <w:left w:val="nil"/>
              <w:bottom w:val="single" w:sz="4" w:space="0" w:color="auto"/>
              <w:right w:val="single" w:sz="8" w:space="0" w:color="auto"/>
            </w:tcBorders>
            <w:shd w:val="clear" w:color="auto" w:fill="auto"/>
            <w:noWrap/>
            <w:vAlign w:val="bottom"/>
            <w:hideMark/>
          </w:tcPr>
          <w:p w:rsidR="000F4D08" w:rsidRPr="004826DC" w:rsidRDefault="000F4D08" w:rsidP="007E511C">
            <w:pPr>
              <w:jc w:val="right"/>
              <w:rPr>
                <w:rFonts w:asciiTheme="minorHAnsi" w:hAnsiTheme="minorHAnsi" w:cs="Arial"/>
                <w:sz w:val="24"/>
                <w:szCs w:val="24"/>
              </w:rPr>
            </w:pPr>
            <w:r w:rsidRPr="004826DC">
              <w:rPr>
                <w:rFonts w:asciiTheme="minorHAnsi" w:hAnsiTheme="minorHAnsi" w:cs="Arial"/>
                <w:sz w:val="24"/>
                <w:szCs w:val="24"/>
              </w:rPr>
              <w:t xml:space="preserve">R$ 0,00 </w:t>
            </w:r>
          </w:p>
        </w:tc>
      </w:tr>
      <w:tr w:rsidR="000F4D08" w:rsidRPr="004826DC" w:rsidTr="00D55288">
        <w:trPr>
          <w:trHeight w:val="300"/>
        </w:trPr>
        <w:tc>
          <w:tcPr>
            <w:tcW w:w="6663" w:type="dxa"/>
            <w:tcBorders>
              <w:top w:val="nil"/>
              <w:left w:val="single" w:sz="8" w:space="0" w:color="auto"/>
              <w:bottom w:val="single" w:sz="4" w:space="0" w:color="auto"/>
              <w:right w:val="single" w:sz="4" w:space="0" w:color="auto"/>
            </w:tcBorders>
            <w:shd w:val="clear" w:color="auto" w:fill="auto"/>
            <w:vAlign w:val="bottom"/>
            <w:hideMark/>
          </w:tcPr>
          <w:p w:rsidR="000F4D08" w:rsidRPr="004826DC" w:rsidRDefault="000F4D08" w:rsidP="007E511C">
            <w:pPr>
              <w:rPr>
                <w:rFonts w:asciiTheme="minorHAnsi" w:hAnsiTheme="minorHAnsi" w:cs="Arial"/>
                <w:sz w:val="24"/>
                <w:szCs w:val="24"/>
              </w:rPr>
            </w:pPr>
            <w:r w:rsidRPr="004826DC">
              <w:rPr>
                <w:rFonts w:asciiTheme="minorHAnsi" w:hAnsiTheme="minorHAnsi" w:cs="Arial"/>
                <w:sz w:val="24"/>
                <w:szCs w:val="24"/>
              </w:rPr>
              <w:t>INCRA</w:t>
            </w:r>
          </w:p>
        </w:tc>
        <w:tc>
          <w:tcPr>
            <w:tcW w:w="1740" w:type="dxa"/>
            <w:tcBorders>
              <w:top w:val="nil"/>
              <w:left w:val="nil"/>
              <w:bottom w:val="single" w:sz="4" w:space="0" w:color="auto"/>
              <w:right w:val="single" w:sz="4" w:space="0" w:color="auto"/>
            </w:tcBorders>
            <w:shd w:val="clear" w:color="auto" w:fill="auto"/>
            <w:noWrap/>
            <w:vAlign w:val="bottom"/>
            <w:hideMark/>
          </w:tcPr>
          <w:p w:rsidR="000F4D08" w:rsidRPr="004826DC" w:rsidRDefault="000F4D08" w:rsidP="007E511C">
            <w:pPr>
              <w:rPr>
                <w:rFonts w:asciiTheme="minorHAnsi" w:hAnsiTheme="minorHAnsi" w:cs="Arial"/>
                <w:sz w:val="24"/>
                <w:szCs w:val="24"/>
              </w:rPr>
            </w:pPr>
            <w:r w:rsidRPr="004826DC">
              <w:rPr>
                <w:rFonts w:asciiTheme="minorHAnsi" w:hAnsiTheme="minorHAnsi" w:cs="Arial"/>
                <w:sz w:val="24"/>
                <w:szCs w:val="24"/>
              </w:rPr>
              <w:t> </w:t>
            </w:r>
          </w:p>
        </w:tc>
        <w:tc>
          <w:tcPr>
            <w:tcW w:w="1095" w:type="dxa"/>
            <w:tcBorders>
              <w:top w:val="nil"/>
              <w:left w:val="nil"/>
              <w:bottom w:val="single" w:sz="4" w:space="0" w:color="auto"/>
              <w:right w:val="single" w:sz="8" w:space="0" w:color="auto"/>
            </w:tcBorders>
            <w:shd w:val="clear" w:color="auto" w:fill="auto"/>
            <w:noWrap/>
            <w:vAlign w:val="bottom"/>
            <w:hideMark/>
          </w:tcPr>
          <w:p w:rsidR="000F4D08" w:rsidRPr="004826DC" w:rsidRDefault="000F4D08" w:rsidP="007E511C">
            <w:pPr>
              <w:jc w:val="right"/>
              <w:rPr>
                <w:rFonts w:asciiTheme="minorHAnsi" w:hAnsiTheme="minorHAnsi" w:cs="Arial"/>
                <w:sz w:val="24"/>
                <w:szCs w:val="24"/>
              </w:rPr>
            </w:pPr>
            <w:r w:rsidRPr="004826DC">
              <w:rPr>
                <w:rFonts w:asciiTheme="minorHAnsi" w:hAnsiTheme="minorHAnsi" w:cs="Arial"/>
                <w:sz w:val="24"/>
                <w:szCs w:val="24"/>
              </w:rPr>
              <w:t xml:space="preserve">R$ 0,00 </w:t>
            </w:r>
          </w:p>
        </w:tc>
      </w:tr>
      <w:tr w:rsidR="000F4D08" w:rsidRPr="004826DC" w:rsidTr="00D55288">
        <w:trPr>
          <w:trHeight w:val="300"/>
        </w:trPr>
        <w:tc>
          <w:tcPr>
            <w:tcW w:w="6663" w:type="dxa"/>
            <w:tcBorders>
              <w:top w:val="nil"/>
              <w:left w:val="single" w:sz="8" w:space="0" w:color="auto"/>
              <w:bottom w:val="single" w:sz="4" w:space="0" w:color="auto"/>
              <w:right w:val="single" w:sz="4" w:space="0" w:color="auto"/>
            </w:tcBorders>
            <w:shd w:val="clear" w:color="auto" w:fill="auto"/>
            <w:vAlign w:val="bottom"/>
            <w:hideMark/>
          </w:tcPr>
          <w:p w:rsidR="000F4D08" w:rsidRPr="004826DC" w:rsidRDefault="000F4D08" w:rsidP="007E511C">
            <w:pPr>
              <w:rPr>
                <w:rFonts w:asciiTheme="minorHAnsi" w:hAnsiTheme="minorHAnsi" w:cs="Arial"/>
                <w:sz w:val="24"/>
                <w:szCs w:val="24"/>
              </w:rPr>
            </w:pPr>
            <w:r w:rsidRPr="004826DC">
              <w:rPr>
                <w:rFonts w:asciiTheme="minorHAnsi" w:hAnsiTheme="minorHAnsi" w:cs="Arial"/>
                <w:sz w:val="24"/>
                <w:szCs w:val="24"/>
              </w:rPr>
              <w:t>SEBRAE</w:t>
            </w:r>
          </w:p>
        </w:tc>
        <w:tc>
          <w:tcPr>
            <w:tcW w:w="1740" w:type="dxa"/>
            <w:tcBorders>
              <w:top w:val="nil"/>
              <w:left w:val="nil"/>
              <w:bottom w:val="single" w:sz="4" w:space="0" w:color="auto"/>
              <w:right w:val="single" w:sz="4" w:space="0" w:color="auto"/>
            </w:tcBorders>
            <w:shd w:val="clear" w:color="auto" w:fill="auto"/>
            <w:noWrap/>
            <w:vAlign w:val="bottom"/>
            <w:hideMark/>
          </w:tcPr>
          <w:p w:rsidR="000F4D08" w:rsidRPr="004826DC" w:rsidRDefault="000F4D08" w:rsidP="007E511C">
            <w:pPr>
              <w:rPr>
                <w:rFonts w:asciiTheme="minorHAnsi" w:hAnsiTheme="minorHAnsi" w:cs="Arial"/>
                <w:sz w:val="24"/>
                <w:szCs w:val="24"/>
              </w:rPr>
            </w:pPr>
            <w:r w:rsidRPr="004826DC">
              <w:rPr>
                <w:rFonts w:asciiTheme="minorHAnsi" w:hAnsiTheme="minorHAnsi" w:cs="Arial"/>
                <w:sz w:val="24"/>
                <w:szCs w:val="24"/>
              </w:rPr>
              <w:t> </w:t>
            </w:r>
          </w:p>
        </w:tc>
        <w:tc>
          <w:tcPr>
            <w:tcW w:w="1095" w:type="dxa"/>
            <w:tcBorders>
              <w:top w:val="nil"/>
              <w:left w:val="nil"/>
              <w:bottom w:val="single" w:sz="4" w:space="0" w:color="auto"/>
              <w:right w:val="single" w:sz="8" w:space="0" w:color="auto"/>
            </w:tcBorders>
            <w:shd w:val="clear" w:color="auto" w:fill="auto"/>
            <w:noWrap/>
            <w:vAlign w:val="bottom"/>
            <w:hideMark/>
          </w:tcPr>
          <w:p w:rsidR="000F4D08" w:rsidRPr="004826DC" w:rsidRDefault="000F4D08" w:rsidP="007E511C">
            <w:pPr>
              <w:jc w:val="right"/>
              <w:rPr>
                <w:rFonts w:asciiTheme="minorHAnsi" w:hAnsiTheme="minorHAnsi" w:cs="Arial"/>
                <w:sz w:val="24"/>
                <w:szCs w:val="24"/>
              </w:rPr>
            </w:pPr>
            <w:r w:rsidRPr="004826DC">
              <w:rPr>
                <w:rFonts w:asciiTheme="minorHAnsi" w:hAnsiTheme="minorHAnsi" w:cs="Arial"/>
                <w:sz w:val="24"/>
                <w:szCs w:val="24"/>
              </w:rPr>
              <w:t xml:space="preserve">R$ 0,00 </w:t>
            </w:r>
          </w:p>
        </w:tc>
      </w:tr>
      <w:tr w:rsidR="000F4D08" w:rsidRPr="004826DC" w:rsidTr="00D55288">
        <w:trPr>
          <w:trHeight w:val="300"/>
        </w:trPr>
        <w:tc>
          <w:tcPr>
            <w:tcW w:w="6663" w:type="dxa"/>
            <w:tcBorders>
              <w:top w:val="nil"/>
              <w:left w:val="single" w:sz="8" w:space="0" w:color="auto"/>
              <w:bottom w:val="single" w:sz="4" w:space="0" w:color="auto"/>
              <w:right w:val="single" w:sz="4" w:space="0" w:color="auto"/>
            </w:tcBorders>
            <w:shd w:val="clear" w:color="auto" w:fill="auto"/>
            <w:vAlign w:val="bottom"/>
            <w:hideMark/>
          </w:tcPr>
          <w:p w:rsidR="000F4D08" w:rsidRPr="004826DC" w:rsidRDefault="000F4D08" w:rsidP="007E511C">
            <w:pPr>
              <w:rPr>
                <w:rFonts w:asciiTheme="minorHAnsi" w:hAnsiTheme="minorHAnsi" w:cs="Arial"/>
                <w:sz w:val="24"/>
                <w:szCs w:val="24"/>
              </w:rPr>
            </w:pPr>
            <w:r w:rsidRPr="004826DC">
              <w:rPr>
                <w:rFonts w:asciiTheme="minorHAnsi" w:hAnsiTheme="minorHAnsi" w:cs="Arial"/>
                <w:sz w:val="24"/>
                <w:szCs w:val="24"/>
              </w:rPr>
              <w:t>Salário Educação</w:t>
            </w:r>
          </w:p>
        </w:tc>
        <w:tc>
          <w:tcPr>
            <w:tcW w:w="1740" w:type="dxa"/>
            <w:tcBorders>
              <w:top w:val="nil"/>
              <w:left w:val="nil"/>
              <w:bottom w:val="single" w:sz="4" w:space="0" w:color="auto"/>
              <w:right w:val="single" w:sz="4" w:space="0" w:color="auto"/>
            </w:tcBorders>
            <w:shd w:val="clear" w:color="auto" w:fill="auto"/>
            <w:noWrap/>
            <w:vAlign w:val="bottom"/>
            <w:hideMark/>
          </w:tcPr>
          <w:p w:rsidR="000F4D08" w:rsidRPr="004826DC" w:rsidRDefault="000F4D08" w:rsidP="007E511C">
            <w:pPr>
              <w:rPr>
                <w:rFonts w:asciiTheme="minorHAnsi" w:hAnsiTheme="minorHAnsi" w:cs="Arial"/>
                <w:sz w:val="24"/>
                <w:szCs w:val="24"/>
              </w:rPr>
            </w:pPr>
            <w:r w:rsidRPr="004826DC">
              <w:rPr>
                <w:rFonts w:asciiTheme="minorHAnsi" w:hAnsiTheme="minorHAnsi" w:cs="Arial"/>
                <w:sz w:val="24"/>
                <w:szCs w:val="24"/>
              </w:rPr>
              <w:t> </w:t>
            </w:r>
          </w:p>
        </w:tc>
        <w:tc>
          <w:tcPr>
            <w:tcW w:w="1095" w:type="dxa"/>
            <w:tcBorders>
              <w:top w:val="nil"/>
              <w:left w:val="nil"/>
              <w:bottom w:val="single" w:sz="4" w:space="0" w:color="auto"/>
              <w:right w:val="single" w:sz="8" w:space="0" w:color="auto"/>
            </w:tcBorders>
            <w:shd w:val="clear" w:color="auto" w:fill="auto"/>
            <w:noWrap/>
            <w:vAlign w:val="bottom"/>
            <w:hideMark/>
          </w:tcPr>
          <w:p w:rsidR="000F4D08" w:rsidRPr="004826DC" w:rsidRDefault="000F4D08" w:rsidP="007E511C">
            <w:pPr>
              <w:jc w:val="right"/>
              <w:rPr>
                <w:rFonts w:asciiTheme="minorHAnsi" w:hAnsiTheme="minorHAnsi" w:cs="Arial"/>
                <w:sz w:val="24"/>
                <w:szCs w:val="24"/>
              </w:rPr>
            </w:pPr>
            <w:r w:rsidRPr="004826DC">
              <w:rPr>
                <w:rFonts w:asciiTheme="minorHAnsi" w:hAnsiTheme="minorHAnsi" w:cs="Arial"/>
                <w:sz w:val="24"/>
                <w:szCs w:val="24"/>
              </w:rPr>
              <w:t xml:space="preserve">R$ 0,00 </w:t>
            </w:r>
          </w:p>
        </w:tc>
      </w:tr>
      <w:tr w:rsidR="000F4D08" w:rsidRPr="004826DC" w:rsidTr="00D55288">
        <w:trPr>
          <w:trHeight w:val="300"/>
        </w:trPr>
        <w:tc>
          <w:tcPr>
            <w:tcW w:w="6663" w:type="dxa"/>
            <w:tcBorders>
              <w:top w:val="nil"/>
              <w:left w:val="single" w:sz="8" w:space="0" w:color="auto"/>
              <w:bottom w:val="single" w:sz="4" w:space="0" w:color="auto"/>
              <w:right w:val="single" w:sz="4" w:space="0" w:color="auto"/>
            </w:tcBorders>
            <w:shd w:val="clear" w:color="auto" w:fill="auto"/>
            <w:vAlign w:val="bottom"/>
            <w:hideMark/>
          </w:tcPr>
          <w:p w:rsidR="000F4D08" w:rsidRPr="004826DC" w:rsidRDefault="000F4D08" w:rsidP="007E511C">
            <w:pPr>
              <w:rPr>
                <w:rFonts w:asciiTheme="minorHAnsi" w:hAnsiTheme="minorHAnsi" w:cs="Arial"/>
                <w:sz w:val="24"/>
                <w:szCs w:val="24"/>
              </w:rPr>
            </w:pPr>
            <w:r w:rsidRPr="004826DC">
              <w:rPr>
                <w:rFonts w:asciiTheme="minorHAnsi" w:hAnsiTheme="minorHAnsi" w:cs="Arial"/>
                <w:sz w:val="24"/>
                <w:szCs w:val="24"/>
              </w:rPr>
              <w:t>Riscos Ambientais do Trabalho – RAT (cód 6209-1/00)</w:t>
            </w:r>
          </w:p>
        </w:tc>
        <w:tc>
          <w:tcPr>
            <w:tcW w:w="1740" w:type="dxa"/>
            <w:tcBorders>
              <w:top w:val="nil"/>
              <w:left w:val="nil"/>
              <w:bottom w:val="single" w:sz="4" w:space="0" w:color="auto"/>
              <w:right w:val="single" w:sz="4" w:space="0" w:color="auto"/>
            </w:tcBorders>
            <w:shd w:val="clear" w:color="auto" w:fill="auto"/>
            <w:noWrap/>
            <w:vAlign w:val="bottom"/>
            <w:hideMark/>
          </w:tcPr>
          <w:p w:rsidR="000F4D08" w:rsidRPr="004826DC" w:rsidRDefault="000F4D08" w:rsidP="007E511C">
            <w:pPr>
              <w:rPr>
                <w:rFonts w:asciiTheme="minorHAnsi" w:hAnsiTheme="minorHAnsi" w:cs="Arial"/>
                <w:sz w:val="24"/>
                <w:szCs w:val="24"/>
              </w:rPr>
            </w:pPr>
            <w:r w:rsidRPr="004826DC">
              <w:rPr>
                <w:rFonts w:asciiTheme="minorHAnsi" w:hAnsiTheme="minorHAnsi" w:cs="Arial"/>
                <w:sz w:val="24"/>
                <w:szCs w:val="24"/>
              </w:rPr>
              <w:t> </w:t>
            </w:r>
          </w:p>
        </w:tc>
        <w:tc>
          <w:tcPr>
            <w:tcW w:w="1095" w:type="dxa"/>
            <w:tcBorders>
              <w:top w:val="nil"/>
              <w:left w:val="nil"/>
              <w:bottom w:val="single" w:sz="4" w:space="0" w:color="auto"/>
              <w:right w:val="single" w:sz="8" w:space="0" w:color="auto"/>
            </w:tcBorders>
            <w:shd w:val="clear" w:color="auto" w:fill="auto"/>
            <w:noWrap/>
            <w:vAlign w:val="bottom"/>
            <w:hideMark/>
          </w:tcPr>
          <w:p w:rsidR="000F4D08" w:rsidRPr="004826DC" w:rsidRDefault="000F4D08" w:rsidP="007E511C">
            <w:pPr>
              <w:jc w:val="right"/>
              <w:rPr>
                <w:rFonts w:asciiTheme="minorHAnsi" w:hAnsiTheme="minorHAnsi" w:cs="Arial"/>
                <w:sz w:val="24"/>
                <w:szCs w:val="24"/>
              </w:rPr>
            </w:pPr>
            <w:r w:rsidRPr="004826DC">
              <w:rPr>
                <w:rFonts w:asciiTheme="minorHAnsi" w:hAnsiTheme="minorHAnsi" w:cs="Arial"/>
                <w:sz w:val="24"/>
                <w:szCs w:val="24"/>
              </w:rPr>
              <w:t xml:space="preserve">R$ 0,00 </w:t>
            </w:r>
          </w:p>
        </w:tc>
      </w:tr>
      <w:tr w:rsidR="000F4D08" w:rsidRPr="004826DC" w:rsidTr="00D55288">
        <w:trPr>
          <w:trHeight w:val="300"/>
        </w:trPr>
        <w:tc>
          <w:tcPr>
            <w:tcW w:w="6663" w:type="dxa"/>
            <w:tcBorders>
              <w:top w:val="nil"/>
              <w:left w:val="single" w:sz="8" w:space="0" w:color="auto"/>
              <w:bottom w:val="single" w:sz="4" w:space="0" w:color="auto"/>
              <w:right w:val="single" w:sz="4" w:space="0" w:color="auto"/>
            </w:tcBorders>
            <w:shd w:val="clear" w:color="auto" w:fill="auto"/>
            <w:vAlign w:val="bottom"/>
            <w:hideMark/>
          </w:tcPr>
          <w:p w:rsidR="000F4D08" w:rsidRPr="004826DC" w:rsidRDefault="000F4D08" w:rsidP="007E511C">
            <w:pPr>
              <w:rPr>
                <w:rFonts w:asciiTheme="minorHAnsi" w:hAnsiTheme="minorHAnsi" w:cs="Arial"/>
                <w:b/>
                <w:bCs/>
                <w:sz w:val="24"/>
                <w:szCs w:val="24"/>
              </w:rPr>
            </w:pPr>
            <w:r w:rsidRPr="004826DC">
              <w:rPr>
                <w:rFonts w:asciiTheme="minorHAnsi" w:hAnsiTheme="minorHAnsi" w:cs="Arial"/>
                <w:b/>
                <w:bCs/>
                <w:sz w:val="24"/>
                <w:szCs w:val="24"/>
              </w:rPr>
              <w:t>TOTAL GRUPO A</w:t>
            </w:r>
          </w:p>
        </w:tc>
        <w:tc>
          <w:tcPr>
            <w:tcW w:w="1740" w:type="dxa"/>
            <w:tcBorders>
              <w:top w:val="nil"/>
              <w:left w:val="nil"/>
              <w:bottom w:val="single" w:sz="4" w:space="0" w:color="auto"/>
              <w:right w:val="single" w:sz="4" w:space="0" w:color="auto"/>
            </w:tcBorders>
            <w:shd w:val="clear" w:color="auto" w:fill="auto"/>
            <w:noWrap/>
            <w:vAlign w:val="bottom"/>
            <w:hideMark/>
          </w:tcPr>
          <w:p w:rsidR="000F4D08" w:rsidRPr="004826DC" w:rsidRDefault="000F4D08" w:rsidP="007E511C">
            <w:pPr>
              <w:rPr>
                <w:rFonts w:asciiTheme="minorHAnsi" w:hAnsiTheme="minorHAnsi" w:cs="Arial"/>
                <w:b/>
                <w:bCs/>
                <w:sz w:val="24"/>
                <w:szCs w:val="24"/>
              </w:rPr>
            </w:pPr>
            <w:r w:rsidRPr="004826DC">
              <w:rPr>
                <w:rFonts w:asciiTheme="minorHAnsi" w:hAnsiTheme="minorHAnsi" w:cs="Arial"/>
                <w:b/>
                <w:bCs/>
                <w:sz w:val="24"/>
                <w:szCs w:val="24"/>
              </w:rPr>
              <w:t> </w:t>
            </w:r>
          </w:p>
        </w:tc>
        <w:tc>
          <w:tcPr>
            <w:tcW w:w="1095" w:type="dxa"/>
            <w:tcBorders>
              <w:top w:val="nil"/>
              <w:left w:val="nil"/>
              <w:bottom w:val="single" w:sz="4" w:space="0" w:color="auto"/>
              <w:right w:val="single" w:sz="8" w:space="0" w:color="auto"/>
            </w:tcBorders>
            <w:shd w:val="clear" w:color="auto" w:fill="auto"/>
            <w:noWrap/>
            <w:vAlign w:val="bottom"/>
            <w:hideMark/>
          </w:tcPr>
          <w:p w:rsidR="000F4D08" w:rsidRPr="004826DC" w:rsidRDefault="000F4D08" w:rsidP="007E511C">
            <w:pPr>
              <w:jc w:val="right"/>
              <w:rPr>
                <w:rFonts w:asciiTheme="minorHAnsi" w:hAnsiTheme="minorHAnsi" w:cs="Arial"/>
                <w:b/>
                <w:bCs/>
                <w:sz w:val="24"/>
                <w:szCs w:val="24"/>
              </w:rPr>
            </w:pPr>
            <w:r w:rsidRPr="004826DC">
              <w:rPr>
                <w:rFonts w:asciiTheme="minorHAnsi" w:hAnsiTheme="minorHAnsi" w:cs="Arial"/>
                <w:b/>
                <w:bCs/>
                <w:sz w:val="24"/>
                <w:szCs w:val="24"/>
              </w:rPr>
              <w:t xml:space="preserve">R$ 0,00 </w:t>
            </w:r>
          </w:p>
        </w:tc>
      </w:tr>
      <w:tr w:rsidR="000F4D08" w:rsidRPr="004826DC" w:rsidTr="00D55288">
        <w:trPr>
          <w:trHeight w:val="300"/>
        </w:trPr>
        <w:tc>
          <w:tcPr>
            <w:tcW w:w="9498" w:type="dxa"/>
            <w:gridSpan w:val="3"/>
            <w:tcBorders>
              <w:top w:val="single" w:sz="4" w:space="0" w:color="auto"/>
              <w:left w:val="single" w:sz="8" w:space="0" w:color="auto"/>
              <w:bottom w:val="single" w:sz="4" w:space="0" w:color="auto"/>
              <w:right w:val="single" w:sz="8" w:space="0" w:color="000000"/>
            </w:tcBorders>
            <w:shd w:val="clear" w:color="000000" w:fill="D8D8D8"/>
            <w:vAlign w:val="bottom"/>
            <w:hideMark/>
          </w:tcPr>
          <w:p w:rsidR="000F4D08" w:rsidRPr="004826DC" w:rsidRDefault="000F4D08" w:rsidP="007E511C">
            <w:pPr>
              <w:jc w:val="center"/>
              <w:rPr>
                <w:rFonts w:asciiTheme="minorHAnsi" w:hAnsiTheme="minorHAnsi" w:cs="Arial"/>
                <w:b/>
                <w:bCs/>
                <w:sz w:val="24"/>
                <w:szCs w:val="24"/>
              </w:rPr>
            </w:pPr>
            <w:r w:rsidRPr="004826DC">
              <w:rPr>
                <w:rFonts w:asciiTheme="minorHAnsi" w:hAnsiTheme="minorHAnsi" w:cs="Arial"/>
                <w:b/>
                <w:bCs/>
                <w:sz w:val="24"/>
                <w:szCs w:val="24"/>
              </w:rPr>
              <w:t>GRUPO B</w:t>
            </w:r>
          </w:p>
        </w:tc>
      </w:tr>
      <w:tr w:rsidR="000F4D08" w:rsidRPr="004826DC" w:rsidTr="00D55288">
        <w:trPr>
          <w:trHeight w:val="300"/>
        </w:trPr>
        <w:tc>
          <w:tcPr>
            <w:tcW w:w="6663" w:type="dxa"/>
            <w:tcBorders>
              <w:top w:val="nil"/>
              <w:left w:val="single" w:sz="8" w:space="0" w:color="auto"/>
              <w:bottom w:val="single" w:sz="4" w:space="0" w:color="auto"/>
              <w:right w:val="single" w:sz="4" w:space="0" w:color="auto"/>
            </w:tcBorders>
            <w:shd w:val="clear" w:color="auto" w:fill="auto"/>
            <w:vAlign w:val="bottom"/>
            <w:hideMark/>
          </w:tcPr>
          <w:p w:rsidR="000F4D08" w:rsidRPr="004826DC" w:rsidRDefault="000F4D08" w:rsidP="007E511C">
            <w:pPr>
              <w:rPr>
                <w:rFonts w:asciiTheme="minorHAnsi" w:hAnsiTheme="minorHAnsi" w:cs="Arial"/>
                <w:sz w:val="24"/>
                <w:szCs w:val="24"/>
              </w:rPr>
            </w:pPr>
            <w:r w:rsidRPr="004826DC">
              <w:rPr>
                <w:rFonts w:asciiTheme="minorHAnsi" w:hAnsiTheme="minorHAnsi" w:cs="Arial"/>
                <w:sz w:val="24"/>
                <w:szCs w:val="24"/>
              </w:rPr>
              <w:t>13º Salário</w:t>
            </w:r>
          </w:p>
        </w:tc>
        <w:tc>
          <w:tcPr>
            <w:tcW w:w="1740" w:type="dxa"/>
            <w:tcBorders>
              <w:top w:val="nil"/>
              <w:left w:val="nil"/>
              <w:bottom w:val="single" w:sz="4" w:space="0" w:color="auto"/>
              <w:right w:val="single" w:sz="4" w:space="0" w:color="auto"/>
            </w:tcBorders>
            <w:shd w:val="clear" w:color="auto" w:fill="auto"/>
            <w:noWrap/>
            <w:vAlign w:val="bottom"/>
            <w:hideMark/>
          </w:tcPr>
          <w:p w:rsidR="000F4D08" w:rsidRPr="004826DC" w:rsidRDefault="000F4D08" w:rsidP="007E511C">
            <w:pPr>
              <w:rPr>
                <w:rFonts w:asciiTheme="minorHAnsi" w:hAnsiTheme="minorHAnsi" w:cs="Arial"/>
                <w:sz w:val="24"/>
                <w:szCs w:val="24"/>
              </w:rPr>
            </w:pPr>
            <w:r w:rsidRPr="004826DC">
              <w:rPr>
                <w:rFonts w:asciiTheme="minorHAnsi" w:hAnsiTheme="minorHAnsi" w:cs="Arial"/>
                <w:sz w:val="24"/>
                <w:szCs w:val="24"/>
              </w:rPr>
              <w:t> </w:t>
            </w:r>
          </w:p>
        </w:tc>
        <w:tc>
          <w:tcPr>
            <w:tcW w:w="1095" w:type="dxa"/>
            <w:tcBorders>
              <w:top w:val="nil"/>
              <w:left w:val="nil"/>
              <w:bottom w:val="single" w:sz="4" w:space="0" w:color="auto"/>
              <w:right w:val="single" w:sz="8" w:space="0" w:color="auto"/>
            </w:tcBorders>
            <w:shd w:val="clear" w:color="auto" w:fill="auto"/>
            <w:noWrap/>
            <w:vAlign w:val="bottom"/>
            <w:hideMark/>
          </w:tcPr>
          <w:p w:rsidR="000F4D08" w:rsidRPr="004826DC" w:rsidRDefault="000F4D08" w:rsidP="007E511C">
            <w:pPr>
              <w:jc w:val="right"/>
              <w:rPr>
                <w:rFonts w:asciiTheme="minorHAnsi" w:hAnsiTheme="minorHAnsi" w:cs="Arial"/>
                <w:sz w:val="24"/>
                <w:szCs w:val="24"/>
              </w:rPr>
            </w:pPr>
            <w:r w:rsidRPr="004826DC">
              <w:rPr>
                <w:rFonts w:asciiTheme="minorHAnsi" w:hAnsiTheme="minorHAnsi" w:cs="Arial"/>
                <w:sz w:val="24"/>
                <w:szCs w:val="24"/>
              </w:rPr>
              <w:t xml:space="preserve">R$ 0,00 </w:t>
            </w:r>
          </w:p>
        </w:tc>
      </w:tr>
      <w:tr w:rsidR="000F4D08" w:rsidRPr="004826DC" w:rsidTr="00D55288">
        <w:trPr>
          <w:trHeight w:val="300"/>
        </w:trPr>
        <w:tc>
          <w:tcPr>
            <w:tcW w:w="6663" w:type="dxa"/>
            <w:tcBorders>
              <w:top w:val="nil"/>
              <w:left w:val="single" w:sz="8" w:space="0" w:color="auto"/>
              <w:bottom w:val="single" w:sz="4" w:space="0" w:color="auto"/>
              <w:right w:val="single" w:sz="4" w:space="0" w:color="auto"/>
            </w:tcBorders>
            <w:shd w:val="clear" w:color="auto" w:fill="auto"/>
            <w:vAlign w:val="bottom"/>
            <w:hideMark/>
          </w:tcPr>
          <w:p w:rsidR="000F4D08" w:rsidRPr="004826DC" w:rsidRDefault="000F4D08" w:rsidP="007E511C">
            <w:pPr>
              <w:rPr>
                <w:rFonts w:asciiTheme="minorHAnsi" w:hAnsiTheme="minorHAnsi" w:cs="Arial"/>
                <w:sz w:val="24"/>
                <w:szCs w:val="24"/>
              </w:rPr>
            </w:pPr>
            <w:r w:rsidRPr="004826DC">
              <w:rPr>
                <w:rFonts w:asciiTheme="minorHAnsi" w:hAnsiTheme="minorHAnsi" w:cs="Arial"/>
                <w:sz w:val="24"/>
                <w:szCs w:val="24"/>
              </w:rPr>
              <w:t>Férias (incluindo 1/3 constitucional)</w:t>
            </w:r>
          </w:p>
        </w:tc>
        <w:tc>
          <w:tcPr>
            <w:tcW w:w="1740" w:type="dxa"/>
            <w:tcBorders>
              <w:top w:val="nil"/>
              <w:left w:val="nil"/>
              <w:bottom w:val="single" w:sz="4" w:space="0" w:color="auto"/>
              <w:right w:val="single" w:sz="4" w:space="0" w:color="auto"/>
            </w:tcBorders>
            <w:shd w:val="clear" w:color="auto" w:fill="auto"/>
            <w:noWrap/>
            <w:vAlign w:val="bottom"/>
            <w:hideMark/>
          </w:tcPr>
          <w:p w:rsidR="000F4D08" w:rsidRPr="004826DC" w:rsidRDefault="000F4D08" w:rsidP="007E511C">
            <w:pPr>
              <w:rPr>
                <w:rFonts w:asciiTheme="minorHAnsi" w:hAnsiTheme="minorHAnsi" w:cs="Arial"/>
                <w:sz w:val="24"/>
                <w:szCs w:val="24"/>
              </w:rPr>
            </w:pPr>
            <w:r w:rsidRPr="004826DC">
              <w:rPr>
                <w:rFonts w:asciiTheme="minorHAnsi" w:hAnsiTheme="minorHAnsi" w:cs="Arial"/>
                <w:sz w:val="24"/>
                <w:szCs w:val="24"/>
              </w:rPr>
              <w:t> </w:t>
            </w:r>
          </w:p>
        </w:tc>
        <w:tc>
          <w:tcPr>
            <w:tcW w:w="1095" w:type="dxa"/>
            <w:tcBorders>
              <w:top w:val="nil"/>
              <w:left w:val="nil"/>
              <w:bottom w:val="single" w:sz="4" w:space="0" w:color="auto"/>
              <w:right w:val="single" w:sz="8" w:space="0" w:color="auto"/>
            </w:tcBorders>
            <w:shd w:val="clear" w:color="auto" w:fill="auto"/>
            <w:noWrap/>
            <w:vAlign w:val="bottom"/>
            <w:hideMark/>
          </w:tcPr>
          <w:p w:rsidR="000F4D08" w:rsidRPr="004826DC" w:rsidRDefault="000F4D08" w:rsidP="007E511C">
            <w:pPr>
              <w:jc w:val="right"/>
              <w:rPr>
                <w:rFonts w:asciiTheme="minorHAnsi" w:hAnsiTheme="minorHAnsi" w:cs="Arial"/>
                <w:sz w:val="24"/>
                <w:szCs w:val="24"/>
              </w:rPr>
            </w:pPr>
            <w:r w:rsidRPr="004826DC">
              <w:rPr>
                <w:rFonts w:asciiTheme="minorHAnsi" w:hAnsiTheme="minorHAnsi" w:cs="Arial"/>
                <w:sz w:val="24"/>
                <w:szCs w:val="24"/>
              </w:rPr>
              <w:t xml:space="preserve">R$ 0,00 </w:t>
            </w:r>
          </w:p>
        </w:tc>
      </w:tr>
      <w:tr w:rsidR="000F4D08" w:rsidRPr="004826DC" w:rsidTr="00D55288">
        <w:trPr>
          <w:trHeight w:val="300"/>
        </w:trPr>
        <w:tc>
          <w:tcPr>
            <w:tcW w:w="6663" w:type="dxa"/>
            <w:tcBorders>
              <w:top w:val="nil"/>
              <w:left w:val="single" w:sz="8" w:space="0" w:color="auto"/>
              <w:bottom w:val="single" w:sz="4" w:space="0" w:color="auto"/>
              <w:right w:val="single" w:sz="4" w:space="0" w:color="auto"/>
            </w:tcBorders>
            <w:shd w:val="clear" w:color="auto" w:fill="auto"/>
            <w:vAlign w:val="bottom"/>
            <w:hideMark/>
          </w:tcPr>
          <w:p w:rsidR="000F4D08" w:rsidRPr="004826DC" w:rsidRDefault="000F4D08" w:rsidP="007E511C">
            <w:pPr>
              <w:rPr>
                <w:rFonts w:asciiTheme="minorHAnsi" w:hAnsiTheme="minorHAnsi" w:cs="Arial"/>
                <w:sz w:val="24"/>
                <w:szCs w:val="24"/>
              </w:rPr>
            </w:pPr>
            <w:r w:rsidRPr="004826DC">
              <w:rPr>
                <w:rFonts w:asciiTheme="minorHAnsi" w:hAnsiTheme="minorHAnsi" w:cs="Arial"/>
                <w:sz w:val="24"/>
                <w:szCs w:val="24"/>
              </w:rPr>
              <w:t>Aviso Prévio Trabalhado</w:t>
            </w:r>
          </w:p>
        </w:tc>
        <w:tc>
          <w:tcPr>
            <w:tcW w:w="1740" w:type="dxa"/>
            <w:tcBorders>
              <w:top w:val="nil"/>
              <w:left w:val="nil"/>
              <w:bottom w:val="single" w:sz="4" w:space="0" w:color="auto"/>
              <w:right w:val="single" w:sz="4" w:space="0" w:color="auto"/>
            </w:tcBorders>
            <w:shd w:val="clear" w:color="auto" w:fill="auto"/>
            <w:noWrap/>
            <w:vAlign w:val="bottom"/>
            <w:hideMark/>
          </w:tcPr>
          <w:p w:rsidR="000F4D08" w:rsidRPr="004826DC" w:rsidRDefault="000F4D08" w:rsidP="007E511C">
            <w:pPr>
              <w:rPr>
                <w:rFonts w:asciiTheme="minorHAnsi" w:hAnsiTheme="minorHAnsi" w:cs="Arial"/>
                <w:sz w:val="24"/>
                <w:szCs w:val="24"/>
              </w:rPr>
            </w:pPr>
            <w:r w:rsidRPr="004826DC">
              <w:rPr>
                <w:rFonts w:asciiTheme="minorHAnsi" w:hAnsiTheme="minorHAnsi" w:cs="Arial"/>
                <w:sz w:val="24"/>
                <w:szCs w:val="24"/>
              </w:rPr>
              <w:t> </w:t>
            </w:r>
          </w:p>
        </w:tc>
        <w:tc>
          <w:tcPr>
            <w:tcW w:w="1095" w:type="dxa"/>
            <w:tcBorders>
              <w:top w:val="nil"/>
              <w:left w:val="nil"/>
              <w:bottom w:val="single" w:sz="4" w:space="0" w:color="auto"/>
              <w:right w:val="single" w:sz="8" w:space="0" w:color="auto"/>
            </w:tcBorders>
            <w:shd w:val="clear" w:color="auto" w:fill="auto"/>
            <w:noWrap/>
            <w:vAlign w:val="bottom"/>
            <w:hideMark/>
          </w:tcPr>
          <w:p w:rsidR="000F4D08" w:rsidRPr="004826DC" w:rsidRDefault="000F4D08" w:rsidP="007E511C">
            <w:pPr>
              <w:jc w:val="right"/>
              <w:rPr>
                <w:rFonts w:asciiTheme="minorHAnsi" w:hAnsiTheme="minorHAnsi" w:cs="Arial"/>
                <w:sz w:val="24"/>
                <w:szCs w:val="24"/>
              </w:rPr>
            </w:pPr>
            <w:r w:rsidRPr="004826DC">
              <w:rPr>
                <w:rFonts w:asciiTheme="minorHAnsi" w:hAnsiTheme="minorHAnsi" w:cs="Arial"/>
                <w:sz w:val="24"/>
                <w:szCs w:val="24"/>
              </w:rPr>
              <w:t xml:space="preserve">R$ 0,00 </w:t>
            </w:r>
          </w:p>
        </w:tc>
      </w:tr>
      <w:tr w:rsidR="000F4D08" w:rsidRPr="004826DC" w:rsidTr="00D55288">
        <w:trPr>
          <w:trHeight w:val="300"/>
        </w:trPr>
        <w:tc>
          <w:tcPr>
            <w:tcW w:w="6663" w:type="dxa"/>
            <w:tcBorders>
              <w:top w:val="nil"/>
              <w:left w:val="single" w:sz="8" w:space="0" w:color="auto"/>
              <w:bottom w:val="single" w:sz="4" w:space="0" w:color="auto"/>
              <w:right w:val="single" w:sz="4" w:space="0" w:color="auto"/>
            </w:tcBorders>
            <w:shd w:val="clear" w:color="auto" w:fill="auto"/>
            <w:vAlign w:val="bottom"/>
            <w:hideMark/>
          </w:tcPr>
          <w:p w:rsidR="000F4D08" w:rsidRPr="004826DC" w:rsidRDefault="000F4D08" w:rsidP="007E511C">
            <w:pPr>
              <w:rPr>
                <w:rFonts w:asciiTheme="minorHAnsi" w:hAnsiTheme="minorHAnsi" w:cs="Arial"/>
                <w:sz w:val="24"/>
                <w:szCs w:val="24"/>
              </w:rPr>
            </w:pPr>
            <w:r w:rsidRPr="004826DC">
              <w:rPr>
                <w:rFonts w:asciiTheme="minorHAnsi" w:hAnsiTheme="minorHAnsi" w:cs="Arial"/>
                <w:sz w:val="24"/>
                <w:szCs w:val="24"/>
              </w:rPr>
              <w:t>Auxílio Doença</w:t>
            </w:r>
          </w:p>
        </w:tc>
        <w:tc>
          <w:tcPr>
            <w:tcW w:w="1740" w:type="dxa"/>
            <w:tcBorders>
              <w:top w:val="nil"/>
              <w:left w:val="nil"/>
              <w:bottom w:val="single" w:sz="4" w:space="0" w:color="auto"/>
              <w:right w:val="single" w:sz="4" w:space="0" w:color="auto"/>
            </w:tcBorders>
            <w:shd w:val="clear" w:color="auto" w:fill="auto"/>
            <w:noWrap/>
            <w:vAlign w:val="bottom"/>
            <w:hideMark/>
          </w:tcPr>
          <w:p w:rsidR="000F4D08" w:rsidRPr="004826DC" w:rsidRDefault="000F4D08" w:rsidP="007E511C">
            <w:pPr>
              <w:rPr>
                <w:rFonts w:asciiTheme="minorHAnsi" w:hAnsiTheme="minorHAnsi" w:cs="Arial"/>
                <w:sz w:val="24"/>
                <w:szCs w:val="24"/>
              </w:rPr>
            </w:pPr>
            <w:r w:rsidRPr="004826DC">
              <w:rPr>
                <w:rFonts w:asciiTheme="minorHAnsi" w:hAnsiTheme="minorHAnsi" w:cs="Arial"/>
                <w:sz w:val="24"/>
                <w:szCs w:val="24"/>
              </w:rPr>
              <w:t> </w:t>
            </w:r>
          </w:p>
        </w:tc>
        <w:tc>
          <w:tcPr>
            <w:tcW w:w="1095" w:type="dxa"/>
            <w:tcBorders>
              <w:top w:val="nil"/>
              <w:left w:val="nil"/>
              <w:bottom w:val="single" w:sz="4" w:space="0" w:color="auto"/>
              <w:right w:val="single" w:sz="8" w:space="0" w:color="auto"/>
            </w:tcBorders>
            <w:shd w:val="clear" w:color="auto" w:fill="auto"/>
            <w:noWrap/>
            <w:vAlign w:val="bottom"/>
            <w:hideMark/>
          </w:tcPr>
          <w:p w:rsidR="000F4D08" w:rsidRPr="004826DC" w:rsidRDefault="000F4D08" w:rsidP="007E511C">
            <w:pPr>
              <w:jc w:val="right"/>
              <w:rPr>
                <w:rFonts w:asciiTheme="minorHAnsi" w:hAnsiTheme="minorHAnsi" w:cs="Arial"/>
                <w:sz w:val="24"/>
                <w:szCs w:val="24"/>
              </w:rPr>
            </w:pPr>
            <w:r w:rsidRPr="004826DC">
              <w:rPr>
                <w:rFonts w:asciiTheme="minorHAnsi" w:hAnsiTheme="minorHAnsi" w:cs="Arial"/>
                <w:sz w:val="24"/>
                <w:szCs w:val="24"/>
              </w:rPr>
              <w:t xml:space="preserve">R$ 0,00 </w:t>
            </w:r>
          </w:p>
        </w:tc>
      </w:tr>
      <w:tr w:rsidR="000F4D08" w:rsidRPr="004826DC" w:rsidTr="00D55288">
        <w:trPr>
          <w:trHeight w:val="300"/>
        </w:trPr>
        <w:tc>
          <w:tcPr>
            <w:tcW w:w="6663" w:type="dxa"/>
            <w:tcBorders>
              <w:top w:val="nil"/>
              <w:left w:val="single" w:sz="8" w:space="0" w:color="auto"/>
              <w:bottom w:val="single" w:sz="4" w:space="0" w:color="auto"/>
              <w:right w:val="single" w:sz="4" w:space="0" w:color="auto"/>
            </w:tcBorders>
            <w:shd w:val="clear" w:color="auto" w:fill="auto"/>
            <w:vAlign w:val="bottom"/>
            <w:hideMark/>
          </w:tcPr>
          <w:p w:rsidR="000F4D08" w:rsidRPr="004826DC" w:rsidRDefault="000F4D08" w:rsidP="007E511C">
            <w:pPr>
              <w:rPr>
                <w:rFonts w:asciiTheme="minorHAnsi" w:hAnsiTheme="minorHAnsi" w:cs="Arial"/>
                <w:sz w:val="24"/>
                <w:szCs w:val="24"/>
              </w:rPr>
            </w:pPr>
            <w:r w:rsidRPr="004826DC">
              <w:rPr>
                <w:rFonts w:asciiTheme="minorHAnsi" w:hAnsiTheme="minorHAnsi" w:cs="Arial"/>
                <w:sz w:val="24"/>
                <w:szCs w:val="24"/>
              </w:rPr>
              <w:t>Acidente de Trabalho</w:t>
            </w:r>
          </w:p>
        </w:tc>
        <w:tc>
          <w:tcPr>
            <w:tcW w:w="1740" w:type="dxa"/>
            <w:tcBorders>
              <w:top w:val="nil"/>
              <w:left w:val="nil"/>
              <w:bottom w:val="single" w:sz="4" w:space="0" w:color="auto"/>
              <w:right w:val="single" w:sz="4" w:space="0" w:color="auto"/>
            </w:tcBorders>
            <w:shd w:val="clear" w:color="auto" w:fill="auto"/>
            <w:noWrap/>
            <w:vAlign w:val="bottom"/>
            <w:hideMark/>
          </w:tcPr>
          <w:p w:rsidR="000F4D08" w:rsidRPr="004826DC" w:rsidRDefault="000F4D08" w:rsidP="007E511C">
            <w:pPr>
              <w:rPr>
                <w:rFonts w:asciiTheme="minorHAnsi" w:hAnsiTheme="minorHAnsi" w:cs="Arial"/>
                <w:sz w:val="24"/>
                <w:szCs w:val="24"/>
              </w:rPr>
            </w:pPr>
            <w:r w:rsidRPr="004826DC">
              <w:rPr>
                <w:rFonts w:asciiTheme="minorHAnsi" w:hAnsiTheme="minorHAnsi" w:cs="Arial"/>
                <w:sz w:val="24"/>
                <w:szCs w:val="24"/>
              </w:rPr>
              <w:t> </w:t>
            </w:r>
          </w:p>
        </w:tc>
        <w:tc>
          <w:tcPr>
            <w:tcW w:w="1095" w:type="dxa"/>
            <w:tcBorders>
              <w:top w:val="nil"/>
              <w:left w:val="nil"/>
              <w:bottom w:val="single" w:sz="4" w:space="0" w:color="auto"/>
              <w:right w:val="single" w:sz="8" w:space="0" w:color="auto"/>
            </w:tcBorders>
            <w:shd w:val="clear" w:color="auto" w:fill="auto"/>
            <w:noWrap/>
            <w:vAlign w:val="bottom"/>
            <w:hideMark/>
          </w:tcPr>
          <w:p w:rsidR="000F4D08" w:rsidRPr="004826DC" w:rsidRDefault="000F4D08" w:rsidP="007E511C">
            <w:pPr>
              <w:jc w:val="right"/>
              <w:rPr>
                <w:rFonts w:asciiTheme="minorHAnsi" w:hAnsiTheme="minorHAnsi" w:cs="Arial"/>
                <w:sz w:val="24"/>
                <w:szCs w:val="24"/>
              </w:rPr>
            </w:pPr>
            <w:r w:rsidRPr="004826DC">
              <w:rPr>
                <w:rFonts w:asciiTheme="minorHAnsi" w:hAnsiTheme="minorHAnsi" w:cs="Arial"/>
                <w:sz w:val="24"/>
                <w:szCs w:val="24"/>
              </w:rPr>
              <w:t xml:space="preserve">R$ 0,00 </w:t>
            </w:r>
          </w:p>
        </w:tc>
      </w:tr>
      <w:tr w:rsidR="000F4D08" w:rsidRPr="004826DC" w:rsidTr="00D55288">
        <w:trPr>
          <w:trHeight w:val="300"/>
        </w:trPr>
        <w:tc>
          <w:tcPr>
            <w:tcW w:w="6663" w:type="dxa"/>
            <w:tcBorders>
              <w:top w:val="nil"/>
              <w:left w:val="single" w:sz="8" w:space="0" w:color="auto"/>
              <w:bottom w:val="single" w:sz="4" w:space="0" w:color="auto"/>
              <w:right w:val="single" w:sz="4" w:space="0" w:color="auto"/>
            </w:tcBorders>
            <w:shd w:val="clear" w:color="auto" w:fill="auto"/>
            <w:vAlign w:val="bottom"/>
            <w:hideMark/>
          </w:tcPr>
          <w:p w:rsidR="000F4D08" w:rsidRPr="004826DC" w:rsidRDefault="000F4D08" w:rsidP="007E511C">
            <w:pPr>
              <w:rPr>
                <w:rFonts w:asciiTheme="minorHAnsi" w:hAnsiTheme="minorHAnsi" w:cs="Arial"/>
                <w:sz w:val="24"/>
                <w:szCs w:val="24"/>
              </w:rPr>
            </w:pPr>
            <w:r w:rsidRPr="004826DC">
              <w:rPr>
                <w:rFonts w:asciiTheme="minorHAnsi" w:hAnsiTheme="minorHAnsi" w:cs="Arial"/>
                <w:sz w:val="24"/>
                <w:szCs w:val="24"/>
              </w:rPr>
              <w:t>Faltas Legais</w:t>
            </w:r>
          </w:p>
        </w:tc>
        <w:tc>
          <w:tcPr>
            <w:tcW w:w="1740" w:type="dxa"/>
            <w:tcBorders>
              <w:top w:val="nil"/>
              <w:left w:val="nil"/>
              <w:bottom w:val="single" w:sz="4" w:space="0" w:color="auto"/>
              <w:right w:val="single" w:sz="4" w:space="0" w:color="auto"/>
            </w:tcBorders>
            <w:shd w:val="clear" w:color="auto" w:fill="auto"/>
            <w:noWrap/>
            <w:vAlign w:val="bottom"/>
            <w:hideMark/>
          </w:tcPr>
          <w:p w:rsidR="000F4D08" w:rsidRPr="004826DC" w:rsidRDefault="000F4D08" w:rsidP="007E511C">
            <w:pPr>
              <w:rPr>
                <w:rFonts w:asciiTheme="minorHAnsi" w:hAnsiTheme="minorHAnsi" w:cs="Arial"/>
                <w:sz w:val="24"/>
                <w:szCs w:val="24"/>
              </w:rPr>
            </w:pPr>
            <w:r w:rsidRPr="004826DC">
              <w:rPr>
                <w:rFonts w:asciiTheme="minorHAnsi" w:hAnsiTheme="minorHAnsi" w:cs="Arial"/>
                <w:sz w:val="24"/>
                <w:szCs w:val="24"/>
              </w:rPr>
              <w:t> </w:t>
            </w:r>
          </w:p>
        </w:tc>
        <w:tc>
          <w:tcPr>
            <w:tcW w:w="1095" w:type="dxa"/>
            <w:tcBorders>
              <w:top w:val="nil"/>
              <w:left w:val="nil"/>
              <w:bottom w:val="single" w:sz="4" w:space="0" w:color="auto"/>
              <w:right w:val="single" w:sz="8" w:space="0" w:color="auto"/>
            </w:tcBorders>
            <w:shd w:val="clear" w:color="auto" w:fill="auto"/>
            <w:noWrap/>
            <w:vAlign w:val="bottom"/>
            <w:hideMark/>
          </w:tcPr>
          <w:p w:rsidR="000F4D08" w:rsidRPr="004826DC" w:rsidRDefault="000F4D08" w:rsidP="007E511C">
            <w:pPr>
              <w:jc w:val="right"/>
              <w:rPr>
                <w:rFonts w:asciiTheme="minorHAnsi" w:hAnsiTheme="minorHAnsi" w:cs="Arial"/>
                <w:sz w:val="24"/>
                <w:szCs w:val="24"/>
              </w:rPr>
            </w:pPr>
            <w:r w:rsidRPr="004826DC">
              <w:rPr>
                <w:rFonts w:asciiTheme="minorHAnsi" w:hAnsiTheme="minorHAnsi" w:cs="Arial"/>
                <w:sz w:val="24"/>
                <w:szCs w:val="24"/>
              </w:rPr>
              <w:t xml:space="preserve">R$ 0,00 </w:t>
            </w:r>
          </w:p>
        </w:tc>
      </w:tr>
      <w:tr w:rsidR="000F4D08" w:rsidRPr="004826DC" w:rsidTr="00D55288">
        <w:trPr>
          <w:trHeight w:val="300"/>
        </w:trPr>
        <w:tc>
          <w:tcPr>
            <w:tcW w:w="6663" w:type="dxa"/>
            <w:tcBorders>
              <w:top w:val="nil"/>
              <w:left w:val="single" w:sz="8" w:space="0" w:color="auto"/>
              <w:bottom w:val="single" w:sz="4" w:space="0" w:color="auto"/>
              <w:right w:val="single" w:sz="4" w:space="0" w:color="auto"/>
            </w:tcBorders>
            <w:shd w:val="clear" w:color="auto" w:fill="auto"/>
            <w:vAlign w:val="bottom"/>
            <w:hideMark/>
          </w:tcPr>
          <w:p w:rsidR="000F4D08" w:rsidRPr="004826DC" w:rsidRDefault="000F4D08" w:rsidP="007E511C">
            <w:pPr>
              <w:rPr>
                <w:rFonts w:asciiTheme="minorHAnsi" w:hAnsiTheme="minorHAnsi" w:cs="Arial"/>
                <w:b/>
                <w:bCs/>
                <w:sz w:val="24"/>
                <w:szCs w:val="24"/>
              </w:rPr>
            </w:pPr>
            <w:r w:rsidRPr="004826DC">
              <w:rPr>
                <w:rFonts w:asciiTheme="minorHAnsi" w:hAnsiTheme="minorHAnsi" w:cs="Arial"/>
                <w:b/>
                <w:bCs/>
                <w:sz w:val="24"/>
                <w:szCs w:val="24"/>
              </w:rPr>
              <w:t>TOTAL - GRUPO B</w:t>
            </w:r>
          </w:p>
        </w:tc>
        <w:tc>
          <w:tcPr>
            <w:tcW w:w="1740" w:type="dxa"/>
            <w:tcBorders>
              <w:top w:val="nil"/>
              <w:left w:val="nil"/>
              <w:bottom w:val="single" w:sz="4" w:space="0" w:color="auto"/>
              <w:right w:val="single" w:sz="4" w:space="0" w:color="auto"/>
            </w:tcBorders>
            <w:shd w:val="clear" w:color="auto" w:fill="auto"/>
            <w:noWrap/>
            <w:vAlign w:val="bottom"/>
            <w:hideMark/>
          </w:tcPr>
          <w:p w:rsidR="000F4D08" w:rsidRPr="004826DC" w:rsidRDefault="000F4D08" w:rsidP="007E511C">
            <w:pPr>
              <w:rPr>
                <w:rFonts w:asciiTheme="minorHAnsi" w:hAnsiTheme="minorHAnsi" w:cs="Arial"/>
                <w:b/>
                <w:bCs/>
                <w:sz w:val="24"/>
                <w:szCs w:val="24"/>
              </w:rPr>
            </w:pPr>
            <w:r w:rsidRPr="004826DC">
              <w:rPr>
                <w:rFonts w:asciiTheme="minorHAnsi" w:hAnsiTheme="minorHAnsi" w:cs="Arial"/>
                <w:b/>
                <w:bCs/>
                <w:sz w:val="24"/>
                <w:szCs w:val="24"/>
              </w:rPr>
              <w:t> </w:t>
            </w:r>
          </w:p>
        </w:tc>
        <w:tc>
          <w:tcPr>
            <w:tcW w:w="1095" w:type="dxa"/>
            <w:tcBorders>
              <w:top w:val="nil"/>
              <w:left w:val="nil"/>
              <w:bottom w:val="single" w:sz="4" w:space="0" w:color="auto"/>
              <w:right w:val="single" w:sz="8" w:space="0" w:color="auto"/>
            </w:tcBorders>
            <w:shd w:val="clear" w:color="auto" w:fill="auto"/>
            <w:noWrap/>
            <w:vAlign w:val="bottom"/>
            <w:hideMark/>
          </w:tcPr>
          <w:p w:rsidR="000F4D08" w:rsidRPr="004826DC" w:rsidRDefault="000F4D08" w:rsidP="007E511C">
            <w:pPr>
              <w:jc w:val="right"/>
              <w:rPr>
                <w:rFonts w:asciiTheme="minorHAnsi" w:hAnsiTheme="minorHAnsi" w:cs="Arial"/>
                <w:b/>
                <w:bCs/>
                <w:sz w:val="24"/>
                <w:szCs w:val="24"/>
              </w:rPr>
            </w:pPr>
            <w:r w:rsidRPr="004826DC">
              <w:rPr>
                <w:rFonts w:asciiTheme="minorHAnsi" w:hAnsiTheme="minorHAnsi" w:cs="Arial"/>
                <w:b/>
                <w:bCs/>
                <w:sz w:val="24"/>
                <w:szCs w:val="24"/>
              </w:rPr>
              <w:t xml:space="preserve">R$ 0,00 </w:t>
            </w:r>
          </w:p>
        </w:tc>
      </w:tr>
      <w:tr w:rsidR="000F4D08" w:rsidRPr="004826DC" w:rsidTr="00D55288">
        <w:trPr>
          <w:trHeight w:val="300"/>
        </w:trPr>
        <w:tc>
          <w:tcPr>
            <w:tcW w:w="9498" w:type="dxa"/>
            <w:gridSpan w:val="3"/>
            <w:tcBorders>
              <w:top w:val="single" w:sz="4" w:space="0" w:color="auto"/>
              <w:left w:val="single" w:sz="8" w:space="0" w:color="auto"/>
              <w:bottom w:val="single" w:sz="4" w:space="0" w:color="auto"/>
              <w:right w:val="single" w:sz="8" w:space="0" w:color="000000"/>
            </w:tcBorders>
            <w:shd w:val="clear" w:color="000000" w:fill="D8D8D8"/>
            <w:vAlign w:val="bottom"/>
            <w:hideMark/>
          </w:tcPr>
          <w:p w:rsidR="000F4D08" w:rsidRPr="004826DC" w:rsidRDefault="000F4D08" w:rsidP="007E511C">
            <w:pPr>
              <w:jc w:val="center"/>
              <w:rPr>
                <w:rFonts w:asciiTheme="minorHAnsi" w:hAnsiTheme="minorHAnsi" w:cs="Arial"/>
                <w:b/>
                <w:bCs/>
                <w:sz w:val="24"/>
                <w:szCs w:val="24"/>
              </w:rPr>
            </w:pPr>
            <w:r w:rsidRPr="004826DC">
              <w:rPr>
                <w:rFonts w:asciiTheme="minorHAnsi" w:hAnsiTheme="minorHAnsi" w:cs="Arial"/>
                <w:b/>
                <w:bCs/>
                <w:sz w:val="24"/>
                <w:szCs w:val="24"/>
              </w:rPr>
              <w:t>GRUPO C</w:t>
            </w:r>
          </w:p>
        </w:tc>
      </w:tr>
      <w:tr w:rsidR="000F4D08" w:rsidRPr="004826DC" w:rsidTr="00D55288">
        <w:trPr>
          <w:trHeight w:val="300"/>
        </w:trPr>
        <w:tc>
          <w:tcPr>
            <w:tcW w:w="6663" w:type="dxa"/>
            <w:tcBorders>
              <w:top w:val="nil"/>
              <w:left w:val="single" w:sz="8" w:space="0" w:color="auto"/>
              <w:bottom w:val="single" w:sz="4" w:space="0" w:color="auto"/>
              <w:right w:val="single" w:sz="4" w:space="0" w:color="auto"/>
            </w:tcBorders>
            <w:shd w:val="clear" w:color="auto" w:fill="auto"/>
            <w:vAlign w:val="bottom"/>
            <w:hideMark/>
          </w:tcPr>
          <w:p w:rsidR="000F4D08" w:rsidRPr="004826DC" w:rsidRDefault="000F4D08" w:rsidP="007E511C">
            <w:pPr>
              <w:rPr>
                <w:rFonts w:asciiTheme="minorHAnsi" w:hAnsiTheme="minorHAnsi" w:cs="Arial"/>
                <w:sz w:val="24"/>
                <w:szCs w:val="24"/>
              </w:rPr>
            </w:pPr>
            <w:r w:rsidRPr="004826DC">
              <w:rPr>
                <w:rFonts w:asciiTheme="minorHAnsi" w:hAnsiTheme="minorHAnsi" w:cs="Arial"/>
                <w:sz w:val="24"/>
                <w:szCs w:val="24"/>
              </w:rPr>
              <w:t>Aviso Prévio Indenizado</w:t>
            </w:r>
          </w:p>
        </w:tc>
        <w:tc>
          <w:tcPr>
            <w:tcW w:w="1740" w:type="dxa"/>
            <w:tcBorders>
              <w:top w:val="nil"/>
              <w:left w:val="nil"/>
              <w:bottom w:val="single" w:sz="4" w:space="0" w:color="auto"/>
              <w:right w:val="single" w:sz="4" w:space="0" w:color="auto"/>
            </w:tcBorders>
            <w:shd w:val="clear" w:color="auto" w:fill="auto"/>
            <w:noWrap/>
            <w:vAlign w:val="bottom"/>
            <w:hideMark/>
          </w:tcPr>
          <w:p w:rsidR="000F4D08" w:rsidRPr="004826DC" w:rsidRDefault="000F4D08" w:rsidP="007E511C">
            <w:pPr>
              <w:rPr>
                <w:rFonts w:asciiTheme="minorHAnsi" w:hAnsiTheme="minorHAnsi" w:cs="Arial"/>
                <w:sz w:val="24"/>
                <w:szCs w:val="24"/>
              </w:rPr>
            </w:pPr>
            <w:r w:rsidRPr="004826DC">
              <w:rPr>
                <w:rFonts w:asciiTheme="minorHAnsi" w:hAnsiTheme="minorHAnsi" w:cs="Arial"/>
                <w:sz w:val="24"/>
                <w:szCs w:val="24"/>
              </w:rPr>
              <w:t> </w:t>
            </w:r>
          </w:p>
        </w:tc>
        <w:tc>
          <w:tcPr>
            <w:tcW w:w="1095" w:type="dxa"/>
            <w:tcBorders>
              <w:top w:val="nil"/>
              <w:left w:val="nil"/>
              <w:bottom w:val="single" w:sz="4" w:space="0" w:color="auto"/>
              <w:right w:val="single" w:sz="8" w:space="0" w:color="auto"/>
            </w:tcBorders>
            <w:shd w:val="clear" w:color="auto" w:fill="auto"/>
            <w:noWrap/>
            <w:vAlign w:val="bottom"/>
            <w:hideMark/>
          </w:tcPr>
          <w:p w:rsidR="000F4D08" w:rsidRPr="004826DC" w:rsidRDefault="000F4D08" w:rsidP="007E511C">
            <w:pPr>
              <w:jc w:val="right"/>
              <w:rPr>
                <w:rFonts w:asciiTheme="minorHAnsi" w:hAnsiTheme="minorHAnsi" w:cs="Arial"/>
                <w:sz w:val="24"/>
                <w:szCs w:val="24"/>
              </w:rPr>
            </w:pPr>
            <w:r w:rsidRPr="004826DC">
              <w:rPr>
                <w:rFonts w:asciiTheme="minorHAnsi" w:hAnsiTheme="minorHAnsi" w:cs="Arial"/>
                <w:sz w:val="24"/>
                <w:szCs w:val="24"/>
              </w:rPr>
              <w:t xml:space="preserve">R$ 0,00 </w:t>
            </w:r>
          </w:p>
        </w:tc>
      </w:tr>
      <w:tr w:rsidR="000F4D08" w:rsidRPr="004826DC" w:rsidTr="00D55288">
        <w:trPr>
          <w:trHeight w:val="300"/>
        </w:trPr>
        <w:tc>
          <w:tcPr>
            <w:tcW w:w="6663" w:type="dxa"/>
            <w:tcBorders>
              <w:top w:val="nil"/>
              <w:left w:val="single" w:sz="8" w:space="0" w:color="auto"/>
              <w:bottom w:val="single" w:sz="4" w:space="0" w:color="auto"/>
              <w:right w:val="single" w:sz="4" w:space="0" w:color="auto"/>
            </w:tcBorders>
            <w:shd w:val="clear" w:color="auto" w:fill="auto"/>
            <w:vAlign w:val="bottom"/>
            <w:hideMark/>
          </w:tcPr>
          <w:p w:rsidR="000F4D08" w:rsidRPr="004826DC" w:rsidRDefault="000F4D08" w:rsidP="007E511C">
            <w:pPr>
              <w:rPr>
                <w:rFonts w:asciiTheme="minorHAnsi" w:hAnsiTheme="minorHAnsi" w:cs="Arial"/>
                <w:sz w:val="24"/>
                <w:szCs w:val="24"/>
              </w:rPr>
            </w:pPr>
            <w:r w:rsidRPr="004826DC">
              <w:rPr>
                <w:rFonts w:asciiTheme="minorHAnsi" w:hAnsiTheme="minorHAnsi" w:cs="Arial"/>
                <w:sz w:val="24"/>
                <w:szCs w:val="24"/>
              </w:rPr>
              <w:t>Indenização Adicional</w:t>
            </w:r>
          </w:p>
        </w:tc>
        <w:tc>
          <w:tcPr>
            <w:tcW w:w="1740" w:type="dxa"/>
            <w:tcBorders>
              <w:top w:val="nil"/>
              <w:left w:val="nil"/>
              <w:bottom w:val="single" w:sz="4" w:space="0" w:color="auto"/>
              <w:right w:val="single" w:sz="4" w:space="0" w:color="auto"/>
            </w:tcBorders>
            <w:shd w:val="clear" w:color="auto" w:fill="auto"/>
            <w:noWrap/>
            <w:vAlign w:val="bottom"/>
            <w:hideMark/>
          </w:tcPr>
          <w:p w:rsidR="000F4D08" w:rsidRPr="004826DC" w:rsidRDefault="000F4D08" w:rsidP="007E511C">
            <w:pPr>
              <w:rPr>
                <w:rFonts w:asciiTheme="minorHAnsi" w:hAnsiTheme="minorHAnsi" w:cs="Arial"/>
                <w:sz w:val="24"/>
                <w:szCs w:val="24"/>
              </w:rPr>
            </w:pPr>
            <w:r w:rsidRPr="004826DC">
              <w:rPr>
                <w:rFonts w:asciiTheme="minorHAnsi" w:hAnsiTheme="minorHAnsi" w:cs="Arial"/>
                <w:sz w:val="24"/>
                <w:szCs w:val="24"/>
              </w:rPr>
              <w:t> </w:t>
            </w:r>
          </w:p>
        </w:tc>
        <w:tc>
          <w:tcPr>
            <w:tcW w:w="1095" w:type="dxa"/>
            <w:tcBorders>
              <w:top w:val="nil"/>
              <w:left w:val="nil"/>
              <w:bottom w:val="single" w:sz="4" w:space="0" w:color="auto"/>
              <w:right w:val="single" w:sz="8" w:space="0" w:color="auto"/>
            </w:tcBorders>
            <w:shd w:val="clear" w:color="auto" w:fill="auto"/>
            <w:noWrap/>
            <w:vAlign w:val="bottom"/>
            <w:hideMark/>
          </w:tcPr>
          <w:p w:rsidR="000F4D08" w:rsidRPr="004826DC" w:rsidRDefault="000F4D08" w:rsidP="007E511C">
            <w:pPr>
              <w:jc w:val="right"/>
              <w:rPr>
                <w:rFonts w:asciiTheme="minorHAnsi" w:hAnsiTheme="minorHAnsi" w:cs="Arial"/>
                <w:sz w:val="24"/>
                <w:szCs w:val="24"/>
              </w:rPr>
            </w:pPr>
            <w:r w:rsidRPr="004826DC">
              <w:rPr>
                <w:rFonts w:asciiTheme="minorHAnsi" w:hAnsiTheme="minorHAnsi" w:cs="Arial"/>
                <w:sz w:val="24"/>
                <w:szCs w:val="24"/>
              </w:rPr>
              <w:t xml:space="preserve">R$ 0,00 </w:t>
            </w:r>
          </w:p>
        </w:tc>
      </w:tr>
      <w:tr w:rsidR="000F4D08" w:rsidRPr="004826DC" w:rsidTr="00D55288">
        <w:trPr>
          <w:trHeight w:val="525"/>
        </w:trPr>
        <w:tc>
          <w:tcPr>
            <w:tcW w:w="6663" w:type="dxa"/>
            <w:tcBorders>
              <w:top w:val="nil"/>
              <w:left w:val="single" w:sz="8" w:space="0" w:color="auto"/>
              <w:bottom w:val="single" w:sz="4" w:space="0" w:color="auto"/>
              <w:right w:val="single" w:sz="4" w:space="0" w:color="auto"/>
            </w:tcBorders>
            <w:shd w:val="clear" w:color="auto" w:fill="auto"/>
            <w:vAlign w:val="bottom"/>
            <w:hideMark/>
          </w:tcPr>
          <w:p w:rsidR="000F4D08" w:rsidRPr="004826DC" w:rsidRDefault="000F4D08" w:rsidP="007E511C">
            <w:pPr>
              <w:rPr>
                <w:rFonts w:asciiTheme="minorHAnsi" w:hAnsiTheme="minorHAnsi" w:cs="Arial"/>
                <w:sz w:val="24"/>
                <w:szCs w:val="24"/>
              </w:rPr>
            </w:pPr>
            <w:r w:rsidRPr="004826DC">
              <w:rPr>
                <w:rFonts w:asciiTheme="minorHAnsi" w:hAnsiTheme="minorHAnsi" w:cs="Arial"/>
                <w:sz w:val="24"/>
                <w:szCs w:val="24"/>
              </w:rPr>
              <w:t>Indenização (rescisão sem justa causa – multa de 40% do FGTS - empregados inicialmente contratados)</w:t>
            </w:r>
          </w:p>
        </w:tc>
        <w:tc>
          <w:tcPr>
            <w:tcW w:w="1740" w:type="dxa"/>
            <w:tcBorders>
              <w:top w:val="nil"/>
              <w:left w:val="nil"/>
              <w:bottom w:val="single" w:sz="4" w:space="0" w:color="auto"/>
              <w:right w:val="single" w:sz="4" w:space="0" w:color="auto"/>
            </w:tcBorders>
            <w:shd w:val="clear" w:color="auto" w:fill="auto"/>
            <w:noWrap/>
            <w:vAlign w:val="bottom"/>
            <w:hideMark/>
          </w:tcPr>
          <w:p w:rsidR="000F4D08" w:rsidRPr="004826DC" w:rsidRDefault="000F4D08" w:rsidP="007E511C">
            <w:pPr>
              <w:rPr>
                <w:rFonts w:asciiTheme="minorHAnsi" w:hAnsiTheme="minorHAnsi" w:cs="Arial"/>
                <w:sz w:val="24"/>
                <w:szCs w:val="24"/>
              </w:rPr>
            </w:pPr>
            <w:r w:rsidRPr="004826DC">
              <w:rPr>
                <w:rFonts w:asciiTheme="minorHAnsi" w:hAnsiTheme="minorHAnsi" w:cs="Arial"/>
                <w:sz w:val="24"/>
                <w:szCs w:val="24"/>
              </w:rPr>
              <w:t> </w:t>
            </w:r>
          </w:p>
        </w:tc>
        <w:tc>
          <w:tcPr>
            <w:tcW w:w="1095" w:type="dxa"/>
            <w:tcBorders>
              <w:top w:val="nil"/>
              <w:left w:val="nil"/>
              <w:bottom w:val="single" w:sz="4" w:space="0" w:color="auto"/>
              <w:right w:val="single" w:sz="8" w:space="0" w:color="auto"/>
            </w:tcBorders>
            <w:shd w:val="clear" w:color="auto" w:fill="auto"/>
            <w:noWrap/>
            <w:vAlign w:val="bottom"/>
            <w:hideMark/>
          </w:tcPr>
          <w:p w:rsidR="000F4D08" w:rsidRPr="004826DC" w:rsidRDefault="000F4D08" w:rsidP="007E511C">
            <w:pPr>
              <w:jc w:val="right"/>
              <w:rPr>
                <w:rFonts w:asciiTheme="minorHAnsi" w:hAnsiTheme="minorHAnsi" w:cs="Arial"/>
                <w:sz w:val="24"/>
                <w:szCs w:val="24"/>
              </w:rPr>
            </w:pPr>
            <w:r w:rsidRPr="004826DC">
              <w:rPr>
                <w:rFonts w:asciiTheme="minorHAnsi" w:hAnsiTheme="minorHAnsi" w:cs="Arial"/>
                <w:sz w:val="24"/>
                <w:szCs w:val="24"/>
              </w:rPr>
              <w:t xml:space="preserve">R$ 0,00 </w:t>
            </w:r>
          </w:p>
        </w:tc>
      </w:tr>
      <w:tr w:rsidR="000F4D08" w:rsidRPr="004826DC" w:rsidTr="00D55288">
        <w:trPr>
          <w:trHeight w:val="525"/>
        </w:trPr>
        <w:tc>
          <w:tcPr>
            <w:tcW w:w="6663" w:type="dxa"/>
            <w:tcBorders>
              <w:top w:val="nil"/>
              <w:left w:val="single" w:sz="8" w:space="0" w:color="auto"/>
              <w:bottom w:val="single" w:sz="4" w:space="0" w:color="auto"/>
              <w:right w:val="single" w:sz="4" w:space="0" w:color="auto"/>
            </w:tcBorders>
            <w:shd w:val="clear" w:color="auto" w:fill="auto"/>
            <w:vAlign w:val="bottom"/>
            <w:hideMark/>
          </w:tcPr>
          <w:p w:rsidR="000F4D08" w:rsidRPr="004826DC" w:rsidRDefault="000F4D08" w:rsidP="007E511C">
            <w:pPr>
              <w:rPr>
                <w:rFonts w:asciiTheme="minorHAnsi" w:hAnsiTheme="minorHAnsi" w:cs="Arial"/>
                <w:sz w:val="24"/>
                <w:szCs w:val="24"/>
              </w:rPr>
            </w:pPr>
            <w:r w:rsidRPr="004826DC">
              <w:rPr>
                <w:rFonts w:asciiTheme="minorHAnsi" w:hAnsiTheme="minorHAnsi" w:cs="Arial"/>
                <w:sz w:val="24"/>
                <w:szCs w:val="24"/>
              </w:rPr>
              <w:t>Indenização (rescisão sem justa causa – contribuição de 10% do FGTS - empregados inicialmente contratados)</w:t>
            </w:r>
          </w:p>
        </w:tc>
        <w:tc>
          <w:tcPr>
            <w:tcW w:w="1740" w:type="dxa"/>
            <w:tcBorders>
              <w:top w:val="nil"/>
              <w:left w:val="nil"/>
              <w:bottom w:val="single" w:sz="4" w:space="0" w:color="auto"/>
              <w:right w:val="single" w:sz="4" w:space="0" w:color="auto"/>
            </w:tcBorders>
            <w:shd w:val="clear" w:color="auto" w:fill="auto"/>
            <w:noWrap/>
            <w:vAlign w:val="bottom"/>
            <w:hideMark/>
          </w:tcPr>
          <w:p w:rsidR="000F4D08" w:rsidRPr="004826DC" w:rsidRDefault="000F4D08" w:rsidP="007E511C">
            <w:pPr>
              <w:rPr>
                <w:rFonts w:asciiTheme="minorHAnsi" w:hAnsiTheme="minorHAnsi" w:cs="Arial"/>
                <w:sz w:val="24"/>
                <w:szCs w:val="24"/>
              </w:rPr>
            </w:pPr>
            <w:r w:rsidRPr="004826DC">
              <w:rPr>
                <w:rFonts w:asciiTheme="minorHAnsi" w:hAnsiTheme="minorHAnsi" w:cs="Arial"/>
                <w:sz w:val="24"/>
                <w:szCs w:val="24"/>
              </w:rPr>
              <w:t> </w:t>
            </w:r>
          </w:p>
        </w:tc>
        <w:tc>
          <w:tcPr>
            <w:tcW w:w="1095" w:type="dxa"/>
            <w:tcBorders>
              <w:top w:val="nil"/>
              <w:left w:val="nil"/>
              <w:bottom w:val="single" w:sz="4" w:space="0" w:color="auto"/>
              <w:right w:val="single" w:sz="8" w:space="0" w:color="auto"/>
            </w:tcBorders>
            <w:shd w:val="clear" w:color="auto" w:fill="auto"/>
            <w:noWrap/>
            <w:vAlign w:val="bottom"/>
            <w:hideMark/>
          </w:tcPr>
          <w:p w:rsidR="000F4D08" w:rsidRPr="004826DC" w:rsidRDefault="000F4D08" w:rsidP="007E511C">
            <w:pPr>
              <w:jc w:val="right"/>
              <w:rPr>
                <w:rFonts w:asciiTheme="minorHAnsi" w:hAnsiTheme="minorHAnsi" w:cs="Arial"/>
                <w:sz w:val="24"/>
                <w:szCs w:val="24"/>
              </w:rPr>
            </w:pPr>
            <w:r w:rsidRPr="004826DC">
              <w:rPr>
                <w:rFonts w:asciiTheme="minorHAnsi" w:hAnsiTheme="minorHAnsi" w:cs="Arial"/>
                <w:sz w:val="24"/>
                <w:szCs w:val="24"/>
              </w:rPr>
              <w:t xml:space="preserve">R$ 0,00 </w:t>
            </w:r>
          </w:p>
        </w:tc>
      </w:tr>
      <w:tr w:rsidR="000F4D08" w:rsidRPr="004826DC" w:rsidTr="00D55288">
        <w:trPr>
          <w:trHeight w:val="525"/>
        </w:trPr>
        <w:tc>
          <w:tcPr>
            <w:tcW w:w="6663" w:type="dxa"/>
            <w:tcBorders>
              <w:top w:val="nil"/>
              <w:left w:val="single" w:sz="8" w:space="0" w:color="auto"/>
              <w:bottom w:val="single" w:sz="4" w:space="0" w:color="auto"/>
              <w:right w:val="single" w:sz="4" w:space="0" w:color="auto"/>
            </w:tcBorders>
            <w:shd w:val="clear" w:color="auto" w:fill="auto"/>
            <w:vAlign w:val="bottom"/>
            <w:hideMark/>
          </w:tcPr>
          <w:p w:rsidR="000F4D08" w:rsidRPr="004826DC" w:rsidRDefault="000F4D08" w:rsidP="007E511C">
            <w:pPr>
              <w:rPr>
                <w:rFonts w:asciiTheme="minorHAnsi" w:hAnsiTheme="minorHAnsi" w:cs="Arial"/>
                <w:sz w:val="24"/>
                <w:szCs w:val="24"/>
              </w:rPr>
            </w:pPr>
            <w:r w:rsidRPr="004826DC">
              <w:rPr>
                <w:rFonts w:asciiTheme="minorHAnsi" w:hAnsiTheme="minorHAnsi" w:cs="Arial"/>
                <w:sz w:val="24"/>
                <w:szCs w:val="24"/>
              </w:rPr>
              <w:t>Indenização (rescisão sem justa causa – multa de 40% do FGTS - empregados que serão substituídos)</w:t>
            </w:r>
          </w:p>
        </w:tc>
        <w:tc>
          <w:tcPr>
            <w:tcW w:w="1740" w:type="dxa"/>
            <w:tcBorders>
              <w:top w:val="nil"/>
              <w:left w:val="nil"/>
              <w:bottom w:val="single" w:sz="4" w:space="0" w:color="auto"/>
              <w:right w:val="single" w:sz="4" w:space="0" w:color="auto"/>
            </w:tcBorders>
            <w:shd w:val="clear" w:color="auto" w:fill="auto"/>
            <w:noWrap/>
            <w:vAlign w:val="bottom"/>
            <w:hideMark/>
          </w:tcPr>
          <w:p w:rsidR="000F4D08" w:rsidRPr="004826DC" w:rsidRDefault="000F4D08" w:rsidP="007E511C">
            <w:pPr>
              <w:rPr>
                <w:rFonts w:asciiTheme="minorHAnsi" w:hAnsiTheme="minorHAnsi" w:cs="Arial"/>
                <w:sz w:val="24"/>
                <w:szCs w:val="24"/>
              </w:rPr>
            </w:pPr>
            <w:r w:rsidRPr="004826DC">
              <w:rPr>
                <w:rFonts w:asciiTheme="minorHAnsi" w:hAnsiTheme="minorHAnsi" w:cs="Arial"/>
                <w:sz w:val="24"/>
                <w:szCs w:val="24"/>
              </w:rPr>
              <w:t> </w:t>
            </w:r>
          </w:p>
        </w:tc>
        <w:tc>
          <w:tcPr>
            <w:tcW w:w="1095" w:type="dxa"/>
            <w:tcBorders>
              <w:top w:val="nil"/>
              <w:left w:val="nil"/>
              <w:bottom w:val="single" w:sz="4" w:space="0" w:color="auto"/>
              <w:right w:val="single" w:sz="8" w:space="0" w:color="auto"/>
            </w:tcBorders>
            <w:shd w:val="clear" w:color="auto" w:fill="auto"/>
            <w:noWrap/>
            <w:vAlign w:val="bottom"/>
            <w:hideMark/>
          </w:tcPr>
          <w:p w:rsidR="000F4D08" w:rsidRPr="004826DC" w:rsidRDefault="000F4D08" w:rsidP="007E511C">
            <w:pPr>
              <w:jc w:val="right"/>
              <w:rPr>
                <w:rFonts w:asciiTheme="minorHAnsi" w:hAnsiTheme="minorHAnsi" w:cs="Arial"/>
                <w:sz w:val="24"/>
                <w:szCs w:val="24"/>
              </w:rPr>
            </w:pPr>
            <w:r w:rsidRPr="004826DC">
              <w:rPr>
                <w:rFonts w:asciiTheme="minorHAnsi" w:hAnsiTheme="minorHAnsi" w:cs="Arial"/>
                <w:sz w:val="24"/>
                <w:szCs w:val="24"/>
              </w:rPr>
              <w:t xml:space="preserve">R$ 0,00 </w:t>
            </w:r>
          </w:p>
        </w:tc>
      </w:tr>
      <w:tr w:rsidR="000F4D08" w:rsidRPr="004826DC" w:rsidTr="00D55288">
        <w:trPr>
          <w:trHeight w:val="525"/>
        </w:trPr>
        <w:tc>
          <w:tcPr>
            <w:tcW w:w="6663" w:type="dxa"/>
            <w:tcBorders>
              <w:top w:val="nil"/>
              <w:left w:val="single" w:sz="8" w:space="0" w:color="auto"/>
              <w:bottom w:val="single" w:sz="4" w:space="0" w:color="auto"/>
              <w:right w:val="single" w:sz="4" w:space="0" w:color="auto"/>
            </w:tcBorders>
            <w:shd w:val="clear" w:color="auto" w:fill="auto"/>
            <w:vAlign w:val="bottom"/>
            <w:hideMark/>
          </w:tcPr>
          <w:p w:rsidR="000F4D08" w:rsidRPr="004826DC" w:rsidRDefault="000F4D08" w:rsidP="007E511C">
            <w:pPr>
              <w:rPr>
                <w:rFonts w:asciiTheme="minorHAnsi" w:hAnsiTheme="minorHAnsi" w:cs="Arial"/>
                <w:sz w:val="24"/>
                <w:szCs w:val="24"/>
              </w:rPr>
            </w:pPr>
            <w:r w:rsidRPr="004826DC">
              <w:rPr>
                <w:rFonts w:asciiTheme="minorHAnsi" w:hAnsiTheme="minorHAnsi" w:cs="Arial"/>
                <w:sz w:val="24"/>
                <w:szCs w:val="24"/>
              </w:rPr>
              <w:lastRenderedPageBreak/>
              <w:t>Indenização (rescisão sem justa causa – contribuição de 10% do FGTS - empregados que substituídos)</w:t>
            </w:r>
          </w:p>
        </w:tc>
        <w:tc>
          <w:tcPr>
            <w:tcW w:w="1740" w:type="dxa"/>
            <w:tcBorders>
              <w:top w:val="nil"/>
              <w:left w:val="nil"/>
              <w:bottom w:val="single" w:sz="4" w:space="0" w:color="auto"/>
              <w:right w:val="single" w:sz="4" w:space="0" w:color="auto"/>
            </w:tcBorders>
            <w:shd w:val="clear" w:color="auto" w:fill="auto"/>
            <w:noWrap/>
            <w:vAlign w:val="bottom"/>
            <w:hideMark/>
          </w:tcPr>
          <w:p w:rsidR="000F4D08" w:rsidRPr="004826DC" w:rsidRDefault="000F4D08" w:rsidP="007E511C">
            <w:pPr>
              <w:rPr>
                <w:rFonts w:asciiTheme="minorHAnsi" w:hAnsiTheme="minorHAnsi" w:cs="Arial"/>
                <w:sz w:val="24"/>
                <w:szCs w:val="24"/>
              </w:rPr>
            </w:pPr>
            <w:r w:rsidRPr="004826DC">
              <w:rPr>
                <w:rFonts w:asciiTheme="minorHAnsi" w:hAnsiTheme="minorHAnsi" w:cs="Arial"/>
                <w:sz w:val="24"/>
                <w:szCs w:val="24"/>
              </w:rPr>
              <w:t> </w:t>
            </w:r>
          </w:p>
        </w:tc>
        <w:tc>
          <w:tcPr>
            <w:tcW w:w="1095" w:type="dxa"/>
            <w:tcBorders>
              <w:top w:val="nil"/>
              <w:left w:val="nil"/>
              <w:bottom w:val="single" w:sz="4" w:space="0" w:color="auto"/>
              <w:right w:val="single" w:sz="8" w:space="0" w:color="auto"/>
            </w:tcBorders>
            <w:shd w:val="clear" w:color="auto" w:fill="auto"/>
            <w:noWrap/>
            <w:vAlign w:val="bottom"/>
            <w:hideMark/>
          </w:tcPr>
          <w:p w:rsidR="000F4D08" w:rsidRPr="004826DC" w:rsidRDefault="000F4D08" w:rsidP="007E511C">
            <w:pPr>
              <w:jc w:val="right"/>
              <w:rPr>
                <w:rFonts w:asciiTheme="minorHAnsi" w:hAnsiTheme="minorHAnsi" w:cs="Arial"/>
                <w:sz w:val="24"/>
                <w:szCs w:val="24"/>
              </w:rPr>
            </w:pPr>
            <w:r w:rsidRPr="004826DC">
              <w:rPr>
                <w:rFonts w:asciiTheme="minorHAnsi" w:hAnsiTheme="minorHAnsi" w:cs="Arial"/>
                <w:sz w:val="24"/>
                <w:szCs w:val="24"/>
              </w:rPr>
              <w:t xml:space="preserve">R$ 0,00 </w:t>
            </w:r>
          </w:p>
        </w:tc>
      </w:tr>
      <w:tr w:rsidR="000F4D08" w:rsidRPr="004826DC" w:rsidTr="00D55288">
        <w:trPr>
          <w:trHeight w:val="300"/>
        </w:trPr>
        <w:tc>
          <w:tcPr>
            <w:tcW w:w="6663" w:type="dxa"/>
            <w:tcBorders>
              <w:top w:val="nil"/>
              <w:left w:val="single" w:sz="8" w:space="0" w:color="auto"/>
              <w:bottom w:val="single" w:sz="4" w:space="0" w:color="auto"/>
              <w:right w:val="single" w:sz="4" w:space="0" w:color="auto"/>
            </w:tcBorders>
            <w:shd w:val="clear" w:color="auto" w:fill="auto"/>
            <w:vAlign w:val="bottom"/>
            <w:hideMark/>
          </w:tcPr>
          <w:p w:rsidR="000F4D08" w:rsidRPr="004826DC" w:rsidRDefault="000F4D08" w:rsidP="007E511C">
            <w:pPr>
              <w:rPr>
                <w:rFonts w:asciiTheme="minorHAnsi" w:hAnsiTheme="minorHAnsi" w:cs="Arial"/>
                <w:b/>
                <w:bCs/>
                <w:sz w:val="24"/>
                <w:szCs w:val="24"/>
              </w:rPr>
            </w:pPr>
            <w:r w:rsidRPr="004826DC">
              <w:rPr>
                <w:rFonts w:asciiTheme="minorHAnsi" w:hAnsiTheme="minorHAnsi" w:cs="Arial"/>
                <w:b/>
                <w:bCs/>
                <w:sz w:val="24"/>
                <w:szCs w:val="24"/>
              </w:rPr>
              <w:t>TOTAL - GRUPO C</w:t>
            </w:r>
          </w:p>
        </w:tc>
        <w:tc>
          <w:tcPr>
            <w:tcW w:w="1740" w:type="dxa"/>
            <w:tcBorders>
              <w:top w:val="nil"/>
              <w:left w:val="nil"/>
              <w:bottom w:val="single" w:sz="4" w:space="0" w:color="auto"/>
              <w:right w:val="single" w:sz="4" w:space="0" w:color="auto"/>
            </w:tcBorders>
            <w:shd w:val="clear" w:color="auto" w:fill="auto"/>
            <w:noWrap/>
            <w:vAlign w:val="bottom"/>
            <w:hideMark/>
          </w:tcPr>
          <w:p w:rsidR="000F4D08" w:rsidRPr="004826DC" w:rsidRDefault="000F4D08" w:rsidP="007E511C">
            <w:pPr>
              <w:rPr>
                <w:rFonts w:asciiTheme="minorHAnsi" w:hAnsiTheme="minorHAnsi" w:cs="Arial"/>
                <w:b/>
                <w:bCs/>
                <w:sz w:val="24"/>
                <w:szCs w:val="24"/>
              </w:rPr>
            </w:pPr>
            <w:r w:rsidRPr="004826DC">
              <w:rPr>
                <w:rFonts w:asciiTheme="minorHAnsi" w:hAnsiTheme="minorHAnsi" w:cs="Arial"/>
                <w:b/>
                <w:bCs/>
                <w:sz w:val="24"/>
                <w:szCs w:val="24"/>
              </w:rPr>
              <w:t> </w:t>
            </w:r>
          </w:p>
        </w:tc>
        <w:tc>
          <w:tcPr>
            <w:tcW w:w="1095" w:type="dxa"/>
            <w:tcBorders>
              <w:top w:val="nil"/>
              <w:left w:val="nil"/>
              <w:bottom w:val="single" w:sz="4" w:space="0" w:color="auto"/>
              <w:right w:val="single" w:sz="8" w:space="0" w:color="auto"/>
            </w:tcBorders>
            <w:shd w:val="clear" w:color="auto" w:fill="auto"/>
            <w:noWrap/>
            <w:vAlign w:val="bottom"/>
            <w:hideMark/>
          </w:tcPr>
          <w:p w:rsidR="000F4D08" w:rsidRPr="004826DC" w:rsidRDefault="000F4D08" w:rsidP="007E511C">
            <w:pPr>
              <w:jc w:val="right"/>
              <w:rPr>
                <w:rFonts w:asciiTheme="minorHAnsi" w:hAnsiTheme="minorHAnsi" w:cs="Arial"/>
                <w:b/>
                <w:bCs/>
                <w:sz w:val="24"/>
                <w:szCs w:val="24"/>
              </w:rPr>
            </w:pPr>
            <w:r w:rsidRPr="004826DC">
              <w:rPr>
                <w:rFonts w:asciiTheme="minorHAnsi" w:hAnsiTheme="minorHAnsi" w:cs="Arial"/>
                <w:b/>
                <w:bCs/>
                <w:sz w:val="24"/>
                <w:szCs w:val="24"/>
              </w:rPr>
              <w:t xml:space="preserve">R$ 0,00 </w:t>
            </w:r>
          </w:p>
        </w:tc>
      </w:tr>
      <w:tr w:rsidR="000F4D08" w:rsidRPr="004826DC" w:rsidTr="00D55288">
        <w:trPr>
          <w:trHeight w:val="300"/>
        </w:trPr>
        <w:tc>
          <w:tcPr>
            <w:tcW w:w="9498" w:type="dxa"/>
            <w:gridSpan w:val="3"/>
            <w:tcBorders>
              <w:top w:val="single" w:sz="4" w:space="0" w:color="auto"/>
              <w:left w:val="single" w:sz="8" w:space="0" w:color="auto"/>
              <w:bottom w:val="single" w:sz="4" w:space="0" w:color="auto"/>
              <w:right w:val="single" w:sz="8" w:space="0" w:color="000000"/>
            </w:tcBorders>
            <w:shd w:val="clear" w:color="000000" w:fill="D8D8D8"/>
            <w:vAlign w:val="bottom"/>
            <w:hideMark/>
          </w:tcPr>
          <w:p w:rsidR="000F4D08" w:rsidRPr="004826DC" w:rsidRDefault="000F4D08" w:rsidP="007E511C">
            <w:pPr>
              <w:jc w:val="center"/>
              <w:rPr>
                <w:rFonts w:asciiTheme="minorHAnsi" w:hAnsiTheme="minorHAnsi" w:cs="Arial"/>
                <w:b/>
                <w:bCs/>
                <w:sz w:val="24"/>
                <w:szCs w:val="24"/>
              </w:rPr>
            </w:pPr>
            <w:r w:rsidRPr="004826DC">
              <w:rPr>
                <w:rFonts w:asciiTheme="minorHAnsi" w:hAnsiTheme="minorHAnsi" w:cs="Arial"/>
                <w:b/>
                <w:bCs/>
                <w:sz w:val="24"/>
                <w:szCs w:val="24"/>
              </w:rPr>
              <w:t>GRUPO D</w:t>
            </w:r>
          </w:p>
        </w:tc>
      </w:tr>
      <w:tr w:rsidR="000F4D08" w:rsidRPr="004826DC" w:rsidTr="00D55288">
        <w:trPr>
          <w:trHeight w:val="300"/>
        </w:trPr>
        <w:tc>
          <w:tcPr>
            <w:tcW w:w="6663" w:type="dxa"/>
            <w:tcBorders>
              <w:top w:val="nil"/>
              <w:left w:val="single" w:sz="8" w:space="0" w:color="auto"/>
              <w:bottom w:val="single" w:sz="4" w:space="0" w:color="auto"/>
              <w:right w:val="single" w:sz="4" w:space="0" w:color="auto"/>
            </w:tcBorders>
            <w:shd w:val="clear" w:color="auto" w:fill="auto"/>
            <w:vAlign w:val="bottom"/>
            <w:hideMark/>
          </w:tcPr>
          <w:p w:rsidR="000F4D08" w:rsidRPr="004826DC" w:rsidRDefault="000F4D08" w:rsidP="007E511C">
            <w:pPr>
              <w:rPr>
                <w:rFonts w:asciiTheme="minorHAnsi" w:hAnsiTheme="minorHAnsi" w:cs="Arial"/>
                <w:sz w:val="24"/>
                <w:szCs w:val="24"/>
              </w:rPr>
            </w:pPr>
            <w:r w:rsidRPr="004826DC">
              <w:rPr>
                <w:rFonts w:asciiTheme="minorHAnsi" w:hAnsiTheme="minorHAnsi" w:cs="Arial"/>
                <w:sz w:val="24"/>
                <w:szCs w:val="24"/>
              </w:rPr>
              <w:t>Incidência dos encargos do grupo A sobre o grupo B</w:t>
            </w:r>
          </w:p>
        </w:tc>
        <w:tc>
          <w:tcPr>
            <w:tcW w:w="1740" w:type="dxa"/>
            <w:tcBorders>
              <w:top w:val="nil"/>
              <w:left w:val="nil"/>
              <w:bottom w:val="single" w:sz="4" w:space="0" w:color="auto"/>
              <w:right w:val="single" w:sz="4" w:space="0" w:color="auto"/>
            </w:tcBorders>
            <w:shd w:val="clear" w:color="auto" w:fill="auto"/>
            <w:noWrap/>
            <w:vAlign w:val="bottom"/>
            <w:hideMark/>
          </w:tcPr>
          <w:p w:rsidR="000F4D08" w:rsidRPr="004826DC" w:rsidRDefault="000F4D08" w:rsidP="007E511C">
            <w:pPr>
              <w:rPr>
                <w:rFonts w:asciiTheme="minorHAnsi" w:hAnsiTheme="minorHAnsi" w:cs="Arial"/>
                <w:sz w:val="24"/>
                <w:szCs w:val="24"/>
              </w:rPr>
            </w:pPr>
            <w:r w:rsidRPr="004826DC">
              <w:rPr>
                <w:rFonts w:asciiTheme="minorHAnsi" w:hAnsiTheme="minorHAnsi" w:cs="Arial"/>
                <w:sz w:val="24"/>
                <w:szCs w:val="24"/>
              </w:rPr>
              <w:t> </w:t>
            </w:r>
          </w:p>
        </w:tc>
        <w:tc>
          <w:tcPr>
            <w:tcW w:w="1095" w:type="dxa"/>
            <w:tcBorders>
              <w:top w:val="nil"/>
              <w:left w:val="nil"/>
              <w:bottom w:val="single" w:sz="4" w:space="0" w:color="auto"/>
              <w:right w:val="single" w:sz="8" w:space="0" w:color="auto"/>
            </w:tcBorders>
            <w:shd w:val="clear" w:color="auto" w:fill="auto"/>
            <w:noWrap/>
            <w:vAlign w:val="bottom"/>
            <w:hideMark/>
          </w:tcPr>
          <w:p w:rsidR="000F4D08" w:rsidRPr="004826DC" w:rsidRDefault="000F4D08" w:rsidP="007E511C">
            <w:pPr>
              <w:jc w:val="right"/>
              <w:rPr>
                <w:rFonts w:asciiTheme="minorHAnsi" w:hAnsiTheme="minorHAnsi" w:cs="Arial"/>
                <w:sz w:val="24"/>
                <w:szCs w:val="24"/>
              </w:rPr>
            </w:pPr>
            <w:r w:rsidRPr="004826DC">
              <w:rPr>
                <w:rFonts w:asciiTheme="minorHAnsi" w:hAnsiTheme="minorHAnsi" w:cs="Arial"/>
                <w:sz w:val="24"/>
                <w:szCs w:val="24"/>
              </w:rPr>
              <w:t xml:space="preserve">R$ 0,00 </w:t>
            </w:r>
          </w:p>
        </w:tc>
      </w:tr>
      <w:tr w:rsidR="000F4D08" w:rsidRPr="004826DC" w:rsidTr="00D55288">
        <w:trPr>
          <w:trHeight w:val="300"/>
        </w:trPr>
        <w:tc>
          <w:tcPr>
            <w:tcW w:w="6663" w:type="dxa"/>
            <w:tcBorders>
              <w:top w:val="nil"/>
              <w:left w:val="single" w:sz="8" w:space="0" w:color="auto"/>
              <w:bottom w:val="single" w:sz="4" w:space="0" w:color="auto"/>
              <w:right w:val="single" w:sz="4" w:space="0" w:color="auto"/>
            </w:tcBorders>
            <w:shd w:val="clear" w:color="auto" w:fill="auto"/>
            <w:vAlign w:val="bottom"/>
            <w:hideMark/>
          </w:tcPr>
          <w:p w:rsidR="000F4D08" w:rsidRPr="004826DC" w:rsidRDefault="000F4D08" w:rsidP="007E511C">
            <w:pPr>
              <w:rPr>
                <w:rFonts w:asciiTheme="minorHAnsi" w:hAnsiTheme="minorHAnsi" w:cs="Arial"/>
                <w:b/>
                <w:bCs/>
                <w:sz w:val="24"/>
                <w:szCs w:val="24"/>
              </w:rPr>
            </w:pPr>
            <w:r w:rsidRPr="004826DC">
              <w:rPr>
                <w:rFonts w:asciiTheme="minorHAnsi" w:hAnsiTheme="minorHAnsi" w:cs="Arial"/>
                <w:b/>
                <w:bCs/>
                <w:sz w:val="24"/>
                <w:szCs w:val="24"/>
              </w:rPr>
              <w:t>TOTAL - GRUPO D</w:t>
            </w:r>
          </w:p>
        </w:tc>
        <w:tc>
          <w:tcPr>
            <w:tcW w:w="1740" w:type="dxa"/>
            <w:tcBorders>
              <w:top w:val="nil"/>
              <w:left w:val="nil"/>
              <w:bottom w:val="single" w:sz="4" w:space="0" w:color="auto"/>
              <w:right w:val="single" w:sz="4" w:space="0" w:color="auto"/>
            </w:tcBorders>
            <w:shd w:val="clear" w:color="auto" w:fill="auto"/>
            <w:noWrap/>
            <w:vAlign w:val="bottom"/>
            <w:hideMark/>
          </w:tcPr>
          <w:p w:rsidR="000F4D08" w:rsidRPr="004826DC" w:rsidRDefault="000F4D08" w:rsidP="007E511C">
            <w:pPr>
              <w:rPr>
                <w:rFonts w:asciiTheme="minorHAnsi" w:hAnsiTheme="minorHAnsi" w:cs="Arial"/>
                <w:b/>
                <w:bCs/>
                <w:sz w:val="24"/>
                <w:szCs w:val="24"/>
              </w:rPr>
            </w:pPr>
            <w:r w:rsidRPr="004826DC">
              <w:rPr>
                <w:rFonts w:asciiTheme="minorHAnsi" w:hAnsiTheme="minorHAnsi" w:cs="Arial"/>
                <w:b/>
                <w:bCs/>
                <w:sz w:val="24"/>
                <w:szCs w:val="24"/>
              </w:rPr>
              <w:t> </w:t>
            </w:r>
          </w:p>
        </w:tc>
        <w:tc>
          <w:tcPr>
            <w:tcW w:w="1095" w:type="dxa"/>
            <w:tcBorders>
              <w:top w:val="nil"/>
              <w:left w:val="nil"/>
              <w:bottom w:val="single" w:sz="4" w:space="0" w:color="auto"/>
              <w:right w:val="single" w:sz="8" w:space="0" w:color="auto"/>
            </w:tcBorders>
            <w:shd w:val="clear" w:color="auto" w:fill="auto"/>
            <w:noWrap/>
            <w:vAlign w:val="bottom"/>
            <w:hideMark/>
          </w:tcPr>
          <w:p w:rsidR="000F4D08" w:rsidRPr="004826DC" w:rsidRDefault="000F4D08" w:rsidP="007E511C">
            <w:pPr>
              <w:jc w:val="right"/>
              <w:rPr>
                <w:rFonts w:asciiTheme="minorHAnsi" w:hAnsiTheme="minorHAnsi" w:cs="Arial"/>
                <w:b/>
                <w:bCs/>
                <w:sz w:val="24"/>
                <w:szCs w:val="24"/>
              </w:rPr>
            </w:pPr>
            <w:r w:rsidRPr="004826DC">
              <w:rPr>
                <w:rFonts w:asciiTheme="minorHAnsi" w:hAnsiTheme="minorHAnsi" w:cs="Arial"/>
                <w:b/>
                <w:bCs/>
                <w:sz w:val="24"/>
                <w:szCs w:val="24"/>
              </w:rPr>
              <w:t xml:space="preserve">R$ 0,00 </w:t>
            </w:r>
          </w:p>
        </w:tc>
      </w:tr>
      <w:tr w:rsidR="000F4D08" w:rsidRPr="004826DC" w:rsidTr="00D55288">
        <w:trPr>
          <w:trHeight w:val="300"/>
        </w:trPr>
        <w:tc>
          <w:tcPr>
            <w:tcW w:w="9498" w:type="dxa"/>
            <w:gridSpan w:val="3"/>
            <w:tcBorders>
              <w:top w:val="single" w:sz="4" w:space="0" w:color="auto"/>
              <w:left w:val="single" w:sz="8" w:space="0" w:color="auto"/>
              <w:bottom w:val="single" w:sz="4" w:space="0" w:color="auto"/>
              <w:right w:val="single" w:sz="8" w:space="0" w:color="000000"/>
            </w:tcBorders>
            <w:shd w:val="clear" w:color="000000" w:fill="D8D8D8"/>
            <w:vAlign w:val="bottom"/>
            <w:hideMark/>
          </w:tcPr>
          <w:p w:rsidR="000F4D08" w:rsidRPr="004826DC" w:rsidRDefault="000F4D08" w:rsidP="007E511C">
            <w:pPr>
              <w:jc w:val="center"/>
              <w:rPr>
                <w:rFonts w:asciiTheme="minorHAnsi" w:hAnsiTheme="minorHAnsi" w:cs="Arial"/>
                <w:b/>
                <w:bCs/>
                <w:sz w:val="24"/>
                <w:szCs w:val="24"/>
              </w:rPr>
            </w:pPr>
            <w:r w:rsidRPr="004826DC">
              <w:rPr>
                <w:rFonts w:asciiTheme="minorHAnsi" w:hAnsiTheme="minorHAnsi" w:cs="Arial"/>
                <w:b/>
                <w:bCs/>
                <w:sz w:val="24"/>
                <w:szCs w:val="24"/>
              </w:rPr>
              <w:t>GRUPO E</w:t>
            </w:r>
          </w:p>
        </w:tc>
      </w:tr>
      <w:tr w:rsidR="000F4D08" w:rsidRPr="004826DC" w:rsidTr="00D55288">
        <w:trPr>
          <w:trHeight w:val="525"/>
        </w:trPr>
        <w:tc>
          <w:tcPr>
            <w:tcW w:w="6663" w:type="dxa"/>
            <w:tcBorders>
              <w:top w:val="nil"/>
              <w:left w:val="single" w:sz="8" w:space="0" w:color="auto"/>
              <w:bottom w:val="single" w:sz="4" w:space="0" w:color="auto"/>
              <w:right w:val="single" w:sz="4" w:space="0" w:color="auto"/>
            </w:tcBorders>
            <w:shd w:val="clear" w:color="auto" w:fill="auto"/>
            <w:vAlign w:val="bottom"/>
            <w:hideMark/>
          </w:tcPr>
          <w:p w:rsidR="000F4D08" w:rsidRPr="004826DC" w:rsidRDefault="000F4D08" w:rsidP="007E511C">
            <w:pPr>
              <w:rPr>
                <w:rFonts w:asciiTheme="minorHAnsi" w:hAnsiTheme="minorHAnsi" w:cs="Arial"/>
                <w:sz w:val="24"/>
                <w:szCs w:val="24"/>
              </w:rPr>
            </w:pPr>
            <w:r w:rsidRPr="004826DC">
              <w:rPr>
                <w:rFonts w:asciiTheme="minorHAnsi" w:hAnsiTheme="minorHAnsi" w:cs="Arial"/>
                <w:sz w:val="24"/>
                <w:szCs w:val="24"/>
              </w:rPr>
              <w:t>Incidência do FGTS exclusivamente sobre o aviso prévio indenizado</w:t>
            </w:r>
          </w:p>
        </w:tc>
        <w:tc>
          <w:tcPr>
            <w:tcW w:w="1740" w:type="dxa"/>
            <w:tcBorders>
              <w:top w:val="nil"/>
              <w:left w:val="nil"/>
              <w:bottom w:val="single" w:sz="4" w:space="0" w:color="auto"/>
              <w:right w:val="single" w:sz="4" w:space="0" w:color="auto"/>
            </w:tcBorders>
            <w:shd w:val="clear" w:color="auto" w:fill="auto"/>
            <w:noWrap/>
            <w:vAlign w:val="bottom"/>
            <w:hideMark/>
          </w:tcPr>
          <w:p w:rsidR="000F4D08" w:rsidRPr="004826DC" w:rsidRDefault="000F4D08" w:rsidP="007E511C">
            <w:pPr>
              <w:rPr>
                <w:rFonts w:asciiTheme="minorHAnsi" w:hAnsiTheme="minorHAnsi" w:cs="Arial"/>
                <w:sz w:val="24"/>
                <w:szCs w:val="24"/>
              </w:rPr>
            </w:pPr>
            <w:r w:rsidRPr="004826DC">
              <w:rPr>
                <w:rFonts w:asciiTheme="minorHAnsi" w:hAnsiTheme="minorHAnsi" w:cs="Arial"/>
                <w:sz w:val="24"/>
                <w:szCs w:val="24"/>
              </w:rPr>
              <w:t> </w:t>
            </w:r>
          </w:p>
        </w:tc>
        <w:tc>
          <w:tcPr>
            <w:tcW w:w="1095" w:type="dxa"/>
            <w:tcBorders>
              <w:top w:val="nil"/>
              <w:left w:val="nil"/>
              <w:bottom w:val="single" w:sz="4" w:space="0" w:color="auto"/>
              <w:right w:val="single" w:sz="8" w:space="0" w:color="auto"/>
            </w:tcBorders>
            <w:shd w:val="clear" w:color="auto" w:fill="auto"/>
            <w:noWrap/>
            <w:vAlign w:val="bottom"/>
            <w:hideMark/>
          </w:tcPr>
          <w:p w:rsidR="000F4D08" w:rsidRPr="004826DC" w:rsidRDefault="000F4D08" w:rsidP="007E511C">
            <w:pPr>
              <w:jc w:val="right"/>
              <w:rPr>
                <w:rFonts w:asciiTheme="minorHAnsi" w:hAnsiTheme="minorHAnsi" w:cs="Arial"/>
                <w:sz w:val="24"/>
                <w:szCs w:val="24"/>
              </w:rPr>
            </w:pPr>
            <w:r w:rsidRPr="004826DC">
              <w:rPr>
                <w:rFonts w:asciiTheme="minorHAnsi" w:hAnsiTheme="minorHAnsi" w:cs="Arial"/>
                <w:sz w:val="24"/>
                <w:szCs w:val="24"/>
              </w:rPr>
              <w:t xml:space="preserve">R$ 0,00 </w:t>
            </w:r>
          </w:p>
        </w:tc>
      </w:tr>
      <w:tr w:rsidR="000F4D08" w:rsidRPr="004826DC" w:rsidTr="00D55288">
        <w:trPr>
          <w:trHeight w:val="525"/>
        </w:trPr>
        <w:tc>
          <w:tcPr>
            <w:tcW w:w="6663" w:type="dxa"/>
            <w:tcBorders>
              <w:top w:val="nil"/>
              <w:left w:val="single" w:sz="8" w:space="0" w:color="auto"/>
              <w:bottom w:val="single" w:sz="4" w:space="0" w:color="auto"/>
              <w:right w:val="single" w:sz="4" w:space="0" w:color="auto"/>
            </w:tcBorders>
            <w:shd w:val="clear" w:color="auto" w:fill="auto"/>
            <w:vAlign w:val="bottom"/>
            <w:hideMark/>
          </w:tcPr>
          <w:p w:rsidR="000F4D08" w:rsidRPr="004826DC" w:rsidRDefault="000F4D08" w:rsidP="007E511C">
            <w:pPr>
              <w:rPr>
                <w:rFonts w:asciiTheme="minorHAnsi" w:hAnsiTheme="minorHAnsi" w:cs="Arial"/>
                <w:sz w:val="24"/>
                <w:szCs w:val="24"/>
              </w:rPr>
            </w:pPr>
            <w:r w:rsidRPr="004826DC">
              <w:rPr>
                <w:rFonts w:asciiTheme="minorHAnsi" w:hAnsiTheme="minorHAnsi" w:cs="Arial"/>
                <w:sz w:val="24"/>
                <w:szCs w:val="24"/>
              </w:rPr>
              <w:t>Incidência do FGTS exclusivamente sobre o período médio de afastamento superior a 15 dias motivado por acidente do trabalho</w:t>
            </w:r>
          </w:p>
        </w:tc>
        <w:tc>
          <w:tcPr>
            <w:tcW w:w="1740" w:type="dxa"/>
            <w:tcBorders>
              <w:top w:val="nil"/>
              <w:left w:val="nil"/>
              <w:bottom w:val="single" w:sz="4" w:space="0" w:color="auto"/>
              <w:right w:val="single" w:sz="4" w:space="0" w:color="auto"/>
            </w:tcBorders>
            <w:shd w:val="clear" w:color="auto" w:fill="auto"/>
            <w:noWrap/>
            <w:vAlign w:val="bottom"/>
            <w:hideMark/>
          </w:tcPr>
          <w:p w:rsidR="000F4D08" w:rsidRPr="004826DC" w:rsidRDefault="000F4D08" w:rsidP="007E511C">
            <w:pPr>
              <w:rPr>
                <w:rFonts w:asciiTheme="minorHAnsi" w:hAnsiTheme="minorHAnsi" w:cs="Arial"/>
                <w:sz w:val="24"/>
                <w:szCs w:val="24"/>
              </w:rPr>
            </w:pPr>
            <w:r w:rsidRPr="004826DC">
              <w:rPr>
                <w:rFonts w:asciiTheme="minorHAnsi" w:hAnsiTheme="minorHAnsi" w:cs="Arial"/>
                <w:sz w:val="24"/>
                <w:szCs w:val="24"/>
              </w:rPr>
              <w:t> </w:t>
            </w:r>
          </w:p>
        </w:tc>
        <w:tc>
          <w:tcPr>
            <w:tcW w:w="1095" w:type="dxa"/>
            <w:tcBorders>
              <w:top w:val="nil"/>
              <w:left w:val="nil"/>
              <w:bottom w:val="single" w:sz="4" w:space="0" w:color="auto"/>
              <w:right w:val="single" w:sz="8" w:space="0" w:color="auto"/>
            </w:tcBorders>
            <w:shd w:val="clear" w:color="auto" w:fill="auto"/>
            <w:noWrap/>
            <w:vAlign w:val="bottom"/>
            <w:hideMark/>
          </w:tcPr>
          <w:p w:rsidR="000F4D08" w:rsidRPr="004826DC" w:rsidRDefault="000F4D08" w:rsidP="007E511C">
            <w:pPr>
              <w:jc w:val="right"/>
              <w:rPr>
                <w:rFonts w:asciiTheme="minorHAnsi" w:hAnsiTheme="minorHAnsi" w:cs="Arial"/>
                <w:sz w:val="24"/>
                <w:szCs w:val="24"/>
              </w:rPr>
            </w:pPr>
            <w:r w:rsidRPr="004826DC">
              <w:rPr>
                <w:rFonts w:asciiTheme="minorHAnsi" w:hAnsiTheme="minorHAnsi" w:cs="Arial"/>
                <w:sz w:val="24"/>
                <w:szCs w:val="24"/>
              </w:rPr>
              <w:t xml:space="preserve">R$ 0,00 </w:t>
            </w:r>
          </w:p>
        </w:tc>
      </w:tr>
      <w:tr w:rsidR="000F4D08" w:rsidRPr="004826DC" w:rsidTr="00D55288">
        <w:trPr>
          <w:trHeight w:val="300"/>
        </w:trPr>
        <w:tc>
          <w:tcPr>
            <w:tcW w:w="6663" w:type="dxa"/>
            <w:tcBorders>
              <w:top w:val="nil"/>
              <w:left w:val="single" w:sz="8" w:space="0" w:color="auto"/>
              <w:bottom w:val="single" w:sz="4" w:space="0" w:color="auto"/>
              <w:right w:val="single" w:sz="4" w:space="0" w:color="auto"/>
            </w:tcBorders>
            <w:shd w:val="clear" w:color="auto" w:fill="auto"/>
            <w:vAlign w:val="bottom"/>
            <w:hideMark/>
          </w:tcPr>
          <w:p w:rsidR="000F4D08" w:rsidRPr="004826DC" w:rsidRDefault="000F4D08" w:rsidP="007E511C">
            <w:pPr>
              <w:rPr>
                <w:rFonts w:asciiTheme="minorHAnsi" w:hAnsiTheme="minorHAnsi" w:cs="Arial"/>
                <w:b/>
                <w:bCs/>
                <w:sz w:val="24"/>
                <w:szCs w:val="24"/>
              </w:rPr>
            </w:pPr>
            <w:r w:rsidRPr="004826DC">
              <w:rPr>
                <w:rFonts w:asciiTheme="minorHAnsi" w:hAnsiTheme="minorHAnsi" w:cs="Arial"/>
                <w:b/>
                <w:bCs/>
                <w:sz w:val="24"/>
                <w:szCs w:val="24"/>
              </w:rPr>
              <w:t>TOTAL - GRUPO E</w:t>
            </w:r>
          </w:p>
        </w:tc>
        <w:tc>
          <w:tcPr>
            <w:tcW w:w="1740" w:type="dxa"/>
            <w:tcBorders>
              <w:top w:val="nil"/>
              <w:left w:val="nil"/>
              <w:bottom w:val="single" w:sz="4" w:space="0" w:color="auto"/>
              <w:right w:val="single" w:sz="4" w:space="0" w:color="auto"/>
            </w:tcBorders>
            <w:shd w:val="clear" w:color="auto" w:fill="auto"/>
            <w:noWrap/>
            <w:vAlign w:val="bottom"/>
            <w:hideMark/>
          </w:tcPr>
          <w:p w:rsidR="000F4D08" w:rsidRPr="004826DC" w:rsidRDefault="000F4D08" w:rsidP="007E511C">
            <w:pPr>
              <w:rPr>
                <w:rFonts w:asciiTheme="minorHAnsi" w:hAnsiTheme="minorHAnsi" w:cs="Arial"/>
                <w:b/>
                <w:bCs/>
                <w:sz w:val="24"/>
                <w:szCs w:val="24"/>
              </w:rPr>
            </w:pPr>
            <w:r w:rsidRPr="004826DC">
              <w:rPr>
                <w:rFonts w:asciiTheme="minorHAnsi" w:hAnsiTheme="minorHAnsi" w:cs="Arial"/>
                <w:b/>
                <w:bCs/>
                <w:sz w:val="24"/>
                <w:szCs w:val="24"/>
              </w:rPr>
              <w:t> </w:t>
            </w:r>
          </w:p>
        </w:tc>
        <w:tc>
          <w:tcPr>
            <w:tcW w:w="1095" w:type="dxa"/>
            <w:tcBorders>
              <w:top w:val="nil"/>
              <w:left w:val="nil"/>
              <w:bottom w:val="single" w:sz="4" w:space="0" w:color="auto"/>
              <w:right w:val="single" w:sz="8" w:space="0" w:color="auto"/>
            </w:tcBorders>
            <w:shd w:val="clear" w:color="auto" w:fill="auto"/>
            <w:noWrap/>
            <w:vAlign w:val="bottom"/>
            <w:hideMark/>
          </w:tcPr>
          <w:p w:rsidR="000F4D08" w:rsidRPr="004826DC" w:rsidRDefault="000F4D08" w:rsidP="007E511C">
            <w:pPr>
              <w:jc w:val="right"/>
              <w:rPr>
                <w:rFonts w:asciiTheme="minorHAnsi" w:hAnsiTheme="minorHAnsi" w:cs="Arial"/>
                <w:b/>
                <w:bCs/>
                <w:sz w:val="24"/>
                <w:szCs w:val="24"/>
              </w:rPr>
            </w:pPr>
            <w:r w:rsidRPr="004826DC">
              <w:rPr>
                <w:rFonts w:asciiTheme="minorHAnsi" w:hAnsiTheme="minorHAnsi" w:cs="Arial"/>
                <w:b/>
                <w:bCs/>
                <w:sz w:val="24"/>
                <w:szCs w:val="24"/>
              </w:rPr>
              <w:t xml:space="preserve">R$ 0,00 </w:t>
            </w:r>
          </w:p>
        </w:tc>
      </w:tr>
      <w:tr w:rsidR="000F4D08" w:rsidRPr="004826DC" w:rsidTr="00D55288">
        <w:trPr>
          <w:trHeight w:val="120"/>
        </w:trPr>
        <w:tc>
          <w:tcPr>
            <w:tcW w:w="9498" w:type="dxa"/>
            <w:gridSpan w:val="3"/>
            <w:tcBorders>
              <w:top w:val="single" w:sz="4" w:space="0" w:color="auto"/>
              <w:left w:val="single" w:sz="8" w:space="0" w:color="auto"/>
              <w:bottom w:val="single" w:sz="4" w:space="0" w:color="auto"/>
              <w:right w:val="single" w:sz="8" w:space="0" w:color="000000"/>
            </w:tcBorders>
            <w:shd w:val="clear" w:color="auto" w:fill="auto"/>
            <w:noWrap/>
            <w:vAlign w:val="bottom"/>
            <w:hideMark/>
          </w:tcPr>
          <w:p w:rsidR="000F4D08" w:rsidRPr="004826DC" w:rsidRDefault="000F4D08" w:rsidP="007E511C">
            <w:pPr>
              <w:jc w:val="center"/>
              <w:rPr>
                <w:rFonts w:asciiTheme="minorHAnsi" w:hAnsiTheme="minorHAnsi" w:cs="Arial"/>
                <w:b/>
                <w:bCs/>
                <w:sz w:val="24"/>
                <w:szCs w:val="24"/>
              </w:rPr>
            </w:pPr>
            <w:r w:rsidRPr="004826DC">
              <w:rPr>
                <w:rFonts w:asciiTheme="minorHAnsi" w:hAnsiTheme="minorHAnsi" w:cs="Arial"/>
                <w:b/>
                <w:bCs/>
                <w:sz w:val="24"/>
                <w:szCs w:val="24"/>
              </w:rPr>
              <w:t> </w:t>
            </w:r>
          </w:p>
        </w:tc>
      </w:tr>
      <w:tr w:rsidR="000F4D08" w:rsidRPr="004826DC" w:rsidTr="00D55288">
        <w:trPr>
          <w:trHeight w:val="315"/>
        </w:trPr>
        <w:tc>
          <w:tcPr>
            <w:tcW w:w="8403" w:type="dxa"/>
            <w:gridSpan w:val="2"/>
            <w:tcBorders>
              <w:top w:val="single" w:sz="8" w:space="0" w:color="auto"/>
              <w:left w:val="single" w:sz="8" w:space="0" w:color="auto"/>
              <w:bottom w:val="single" w:sz="8" w:space="0" w:color="auto"/>
              <w:right w:val="single" w:sz="4" w:space="0" w:color="auto"/>
            </w:tcBorders>
            <w:shd w:val="clear" w:color="auto" w:fill="auto"/>
            <w:noWrap/>
            <w:vAlign w:val="bottom"/>
            <w:hideMark/>
          </w:tcPr>
          <w:p w:rsidR="000F4D08" w:rsidRPr="004826DC" w:rsidRDefault="000F4D08" w:rsidP="007E511C">
            <w:pPr>
              <w:rPr>
                <w:rFonts w:asciiTheme="minorHAnsi" w:hAnsiTheme="minorHAnsi" w:cs="Arial"/>
                <w:b/>
                <w:bCs/>
                <w:sz w:val="24"/>
                <w:szCs w:val="24"/>
              </w:rPr>
            </w:pPr>
            <w:r w:rsidRPr="004826DC">
              <w:rPr>
                <w:rFonts w:asciiTheme="minorHAnsi" w:hAnsiTheme="minorHAnsi" w:cs="Arial"/>
                <w:b/>
                <w:bCs/>
                <w:sz w:val="24"/>
                <w:szCs w:val="24"/>
              </w:rPr>
              <w:t>TOTAL - ENCARGOS SOCIAIS</w:t>
            </w:r>
          </w:p>
        </w:tc>
        <w:tc>
          <w:tcPr>
            <w:tcW w:w="1095" w:type="dxa"/>
            <w:tcBorders>
              <w:top w:val="single" w:sz="8" w:space="0" w:color="auto"/>
              <w:left w:val="nil"/>
              <w:bottom w:val="single" w:sz="8" w:space="0" w:color="auto"/>
              <w:right w:val="single" w:sz="8" w:space="0" w:color="auto"/>
            </w:tcBorders>
            <w:shd w:val="clear" w:color="auto" w:fill="auto"/>
            <w:noWrap/>
            <w:vAlign w:val="bottom"/>
            <w:hideMark/>
          </w:tcPr>
          <w:p w:rsidR="000F4D08" w:rsidRPr="004826DC" w:rsidRDefault="000F4D08" w:rsidP="007E511C">
            <w:pPr>
              <w:jc w:val="right"/>
              <w:rPr>
                <w:rFonts w:asciiTheme="minorHAnsi" w:hAnsiTheme="minorHAnsi" w:cs="Arial"/>
                <w:b/>
                <w:bCs/>
                <w:sz w:val="24"/>
                <w:szCs w:val="24"/>
              </w:rPr>
            </w:pPr>
            <w:r w:rsidRPr="004826DC">
              <w:rPr>
                <w:rFonts w:asciiTheme="minorHAnsi" w:hAnsiTheme="minorHAnsi" w:cs="Arial"/>
                <w:b/>
                <w:bCs/>
                <w:sz w:val="24"/>
                <w:szCs w:val="24"/>
              </w:rPr>
              <w:t xml:space="preserve">R$ 0,00 </w:t>
            </w:r>
          </w:p>
        </w:tc>
      </w:tr>
      <w:tr w:rsidR="000F4D08" w:rsidRPr="004826DC" w:rsidTr="00D55288">
        <w:trPr>
          <w:trHeight w:val="120"/>
        </w:trPr>
        <w:tc>
          <w:tcPr>
            <w:tcW w:w="6663" w:type="dxa"/>
            <w:tcBorders>
              <w:top w:val="nil"/>
              <w:left w:val="nil"/>
              <w:bottom w:val="nil"/>
              <w:right w:val="nil"/>
            </w:tcBorders>
            <w:shd w:val="clear" w:color="auto" w:fill="auto"/>
            <w:vAlign w:val="bottom"/>
            <w:hideMark/>
          </w:tcPr>
          <w:p w:rsidR="000F4D08" w:rsidRPr="004826DC" w:rsidRDefault="000F4D08" w:rsidP="007E511C">
            <w:pPr>
              <w:rPr>
                <w:rFonts w:asciiTheme="minorHAnsi" w:hAnsiTheme="minorHAnsi" w:cs="Arial"/>
                <w:sz w:val="24"/>
                <w:szCs w:val="24"/>
              </w:rPr>
            </w:pPr>
          </w:p>
        </w:tc>
        <w:tc>
          <w:tcPr>
            <w:tcW w:w="1740" w:type="dxa"/>
            <w:tcBorders>
              <w:top w:val="nil"/>
              <w:left w:val="nil"/>
              <w:bottom w:val="nil"/>
              <w:right w:val="nil"/>
            </w:tcBorders>
            <w:shd w:val="clear" w:color="auto" w:fill="auto"/>
            <w:noWrap/>
            <w:vAlign w:val="bottom"/>
            <w:hideMark/>
          </w:tcPr>
          <w:p w:rsidR="000F4D08" w:rsidRPr="004826DC" w:rsidRDefault="000F4D08" w:rsidP="007E511C">
            <w:pPr>
              <w:rPr>
                <w:rFonts w:asciiTheme="minorHAnsi" w:hAnsiTheme="minorHAnsi" w:cs="Arial"/>
                <w:sz w:val="24"/>
                <w:szCs w:val="24"/>
              </w:rPr>
            </w:pPr>
          </w:p>
        </w:tc>
        <w:tc>
          <w:tcPr>
            <w:tcW w:w="1095" w:type="dxa"/>
            <w:tcBorders>
              <w:top w:val="nil"/>
              <w:left w:val="nil"/>
              <w:bottom w:val="nil"/>
              <w:right w:val="nil"/>
            </w:tcBorders>
            <w:shd w:val="clear" w:color="auto" w:fill="auto"/>
            <w:noWrap/>
            <w:vAlign w:val="bottom"/>
            <w:hideMark/>
          </w:tcPr>
          <w:p w:rsidR="000F4D08" w:rsidRPr="004826DC" w:rsidRDefault="000F4D08" w:rsidP="007E511C">
            <w:pPr>
              <w:rPr>
                <w:rFonts w:asciiTheme="minorHAnsi" w:hAnsiTheme="minorHAnsi" w:cs="Arial"/>
                <w:sz w:val="24"/>
                <w:szCs w:val="24"/>
              </w:rPr>
            </w:pPr>
          </w:p>
        </w:tc>
      </w:tr>
      <w:tr w:rsidR="000F4D08" w:rsidRPr="004826DC" w:rsidTr="00D55288">
        <w:trPr>
          <w:trHeight w:val="315"/>
        </w:trPr>
        <w:tc>
          <w:tcPr>
            <w:tcW w:w="8403" w:type="dxa"/>
            <w:gridSpan w:val="2"/>
            <w:tcBorders>
              <w:top w:val="single" w:sz="8" w:space="0" w:color="auto"/>
              <w:left w:val="single" w:sz="8" w:space="0" w:color="auto"/>
              <w:bottom w:val="single" w:sz="8" w:space="0" w:color="auto"/>
              <w:right w:val="single" w:sz="4" w:space="0" w:color="000000"/>
            </w:tcBorders>
            <w:shd w:val="clear" w:color="auto" w:fill="auto"/>
            <w:vAlign w:val="bottom"/>
            <w:hideMark/>
          </w:tcPr>
          <w:p w:rsidR="000F4D08" w:rsidRPr="004826DC" w:rsidRDefault="000F4D08" w:rsidP="007E511C">
            <w:pPr>
              <w:rPr>
                <w:rFonts w:asciiTheme="minorHAnsi" w:hAnsiTheme="minorHAnsi" w:cs="Arial"/>
                <w:b/>
                <w:bCs/>
                <w:sz w:val="24"/>
                <w:szCs w:val="24"/>
              </w:rPr>
            </w:pPr>
            <w:r w:rsidRPr="004826DC">
              <w:rPr>
                <w:rFonts w:asciiTheme="minorHAnsi" w:hAnsiTheme="minorHAnsi" w:cs="Arial"/>
                <w:b/>
                <w:bCs/>
                <w:sz w:val="24"/>
                <w:szCs w:val="24"/>
              </w:rPr>
              <w:t>VALOR TOTAL DE REMUNERAÇÃO + ENCARGOS SOCIAIS</w:t>
            </w:r>
          </w:p>
        </w:tc>
        <w:tc>
          <w:tcPr>
            <w:tcW w:w="1095" w:type="dxa"/>
            <w:tcBorders>
              <w:top w:val="single" w:sz="8" w:space="0" w:color="auto"/>
              <w:left w:val="nil"/>
              <w:bottom w:val="single" w:sz="8" w:space="0" w:color="auto"/>
              <w:right w:val="single" w:sz="8" w:space="0" w:color="auto"/>
            </w:tcBorders>
            <w:shd w:val="clear" w:color="auto" w:fill="auto"/>
            <w:noWrap/>
            <w:vAlign w:val="bottom"/>
            <w:hideMark/>
          </w:tcPr>
          <w:p w:rsidR="000F4D08" w:rsidRPr="004826DC" w:rsidRDefault="000F4D08" w:rsidP="007E511C">
            <w:pPr>
              <w:jc w:val="right"/>
              <w:rPr>
                <w:rFonts w:asciiTheme="minorHAnsi" w:hAnsiTheme="minorHAnsi" w:cs="Arial"/>
                <w:b/>
                <w:bCs/>
                <w:sz w:val="24"/>
                <w:szCs w:val="24"/>
              </w:rPr>
            </w:pPr>
            <w:r w:rsidRPr="004826DC">
              <w:rPr>
                <w:rFonts w:asciiTheme="minorHAnsi" w:hAnsiTheme="minorHAnsi" w:cs="Arial"/>
                <w:b/>
                <w:bCs/>
                <w:sz w:val="24"/>
                <w:szCs w:val="24"/>
              </w:rPr>
              <w:t xml:space="preserve">R$ 0,00 </w:t>
            </w:r>
          </w:p>
        </w:tc>
      </w:tr>
      <w:tr w:rsidR="000F4D08" w:rsidRPr="004826DC" w:rsidTr="00D55288">
        <w:trPr>
          <w:trHeight w:val="120"/>
        </w:trPr>
        <w:tc>
          <w:tcPr>
            <w:tcW w:w="6663" w:type="dxa"/>
            <w:tcBorders>
              <w:top w:val="nil"/>
              <w:left w:val="nil"/>
              <w:bottom w:val="nil"/>
              <w:right w:val="nil"/>
            </w:tcBorders>
            <w:shd w:val="clear" w:color="auto" w:fill="auto"/>
            <w:vAlign w:val="bottom"/>
            <w:hideMark/>
          </w:tcPr>
          <w:p w:rsidR="000F4D08" w:rsidRPr="004826DC" w:rsidRDefault="000F4D08" w:rsidP="007E511C">
            <w:pPr>
              <w:rPr>
                <w:rFonts w:asciiTheme="minorHAnsi" w:hAnsiTheme="minorHAnsi" w:cs="Arial"/>
                <w:sz w:val="24"/>
                <w:szCs w:val="24"/>
              </w:rPr>
            </w:pPr>
          </w:p>
        </w:tc>
        <w:tc>
          <w:tcPr>
            <w:tcW w:w="1740" w:type="dxa"/>
            <w:tcBorders>
              <w:top w:val="nil"/>
              <w:left w:val="nil"/>
              <w:bottom w:val="nil"/>
              <w:right w:val="nil"/>
            </w:tcBorders>
            <w:shd w:val="clear" w:color="auto" w:fill="auto"/>
            <w:noWrap/>
            <w:vAlign w:val="bottom"/>
            <w:hideMark/>
          </w:tcPr>
          <w:p w:rsidR="000F4D08" w:rsidRPr="004826DC" w:rsidRDefault="000F4D08" w:rsidP="007E511C">
            <w:pPr>
              <w:rPr>
                <w:rFonts w:asciiTheme="minorHAnsi" w:hAnsiTheme="minorHAnsi" w:cs="Arial"/>
                <w:sz w:val="24"/>
                <w:szCs w:val="24"/>
              </w:rPr>
            </w:pPr>
          </w:p>
        </w:tc>
        <w:tc>
          <w:tcPr>
            <w:tcW w:w="1095" w:type="dxa"/>
            <w:tcBorders>
              <w:top w:val="nil"/>
              <w:left w:val="nil"/>
              <w:bottom w:val="nil"/>
              <w:right w:val="nil"/>
            </w:tcBorders>
            <w:shd w:val="clear" w:color="auto" w:fill="auto"/>
            <w:noWrap/>
            <w:vAlign w:val="bottom"/>
            <w:hideMark/>
          </w:tcPr>
          <w:p w:rsidR="000F4D08" w:rsidRPr="004826DC" w:rsidRDefault="000F4D08" w:rsidP="007E511C">
            <w:pPr>
              <w:rPr>
                <w:rFonts w:asciiTheme="minorHAnsi" w:hAnsiTheme="minorHAnsi" w:cs="Arial"/>
                <w:sz w:val="24"/>
                <w:szCs w:val="24"/>
              </w:rPr>
            </w:pPr>
          </w:p>
        </w:tc>
      </w:tr>
      <w:tr w:rsidR="000F4D08" w:rsidRPr="004826DC" w:rsidTr="00D55288">
        <w:trPr>
          <w:trHeight w:val="300"/>
        </w:trPr>
        <w:tc>
          <w:tcPr>
            <w:tcW w:w="9498" w:type="dxa"/>
            <w:gridSpan w:val="3"/>
            <w:tcBorders>
              <w:top w:val="single" w:sz="8" w:space="0" w:color="auto"/>
              <w:left w:val="single" w:sz="8" w:space="0" w:color="auto"/>
              <w:bottom w:val="single" w:sz="4" w:space="0" w:color="auto"/>
              <w:right w:val="single" w:sz="8" w:space="0" w:color="000000"/>
            </w:tcBorders>
            <w:shd w:val="clear" w:color="auto" w:fill="auto"/>
            <w:vAlign w:val="bottom"/>
            <w:hideMark/>
          </w:tcPr>
          <w:p w:rsidR="000F4D08" w:rsidRPr="004826DC" w:rsidRDefault="000F4D08" w:rsidP="007E511C">
            <w:pPr>
              <w:rPr>
                <w:rFonts w:asciiTheme="minorHAnsi" w:hAnsiTheme="minorHAnsi" w:cs="Arial"/>
                <w:b/>
                <w:bCs/>
                <w:sz w:val="24"/>
                <w:szCs w:val="24"/>
              </w:rPr>
            </w:pPr>
            <w:r w:rsidRPr="004826DC">
              <w:rPr>
                <w:rFonts w:asciiTheme="minorHAnsi" w:hAnsiTheme="minorHAnsi" w:cs="Arial"/>
                <w:b/>
                <w:bCs/>
                <w:sz w:val="24"/>
                <w:szCs w:val="24"/>
              </w:rPr>
              <w:t>IV - INSUMOS</w:t>
            </w:r>
          </w:p>
        </w:tc>
      </w:tr>
      <w:tr w:rsidR="000F4D08" w:rsidRPr="004826DC" w:rsidTr="00D55288">
        <w:trPr>
          <w:trHeight w:val="300"/>
        </w:trPr>
        <w:tc>
          <w:tcPr>
            <w:tcW w:w="8403" w:type="dxa"/>
            <w:gridSpan w:val="2"/>
            <w:tcBorders>
              <w:top w:val="single" w:sz="4" w:space="0" w:color="auto"/>
              <w:left w:val="single" w:sz="8" w:space="0" w:color="auto"/>
              <w:bottom w:val="single" w:sz="4" w:space="0" w:color="auto"/>
              <w:right w:val="single" w:sz="4" w:space="0" w:color="auto"/>
            </w:tcBorders>
            <w:shd w:val="clear" w:color="auto" w:fill="auto"/>
            <w:vAlign w:val="bottom"/>
            <w:hideMark/>
          </w:tcPr>
          <w:p w:rsidR="000F4D08" w:rsidRPr="004826DC" w:rsidRDefault="000F4D08" w:rsidP="007E511C">
            <w:pPr>
              <w:rPr>
                <w:rFonts w:asciiTheme="minorHAnsi" w:hAnsiTheme="minorHAnsi" w:cs="Arial"/>
                <w:sz w:val="24"/>
                <w:szCs w:val="24"/>
              </w:rPr>
            </w:pPr>
            <w:r w:rsidRPr="004826DC">
              <w:rPr>
                <w:rFonts w:asciiTheme="minorHAnsi" w:hAnsiTheme="minorHAnsi" w:cs="Arial"/>
                <w:sz w:val="24"/>
                <w:szCs w:val="24"/>
              </w:rPr>
              <w:t>Auxílio-refeição</w:t>
            </w:r>
          </w:p>
        </w:tc>
        <w:tc>
          <w:tcPr>
            <w:tcW w:w="1095" w:type="dxa"/>
            <w:tcBorders>
              <w:top w:val="nil"/>
              <w:left w:val="nil"/>
              <w:bottom w:val="single" w:sz="4" w:space="0" w:color="auto"/>
              <w:right w:val="single" w:sz="8" w:space="0" w:color="auto"/>
            </w:tcBorders>
            <w:shd w:val="clear" w:color="auto" w:fill="auto"/>
            <w:noWrap/>
            <w:vAlign w:val="bottom"/>
            <w:hideMark/>
          </w:tcPr>
          <w:p w:rsidR="000F4D08" w:rsidRPr="004826DC" w:rsidRDefault="000F4D08" w:rsidP="007E511C">
            <w:pPr>
              <w:rPr>
                <w:rFonts w:asciiTheme="minorHAnsi" w:hAnsiTheme="minorHAnsi" w:cs="Arial"/>
                <w:sz w:val="24"/>
                <w:szCs w:val="24"/>
              </w:rPr>
            </w:pPr>
            <w:r w:rsidRPr="004826DC">
              <w:rPr>
                <w:rFonts w:asciiTheme="minorHAnsi" w:hAnsiTheme="minorHAnsi" w:cs="Arial"/>
                <w:sz w:val="24"/>
                <w:szCs w:val="24"/>
              </w:rPr>
              <w:t> </w:t>
            </w:r>
          </w:p>
        </w:tc>
      </w:tr>
      <w:tr w:rsidR="000F4D08" w:rsidRPr="004826DC" w:rsidTr="00D55288">
        <w:trPr>
          <w:trHeight w:val="300"/>
        </w:trPr>
        <w:tc>
          <w:tcPr>
            <w:tcW w:w="8403" w:type="dxa"/>
            <w:gridSpan w:val="2"/>
            <w:tcBorders>
              <w:top w:val="single" w:sz="4" w:space="0" w:color="auto"/>
              <w:left w:val="single" w:sz="8" w:space="0" w:color="auto"/>
              <w:bottom w:val="single" w:sz="4" w:space="0" w:color="auto"/>
              <w:right w:val="single" w:sz="4" w:space="0" w:color="auto"/>
            </w:tcBorders>
            <w:shd w:val="clear" w:color="auto" w:fill="auto"/>
            <w:vAlign w:val="bottom"/>
            <w:hideMark/>
          </w:tcPr>
          <w:p w:rsidR="000F4D08" w:rsidRPr="004826DC" w:rsidRDefault="000F4D08" w:rsidP="007E511C">
            <w:pPr>
              <w:rPr>
                <w:rFonts w:asciiTheme="minorHAnsi" w:hAnsiTheme="minorHAnsi" w:cs="Arial"/>
                <w:sz w:val="24"/>
                <w:szCs w:val="24"/>
              </w:rPr>
            </w:pPr>
            <w:r w:rsidRPr="004826DC">
              <w:rPr>
                <w:rFonts w:asciiTheme="minorHAnsi" w:hAnsiTheme="minorHAnsi" w:cs="Arial"/>
                <w:sz w:val="24"/>
                <w:szCs w:val="24"/>
              </w:rPr>
              <w:t>Transporte</w:t>
            </w:r>
          </w:p>
        </w:tc>
        <w:tc>
          <w:tcPr>
            <w:tcW w:w="1095" w:type="dxa"/>
            <w:tcBorders>
              <w:top w:val="nil"/>
              <w:left w:val="nil"/>
              <w:bottom w:val="single" w:sz="4" w:space="0" w:color="auto"/>
              <w:right w:val="single" w:sz="8" w:space="0" w:color="auto"/>
            </w:tcBorders>
            <w:shd w:val="clear" w:color="auto" w:fill="auto"/>
            <w:noWrap/>
            <w:vAlign w:val="bottom"/>
            <w:hideMark/>
          </w:tcPr>
          <w:p w:rsidR="000F4D08" w:rsidRPr="004826DC" w:rsidRDefault="000F4D08" w:rsidP="007E511C">
            <w:pPr>
              <w:rPr>
                <w:rFonts w:asciiTheme="minorHAnsi" w:hAnsiTheme="minorHAnsi" w:cs="Arial"/>
                <w:sz w:val="24"/>
                <w:szCs w:val="24"/>
              </w:rPr>
            </w:pPr>
            <w:r w:rsidRPr="004826DC">
              <w:rPr>
                <w:rFonts w:asciiTheme="minorHAnsi" w:hAnsiTheme="minorHAnsi" w:cs="Arial"/>
                <w:sz w:val="24"/>
                <w:szCs w:val="24"/>
              </w:rPr>
              <w:t> </w:t>
            </w:r>
          </w:p>
        </w:tc>
      </w:tr>
      <w:tr w:rsidR="000F4D08" w:rsidRPr="004826DC" w:rsidTr="00D55288">
        <w:trPr>
          <w:trHeight w:val="300"/>
        </w:trPr>
        <w:tc>
          <w:tcPr>
            <w:tcW w:w="6663" w:type="dxa"/>
            <w:tcBorders>
              <w:top w:val="nil"/>
              <w:left w:val="single" w:sz="8" w:space="0" w:color="auto"/>
              <w:bottom w:val="single" w:sz="4" w:space="0" w:color="auto"/>
              <w:right w:val="single" w:sz="4" w:space="0" w:color="auto"/>
            </w:tcBorders>
            <w:shd w:val="clear" w:color="auto" w:fill="auto"/>
            <w:vAlign w:val="bottom"/>
            <w:hideMark/>
          </w:tcPr>
          <w:p w:rsidR="000F4D08" w:rsidRPr="004826DC" w:rsidRDefault="000F4D08" w:rsidP="007E511C">
            <w:pPr>
              <w:rPr>
                <w:rFonts w:asciiTheme="minorHAnsi" w:hAnsiTheme="minorHAnsi" w:cs="Arial"/>
                <w:sz w:val="24"/>
                <w:szCs w:val="24"/>
              </w:rPr>
            </w:pPr>
            <w:r w:rsidRPr="004826DC">
              <w:rPr>
                <w:rFonts w:asciiTheme="minorHAnsi" w:hAnsiTheme="minorHAnsi" w:cs="Arial"/>
                <w:sz w:val="24"/>
                <w:szCs w:val="24"/>
              </w:rPr>
              <w:t>Desconto Legal sobre transporte (máximo 6% da remuneração)</w:t>
            </w:r>
          </w:p>
        </w:tc>
        <w:tc>
          <w:tcPr>
            <w:tcW w:w="1740" w:type="dxa"/>
            <w:tcBorders>
              <w:top w:val="nil"/>
              <w:left w:val="nil"/>
              <w:bottom w:val="single" w:sz="4" w:space="0" w:color="auto"/>
              <w:right w:val="single" w:sz="4" w:space="0" w:color="auto"/>
            </w:tcBorders>
            <w:shd w:val="clear" w:color="auto" w:fill="auto"/>
            <w:vAlign w:val="bottom"/>
            <w:hideMark/>
          </w:tcPr>
          <w:p w:rsidR="000F4D08" w:rsidRPr="004826DC" w:rsidRDefault="000F4D08" w:rsidP="007E511C">
            <w:pPr>
              <w:jc w:val="right"/>
              <w:rPr>
                <w:rFonts w:asciiTheme="minorHAnsi" w:hAnsiTheme="minorHAnsi" w:cs="Arial"/>
                <w:sz w:val="24"/>
                <w:szCs w:val="24"/>
              </w:rPr>
            </w:pPr>
            <w:r w:rsidRPr="004826DC">
              <w:rPr>
                <w:rFonts w:asciiTheme="minorHAnsi" w:hAnsiTheme="minorHAnsi" w:cs="Arial"/>
                <w:sz w:val="24"/>
                <w:szCs w:val="24"/>
              </w:rPr>
              <w:t>6%</w:t>
            </w:r>
          </w:p>
        </w:tc>
        <w:tc>
          <w:tcPr>
            <w:tcW w:w="1095" w:type="dxa"/>
            <w:tcBorders>
              <w:top w:val="nil"/>
              <w:left w:val="nil"/>
              <w:bottom w:val="single" w:sz="4" w:space="0" w:color="auto"/>
              <w:right w:val="single" w:sz="8" w:space="0" w:color="auto"/>
            </w:tcBorders>
            <w:shd w:val="clear" w:color="auto" w:fill="auto"/>
            <w:noWrap/>
            <w:vAlign w:val="bottom"/>
            <w:hideMark/>
          </w:tcPr>
          <w:p w:rsidR="000F4D08" w:rsidRPr="004826DC" w:rsidRDefault="000F4D08" w:rsidP="007E511C">
            <w:pPr>
              <w:rPr>
                <w:rFonts w:asciiTheme="minorHAnsi" w:hAnsiTheme="minorHAnsi" w:cs="Arial"/>
                <w:sz w:val="24"/>
                <w:szCs w:val="24"/>
              </w:rPr>
            </w:pPr>
            <w:r w:rsidRPr="004826DC">
              <w:rPr>
                <w:rFonts w:asciiTheme="minorHAnsi" w:hAnsiTheme="minorHAnsi" w:cs="Arial"/>
                <w:sz w:val="24"/>
                <w:szCs w:val="24"/>
              </w:rPr>
              <w:t> </w:t>
            </w:r>
          </w:p>
        </w:tc>
      </w:tr>
      <w:tr w:rsidR="000F4D08" w:rsidRPr="004826DC" w:rsidTr="00D55288">
        <w:trPr>
          <w:trHeight w:val="300"/>
        </w:trPr>
        <w:tc>
          <w:tcPr>
            <w:tcW w:w="8403" w:type="dxa"/>
            <w:gridSpan w:val="2"/>
            <w:tcBorders>
              <w:top w:val="single" w:sz="4" w:space="0" w:color="auto"/>
              <w:left w:val="single" w:sz="8" w:space="0" w:color="auto"/>
              <w:bottom w:val="single" w:sz="4" w:space="0" w:color="auto"/>
              <w:right w:val="single" w:sz="4" w:space="0" w:color="auto"/>
            </w:tcBorders>
            <w:shd w:val="clear" w:color="auto" w:fill="auto"/>
            <w:vAlign w:val="bottom"/>
            <w:hideMark/>
          </w:tcPr>
          <w:p w:rsidR="000F4D08" w:rsidRPr="004826DC" w:rsidRDefault="000F4D08" w:rsidP="007E511C">
            <w:pPr>
              <w:rPr>
                <w:rFonts w:asciiTheme="minorHAnsi" w:hAnsiTheme="minorHAnsi" w:cs="Arial"/>
                <w:sz w:val="24"/>
                <w:szCs w:val="24"/>
              </w:rPr>
            </w:pPr>
            <w:r w:rsidRPr="004826DC">
              <w:rPr>
                <w:rFonts w:asciiTheme="minorHAnsi" w:hAnsiTheme="minorHAnsi" w:cs="Arial"/>
                <w:sz w:val="24"/>
                <w:szCs w:val="24"/>
              </w:rPr>
              <w:t>Assistência médica e odontológica</w:t>
            </w:r>
          </w:p>
        </w:tc>
        <w:tc>
          <w:tcPr>
            <w:tcW w:w="1095" w:type="dxa"/>
            <w:tcBorders>
              <w:top w:val="nil"/>
              <w:left w:val="nil"/>
              <w:bottom w:val="single" w:sz="4" w:space="0" w:color="auto"/>
              <w:right w:val="single" w:sz="8" w:space="0" w:color="auto"/>
            </w:tcBorders>
            <w:shd w:val="clear" w:color="auto" w:fill="auto"/>
            <w:noWrap/>
            <w:vAlign w:val="bottom"/>
            <w:hideMark/>
          </w:tcPr>
          <w:p w:rsidR="000F4D08" w:rsidRPr="004826DC" w:rsidRDefault="000F4D08" w:rsidP="007E511C">
            <w:pPr>
              <w:rPr>
                <w:rFonts w:asciiTheme="minorHAnsi" w:hAnsiTheme="minorHAnsi" w:cs="Arial"/>
                <w:sz w:val="24"/>
                <w:szCs w:val="24"/>
              </w:rPr>
            </w:pPr>
            <w:r w:rsidRPr="004826DC">
              <w:rPr>
                <w:rFonts w:asciiTheme="minorHAnsi" w:hAnsiTheme="minorHAnsi" w:cs="Arial"/>
                <w:sz w:val="24"/>
                <w:szCs w:val="24"/>
              </w:rPr>
              <w:t> </w:t>
            </w:r>
          </w:p>
        </w:tc>
      </w:tr>
      <w:tr w:rsidR="000F4D08" w:rsidRPr="004826DC" w:rsidTr="00D55288">
        <w:trPr>
          <w:trHeight w:val="315"/>
        </w:trPr>
        <w:tc>
          <w:tcPr>
            <w:tcW w:w="8403" w:type="dxa"/>
            <w:gridSpan w:val="2"/>
            <w:tcBorders>
              <w:top w:val="single" w:sz="4" w:space="0" w:color="auto"/>
              <w:left w:val="single" w:sz="8" w:space="0" w:color="auto"/>
              <w:bottom w:val="single" w:sz="8" w:space="0" w:color="auto"/>
              <w:right w:val="single" w:sz="4" w:space="0" w:color="auto"/>
            </w:tcBorders>
            <w:shd w:val="clear" w:color="auto" w:fill="auto"/>
            <w:vAlign w:val="bottom"/>
            <w:hideMark/>
          </w:tcPr>
          <w:p w:rsidR="000F4D08" w:rsidRPr="004826DC" w:rsidRDefault="000F4D08" w:rsidP="007E511C">
            <w:pPr>
              <w:rPr>
                <w:rFonts w:asciiTheme="minorHAnsi" w:hAnsiTheme="minorHAnsi" w:cs="Arial"/>
                <w:b/>
                <w:bCs/>
                <w:sz w:val="24"/>
                <w:szCs w:val="24"/>
              </w:rPr>
            </w:pPr>
            <w:r w:rsidRPr="004826DC">
              <w:rPr>
                <w:rFonts w:asciiTheme="minorHAnsi" w:hAnsiTheme="minorHAnsi" w:cs="Arial"/>
                <w:b/>
                <w:bCs/>
                <w:sz w:val="24"/>
                <w:szCs w:val="24"/>
              </w:rPr>
              <w:t>TOTAL - INSUMOS</w:t>
            </w:r>
          </w:p>
        </w:tc>
        <w:tc>
          <w:tcPr>
            <w:tcW w:w="1095" w:type="dxa"/>
            <w:tcBorders>
              <w:top w:val="nil"/>
              <w:left w:val="nil"/>
              <w:bottom w:val="single" w:sz="8" w:space="0" w:color="auto"/>
              <w:right w:val="single" w:sz="8" w:space="0" w:color="auto"/>
            </w:tcBorders>
            <w:shd w:val="clear" w:color="auto" w:fill="auto"/>
            <w:noWrap/>
            <w:vAlign w:val="bottom"/>
            <w:hideMark/>
          </w:tcPr>
          <w:p w:rsidR="000F4D08" w:rsidRPr="004826DC" w:rsidRDefault="000F4D08" w:rsidP="007E511C">
            <w:pPr>
              <w:rPr>
                <w:rFonts w:asciiTheme="minorHAnsi" w:hAnsiTheme="minorHAnsi" w:cs="Arial"/>
                <w:b/>
                <w:bCs/>
                <w:sz w:val="24"/>
                <w:szCs w:val="24"/>
              </w:rPr>
            </w:pPr>
            <w:r w:rsidRPr="004826DC">
              <w:rPr>
                <w:rFonts w:asciiTheme="minorHAnsi" w:hAnsiTheme="minorHAnsi" w:cs="Arial"/>
                <w:b/>
                <w:bCs/>
                <w:sz w:val="24"/>
                <w:szCs w:val="24"/>
              </w:rPr>
              <w:t> </w:t>
            </w:r>
          </w:p>
        </w:tc>
      </w:tr>
      <w:tr w:rsidR="000F4D08" w:rsidRPr="004826DC" w:rsidTr="00D55288">
        <w:trPr>
          <w:trHeight w:val="120"/>
        </w:trPr>
        <w:tc>
          <w:tcPr>
            <w:tcW w:w="6663" w:type="dxa"/>
            <w:tcBorders>
              <w:top w:val="nil"/>
              <w:left w:val="nil"/>
              <w:bottom w:val="nil"/>
              <w:right w:val="nil"/>
            </w:tcBorders>
            <w:shd w:val="clear" w:color="auto" w:fill="auto"/>
            <w:vAlign w:val="bottom"/>
            <w:hideMark/>
          </w:tcPr>
          <w:p w:rsidR="000F4D08" w:rsidRPr="004826DC" w:rsidRDefault="000F4D08" w:rsidP="007E511C">
            <w:pPr>
              <w:rPr>
                <w:rFonts w:asciiTheme="minorHAnsi" w:hAnsiTheme="minorHAnsi" w:cs="Arial"/>
                <w:sz w:val="24"/>
                <w:szCs w:val="24"/>
              </w:rPr>
            </w:pPr>
          </w:p>
        </w:tc>
        <w:tc>
          <w:tcPr>
            <w:tcW w:w="1740" w:type="dxa"/>
            <w:tcBorders>
              <w:top w:val="nil"/>
              <w:left w:val="nil"/>
              <w:bottom w:val="nil"/>
              <w:right w:val="nil"/>
            </w:tcBorders>
            <w:shd w:val="clear" w:color="auto" w:fill="auto"/>
            <w:noWrap/>
            <w:vAlign w:val="bottom"/>
            <w:hideMark/>
          </w:tcPr>
          <w:p w:rsidR="000F4D08" w:rsidRPr="004826DC" w:rsidRDefault="000F4D08" w:rsidP="007E511C">
            <w:pPr>
              <w:rPr>
                <w:rFonts w:asciiTheme="minorHAnsi" w:hAnsiTheme="minorHAnsi" w:cs="Arial"/>
                <w:sz w:val="24"/>
                <w:szCs w:val="24"/>
              </w:rPr>
            </w:pPr>
          </w:p>
        </w:tc>
        <w:tc>
          <w:tcPr>
            <w:tcW w:w="1095" w:type="dxa"/>
            <w:tcBorders>
              <w:top w:val="nil"/>
              <w:left w:val="nil"/>
              <w:bottom w:val="nil"/>
              <w:right w:val="nil"/>
            </w:tcBorders>
            <w:shd w:val="clear" w:color="auto" w:fill="auto"/>
            <w:noWrap/>
            <w:vAlign w:val="bottom"/>
            <w:hideMark/>
          </w:tcPr>
          <w:p w:rsidR="000F4D08" w:rsidRPr="004826DC" w:rsidRDefault="000F4D08" w:rsidP="007E511C">
            <w:pPr>
              <w:rPr>
                <w:rFonts w:asciiTheme="minorHAnsi" w:hAnsiTheme="minorHAnsi" w:cs="Arial"/>
                <w:sz w:val="24"/>
                <w:szCs w:val="24"/>
              </w:rPr>
            </w:pPr>
          </w:p>
        </w:tc>
      </w:tr>
      <w:tr w:rsidR="000F4D08" w:rsidRPr="004826DC" w:rsidTr="00D55288">
        <w:trPr>
          <w:trHeight w:val="315"/>
        </w:trPr>
        <w:tc>
          <w:tcPr>
            <w:tcW w:w="8403" w:type="dxa"/>
            <w:gridSpan w:val="2"/>
            <w:tcBorders>
              <w:top w:val="single" w:sz="8" w:space="0" w:color="auto"/>
              <w:left w:val="single" w:sz="8" w:space="0" w:color="auto"/>
              <w:bottom w:val="single" w:sz="8" w:space="0" w:color="auto"/>
              <w:right w:val="single" w:sz="4" w:space="0" w:color="auto"/>
            </w:tcBorders>
            <w:shd w:val="clear" w:color="auto" w:fill="auto"/>
            <w:vAlign w:val="bottom"/>
            <w:hideMark/>
          </w:tcPr>
          <w:p w:rsidR="000F4D08" w:rsidRPr="004826DC" w:rsidRDefault="000F4D08" w:rsidP="007E511C">
            <w:pPr>
              <w:rPr>
                <w:rFonts w:asciiTheme="minorHAnsi" w:hAnsiTheme="minorHAnsi" w:cs="Arial"/>
                <w:b/>
                <w:bCs/>
                <w:sz w:val="24"/>
                <w:szCs w:val="24"/>
              </w:rPr>
            </w:pPr>
            <w:r w:rsidRPr="004826DC">
              <w:rPr>
                <w:rFonts w:asciiTheme="minorHAnsi" w:hAnsiTheme="minorHAnsi" w:cs="Arial"/>
                <w:b/>
                <w:bCs/>
                <w:sz w:val="24"/>
                <w:szCs w:val="24"/>
              </w:rPr>
              <w:t>VALOR TOTAL DE REMUNERAÇÃO + ENCARGOS SOCIAIS + INSUMOS</w:t>
            </w:r>
          </w:p>
        </w:tc>
        <w:tc>
          <w:tcPr>
            <w:tcW w:w="1095" w:type="dxa"/>
            <w:tcBorders>
              <w:top w:val="single" w:sz="8" w:space="0" w:color="auto"/>
              <w:left w:val="nil"/>
              <w:bottom w:val="single" w:sz="8" w:space="0" w:color="auto"/>
              <w:right w:val="single" w:sz="8" w:space="0" w:color="auto"/>
            </w:tcBorders>
            <w:shd w:val="clear" w:color="auto" w:fill="auto"/>
            <w:noWrap/>
            <w:vAlign w:val="bottom"/>
            <w:hideMark/>
          </w:tcPr>
          <w:p w:rsidR="000F4D08" w:rsidRPr="004826DC" w:rsidRDefault="000F4D08" w:rsidP="007E511C">
            <w:pPr>
              <w:jc w:val="right"/>
              <w:rPr>
                <w:rFonts w:asciiTheme="minorHAnsi" w:hAnsiTheme="minorHAnsi" w:cs="Arial"/>
                <w:b/>
                <w:bCs/>
                <w:sz w:val="24"/>
                <w:szCs w:val="24"/>
              </w:rPr>
            </w:pPr>
            <w:r w:rsidRPr="004826DC">
              <w:rPr>
                <w:rFonts w:asciiTheme="minorHAnsi" w:hAnsiTheme="minorHAnsi" w:cs="Arial"/>
                <w:b/>
                <w:bCs/>
                <w:sz w:val="24"/>
                <w:szCs w:val="24"/>
              </w:rPr>
              <w:t xml:space="preserve">R$ 0,00 </w:t>
            </w:r>
          </w:p>
        </w:tc>
      </w:tr>
    </w:tbl>
    <w:p w:rsidR="000F4D08" w:rsidRPr="004826DC" w:rsidRDefault="000F4D08" w:rsidP="000F4D08">
      <w:pPr>
        <w:pStyle w:val="Incisos"/>
        <w:spacing w:before="120"/>
        <w:ind w:left="1843"/>
        <w:rPr>
          <w:rFonts w:asciiTheme="minorHAnsi" w:hAnsiTheme="minorHAnsi"/>
        </w:rPr>
      </w:pPr>
    </w:p>
    <w:p w:rsidR="000F4D08" w:rsidRPr="004826DC" w:rsidRDefault="000F4D08" w:rsidP="00D55288">
      <w:pPr>
        <w:jc w:val="both"/>
        <w:rPr>
          <w:rFonts w:ascii="Calibri" w:hAnsi="Calibri"/>
          <w:b/>
          <w:sz w:val="24"/>
        </w:rPr>
      </w:pPr>
      <w:r w:rsidRPr="004826DC">
        <w:rPr>
          <w:rFonts w:asciiTheme="minorHAnsi" w:hAnsiTheme="minorHAnsi"/>
          <w:sz w:val="24"/>
          <w:szCs w:val="24"/>
        </w:rPr>
        <w:t>O CONTRATANTE poderá realizar diligência a fim de analisar e comprovar as informações prestadas pela empresa. Durante a diligência poderão ser exigidos todos os insumos (contratos, ajustes, ordens de serviço, ordens de pagamento, notas fiscais, processo de trabalho e outros) que o contratante julgue necessários para esclarecer eventuais dúvidas que surjam durante esta análise.</w:t>
      </w:r>
    </w:p>
    <w:p w:rsidR="000F4D08" w:rsidRPr="004826DC" w:rsidRDefault="000F4D08" w:rsidP="00905788">
      <w:pPr>
        <w:jc w:val="center"/>
        <w:rPr>
          <w:rFonts w:ascii="Calibri" w:hAnsi="Calibri"/>
          <w:b/>
          <w:sz w:val="24"/>
        </w:rPr>
      </w:pPr>
    </w:p>
    <w:p w:rsidR="000F4D08" w:rsidRPr="004826DC" w:rsidRDefault="000F4D08" w:rsidP="00905788">
      <w:pPr>
        <w:jc w:val="center"/>
        <w:rPr>
          <w:rFonts w:ascii="Calibri" w:hAnsi="Calibri"/>
          <w:b/>
          <w:sz w:val="24"/>
        </w:rPr>
      </w:pPr>
    </w:p>
    <w:p w:rsidR="000F4D08" w:rsidRPr="004826DC" w:rsidRDefault="000F4D08" w:rsidP="00905788">
      <w:pPr>
        <w:jc w:val="center"/>
        <w:rPr>
          <w:rFonts w:ascii="Calibri" w:hAnsi="Calibri"/>
          <w:b/>
          <w:sz w:val="24"/>
        </w:rPr>
      </w:pPr>
    </w:p>
    <w:p w:rsidR="000F4D08" w:rsidRPr="004826DC" w:rsidRDefault="000F4D08" w:rsidP="00905788">
      <w:pPr>
        <w:jc w:val="center"/>
        <w:rPr>
          <w:rFonts w:ascii="Calibri" w:hAnsi="Calibri"/>
          <w:b/>
          <w:sz w:val="24"/>
        </w:rPr>
      </w:pPr>
    </w:p>
    <w:p w:rsidR="000F4D08" w:rsidRPr="004826DC" w:rsidRDefault="000F4D08" w:rsidP="00905788">
      <w:pPr>
        <w:jc w:val="center"/>
        <w:rPr>
          <w:rFonts w:ascii="Calibri" w:hAnsi="Calibri"/>
          <w:b/>
          <w:sz w:val="24"/>
        </w:rPr>
      </w:pPr>
    </w:p>
    <w:p w:rsidR="000F4D08" w:rsidRPr="004826DC" w:rsidRDefault="000F4D08" w:rsidP="00905788">
      <w:pPr>
        <w:jc w:val="center"/>
        <w:rPr>
          <w:rFonts w:ascii="Calibri" w:hAnsi="Calibri"/>
          <w:b/>
          <w:sz w:val="24"/>
        </w:rPr>
      </w:pPr>
    </w:p>
    <w:p w:rsidR="000F4D08" w:rsidRPr="004826DC" w:rsidRDefault="000F4D08" w:rsidP="00905788">
      <w:pPr>
        <w:jc w:val="center"/>
        <w:rPr>
          <w:rFonts w:ascii="Calibri" w:hAnsi="Calibri"/>
          <w:b/>
          <w:sz w:val="24"/>
        </w:rPr>
      </w:pPr>
    </w:p>
    <w:p w:rsidR="000F4D08" w:rsidRPr="004826DC" w:rsidRDefault="000F4D08" w:rsidP="00905788">
      <w:pPr>
        <w:jc w:val="center"/>
        <w:rPr>
          <w:rFonts w:ascii="Calibri" w:hAnsi="Calibri"/>
          <w:b/>
          <w:sz w:val="24"/>
        </w:rPr>
      </w:pPr>
    </w:p>
    <w:p w:rsidR="000F4D08" w:rsidRPr="004826DC" w:rsidRDefault="000F4D08" w:rsidP="00905788">
      <w:pPr>
        <w:jc w:val="center"/>
        <w:rPr>
          <w:rFonts w:ascii="Calibri" w:hAnsi="Calibri"/>
          <w:b/>
          <w:sz w:val="24"/>
        </w:rPr>
      </w:pPr>
    </w:p>
    <w:p w:rsidR="000F4D08" w:rsidRPr="004826DC" w:rsidRDefault="000F4D08" w:rsidP="00905788">
      <w:pPr>
        <w:jc w:val="center"/>
        <w:rPr>
          <w:rFonts w:ascii="Calibri" w:hAnsi="Calibri"/>
          <w:b/>
          <w:sz w:val="24"/>
        </w:rPr>
      </w:pPr>
    </w:p>
    <w:p w:rsidR="000F4D08" w:rsidRPr="004826DC" w:rsidRDefault="000F4D08" w:rsidP="00905788">
      <w:pPr>
        <w:jc w:val="center"/>
        <w:rPr>
          <w:rFonts w:ascii="Calibri" w:hAnsi="Calibri"/>
          <w:b/>
          <w:sz w:val="24"/>
        </w:rPr>
      </w:pPr>
    </w:p>
    <w:p w:rsidR="000F4D08" w:rsidRPr="004826DC" w:rsidRDefault="000F4D08" w:rsidP="00905788">
      <w:pPr>
        <w:jc w:val="center"/>
        <w:rPr>
          <w:rFonts w:ascii="Calibri" w:hAnsi="Calibri"/>
          <w:b/>
          <w:sz w:val="24"/>
        </w:rPr>
      </w:pPr>
    </w:p>
    <w:p w:rsidR="000F4D08" w:rsidRPr="004826DC" w:rsidRDefault="000F4D08" w:rsidP="00905788">
      <w:pPr>
        <w:jc w:val="center"/>
        <w:rPr>
          <w:rFonts w:ascii="Calibri" w:hAnsi="Calibri"/>
          <w:b/>
          <w:sz w:val="24"/>
        </w:rPr>
      </w:pPr>
    </w:p>
    <w:p w:rsidR="00D55288" w:rsidRPr="004826DC" w:rsidRDefault="00D55288" w:rsidP="00905788">
      <w:pPr>
        <w:jc w:val="center"/>
        <w:rPr>
          <w:rFonts w:ascii="Calibri" w:hAnsi="Calibri"/>
          <w:b/>
          <w:sz w:val="24"/>
        </w:rPr>
      </w:pPr>
    </w:p>
    <w:p w:rsidR="00D55288" w:rsidRPr="004826DC" w:rsidRDefault="00D55288" w:rsidP="00905788">
      <w:pPr>
        <w:jc w:val="center"/>
        <w:rPr>
          <w:rFonts w:ascii="Calibri" w:hAnsi="Calibri"/>
          <w:b/>
          <w:sz w:val="24"/>
        </w:rPr>
      </w:pPr>
    </w:p>
    <w:p w:rsidR="00202943" w:rsidRPr="004826DC" w:rsidRDefault="00202943" w:rsidP="00905788">
      <w:pPr>
        <w:jc w:val="center"/>
        <w:rPr>
          <w:rFonts w:ascii="Calibri" w:hAnsi="Calibri"/>
          <w:b/>
          <w:sz w:val="24"/>
        </w:rPr>
      </w:pPr>
      <w:r w:rsidRPr="004826DC">
        <w:rPr>
          <w:rFonts w:ascii="Calibri" w:hAnsi="Calibri"/>
          <w:b/>
          <w:sz w:val="24"/>
        </w:rPr>
        <w:lastRenderedPageBreak/>
        <w:t xml:space="preserve">ANEXO </w:t>
      </w:r>
      <w:r w:rsidR="00A66E4C" w:rsidRPr="004826DC">
        <w:rPr>
          <w:rFonts w:ascii="Calibri" w:hAnsi="Calibri"/>
          <w:b/>
          <w:sz w:val="24"/>
        </w:rPr>
        <w:t>XX</w:t>
      </w:r>
      <w:r w:rsidR="00DD47E9" w:rsidRPr="004826DC">
        <w:rPr>
          <w:rFonts w:ascii="Calibri" w:hAnsi="Calibri"/>
          <w:b/>
          <w:sz w:val="24"/>
        </w:rPr>
        <w:t>I</w:t>
      </w:r>
      <w:r w:rsidR="00E762BF" w:rsidRPr="004826DC">
        <w:rPr>
          <w:rFonts w:ascii="Calibri" w:hAnsi="Calibri"/>
          <w:b/>
          <w:sz w:val="24"/>
        </w:rPr>
        <w:t>I</w:t>
      </w:r>
      <w:r w:rsidRPr="004826DC">
        <w:rPr>
          <w:rFonts w:ascii="Calibri" w:hAnsi="Calibri"/>
          <w:b/>
          <w:sz w:val="24"/>
        </w:rPr>
        <w:t xml:space="preserve"> – MINUTA DO CONTRATO</w:t>
      </w:r>
    </w:p>
    <w:p w:rsidR="00202943" w:rsidRPr="004826DC" w:rsidRDefault="00202943">
      <w:pPr>
        <w:jc w:val="center"/>
        <w:rPr>
          <w:rFonts w:ascii="Calibri" w:hAnsi="Calibri"/>
          <w:b/>
          <w:sz w:val="24"/>
        </w:rPr>
      </w:pPr>
    </w:p>
    <w:p w:rsidR="00202943" w:rsidRPr="004826DC" w:rsidRDefault="00202943">
      <w:pPr>
        <w:pStyle w:val="Contrato"/>
        <w:tabs>
          <w:tab w:val="clear" w:pos="360"/>
        </w:tabs>
        <w:spacing w:after="840"/>
        <w:ind w:left="3969" w:firstLine="0"/>
        <w:rPr>
          <w:rFonts w:ascii="Calibri" w:hAnsi="Calibri"/>
          <w:b/>
        </w:rPr>
      </w:pPr>
      <w:r w:rsidRPr="004826DC">
        <w:rPr>
          <w:rFonts w:ascii="Calibri" w:hAnsi="Calibri"/>
          <w:b/>
        </w:rPr>
        <w:t xml:space="preserve">TERMO DE CONTRATO N.º </w:t>
      </w:r>
      <w:r w:rsidR="000D0FA0" w:rsidRPr="004826DC">
        <w:rPr>
          <w:rFonts w:ascii="Calibri" w:hAnsi="Calibri"/>
          <w:b/>
        </w:rPr>
        <w:t>_______ /20__</w:t>
      </w:r>
      <w:r w:rsidRPr="004826DC">
        <w:rPr>
          <w:rFonts w:ascii="Calibri" w:hAnsi="Calibri"/>
          <w:b/>
        </w:rPr>
        <w:t xml:space="preserve"> QUE ENTRE SI CELEBRAM </w:t>
      </w:r>
      <w:r w:rsidR="0067112D" w:rsidRPr="004826DC">
        <w:rPr>
          <w:rFonts w:ascii="Calibri" w:hAnsi="Calibri"/>
          <w:b/>
        </w:rPr>
        <w:t>A UNIÃO</w:t>
      </w:r>
      <w:r w:rsidR="00281F67" w:rsidRPr="004826DC">
        <w:rPr>
          <w:rFonts w:ascii="Calibri" w:hAnsi="Calibri"/>
          <w:b/>
        </w:rPr>
        <w:t xml:space="preserve">, POR INTERMÉDIO DO TRIBUNAL DE CONTAS DA UNIÃO, E </w:t>
      </w:r>
      <w:r w:rsidR="00960E53" w:rsidRPr="004826DC">
        <w:rPr>
          <w:rFonts w:ascii="Calibri" w:hAnsi="Calibri"/>
          <w:b/>
        </w:rPr>
        <w:fldChar w:fldCharType="begin">
          <w:ffData>
            <w:name w:val="Texto74"/>
            <w:enabled/>
            <w:calcOnExit w:val="0"/>
            <w:textInput>
              <w:default w:val="_______"/>
            </w:textInput>
          </w:ffData>
        </w:fldChar>
      </w:r>
      <w:r w:rsidRPr="004826DC">
        <w:rPr>
          <w:rFonts w:ascii="Calibri" w:hAnsi="Calibri"/>
          <w:b/>
        </w:rPr>
        <w:instrText xml:space="preserve"> FORMTEXT </w:instrText>
      </w:r>
      <w:r w:rsidR="00960E53" w:rsidRPr="004826DC">
        <w:rPr>
          <w:rFonts w:ascii="Calibri" w:hAnsi="Calibri"/>
          <w:b/>
        </w:rPr>
      </w:r>
      <w:r w:rsidR="00960E53" w:rsidRPr="004826DC">
        <w:rPr>
          <w:rFonts w:ascii="Calibri" w:hAnsi="Calibri"/>
          <w:b/>
        </w:rPr>
        <w:fldChar w:fldCharType="separate"/>
      </w:r>
      <w:r w:rsidRPr="004826DC">
        <w:rPr>
          <w:rFonts w:ascii="Calibri" w:hAnsi="Calibri"/>
          <w:b/>
          <w:noProof/>
        </w:rPr>
        <w:t>_______</w:t>
      </w:r>
      <w:r w:rsidR="00960E53" w:rsidRPr="004826DC">
        <w:rPr>
          <w:rFonts w:ascii="Calibri" w:hAnsi="Calibri"/>
          <w:b/>
        </w:rPr>
        <w:fldChar w:fldCharType="end"/>
      </w:r>
      <w:r w:rsidRPr="004826DC">
        <w:rPr>
          <w:rFonts w:ascii="Calibri" w:hAnsi="Calibri"/>
          <w:b/>
        </w:rPr>
        <w:t xml:space="preserve"> PARA </w:t>
      </w:r>
      <w:r w:rsidR="005F107F" w:rsidRPr="004826DC">
        <w:rPr>
          <w:rFonts w:ascii="Calibri" w:hAnsi="Calibri"/>
          <w:b/>
        </w:rPr>
        <w:t>A PRESTAÇÃO</w:t>
      </w:r>
      <w:r w:rsidR="00281F67" w:rsidRPr="004826DC">
        <w:rPr>
          <w:rFonts w:ascii="Calibri" w:hAnsi="Calibri"/>
          <w:b/>
        </w:rPr>
        <w:t xml:space="preserve"> </w:t>
      </w:r>
      <w:r w:rsidRPr="004826DC">
        <w:rPr>
          <w:rFonts w:ascii="Calibri" w:hAnsi="Calibri"/>
          <w:b/>
        </w:rPr>
        <w:t xml:space="preserve">DE </w:t>
      </w:r>
      <w:r w:rsidR="005F107F" w:rsidRPr="004826DC">
        <w:rPr>
          <w:rFonts w:ascii="Calibri" w:hAnsi="Calibri"/>
          <w:b/>
        </w:rPr>
        <w:t>SERVIÇOS PRESENCIAIS E NÃO PRESENCIAIS DE DESENVOLVIMENTO, MANUTENÇÃO E TESTES DE SISTEMAS DE INFORMAÇÃO.</w:t>
      </w:r>
    </w:p>
    <w:p w:rsidR="00202943" w:rsidRPr="004826DC" w:rsidRDefault="00202943">
      <w:pPr>
        <w:spacing w:after="240"/>
        <w:jc w:val="both"/>
        <w:rPr>
          <w:rFonts w:ascii="Calibri" w:hAnsi="Calibri"/>
          <w:sz w:val="24"/>
        </w:rPr>
      </w:pPr>
      <w:r w:rsidRPr="004826DC">
        <w:rPr>
          <w:rFonts w:ascii="Calibri" w:hAnsi="Calibri"/>
          <w:b/>
          <w:sz w:val="24"/>
        </w:rPr>
        <w:t>CONTRATANTE</w:t>
      </w:r>
      <w:r w:rsidRPr="004826DC">
        <w:rPr>
          <w:rFonts w:ascii="Calibri" w:hAnsi="Calibri"/>
          <w:sz w:val="24"/>
        </w:rPr>
        <w:t>: A União, por intermédio do Tribunal de Contas da União</w:t>
      </w:r>
      <w:r w:rsidR="00960E53" w:rsidRPr="004826DC">
        <w:rPr>
          <w:rFonts w:ascii="Calibri" w:hAnsi="Calibri"/>
          <w:sz w:val="24"/>
        </w:rPr>
        <w:fldChar w:fldCharType="begin">
          <w:ffData>
            <w:name w:val=""/>
            <w:enabled/>
            <w:calcOnExit w:val="0"/>
            <w:textInput>
              <w:default w:val="[/se for o caso, indicar também o nome da Unidade Técnica],"/>
            </w:textInput>
          </w:ffData>
        </w:fldChar>
      </w:r>
      <w:r w:rsidRPr="004826DC">
        <w:rPr>
          <w:rFonts w:ascii="Calibri" w:hAnsi="Calibri"/>
          <w:sz w:val="24"/>
        </w:rPr>
        <w:instrText xml:space="preserve"> FORMTEXT </w:instrText>
      </w:r>
      <w:r w:rsidR="00960E53" w:rsidRPr="004826DC">
        <w:rPr>
          <w:rFonts w:ascii="Calibri" w:hAnsi="Calibri"/>
          <w:sz w:val="24"/>
        </w:rPr>
      </w:r>
      <w:r w:rsidR="00960E53" w:rsidRPr="004826DC">
        <w:rPr>
          <w:rFonts w:ascii="Calibri" w:hAnsi="Calibri"/>
          <w:sz w:val="24"/>
        </w:rPr>
        <w:fldChar w:fldCharType="separate"/>
      </w:r>
      <w:r w:rsidRPr="004826DC">
        <w:rPr>
          <w:rFonts w:ascii="Calibri" w:hAnsi="Calibri"/>
          <w:noProof/>
          <w:sz w:val="24"/>
        </w:rPr>
        <w:t>[/se for o caso, indicar também o nome da Unidade Técnica],</w:t>
      </w:r>
      <w:r w:rsidR="00960E53" w:rsidRPr="004826DC">
        <w:rPr>
          <w:rFonts w:ascii="Calibri" w:hAnsi="Calibri"/>
          <w:sz w:val="24"/>
        </w:rPr>
        <w:fldChar w:fldCharType="end"/>
      </w:r>
      <w:r w:rsidRPr="004826DC">
        <w:rPr>
          <w:rFonts w:ascii="Calibri" w:hAnsi="Calibri"/>
          <w:sz w:val="24"/>
        </w:rPr>
        <w:t xml:space="preserve"> com sede no </w:t>
      </w:r>
      <w:r w:rsidR="00960E53" w:rsidRPr="004826DC">
        <w:rPr>
          <w:rFonts w:ascii="Calibri" w:hAnsi="Calibri"/>
          <w:sz w:val="24"/>
        </w:rPr>
        <w:fldChar w:fldCharType="begin">
          <w:ffData>
            <w:name w:val="Texto77"/>
            <w:enabled/>
            <w:calcOnExit w:val="0"/>
            <w:textInput>
              <w:default w:val="[inserir endereço completo]"/>
            </w:textInput>
          </w:ffData>
        </w:fldChar>
      </w:r>
      <w:r w:rsidRPr="004826DC">
        <w:rPr>
          <w:rFonts w:ascii="Calibri" w:hAnsi="Calibri"/>
          <w:sz w:val="24"/>
        </w:rPr>
        <w:instrText xml:space="preserve"> FORMTEXT </w:instrText>
      </w:r>
      <w:r w:rsidR="00960E53" w:rsidRPr="004826DC">
        <w:rPr>
          <w:rFonts w:ascii="Calibri" w:hAnsi="Calibri"/>
          <w:sz w:val="24"/>
        </w:rPr>
      </w:r>
      <w:r w:rsidR="00960E53" w:rsidRPr="004826DC">
        <w:rPr>
          <w:rFonts w:ascii="Calibri" w:hAnsi="Calibri"/>
          <w:sz w:val="24"/>
        </w:rPr>
        <w:fldChar w:fldCharType="separate"/>
      </w:r>
      <w:r w:rsidRPr="004826DC">
        <w:rPr>
          <w:rFonts w:ascii="Calibri" w:hAnsi="Calibri"/>
          <w:noProof/>
          <w:sz w:val="24"/>
        </w:rPr>
        <w:t>[inserir endereço completo]</w:t>
      </w:r>
      <w:r w:rsidR="00960E53" w:rsidRPr="004826DC">
        <w:rPr>
          <w:rFonts w:ascii="Calibri" w:hAnsi="Calibri"/>
          <w:sz w:val="24"/>
        </w:rPr>
        <w:fldChar w:fldCharType="end"/>
      </w:r>
      <w:r w:rsidRPr="004826DC">
        <w:rPr>
          <w:rFonts w:ascii="Calibri" w:hAnsi="Calibri"/>
          <w:sz w:val="24"/>
        </w:rPr>
        <w:t xml:space="preserve">, inscrito no CNPJ (MF) sob o n.º </w:t>
      </w:r>
      <w:r w:rsidR="00960E53" w:rsidRPr="004826DC">
        <w:rPr>
          <w:rFonts w:ascii="Calibri" w:hAnsi="Calibri"/>
          <w:sz w:val="24"/>
        </w:rPr>
        <w:fldChar w:fldCharType="begin">
          <w:ffData>
            <w:name w:val=""/>
            <w:enabled/>
            <w:calcOnExit w:val="0"/>
            <w:textInput>
              <w:default w:val="00.414.607/____-__"/>
            </w:textInput>
          </w:ffData>
        </w:fldChar>
      </w:r>
      <w:r w:rsidRPr="004826DC">
        <w:rPr>
          <w:rFonts w:ascii="Calibri" w:hAnsi="Calibri"/>
          <w:sz w:val="24"/>
        </w:rPr>
        <w:instrText xml:space="preserve"> FORMTEXT </w:instrText>
      </w:r>
      <w:r w:rsidR="00960E53" w:rsidRPr="004826DC">
        <w:rPr>
          <w:rFonts w:ascii="Calibri" w:hAnsi="Calibri"/>
          <w:sz w:val="24"/>
        </w:rPr>
      </w:r>
      <w:r w:rsidR="00960E53" w:rsidRPr="004826DC">
        <w:rPr>
          <w:rFonts w:ascii="Calibri" w:hAnsi="Calibri"/>
          <w:sz w:val="24"/>
        </w:rPr>
        <w:fldChar w:fldCharType="separate"/>
      </w:r>
      <w:r w:rsidRPr="004826DC">
        <w:rPr>
          <w:rFonts w:ascii="Calibri" w:hAnsi="Calibri"/>
          <w:noProof/>
          <w:sz w:val="24"/>
        </w:rPr>
        <w:t>00.414.607/____-__</w:t>
      </w:r>
      <w:r w:rsidR="00960E53" w:rsidRPr="004826DC">
        <w:rPr>
          <w:rFonts w:ascii="Calibri" w:hAnsi="Calibri"/>
          <w:sz w:val="24"/>
        </w:rPr>
        <w:fldChar w:fldCharType="end"/>
      </w:r>
      <w:r w:rsidRPr="004826DC">
        <w:rPr>
          <w:rFonts w:ascii="Calibri" w:hAnsi="Calibri"/>
          <w:sz w:val="24"/>
        </w:rPr>
        <w:t>, representado pelo seu</w:t>
      </w:r>
      <w:r w:rsidR="00960E53" w:rsidRPr="004826DC">
        <w:rPr>
          <w:rFonts w:ascii="Calibri" w:hAnsi="Calibri"/>
          <w:sz w:val="24"/>
        </w:rPr>
        <w:fldChar w:fldCharType="begin">
          <w:ffData>
            <w:name w:val=""/>
            <w:enabled/>
            <w:calcOnExit w:val="0"/>
            <w:textInput>
              <w:default w:val="[inserir função da autoridade competente]"/>
            </w:textInput>
          </w:ffData>
        </w:fldChar>
      </w:r>
      <w:r w:rsidRPr="004826DC">
        <w:rPr>
          <w:rFonts w:ascii="Calibri" w:hAnsi="Calibri"/>
          <w:sz w:val="24"/>
        </w:rPr>
        <w:instrText xml:space="preserve"> FORMTEXT </w:instrText>
      </w:r>
      <w:r w:rsidR="00960E53" w:rsidRPr="004826DC">
        <w:rPr>
          <w:rFonts w:ascii="Calibri" w:hAnsi="Calibri"/>
          <w:sz w:val="24"/>
        </w:rPr>
      </w:r>
      <w:r w:rsidR="00960E53" w:rsidRPr="004826DC">
        <w:rPr>
          <w:rFonts w:ascii="Calibri" w:hAnsi="Calibri"/>
          <w:sz w:val="24"/>
        </w:rPr>
        <w:fldChar w:fldCharType="separate"/>
      </w:r>
      <w:r w:rsidRPr="004826DC">
        <w:rPr>
          <w:rFonts w:ascii="Calibri" w:hAnsi="Calibri"/>
          <w:noProof/>
          <w:sz w:val="24"/>
        </w:rPr>
        <w:t>[inserir função da autoridade competente]</w:t>
      </w:r>
      <w:r w:rsidR="00960E53" w:rsidRPr="004826DC">
        <w:rPr>
          <w:rFonts w:ascii="Calibri" w:hAnsi="Calibri"/>
          <w:sz w:val="24"/>
        </w:rPr>
        <w:fldChar w:fldCharType="end"/>
      </w:r>
      <w:r w:rsidRPr="004826DC">
        <w:rPr>
          <w:rFonts w:ascii="Calibri" w:hAnsi="Calibri"/>
          <w:sz w:val="24"/>
        </w:rPr>
        <w:t xml:space="preserve">, Senhor(a) </w:t>
      </w:r>
      <w:r w:rsidR="00960E53" w:rsidRPr="004826DC">
        <w:rPr>
          <w:rFonts w:ascii="Calibri" w:hAnsi="Calibri"/>
          <w:sz w:val="24"/>
        </w:rPr>
        <w:fldChar w:fldCharType="begin">
          <w:ffData>
            <w:name w:val="Texto43"/>
            <w:enabled/>
            <w:calcOnExit w:val="0"/>
            <w:textInput>
              <w:default w:val="[inserir nome do titular ou substituto]"/>
            </w:textInput>
          </w:ffData>
        </w:fldChar>
      </w:r>
      <w:r w:rsidRPr="004826DC">
        <w:rPr>
          <w:rFonts w:ascii="Calibri" w:hAnsi="Calibri"/>
          <w:sz w:val="24"/>
        </w:rPr>
        <w:instrText xml:space="preserve"> FORMTEXT </w:instrText>
      </w:r>
      <w:r w:rsidR="00960E53" w:rsidRPr="004826DC">
        <w:rPr>
          <w:rFonts w:ascii="Calibri" w:hAnsi="Calibri"/>
          <w:sz w:val="24"/>
        </w:rPr>
      </w:r>
      <w:r w:rsidR="00960E53" w:rsidRPr="004826DC">
        <w:rPr>
          <w:rFonts w:ascii="Calibri" w:hAnsi="Calibri"/>
          <w:sz w:val="24"/>
        </w:rPr>
        <w:fldChar w:fldCharType="separate"/>
      </w:r>
      <w:r w:rsidRPr="004826DC">
        <w:rPr>
          <w:rFonts w:ascii="Calibri" w:hAnsi="Calibri"/>
          <w:noProof/>
          <w:sz w:val="24"/>
        </w:rPr>
        <w:t>[inserir nome do titular ou substituto]</w:t>
      </w:r>
      <w:r w:rsidR="00960E53" w:rsidRPr="004826DC">
        <w:rPr>
          <w:rFonts w:ascii="Calibri" w:hAnsi="Calibri"/>
          <w:sz w:val="24"/>
        </w:rPr>
        <w:fldChar w:fldCharType="end"/>
      </w:r>
      <w:r w:rsidRPr="004826DC">
        <w:rPr>
          <w:rFonts w:ascii="Calibri" w:hAnsi="Calibri"/>
          <w:sz w:val="24"/>
        </w:rPr>
        <w:t xml:space="preserve">, de acordo com a </w:t>
      </w:r>
      <w:r w:rsidR="00960E53" w:rsidRPr="004826DC">
        <w:rPr>
          <w:rFonts w:ascii="Calibri" w:hAnsi="Calibri"/>
          <w:sz w:val="24"/>
        </w:rPr>
        <w:fldChar w:fldCharType="begin"/>
      </w:r>
      <w:r w:rsidRPr="004826DC">
        <w:rPr>
          <w:rFonts w:ascii="Calibri" w:hAnsi="Calibri"/>
          <w:sz w:val="24"/>
        </w:rPr>
        <w:instrText xml:space="preserve"> FORMTEXT </w:instrText>
      </w:r>
      <w:r w:rsidR="00960E53" w:rsidRPr="004826DC">
        <w:rPr>
          <w:rFonts w:ascii="Calibri" w:hAnsi="Calibri"/>
          <w:sz w:val="24"/>
        </w:rPr>
        <w:fldChar w:fldCharType="separate"/>
      </w:r>
      <w:r w:rsidRPr="004826DC">
        <w:rPr>
          <w:rFonts w:ascii="Calibri" w:hAnsi="Calibri"/>
          <w:noProof/>
          <w:sz w:val="24"/>
        </w:rPr>
        <w:t>[delegação/subdelegação]</w:t>
      </w:r>
      <w:r w:rsidR="00960E53" w:rsidRPr="004826DC">
        <w:rPr>
          <w:rFonts w:ascii="Calibri" w:hAnsi="Calibri"/>
          <w:sz w:val="24"/>
        </w:rPr>
        <w:fldChar w:fldCharType="end"/>
      </w:r>
      <w:r w:rsidRPr="004826DC">
        <w:rPr>
          <w:rFonts w:ascii="Calibri" w:hAnsi="Calibri"/>
          <w:sz w:val="24"/>
        </w:rPr>
        <w:t xml:space="preserve">de competência contida no inciso _____ do art. ______ da Portaria da </w:t>
      </w:r>
      <w:r w:rsidR="00960E53" w:rsidRPr="004826DC">
        <w:rPr>
          <w:rFonts w:ascii="Calibri" w:hAnsi="Calibri"/>
          <w:sz w:val="24"/>
        </w:rPr>
        <w:fldChar w:fldCharType="begin">
          <w:ffData>
            <w:name w:val="Texto46"/>
            <w:enabled/>
            <w:calcOnExit w:val="0"/>
            <w:textInput>
              <w:default w:val="[Presidência ou Segedam]"/>
            </w:textInput>
          </w:ffData>
        </w:fldChar>
      </w:r>
      <w:bookmarkStart w:id="177" w:name="Texto46"/>
      <w:r w:rsidRPr="004826DC">
        <w:rPr>
          <w:rFonts w:ascii="Calibri" w:hAnsi="Calibri"/>
          <w:sz w:val="24"/>
        </w:rPr>
        <w:instrText xml:space="preserve"> FORMTEXT </w:instrText>
      </w:r>
      <w:r w:rsidR="00960E53" w:rsidRPr="004826DC">
        <w:rPr>
          <w:rFonts w:ascii="Calibri" w:hAnsi="Calibri"/>
          <w:sz w:val="24"/>
        </w:rPr>
      </w:r>
      <w:r w:rsidR="00960E53" w:rsidRPr="004826DC">
        <w:rPr>
          <w:rFonts w:ascii="Calibri" w:hAnsi="Calibri"/>
          <w:sz w:val="24"/>
        </w:rPr>
        <w:fldChar w:fldCharType="separate"/>
      </w:r>
      <w:r w:rsidRPr="004826DC">
        <w:rPr>
          <w:rFonts w:ascii="Calibri" w:hAnsi="Calibri"/>
          <w:noProof/>
          <w:sz w:val="24"/>
        </w:rPr>
        <w:t>[Presidência ou Segedam]</w:t>
      </w:r>
      <w:r w:rsidR="00960E53" w:rsidRPr="004826DC">
        <w:rPr>
          <w:rFonts w:ascii="Calibri" w:hAnsi="Calibri"/>
          <w:sz w:val="24"/>
        </w:rPr>
        <w:fldChar w:fldCharType="end"/>
      </w:r>
      <w:bookmarkEnd w:id="177"/>
      <w:r w:rsidRPr="004826DC">
        <w:rPr>
          <w:rFonts w:ascii="Calibri" w:hAnsi="Calibri"/>
          <w:sz w:val="24"/>
        </w:rPr>
        <w:t xml:space="preserve"> n.º ______, de ________.</w:t>
      </w:r>
    </w:p>
    <w:p w:rsidR="00092A30" w:rsidRPr="004826DC" w:rsidRDefault="00092A30" w:rsidP="00092A30">
      <w:pPr>
        <w:spacing w:after="240"/>
        <w:jc w:val="both"/>
        <w:rPr>
          <w:rFonts w:ascii="Calibri" w:hAnsi="Calibri"/>
          <w:sz w:val="24"/>
        </w:rPr>
      </w:pPr>
      <w:r w:rsidRPr="004826DC">
        <w:rPr>
          <w:rFonts w:ascii="Calibri" w:hAnsi="Calibri"/>
          <w:b/>
          <w:sz w:val="24"/>
        </w:rPr>
        <w:t>CONTRATAD</w:t>
      </w:r>
      <w:r w:rsidR="004B4598" w:rsidRPr="004826DC">
        <w:rPr>
          <w:rFonts w:ascii="Calibri" w:hAnsi="Calibri"/>
          <w:b/>
          <w:sz w:val="24"/>
        </w:rPr>
        <w:t>A</w:t>
      </w:r>
      <w:r w:rsidRPr="004826DC">
        <w:rPr>
          <w:rFonts w:ascii="Calibri" w:hAnsi="Calibri"/>
          <w:sz w:val="24"/>
        </w:rPr>
        <w:t>: _____________________, inscrit</w:t>
      </w:r>
      <w:r w:rsidR="00524D35" w:rsidRPr="004826DC">
        <w:rPr>
          <w:rFonts w:ascii="Calibri" w:hAnsi="Calibri"/>
          <w:sz w:val="24"/>
        </w:rPr>
        <w:t>o</w:t>
      </w:r>
      <w:r w:rsidRPr="004826DC">
        <w:rPr>
          <w:rFonts w:ascii="Calibri" w:hAnsi="Calibri"/>
          <w:sz w:val="24"/>
        </w:rPr>
        <w:t xml:space="preserve"> no CNPJ (MF) sob o n.º ______________, estabelecid</w:t>
      </w:r>
      <w:r w:rsidR="00524D35" w:rsidRPr="004826DC">
        <w:rPr>
          <w:rFonts w:ascii="Calibri" w:hAnsi="Calibri"/>
          <w:sz w:val="24"/>
        </w:rPr>
        <w:t>o</w:t>
      </w:r>
      <w:r w:rsidRPr="004826DC">
        <w:rPr>
          <w:rFonts w:ascii="Calibri" w:hAnsi="Calibri"/>
          <w:sz w:val="24"/>
        </w:rPr>
        <w:t xml:space="preserve"> </w:t>
      </w:r>
      <w:r w:rsidR="00960E53" w:rsidRPr="004826DC">
        <w:rPr>
          <w:rFonts w:ascii="Calibri" w:hAnsi="Calibri"/>
          <w:sz w:val="24"/>
        </w:rPr>
        <w:fldChar w:fldCharType="begin">
          <w:ffData>
            <w:name w:val="Texto77"/>
            <w:enabled/>
            <w:calcOnExit w:val="0"/>
            <w:textInput>
              <w:default w:val="[inserir endereço completo]"/>
            </w:textInput>
          </w:ffData>
        </w:fldChar>
      </w:r>
      <w:r w:rsidRPr="004826DC">
        <w:rPr>
          <w:rFonts w:ascii="Calibri" w:hAnsi="Calibri"/>
          <w:sz w:val="24"/>
        </w:rPr>
        <w:instrText xml:space="preserve"> FORMTEXT </w:instrText>
      </w:r>
      <w:r w:rsidR="00960E53" w:rsidRPr="004826DC">
        <w:rPr>
          <w:rFonts w:ascii="Calibri" w:hAnsi="Calibri"/>
          <w:sz w:val="24"/>
        </w:rPr>
      </w:r>
      <w:r w:rsidR="00960E53" w:rsidRPr="004826DC">
        <w:rPr>
          <w:rFonts w:ascii="Calibri" w:hAnsi="Calibri"/>
          <w:sz w:val="24"/>
        </w:rPr>
        <w:fldChar w:fldCharType="separate"/>
      </w:r>
      <w:r w:rsidRPr="004826DC">
        <w:rPr>
          <w:rFonts w:ascii="Calibri" w:hAnsi="Calibri"/>
          <w:noProof/>
          <w:sz w:val="24"/>
        </w:rPr>
        <w:t>[inserir endereço completo]</w:t>
      </w:r>
      <w:r w:rsidR="00960E53" w:rsidRPr="004826DC">
        <w:rPr>
          <w:rFonts w:ascii="Calibri" w:hAnsi="Calibri"/>
          <w:sz w:val="24"/>
        </w:rPr>
        <w:fldChar w:fldCharType="end"/>
      </w:r>
      <w:r w:rsidRPr="004826DC">
        <w:rPr>
          <w:rFonts w:ascii="Calibri" w:hAnsi="Calibri"/>
          <w:sz w:val="24"/>
        </w:rPr>
        <w:t>, representad</w:t>
      </w:r>
      <w:r w:rsidR="00524D35" w:rsidRPr="004826DC">
        <w:rPr>
          <w:rFonts w:ascii="Calibri" w:hAnsi="Calibri"/>
          <w:sz w:val="24"/>
        </w:rPr>
        <w:t>o</w:t>
      </w:r>
      <w:r w:rsidRPr="004826DC">
        <w:rPr>
          <w:rFonts w:ascii="Calibri" w:hAnsi="Calibri"/>
          <w:sz w:val="24"/>
        </w:rPr>
        <w:t xml:space="preserve"> pelo seu </w:t>
      </w:r>
      <w:bookmarkStart w:id="178" w:name="Texto77"/>
      <w:r w:rsidR="00960E53" w:rsidRPr="004826DC">
        <w:rPr>
          <w:rFonts w:ascii="Calibri" w:hAnsi="Calibri"/>
          <w:sz w:val="24"/>
        </w:rPr>
        <w:fldChar w:fldCharType="begin">
          <w:ffData>
            <w:name w:val="Texto77"/>
            <w:enabled/>
            <w:calcOnExit w:val="0"/>
            <w:textInput>
              <w:default w:val="[inserir cargo]"/>
            </w:textInput>
          </w:ffData>
        </w:fldChar>
      </w:r>
      <w:r w:rsidRPr="004826DC">
        <w:rPr>
          <w:rFonts w:ascii="Calibri" w:hAnsi="Calibri"/>
          <w:sz w:val="24"/>
        </w:rPr>
        <w:instrText xml:space="preserve"> FORMTEXT </w:instrText>
      </w:r>
      <w:r w:rsidR="00960E53" w:rsidRPr="004826DC">
        <w:rPr>
          <w:rFonts w:ascii="Calibri" w:hAnsi="Calibri"/>
          <w:sz w:val="24"/>
        </w:rPr>
      </w:r>
      <w:r w:rsidR="00960E53" w:rsidRPr="004826DC">
        <w:rPr>
          <w:rFonts w:ascii="Calibri" w:hAnsi="Calibri"/>
          <w:sz w:val="24"/>
        </w:rPr>
        <w:fldChar w:fldCharType="separate"/>
      </w:r>
      <w:r w:rsidRPr="004826DC">
        <w:rPr>
          <w:rFonts w:ascii="Calibri" w:hAnsi="Calibri"/>
          <w:noProof/>
          <w:sz w:val="24"/>
        </w:rPr>
        <w:t>[inserir cargo]</w:t>
      </w:r>
      <w:r w:rsidR="00960E53" w:rsidRPr="004826DC">
        <w:rPr>
          <w:rFonts w:ascii="Calibri" w:hAnsi="Calibri"/>
          <w:sz w:val="24"/>
        </w:rPr>
        <w:fldChar w:fldCharType="end"/>
      </w:r>
      <w:bookmarkEnd w:id="178"/>
      <w:r w:rsidRPr="004826DC">
        <w:rPr>
          <w:rFonts w:ascii="Calibri" w:hAnsi="Calibri"/>
          <w:sz w:val="24"/>
        </w:rPr>
        <w:t xml:space="preserve">, Senhor(a) </w:t>
      </w:r>
      <w:r w:rsidR="00960E53" w:rsidRPr="004826DC">
        <w:rPr>
          <w:rFonts w:ascii="Calibri" w:hAnsi="Calibri"/>
          <w:sz w:val="24"/>
        </w:rPr>
        <w:fldChar w:fldCharType="begin">
          <w:ffData>
            <w:name w:val=""/>
            <w:enabled/>
            <w:calcOnExit w:val="0"/>
            <w:textInput>
              <w:default w:val="[inserir nome completo]"/>
            </w:textInput>
          </w:ffData>
        </w:fldChar>
      </w:r>
      <w:r w:rsidRPr="004826DC">
        <w:rPr>
          <w:rFonts w:ascii="Calibri" w:hAnsi="Calibri"/>
          <w:sz w:val="24"/>
        </w:rPr>
        <w:instrText xml:space="preserve"> FORMTEXT </w:instrText>
      </w:r>
      <w:r w:rsidR="00960E53" w:rsidRPr="004826DC">
        <w:rPr>
          <w:rFonts w:ascii="Calibri" w:hAnsi="Calibri"/>
          <w:sz w:val="24"/>
        </w:rPr>
      </w:r>
      <w:r w:rsidR="00960E53" w:rsidRPr="004826DC">
        <w:rPr>
          <w:rFonts w:ascii="Calibri" w:hAnsi="Calibri"/>
          <w:sz w:val="24"/>
        </w:rPr>
        <w:fldChar w:fldCharType="separate"/>
      </w:r>
      <w:r w:rsidRPr="004826DC">
        <w:rPr>
          <w:rFonts w:ascii="Calibri" w:hAnsi="Calibri"/>
          <w:noProof/>
          <w:sz w:val="24"/>
        </w:rPr>
        <w:t>[inserir nome completo]</w:t>
      </w:r>
      <w:r w:rsidR="00960E53" w:rsidRPr="004826DC">
        <w:rPr>
          <w:rFonts w:ascii="Calibri" w:hAnsi="Calibri"/>
          <w:sz w:val="24"/>
        </w:rPr>
        <w:fldChar w:fldCharType="end"/>
      </w:r>
      <w:r w:rsidRPr="004826DC">
        <w:rPr>
          <w:rFonts w:ascii="Calibri" w:hAnsi="Calibri"/>
          <w:sz w:val="24"/>
        </w:rPr>
        <w:t xml:space="preserve">, portador(a) da Cédula de Identidade n.º _______ [inserir número e órgão expedidor/unidade da federação] e CPF (MF) n.º ________________, de acordo com a representação legal que lhe é outorgada por </w:t>
      </w:r>
      <w:bookmarkStart w:id="179" w:name="Texto55"/>
      <w:r w:rsidR="00960E53" w:rsidRPr="004826DC">
        <w:rPr>
          <w:rFonts w:ascii="Calibri" w:hAnsi="Calibri"/>
          <w:sz w:val="24"/>
        </w:rPr>
        <w:fldChar w:fldCharType="begin">
          <w:ffData>
            <w:name w:val="Texto55"/>
            <w:enabled/>
            <w:calcOnExit w:val="0"/>
            <w:textInput>
              <w:default w:val="[procuração/contrato social/estatuto social]"/>
            </w:textInput>
          </w:ffData>
        </w:fldChar>
      </w:r>
      <w:r w:rsidRPr="004826DC">
        <w:rPr>
          <w:rFonts w:ascii="Calibri" w:hAnsi="Calibri"/>
          <w:sz w:val="24"/>
        </w:rPr>
        <w:instrText xml:space="preserve"> FORMTEXT </w:instrText>
      </w:r>
      <w:r w:rsidR="00960E53" w:rsidRPr="004826DC">
        <w:rPr>
          <w:rFonts w:ascii="Calibri" w:hAnsi="Calibri"/>
          <w:sz w:val="24"/>
        </w:rPr>
      </w:r>
      <w:r w:rsidR="00960E53" w:rsidRPr="004826DC">
        <w:rPr>
          <w:rFonts w:ascii="Calibri" w:hAnsi="Calibri"/>
          <w:sz w:val="24"/>
        </w:rPr>
        <w:fldChar w:fldCharType="separate"/>
      </w:r>
      <w:r w:rsidRPr="004826DC">
        <w:rPr>
          <w:rFonts w:ascii="Calibri" w:hAnsi="Calibri"/>
          <w:noProof/>
          <w:sz w:val="24"/>
        </w:rPr>
        <w:t>[procuração/contrato social/estatuto social]</w:t>
      </w:r>
      <w:r w:rsidR="00960E53" w:rsidRPr="004826DC">
        <w:rPr>
          <w:rFonts w:ascii="Calibri" w:hAnsi="Calibri"/>
          <w:sz w:val="24"/>
        </w:rPr>
        <w:fldChar w:fldCharType="end"/>
      </w:r>
      <w:bookmarkEnd w:id="179"/>
      <w:r w:rsidRPr="004826DC">
        <w:rPr>
          <w:rFonts w:ascii="Calibri" w:hAnsi="Calibri"/>
          <w:sz w:val="24"/>
        </w:rPr>
        <w:t>.</w:t>
      </w:r>
    </w:p>
    <w:p w:rsidR="00202943" w:rsidRPr="004826DC" w:rsidRDefault="00202943">
      <w:pPr>
        <w:spacing w:after="240"/>
        <w:jc w:val="both"/>
        <w:rPr>
          <w:rFonts w:ascii="Calibri" w:hAnsi="Calibri"/>
          <w:sz w:val="24"/>
        </w:rPr>
      </w:pPr>
      <w:r w:rsidRPr="004826DC">
        <w:rPr>
          <w:rFonts w:ascii="Calibri" w:hAnsi="Calibri"/>
          <w:sz w:val="24"/>
        </w:rPr>
        <w:t xml:space="preserve">Os CONTRATANTES têm entre si justo e avençado, e celebram o presente contrato, instruído no TC n.º </w:t>
      </w:r>
      <w:r w:rsidR="005F107F" w:rsidRPr="004826DC">
        <w:rPr>
          <w:rFonts w:ascii="Calibri" w:hAnsi="Calibri"/>
          <w:sz w:val="24"/>
        </w:rPr>
        <w:t>012.189/2012-0</w:t>
      </w:r>
      <w:r w:rsidR="00291AB3" w:rsidRPr="004826DC">
        <w:rPr>
          <w:rFonts w:ascii="Calibri" w:hAnsi="Calibri"/>
          <w:sz w:val="24"/>
        </w:rPr>
        <w:t xml:space="preserve"> (P</w:t>
      </w:r>
      <w:r w:rsidR="000D0FA0" w:rsidRPr="004826DC">
        <w:rPr>
          <w:rFonts w:ascii="Calibri" w:hAnsi="Calibri"/>
          <w:sz w:val="24"/>
        </w:rPr>
        <w:t xml:space="preserve">regão Eletrônico </w:t>
      </w:r>
      <w:r w:rsidR="005E178B" w:rsidRPr="004826DC">
        <w:rPr>
          <w:rFonts w:ascii="Calibri" w:hAnsi="Calibri"/>
          <w:sz w:val="24"/>
        </w:rPr>
        <w:t>016</w:t>
      </w:r>
      <w:r w:rsidR="000D0FA0" w:rsidRPr="004826DC">
        <w:rPr>
          <w:rFonts w:ascii="Calibri" w:hAnsi="Calibri"/>
          <w:sz w:val="24"/>
        </w:rPr>
        <w:t>/20</w:t>
      </w:r>
      <w:r w:rsidR="005E178B" w:rsidRPr="004826DC">
        <w:rPr>
          <w:rFonts w:ascii="Calibri" w:hAnsi="Calibri"/>
          <w:sz w:val="24"/>
        </w:rPr>
        <w:t>13</w:t>
      </w:r>
      <w:r w:rsidRPr="004826DC">
        <w:rPr>
          <w:rFonts w:ascii="Calibri" w:hAnsi="Calibri"/>
          <w:sz w:val="24"/>
        </w:rPr>
        <w:t>, mediante as cláusulas e condições que se seguem:</w:t>
      </w:r>
    </w:p>
    <w:p w:rsidR="00202943" w:rsidRPr="004826DC" w:rsidRDefault="00202943" w:rsidP="00FA60F7">
      <w:pPr>
        <w:pStyle w:val="Ttulo8"/>
        <w:spacing w:before="360" w:after="240"/>
        <w:jc w:val="both"/>
        <w:rPr>
          <w:rFonts w:ascii="Calibri" w:hAnsi="Calibri"/>
          <w:snapToGrid/>
        </w:rPr>
      </w:pPr>
      <w:r w:rsidRPr="004826DC">
        <w:rPr>
          <w:rFonts w:ascii="Calibri" w:hAnsi="Calibri"/>
          <w:snapToGrid/>
        </w:rPr>
        <w:t>CLÁUSULA PRIMEIRA – DO OBJETO</w:t>
      </w:r>
    </w:p>
    <w:p w:rsidR="00202943" w:rsidRPr="004826DC" w:rsidRDefault="00202943">
      <w:pPr>
        <w:tabs>
          <w:tab w:val="left" w:pos="709"/>
        </w:tabs>
        <w:spacing w:before="120"/>
        <w:jc w:val="both"/>
        <w:rPr>
          <w:rFonts w:ascii="Calibri" w:hAnsi="Calibri"/>
          <w:sz w:val="24"/>
        </w:rPr>
      </w:pPr>
      <w:r w:rsidRPr="004826DC">
        <w:rPr>
          <w:rFonts w:ascii="Calibri" w:hAnsi="Calibri"/>
          <w:sz w:val="24"/>
        </w:rPr>
        <w:t>1.</w:t>
      </w:r>
      <w:r w:rsidRPr="004826DC">
        <w:rPr>
          <w:rFonts w:ascii="Calibri" w:hAnsi="Calibri"/>
          <w:sz w:val="24"/>
        </w:rPr>
        <w:tab/>
      </w:r>
      <w:r w:rsidR="005F107F" w:rsidRPr="004826DC">
        <w:rPr>
          <w:rFonts w:ascii="Calibri" w:hAnsi="Calibri"/>
          <w:sz w:val="24"/>
        </w:rPr>
        <w:t>O presente contrato tem como objeto a prestação de serviços presenciais e não presenciais de desenvolvimento, manutenção e testes de sistemas de informação, em regime de empreitada por preço unitário, conforme especificações do</w:t>
      </w:r>
      <w:r w:rsidR="00B26D44" w:rsidRPr="004826DC">
        <w:rPr>
          <w:rFonts w:ascii="Calibri" w:hAnsi="Calibri"/>
          <w:sz w:val="24"/>
        </w:rPr>
        <w:t>s</w:t>
      </w:r>
      <w:r w:rsidR="005F107F" w:rsidRPr="004826DC">
        <w:rPr>
          <w:rFonts w:ascii="Calibri" w:hAnsi="Calibri"/>
          <w:sz w:val="24"/>
        </w:rPr>
        <w:t xml:space="preserve"> Anexo</w:t>
      </w:r>
      <w:r w:rsidR="00B26D44" w:rsidRPr="004826DC">
        <w:rPr>
          <w:rFonts w:ascii="Calibri" w:hAnsi="Calibri"/>
          <w:sz w:val="24"/>
        </w:rPr>
        <w:t>s</w:t>
      </w:r>
      <w:r w:rsidR="005F107F" w:rsidRPr="004826DC">
        <w:rPr>
          <w:rFonts w:ascii="Calibri" w:hAnsi="Calibri"/>
          <w:sz w:val="24"/>
        </w:rPr>
        <w:t xml:space="preserve"> do Edital do Pregão Eletrônico nº </w:t>
      </w:r>
      <w:r w:rsidR="005E178B" w:rsidRPr="004826DC">
        <w:rPr>
          <w:rFonts w:ascii="Calibri" w:hAnsi="Calibri"/>
          <w:sz w:val="24"/>
        </w:rPr>
        <w:t>016</w:t>
      </w:r>
      <w:r w:rsidR="005F107F" w:rsidRPr="004826DC">
        <w:rPr>
          <w:rFonts w:ascii="Calibri" w:hAnsi="Calibri"/>
          <w:sz w:val="24"/>
        </w:rPr>
        <w:t>/20</w:t>
      </w:r>
      <w:r w:rsidR="005E178B" w:rsidRPr="004826DC">
        <w:rPr>
          <w:rFonts w:ascii="Calibri" w:hAnsi="Calibri"/>
          <w:sz w:val="24"/>
        </w:rPr>
        <w:t>13</w:t>
      </w:r>
      <w:r w:rsidR="005F107F" w:rsidRPr="004826DC">
        <w:rPr>
          <w:rFonts w:ascii="Calibri" w:hAnsi="Calibri"/>
          <w:sz w:val="24"/>
        </w:rPr>
        <w:t>.</w:t>
      </w:r>
    </w:p>
    <w:p w:rsidR="00202943" w:rsidRPr="004826DC" w:rsidRDefault="00291AB3" w:rsidP="00FA60F7">
      <w:pPr>
        <w:pStyle w:val="Ttulo8"/>
        <w:spacing w:before="360" w:after="240"/>
        <w:jc w:val="both"/>
        <w:rPr>
          <w:rFonts w:ascii="Calibri" w:hAnsi="Calibri"/>
          <w:snapToGrid/>
        </w:rPr>
      </w:pPr>
      <w:r w:rsidRPr="004826DC">
        <w:rPr>
          <w:rFonts w:ascii="Calibri" w:hAnsi="Calibri"/>
          <w:snapToGrid/>
        </w:rPr>
        <w:t>CLÁUSULA SEGUNDA – DO VALOR</w:t>
      </w:r>
    </w:p>
    <w:p w:rsidR="00202943" w:rsidRPr="004826DC" w:rsidRDefault="00202943">
      <w:pPr>
        <w:tabs>
          <w:tab w:val="left" w:pos="709"/>
        </w:tabs>
        <w:spacing w:before="120"/>
        <w:jc w:val="both"/>
        <w:rPr>
          <w:rFonts w:ascii="Calibri" w:hAnsi="Calibri"/>
          <w:sz w:val="24"/>
        </w:rPr>
      </w:pPr>
      <w:r w:rsidRPr="004826DC">
        <w:rPr>
          <w:rFonts w:ascii="Calibri" w:hAnsi="Calibri"/>
          <w:sz w:val="24"/>
        </w:rPr>
        <w:t>1.</w:t>
      </w:r>
      <w:r w:rsidRPr="004826DC">
        <w:rPr>
          <w:rFonts w:ascii="Calibri" w:hAnsi="Calibri"/>
          <w:sz w:val="24"/>
        </w:rPr>
        <w:tab/>
        <w:t xml:space="preserve">O valor </w:t>
      </w:r>
      <w:r w:rsidR="00291AB3" w:rsidRPr="004826DC">
        <w:rPr>
          <w:rFonts w:ascii="Calibri" w:hAnsi="Calibri"/>
          <w:sz w:val="24"/>
        </w:rPr>
        <w:t xml:space="preserve">total </w:t>
      </w:r>
      <w:r w:rsidRPr="004826DC">
        <w:rPr>
          <w:rFonts w:ascii="Calibri" w:hAnsi="Calibri"/>
          <w:sz w:val="24"/>
        </w:rPr>
        <w:t xml:space="preserve">deste contrato é de R$ </w:t>
      </w:r>
      <w:r w:rsidR="00960E53" w:rsidRPr="004826DC">
        <w:rPr>
          <w:rFonts w:ascii="Calibri" w:hAnsi="Calibri"/>
          <w:sz w:val="24"/>
        </w:rPr>
        <w:fldChar w:fldCharType="begin">
          <w:ffData>
            <w:name w:val="Texto60"/>
            <w:enabled/>
            <w:calcOnExit w:val="0"/>
            <w:textInput>
              <w:default w:val="____(___)."/>
            </w:textInput>
          </w:ffData>
        </w:fldChar>
      </w:r>
      <w:bookmarkStart w:id="180" w:name="Texto60"/>
      <w:r w:rsidRPr="004826DC">
        <w:rPr>
          <w:rFonts w:ascii="Calibri" w:hAnsi="Calibri"/>
          <w:sz w:val="24"/>
        </w:rPr>
        <w:instrText xml:space="preserve"> FORMTEXT </w:instrText>
      </w:r>
      <w:r w:rsidR="00960E53" w:rsidRPr="004826DC">
        <w:rPr>
          <w:rFonts w:ascii="Calibri" w:hAnsi="Calibri"/>
          <w:sz w:val="24"/>
        </w:rPr>
      </w:r>
      <w:r w:rsidR="00960E53" w:rsidRPr="004826DC">
        <w:rPr>
          <w:rFonts w:ascii="Calibri" w:hAnsi="Calibri"/>
          <w:sz w:val="24"/>
        </w:rPr>
        <w:fldChar w:fldCharType="separate"/>
      </w:r>
      <w:r w:rsidRPr="004826DC">
        <w:rPr>
          <w:rFonts w:ascii="Calibri" w:hAnsi="Calibri"/>
          <w:noProof/>
          <w:sz w:val="24"/>
        </w:rPr>
        <w:t>____(___).</w:t>
      </w:r>
      <w:r w:rsidR="00960E53" w:rsidRPr="004826DC">
        <w:rPr>
          <w:rFonts w:ascii="Calibri" w:hAnsi="Calibri"/>
          <w:sz w:val="24"/>
        </w:rPr>
        <w:fldChar w:fldCharType="end"/>
      </w:r>
      <w:bookmarkEnd w:id="180"/>
    </w:p>
    <w:p w:rsidR="00202943" w:rsidRPr="004826DC" w:rsidRDefault="00202943" w:rsidP="00FA60F7">
      <w:pPr>
        <w:pStyle w:val="Ttulo8"/>
        <w:spacing w:before="360" w:after="240"/>
        <w:jc w:val="both"/>
        <w:rPr>
          <w:rFonts w:ascii="Calibri" w:hAnsi="Calibri"/>
          <w:snapToGrid/>
        </w:rPr>
      </w:pPr>
      <w:r w:rsidRPr="004826DC">
        <w:rPr>
          <w:rFonts w:ascii="Calibri" w:hAnsi="Calibri"/>
          <w:snapToGrid/>
        </w:rPr>
        <w:t>CLÁUSULA TERCEIRA – DA DESPESA</w:t>
      </w:r>
      <w:r w:rsidR="00291AB3" w:rsidRPr="004826DC">
        <w:rPr>
          <w:rFonts w:ascii="Calibri" w:hAnsi="Calibri"/>
          <w:snapToGrid/>
        </w:rPr>
        <w:t xml:space="preserve"> E DOS CRÉDITOS ORÇAMENTÁRIOS</w:t>
      </w:r>
    </w:p>
    <w:p w:rsidR="00202943" w:rsidRPr="004826DC" w:rsidRDefault="00202943">
      <w:pPr>
        <w:tabs>
          <w:tab w:val="left" w:pos="709"/>
        </w:tabs>
        <w:spacing w:after="120"/>
        <w:jc w:val="both"/>
        <w:rPr>
          <w:rFonts w:ascii="Calibri" w:hAnsi="Calibri"/>
          <w:sz w:val="24"/>
        </w:rPr>
      </w:pPr>
      <w:r w:rsidRPr="004826DC">
        <w:rPr>
          <w:rFonts w:ascii="Calibri" w:hAnsi="Calibri"/>
          <w:sz w:val="24"/>
        </w:rPr>
        <w:t>1.</w:t>
      </w:r>
      <w:r w:rsidRPr="004826DC">
        <w:rPr>
          <w:rFonts w:ascii="Calibri" w:hAnsi="Calibri"/>
          <w:sz w:val="24"/>
        </w:rPr>
        <w:tab/>
        <w:t xml:space="preserve">A despesa </w:t>
      </w:r>
      <w:r w:rsidR="00291AB3" w:rsidRPr="004826DC">
        <w:rPr>
          <w:rFonts w:ascii="Calibri" w:hAnsi="Calibri"/>
          <w:sz w:val="24"/>
        </w:rPr>
        <w:t>orçamentária da execução deste contrato correrá à conta d</w:t>
      </w:r>
      <w:r w:rsidR="000961A3" w:rsidRPr="004826DC">
        <w:rPr>
          <w:rFonts w:ascii="Calibri" w:hAnsi="Calibri"/>
          <w:sz w:val="24"/>
        </w:rPr>
        <w:t xml:space="preserve">a </w:t>
      </w:r>
      <w:r w:rsidR="000961A3" w:rsidRPr="004826DC">
        <w:rPr>
          <w:rFonts w:ascii="Calibri" w:hAnsi="Calibri"/>
          <w:b/>
          <w:sz w:val="24"/>
        </w:rPr>
        <w:t>Natureza da Despesa</w:t>
      </w:r>
      <w:r w:rsidRPr="004826DC">
        <w:rPr>
          <w:rFonts w:ascii="Calibri" w:hAnsi="Calibri"/>
          <w:sz w:val="24"/>
        </w:rPr>
        <w:t xml:space="preserve"> </w:t>
      </w:r>
      <w:r w:rsidR="00291AB3" w:rsidRPr="004826DC">
        <w:rPr>
          <w:rFonts w:ascii="Calibri" w:hAnsi="Calibri"/>
          <w:sz w:val="24"/>
        </w:rPr>
        <w:t>_____</w:t>
      </w:r>
      <w:r w:rsidRPr="004826DC">
        <w:rPr>
          <w:rFonts w:ascii="Calibri" w:hAnsi="Calibri"/>
          <w:sz w:val="24"/>
        </w:rPr>
        <w:t xml:space="preserve">_____, </w:t>
      </w:r>
      <w:r w:rsidR="00291AB3" w:rsidRPr="004826DC">
        <w:rPr>
          <w:rFonts w:ascii="Calibri" w:hAnsi="Calibri"/>
          <w:sz w:val="24"/>
        </w:rPr>
        <w:t xml:space="preserve">da </w:t>
      </w:r>
      <w:r w:rsidRPr="004826DC">
        <w:rPr>
          <w:rFonts w:ascii="Calibri" w:hAnsi="Calibri"/>
          <w:b/>
          <w:sz w:val="24"/>
        </w:rPr>
        <w:t>Atividade ________________</w:t>
      </w:r>
      <w:r w:rsidRPr="004826DC">
        <w:rPr>
          <w:rFonts w:ascii="Calibri" w:hAnsi="Calibri"/>
          <w:sz w:val="24"/>
        </w:rPr>
        <w:t xml:space="preserve">, </w:t>
      </w:r>
      <w:r w:rsidR="00745811" w:rsidRPr="004826DC">
        <w:rPr>
          <w:rFonts w:ascii="Calibri" w:hAnsi="Calibri"/>
          <w:sz w:val="24"/>
        </w:rPr>
        <w:t xml:space="preserve">conforme </w:t>
      </w:r>
      <w:r w:rsidRPr="004826DC">
        <w:rPr>
          <w:rFonts w:ascii="Calibri" w:hAnsi="Calibri"/>
          <w:sz w:val="24"/>
        </w:rPr>
        <w:t>Nota de Empenho n.º _____, de ___/___/____.</w:t>
      </w:r>
    </w:p>
    <w:p w:rsidR="00202943" w:rsidRPr="004826DC" w:rsidRDefault="00202943" w:rsidP="00FA60F7">
      <w:pPr>
        <w:pStyle w:val="Ttulo8"/>
        <w:spacing w:before="360" w:after="240"/>
        <w:jc w:val="both"/>
        <w:rPr>
          <w:rFonts w:ascii="Calibri" w:hAnsi="Calibri"/>
          <w:snapToGrid/>
        </w:rPr>
      </w:pPr>
      <w:r w:rsidRPr="004826DC">
        <w:rPr>
          <w:rFonts w:ascii="Calibri" w:hAnsi="Calibri"/>
          <w:snapToGrid/>
        </w:rPr>
        <w:lastRenderedPageBreak/>
        <w:t xml:space="preserve">CLÁUSULA QUARTA – </w:t>
      </w:r>
      <w:r w:rsidR="00A21A48" w:rsidRPr="004826DC">
        <w:rPr>
          <w:rFonts w:ascii="Calibri" w:hAnsi="Calibri"/>
          <w:snapToGrid/>
        </w:rPr>
        <w:t>ATIVIDADES PREPARATÓRIAS PARA O INÍCIO DOS SERVIÇOS</w:t>
      </w:r>
    </w:p>
    <w:p w:rsidR="00E41CC3" w:rsidRPr="004826DC" w:rsidRDefault="00202943" w:rsidP="008E0646">
      <w:pPr>
        <w:pStyle w:val="Recuodecorpodetexto"/>
        <w:tabs>
          <w:tab w:val="left" w:pos="709"/>
        </w:tabs>
        <w:spacing w:after="120"/>
        <w:ind w:left="0" w:firstLine="0"/>
        <w:rPr>
          <w:rFonts w:ascii="Calibri" w:hAnsi="Calibri"/>
          <w:szCs w:val="24"/>
        </w:rPr>
      </w:pPr>
      <w:r w:rsidRPr="004826DC">
        <w:rPr>
          <w:rFonts w:ascii="Calibri" w:hAnsi="Calibri"/>
        </w:rPr>
        <w:t>1.</w:t>
      </w:r>
      <w:r w:rsidRPr="004826DC">
        <w:rPr>
          <w:rFonts w:ascii="Calibri" w:hAnsi="Calibri"/>
        </w:rPr>
        <w:tab/>
      </w:r>
      <w:r w:rsidR="00E41CC3" w:rsidRPr="004826DC">
        <w:rPr>
          <w:rFonts w:ascii="Calibri" w:hAnsi="Calibri"/>
          <w:szCs w:val="24"/>
        </w:rPr>
        <w:t>Após a assinatura do contrato, o TCU convocará a reunião inicial para alinhamento de expectativas contratuais, a ser realizada no prazo máximo de trinta dias, contados da data de assinatura do contrato.</w:t>
      </w:r>
    </w:p>
    <w:p w:rsidR="00202943" w:rsidRPr="004826DC" w:rsidRDefault="00E41CC3" w:rsidP="00E41CC3">
      <w:pPr>
        <w:pStyle w:val="Recuodecorpodetexto"/>
        <w:tabs>
          <w:tab w:val="left" w:pos="709"/>
        </w:tabs>
        <w:spacing w:after="120"/>
        <w:ind w:left="1134" w:hanging="425"/>
        <w:rPr>
          <w:rFonts w:ascii="Calibri" w:hAnsi="Calibri"/>
          <w:szCs w:val="24"/>
        </w:rPr>
      </w:pPr>
      <w:r w:rsidRPr="004826DC">
        <w:rPr>
          <w:rFonts w:ascii="Calibri" w:hAnsi="Calibri"/>
          <w:szCs w:val="24"/>
        </w:rPr>
        <w:t>1.1.</w:t>
      </w:r>
      <w:r w:rsidRPr="004826DC">
        <w:rPr>
          <w:rFonts w:ascii="Calibri" w:hAnsi="Calibri"/>
          <w:szCs w:val="24"/>
        </w:rPr>
        <w:tab/>
        <w:t>A reunião deverá contar com a participação, no mínimo: do fiscal técnico e gestor do contrato designados pelo TCU, do representante legal da CONTRATADA, do preposto da CONTRATADA e do gerente de contrato da CONTRATADA, caso esse papel não seja acumulado pelo preposto.</w:t>
      </w:r>
    </w:p>
    <w:p w:rsidR="00A21A48" w:rsidRPr="004826DC" w:rsidRDefault="00A21A48" w:rsidP="00A21A48">
      <w:pPr>
        <w:pStyle w:val="Recuodecorpodetexto"/>
        <w:tabs>
          <w:tab w:val="left" w:pos="709"/>
        </w:tabs>
        <w:spacing w:after="120"/>
        <w:ind w:left="0" w:firstLine="0"/>
      </w:pPr>
      <w:r w:rsidRPr="004826DC">
        <w:rPr>
          <w:rFonts w:ascii="Calibri" w:hAnsi="Calibri"/>
        </w:rPr>
        <w:t>2.</w:t>
      </w:r>
      <w:r w:rsidRPr="004826DC">
        <w:rPr>
          <w:rFonts w:ascii="Calibri" w:hAnsi="Calibri"/>
        </w:rPr>
        <w:tab/>
        <w:t>A pauta da reunião inicial do contrato deverá contemplar, no mínimo, os seguintes pontos:</w:t>
      </w:r>
    </w:p>
    <w:p w:rsidR="00A21A48" w:rsidRPr="004826DC" w:rsidRDefault="00A21A48" w:rsidP="00A21A48">
      <w:pPr>
        <w:spacing w:after="120"/>
        <w:ind w:left="1134" w:hanging="425"/>
        <w:jc w:val="both"/>
        <w:rPr>
          <w:rFonts w:ascii="Calibri" w:hAnsi="Calibri"/>
          <w:sz w:val="24"/>
          <w:szCs w:val="24"/>
        </w:rPr>
      </w:pPr>
      <w:r w:rsidRPr="004826DC">
        <w:rPr>
          <w:rFonts w:ascii="Calibri" w:hAnsi="Calibri"/>
          <w:sz w:val="24"/>
          <w:szCs w:val="24"/>
        </w:rPr>
        <w:t>2.1.</w:t>
      </w:r>
      <w:r w:rsidRPr="004826DC">
        <w:rPr>
          <w:rFonts w:ascii="Calibri" w:hAnsi="Calibri"/>
          <w:sz w:val="24"/>
          <w:szCs w:val="24"/>
        </w:rPr>
        <w:tab/>
        <w:t>apresentação dos participantes;</w:t>
      </w:r>
    </w:p>
    <w:p w:rsidR="00A21A48" w:rsidRPr="004826DC" w:rsidRDefault="00A21A48" w:rsidP="00A21A48">
      <w:pPr>
        <w:spacing w:after="120"/>
        <w:ind w:left="1134" w:hanging="425"/>
        <w:jc w:val="both"/>
        <w:rPr>
          <w:rFonts w:ascii="Calibri" w:hAnsi="Calibri"/>
          <w:sz w:val="24"/>
          <w:szCs w:val="24"/>
        </w:rPr>
      </w:pPr>
      <w:r w:rsidRPr="004826DC">
        <w:rPr>
          <w:rFonts w:ascii="Calibri" w:hAnsi="Calibri"/>
          <w:sz w:val="24"/>
          <w:szCs w:val="24"/>
        </w:rPr>
        <w:t>2.2.</w:t>
      </w:r>
      <w:r w:rsidRPr="004826DC">
        <w:rPr>
          <w:rFonts w:ascii="Calibri" w:hAnsi="Calibri"/>
          <w:sz w:val="24"/>
          <w:szCs w:val="24"/>
        </w:rPr>
        <w:tab/>
        <w:t>entrega, por parte da CONTRATADA, do termo de compromisso contendo declaração de manutenção de sigilo e respeito às normas de segurança vigentes no TCU, conforme modelo constante no Anexo XVI, a ser assinado pelo representante legal da CONTRATADA;</w:t>
      </w:r>
    </w:p>
    <w:p w:rsidR="00A21A48" w:rsidRPr="004826DC" w:rsidRDefault="00A21A48" w:rsidP="00A21A48">
      <w:pPr>
        <w:spacing w:after="120"/>
        <w:ind w:left="1134" w:hanging="425"/>
        <w:jc w:val="both"/>
        <w:rPr>
          <w:rFonts w:ascii="Calibri" w:hAnsi="Calibri"/>
          <w:sz w:val="24"/>
          <w:szCs w:val="24"/>
        </w:rPr>
      </w:pPr>
      <w:r w:rsidRPr="004826DC">
        <w:rPr>
          <w:rFonts w:ascii="Calibri" w:hAnsi="Calibri"/>
          <w:sz w:val="24"/>
          <w:szCs w:val="24"/>
        </w:rPr>
        <w:t>2.3.</w:t>
      </w:r>
      <w:r w:rsidRPr="004826DC">
        <w:rPr>
          <w:rFonts w:ascii="Calibri" w:hAnsi="Calibri"/>
          <w:sz w:val="24"/>
          <w:szCs w:val="24"/>
        </w:rPr>
        <w:tab/>
        <w:t>entrega, por parte do TCU, do Guia de Melhores Práticas de Contagem de Pontos de Função do TCU;</w:t>
      </w:r>
    </w:p>
    <w:p w:rsidR="00A21A48" w:rsidRPr="004826DC" w:rsidRDefault="00A21A48" w:rsidP="00A21A48">
      <w:pPr>
        <w:spacing w:after="120"/>
        <w:ind w:left="1134" w:hanging="425"/>
        <w:jc w:val="both"/>
        <w:rPr>
          <w:rFonts w:ascii="Calibri" w:hAnsi="Calibri"/>
          <w:sz w:val="24"/>
          <w:szCs w:val="24"/>
        </w:rPr>
      </w:pPr>
      <w:r w:rsidRPr="004826DC">
        <w:rPr>
          <w:rFonts w:ascii="Calibri" w:hAnsi="Calibri"/>
          <w:sz w:val="24"/>
          <w:szCs w:val="24"/>
        </w:rPr>
        <w:t>2.4.</w:t>
      </w:r>
      <w:r w:rsidRPr="004826DC">
        <w:rPr>
          <w:rFonts w:ascii="Calibri" w:hAnsi="Calibri"/>
          <w:sz w:val="24"/>
          <w:szCs w:val="24"/>
        </w:rPr>
        <w:tab/>
        <w:t xml:space="preserve">indicação e apresentação dos documentos comprobatórios da qualificação profissional, nos termos do item </w:t>
      </w:r>
      <w:r w:rsidR="00510504" w:rsidRPr="004826DC">
        <w:rPr>
          <w:rFonts w:ascii="Calibri" w:hAnsi="Calibri"/>
          <w:sz w:val="24"/>
          <w:szCs w:val="24"/>
        </w:rPr>
        <w:t>5.13</w:t>
      </w:r>
      <w:r w:rsidRPr="004826DC">
        <w:rPr>
          <w:rFonts w:ascii="Calibri" w:hAnsi="Calibri"/>
          <w:sz w:val="24"/>
          <w:szCs w:val="24"/>
        </w:rPr>
        <w:t xml:space="preserve"> d</w:t>
      </w:r>
      <w:r w:rsidR="006A0AB5" w:rsidRPr="004826DC">
        <w:rPr>
          <w:rFonts w:ascii="Calibri" w:hAnsi="Calibri"/>
          <w:sz w:val="24"/>
          <w:szCs w:val="24"/>
        </w:rPr>
        <w:t>o</w:t>
      </w:r>
      <w:r w:rsidRPr="004826DC">
        <w:rPr>
          <w:rFonts w:ascii="Calibri" w:hAnsi="Calibri"/>
          <w:sz w:val="24"/>
          <w:szCs w:val="24"/>
        </w:rPr>
        <w:t xml:space="preserve"> </w:t>
      </w:r>
      <w:r w:rsidR="006A0AB5" w:rsidRPr="004826DC">
        <w:rPr>
          <w:rFonts w:ascii="Calibri" w:hAnsi="Calibri"/>
          <w:sz w:val="24"/>
          <w:szCs w:val="24"/>
        </w:rPr>
        <w:t>Anexo I - T</w:t>
      </w:r>
      <w:r w:rsidRPr="004826DC">
        <w:rPr>
          <w:rFonts w:ascii="Calibri" w:hAnsi="Calibri"/>
          <w:sz w:val="24"/>
          <w:szCs w:val="24"/>
        </w:rPr>
        <w:t xml:space="preserve">ermo de </w:t>
      </w:r>
      <w:r w:rsidR="006A0AB5" w:rsidRPr="004826DC">
        <w:rPr>
          <w:rFonts w:ascii="Calibri" w:hAnsi="Calibri"/>
          <w:sz w:val="24"/>
          <w:szCs w:val="24"/>
        </w:rPr>
        <w:t>R</w:t>
      </w:r>
      <w:r w:rsidRPr="004826DC">
        <w:rPr>
          <w:rFonts w:ascii="Calibri" w:hAnsi="Calibri"/>
          <w:sz w:val="24"/>
          <w:szCs w:val="24"/>
        </w:rPr>
        <w:t>efer</w:t>
      </w:r>
      <w:r w:rsidR="006A0AB5" w:rsidRPr="004826DC">
        <w:rPr>
          <w:rFonts w:ascii="Calibri" w:hAnsi="Calibri"/>
          <w:sz w:val="24"/>
          <w:szCs w:val="24"/>
        </w:rPr>
        <w:t>ê</w:t>
      </w:r>
      <w:r w:rsidRPr="004826DC">
        <w:rPr>
          <w:rFonts w:ascii="Calibri" w:hAnsi="Calibri"/>
          <w:sz w:val="24"/>
          <w:szCs w:val="24"/>
        </w:rPr>
        <w:t>ncia</w:t>
      </w:r>
      <w:r w:rsidR="006A0AB5" w:rsidRPr="004826DC">
        <w:rPr>
          <w:rFonts w:ascii="Calibri" w:hAnsi="Calibri"/>
          <w:sz w:val="24"/>
          <w:szCs w:val="24"/>
        </w:rPr>
        <w:t xml:space="preserve"> </w:t>
      </w:r>
      <w:r w:rsidR="006A0AB5" w:rsidRPr="004826DC">
        <w:rPr>
          <w:rFonts w:ascii="Calibri" w:hAnsi="Calibri"/>
          <w:sz w:val="24"/>
        </w:rPr>
        <w:t xml:space="preserve">do Edital do Pregão Eletrônico nº </w:t>
      </w:r>
      <w:r w:rsidR="005E178B" w:rsidRPr="004826DC">
        <w:rPr>
          <w:rFonts w:ascii="Calibri" w:hAnsi="Calibri"/>
          <w:sz w:val="24"/>
        </w:rPr>
        <w:t>016</w:t>
      </w:r>
      <w:r w:rsidR="006A0AB5" w:rsidRPr="004826DC">
        <w:rPr>
          <w:rFonts w:ascii="Calibri" w:hAnsi="Calibri"/>
          <w:sz w:val="24"/>
        </w:rPr>
        <w:t>/20</w:t>
      </w:r>
      <w:r w:rsidR="005E178B" w:rsidRPr="004826DC">
        <w:rPr>
          <w:rFonts w:ascii="Calibri" w:hAnsi="Calibri"/>
          <w:sz w:val="24"/>
        </w:rPr>
        <w:t>13</w:t>
      </w:r>
      <w:r w:rsidRPr="004826DC">
        <w:rPr>
          <w:rFonts w:ascii="Calibri" w:hAnsi="Calibri"/>
          <w:sz w:val="24"/>
          <w:szCs w:val="24"/>
        </w:rPr>
        <w:t>, do gerente de contrato, do gerente de demanda e do especialista em pontos de função.</w:t>
      </w:r>
    </w:p>
    <w:p w:rsidR="00A21A48" w:rsidRPr="004826DC" w:rsidRDefault="00A21A48" w:rsidP="00A21A48">
      <w:pPr>
        <w:spacing w:after="120"/>
        <w:ind w:left="1134" w:hanging="425"/>
        <w:jc w:val="both"/>
      </w:pPr>
      <w:r w:rsidRPr="004826DC">
        <w:rPr>
          <w:rFonts w:ascii="Calibri" w:hAnsi="Calibri"/>
          <w:sz w:val="24"/>
          <w:szCs w:val="24"/>
        </w:rPr>
        <w:t>2.5.</w:t>
      </w:r>
      <w:r w:rsidRPr="004826DC">
        <w:rPr>
          <w:rFonts w:ascii="Calibri" w:hAnsi="Calibri"/>
          <w:sz w:val="24"/>
          <w:szCs w:val="24"/>
        </w:rPr>
        <w:tab/>
        <w:t>esclarecimentos relativos a questões operacionais, administrativas e de gerenciamento do contrato.</w:t>
      </w:r>
      <w:r w:rsidRPr="004826DC">
        <w:t xml:space="preserve"> </w:t>
      </w:r>
    </w:p>
    <w:p w:rsidR="00A21A48" w:rsidRPr="004826DC" w:rsidRDefault="00A21A48" w:rsidP="00A21A48">
      <w:pPr>
        <w:pStyle w:val="Recuodecorpodetexto"/>
        <w:tabs>
          <w:tab w:val="left" w:pos="709"/>
        </w:tabs>
        <w:spacing w:after="120"/>
        <w:ind w:left="0" w:firstLine="0"/>
        <w:rPr>
          <w:rFonts w:ascii="Calibri" w:hAnsi="Calibri"/>
        </w:rPr>
      </w:pPr>
      <w:r w:rsidRPr="004826DC">
        <w:rPr>
          <w:rFonts w:ascii="Calibri" w:hAnsi="Calibri"/>
        </w:rPr>
        <w:t>3.</w:t>
      </w:r>
      <w:r w:rsidRPr="004826DC">
        <w:rPr>
          <w:rFonts w:ascii="Calibri" w:hAnsi="Calibri"/>
        </w:rPr>
        <w:tab/>
        <w:t>A não realização, por parte da CONTRATADA, das atividades preparatórias em até 30 (trinta) dias após a assinatura do contrato configura inexecução total do contrato, sujeitando a CONTRATADA às sanções previstas n</w:t>
      </w:r>
      <w:r w:rsidR="00D805E5" w:rsidRPr="004826DC">
        <w:rPr>
          <w:rFonts w:ascii="Calibri" w:hAnsi="Calibri"/>
        </w:rPr>
        <w:t>este</w:t>
      </w:r>
      <w:r w:rsidRPr="004826DC">
        <w:rPr>
          <w:rFonts w:ascii="Calibri" w:hAnsi="Calibri"/>
        </w:rPr>
        <w:t xml:space="preserve"> contrato.</w:t>
      </w:r>
    </w:p>
    <w:p w:rsidR="00202943" w:rsidRPr="004826DC" w:rsidRDefault="00202943" w:rsidP="00FA60F7">
      <w:pPr>
        <w:pStyle w:val="Ttulo8"/>
        <w:spacing w:before="360" w:after="240"/>
        <w:jc w:val="both"/>
        <w:rPr>
          <w:rFonts w:ascii="Calibri" w:hAnsi="Calibri"/>
          <w:snapToGrid/>
        </w:rPr>
      </w:pPr>
      <w:r w:rsidRPr="004826DC">
        <w:rPr>
          <w:rFonts w:ascii="Calibri" w:hAnsi="Calibri"/>
          <w:snapToGrid/>
        </w:rPr>
        <w:t>CLÁUSULA QUINTA – DA VIGÊNCIA</w:t>
      </w:r>
    </w:p>
    <w:p w:rsidR="00207F73" w:rsidRPr="004826DC" w:rsidRDefault="003E45C2" w:rsidP="003E45C2">
      <w:pPr>
        <w:pStyle w:val="Recuodecorpodetexto"/>
        <w:tabs>
          <w:tab w:val="left" w:pos="709"/>
        </w:tabs>
        <w:spacing w:after="120"/>
        <w:ind w:left="0" w:firstLine="0"/>
        <w:rPr>
          <w:rFonts w:ascii="Calibri" w:hAnsi="Calibri"/>
        </w:rPr>
      </w:pPr>
      <w:r w:rsidRPr="004826DC">
        <w:rPr>
          <w:rFonts w:ascii="Calibri" w:hAnsi="Calibri"/>
        </w:rPr>
        <w:t>1.</w:t>
      </w:r>
      <w:r w:rsidRPr="004826DC">
        <w:rPr>
          <w:rFonts w:ascii="Calibri" w:hAnsi="Calibri"/>
        </w:rPr>
        <w:tab/>
      </w:r>
      <w:r w:rsidR="008E0646" w:rsidRPr="004826DC">
        <w:rPr>
          <w:rFonts w:ascii="Calibri" w:hAnsi="Calibri"/>
        </w:rPr>
        <w:t xml:space="preserve">O prazo de vigência deste contrato é de </w:t>
      </w:r>
      <w:r w:rsidR="00397B51" w:rsidRPr="004826DC">
        <w:rPr>
          <w:rFonts w:ascii="Calibri" w:hAnsi="Calibri"/>
        </w:rPr>
        <w:t>12 (doze) meses</w:t>
      </w:r>
      <w:r w:rsidR="008E0646" w:rsidRPr="004826DC">
        <w:rPr>
          <w:rFonts w:ascii="Calibri" w:hAnsi="Calibri"/>
        </w:rPr>
        <w:t>, contado da data da sua assinatura.</w:t>
      </w:r>
    </w:p>
    <w:p w:rsidR="00723B17" w:rsidRPr="004826DC" w:rsidRDefault="003E45C2" w:rsidP="00723B17">
      <w:pPr>
        <w:pStyle w:val="Recuodecorpodetexto"/>
        <w:tabs>
          <w:tab w:val="left" w:pos="709"/>
        </w:tabs>
        <w:spacing w:after="120"/>
        <w:ind w:left="0" w:firstLine="0"/>
        <w:rPr>
          <w:rFonts w:ascii="Calibri" w:hAnsi="Calibri"/>
        </w:rPr>
      </w:pPr>
      <w:r w:rsidRPr="004826DC">
        <w:rPr>
          <w:rFonts w:ascii="Calibri" w:hAnsi="Calibri"/>
        </w:rPr>
        <w:t>2.</w:t>
      </w:r>
      <w:r w:rsidRPr="004826DC">
        <w:rPr>
          <w:rFonts w:ascii="Calibri" w:hAnsi="Calibri"/>
        </w:rPr>
        <w:tab/>
      </w:r>
      <w:r w:rsidR="00723B17" w:rsidRPr="004826DC">
        <w:rPr>
          <w:rFonts w:ascii="Calibri" w:hAnsi="Calibri"/>
        </w:rPr>
        <w:t>A critério d</w:t>
      </w:r>
      <w:r w:rsidR="00C629F0" w:rsidRPr="004826DC">
        <w:rPr>
          <w:rFonts w:ascii="Calibri" w:hAnsi="Calibri"/>
        </w:rPr>
        <w:t>o CONTRATANTE</w:t>
      </w:r>
      <w:r w:rsidR="00723B17" w:rsidRPr="004826DC">
        <w:rPr>
          <w:rFonts w:ascii="Calibri" w:hAnsi="Calibri"/>
        </w:rPr>
        <w:t xml:space="preserve"> e com a anuência d</w:t>
      </w:r>
      <w:r w:rsidR="00E615CA" w:rsidRPr="004826DC">
        <w:rPr>
          <w:rFonts w:ascii="Calibri" w:hAnsi="Calibri"/>
        </w:rPr>
        <w:t>a</w:t>
      </w:r>
      <w:r w:rsidR="00723B17" w:rsidRPr="004826DC">
        <w:rPr>
          <w:rFonts w:ascii="Calibri" w:hAnsi="Calibri"/>
        </w:rPr>
        <w:t xml:space="preserve"> CONTRATAD</w:t>
      </w:r>
      <w:r w:rsidR="00E615CA" w:rsidRPr="004826DC">
        <w:rPr>
          <w:rFonts w:ascii="Calibri" w:hAnsi="Calibri"/>
        </w:rPr>
        <w:t>A</w:t>
      </w:r>
      <w:r w:rsidR="00723B17" w:rsidRPr="004826DC">
        <w:rPr>
          <w:rFonts w:ascii="Calibri" w:hAnsi="Calibri"/>
        </w:rPr>
        <w:t>, este contrato pode ser prorrogado por iguais e sucessivos períodos, mediante termo aditivo, até o limite de 60 (sessenta) meses.</w:t>
      </w:r>
    </w:p>
    <w:p w:rsidR="00D77C4D" w:rsidRPr="004826DC" w:rsidRDefault="00723B17" w:rsidP="00723B17">
      <w:pPr>
        <w:spacing w:after="120"/>
        <w:ind w:left="1134" w:hanging="425"/>
        <w:jc w:val="both"/>
        <w:rPr>
          <w:rFonts w:ascii="Calibri" w:hAnsi="Calibri"/>
          <w:sz w:val="24"/>
        </w:rPr>
      </w:pPr>
      <w:r w:rsidRPr="004826DC">
        <w:rPr>
          <w:rFonts w:ascii="Calibri" w:hAnsi="Calibri"/>
          <w:sz w:val="24"/>
          <w:szCs w:val="24"/>
        </w:rPr>
        <w:t>2.1.</w:t>
      </w:r>
      <w:r w:rsidRPr="004826DC">
        <w:rPr>
          <w:rFonts w:ascii="Calibri" w:hAnsi="Calibri"/>
          <w:sz w:val="24"/>
          <w:szCs w:val="24"/>
        </w:rPr>
        <w:tab/>
        <w:t>A prorrogação dependerá da realização de pesquisa de mercado que demonstre a vantajosidade, para a Administração, das condições e dos preços contratados.</w:t>
      </w:r>
    </w:p>
    <w:p w:rsidR="00202943" w:rsidRPr="004826DC" w:rsidRDefault="00202943" w:rsidP="00FA60F7">
      <w:pPr>
        <w:pStyle w:val="Ttulo8"/>
        <w:spacing w:before="360" w:after="240"/>
        <w:jc w:val="both"/>
        <w:rPr>
          <w:rFonts w:ascii="Calibri" w:hAnsi="Calibri"/>
          <w:snapToGrid/>
        </w:rPr>
      </w:pPr>
      <w:r w:rsidRPr="004826DC">
        <w:rPr>
          <w:rFonts w:ascii="Calibri" w:hAnsi="Calibri"/>
          <w:snapToGrid/>
        </w:rPr>
        <w:lastRenderedPageBreak/>
        <w:t xml:space="preserve">CLÁUSULA SEXTA – DA GARANTIA </w:t>
      </w:r>
      <w:r w:rsidR="00A43260" w:rsidRPr="004826DC">
        <w:rPr>
          <w:rFonts w:ascii="Calibri" w:hAnsi="Calibri"/>
          <w:snapToGrid/>
        </w:rPr>
        <w:t>DOS SERVIÇOS</w:t>
      </w:r>
    </w:p>
    <w:p w:rsidR="00A43260" w:rsidRPr="004826DC" w:rsidRDefault="00202943" w:rsidP="00A43260">
      <w:pPr>
        <w:pStyle w:val="Recuodecorpodetexto"/>
        <w:tabs>
          <w:tab w:val="left" w:pos="709"/>
        </w:tabs>
        <w:spacing w:after="120"/>
        <w:ind w:left="0" w:firstLine="0"/>
        <w:rPr>
          <w:rFonts w:ascii="Calibri" w:hAnsi="Calibri"/>
        </w:rPr>
      </w:pPr>
      <w:r w:rsidRPr="004826DC">
        <w:rPr>
          <w:rFonts w:ascii="Calibri" w:hAnsi="Calibri"/>
        </w:rPr>
        <w:t>1.</w:t>
      </w:r>
      <w:r w:rsidRPr="004826DC">
        <w:rPr>
          <w:rFonts w:ascii="Calibri" w:hAnsi="Calibri"/>
        </w:rPr>
        <w:tab/>
      </w:r>
      <w:r w:rsidR="00A43260" w:rsidRPr="004826DC">
        <w:rPr>
          <w:rFonts w:ascii="Calibri" w:hAnsi="Calibri"/>
        </w:rPr>
        <w:t xml:space="preserve">Os serviços de desenvolvimento e manutenção previstos no Edital do Pregão Eletrônico nº </w:t>
      </w:r>
      <w:r w:rsidR="005E178B" w:rsidRPr="004826DC">
        <w:rPr>
          <w:rFonts w:ascii="Calibri" w:hAnsi="Calibri"/>
        </w:rPr>
        <w:t>016</w:t>
      </w:r>
      <w:r w:rsidR="00A43260" w:rsidRPr="004826DC">
        <w:rPr>
          <w:rFonts w:ascii="Calibri" w:hAnsi="Calibri"/>
        </w:rPr>
        <w:t>/20</w:t>
      </w:r>
      <w:r w:rsidR="005E178B" w:rsidRPr="004826DC">
        <w:rPr>
          <w:rFonts w:ascii="Calibri" w:hAnsi="Calibri"/>
        </w:rPr>
        <w:t>13</w:t>
      </w:r>
      <w:r w:rsidR="00A43260" w:rsidRPr="004826DC">
        <w:rPr>
          <w:rFonts w:ascii="Calibri" w:hAnsi="Calibri"/>
        </w:rPr>
        <w:t xml:space="preserve"> contarão com garantia de 180 (cento e oitenta) dias contados da emissão do respectivo termo de recebimento definitivo.</w:t>
      </w:r>
    </w:p>
    <w:p w:rsidR="00A43260" w:rsidRPr="004826DC" w:rsidRDefault="00A43260" w:rsidP="00A43260">
      <w:pPr>
        <w:pStyle w:val="Recuodecorpodetexto"/>
        <w:tabs>
          <w:tab w:val="left" w:pos="709"/>
        </w:tabs>
        <w:spacing w:after="120"/>
        <w:ind w:left="0" w:firstLine="0"/>
        <w:rPr>
          <w:rFonts w:ascii="Calibri" w:hAnsi="Calibri"/>
        </w:rPr>
      </w:pPr>
      <w:r w:rsidRPr="004826DC">
        <w:rPr>
          <w:rFonts w:ascii="Calibri" w:hAnsi="Calibri"/>
        </w:rPr>
        <w:t>2.</w:t>
      </w:r>
      <w:r w:rsidRPr="004826DC">
        <w:rPr>
          <w:rFonts w:ascii="Calibri" w:hAnsi="Calibri"/>
        </w:rPr>
        <w:tab/>
        <w:t xml:space="preserve">Caso seja detectado erro em produção em código ainda em garantia elaborado pela CONTRATADA, cabe a essa a correção nos mesmos prazos previstos para a resolução da causa-raiz da OS de sustentação, independente de o sistema encontrar-se em regime de sustentação. </w:t>
      </w:r>
    </w:p>
    <w:p w:rsidR="00A43260" w:rsidRPr="004826DC" w:rsidRDefault="00A43260" w:rsidP="00A43260">
      <w:pPr>
        <w:pStyle w:val="Recuodecorpodetexto"/>
        <w:tabs>
          <w:tab w:val="left" w:pos="709"/>
        </w:tabs>
        <w:spacing w:after="120"/>
        <w:ind w:left="0" w:firstLine="0"/>
        <w:rPr>
          <w:rFonts w:ascii="Calibri" w:hAnsi="Calibri"/>
        </w:rPr>
      </w:pPr>
      <w:r w:rsidRPr="004826DC">
        <w:rPr>
          <w:rFonts w:ascii="Calibri" w:hAnsi="Calibri"/>
        </w:rPr>
        <w:t>3.</w:t>
      </w:r>
      <w:r w:rsidRPr="004826DC">
        <w:rPr>
          <w:rFonts w:ascii="Calibri" w:hAnsi="Calibri"/>
        </w:rPr>
        <w:tab/>
        <w:t>No caso de erro detectado nos últimos 60 (sessenta) dias da garantia, essa será prorrogada, de modo que o novo término da garantia dar-se-á 60 (sessenta) dias após a implantação da correção do erro em produção.</w:t>
      </w:r>
    </w:p>
    <w:p w:rsidR="00A43260" w:rsidRPr="004826DC" w:rsidRDefault="00A43260" w:rsidP="00A43260">
      <w:pPr>
        <w:pStyle w:val="Recuodecorpodetexto"/>
        <w:tabs>
          <w:tab w:val="left" w:pos="709"/>
        </w:tabs>
        <w:spacing w:after="120"/>
        <w:ind w:left="0" w:firstLine="0"/>
        <w:rPr>
          <w:rFonts w:ascii="Calibri" w:hAnsi="Calibri"/>
        </w:rPr>
      </w:pPr>
      <w:r w:rsidRPr="004826DC">
        <w:rPr>
          <w:rFonts w:ascii="Calibri" w:hAnsi="Calibri"/>
        </w:rPr>
        <w:t>4.</w:t>
      </w:r>
      <w:r w:rsidRPr="004826DC">
        <w:rPr>
          <w:rFonts w:ascii="Calibri" w:hAnsi="Calibri"/>
        </w:rPr>
        <w:tab/>
        <w:t>É facultado ao TCU, em situações excepcionais ou emergenciais, realizar intervenções em código produzido ou mantido pela CONTRATADA. Nestes casos, as classes ou arquivos fonte alterados ou impactados pela alteração perderão a garantia.</w:t>
      </w:r>
    </w:p>
    <w:p w:rsidR="00202943" w:rsidRPr="004826DC" w:rsidRDefault="00A43260" w:rsidP="00A43260">
      <w:pPr>
        <w:pStyle w:val="Recuodecorpodetexto"/>
        <w:tabs>
          <w:tab w:val="left" w:pos="709"/>
        </w:tabs>
        <w:spacing w:after="120"/>
        <w:ind w:left="0" w:firstLine="0"/>
        <w:rPr>
          <w:rFonts w:ascii="Calibri" w:hAnsi="Calibri"/>
        </w:rPr>
      </w:pPr>
      <w:r w:rsidRPr="004826DC">
        <w:rPr>
          <w:rFonts w:ascii="Calibri" w:hAnsi="Calibri"/>
        </w:rPr>
        <w:t>5.</w:t>
      </w:r>
      <w:r w:rsidRPr="004826DC">
        <w:rPr>
          <w:rFonts w:ascii="Calibri" w:hAnsi="Calibri"/>
        </w:rPr>
        <w:tab/>
        <w:t>A abertura de OS de Manutenção Evolutiva/Adaptativa, para que a CONTRATADA realize de forma definitiva as alterações executadas em caráter excepcional pelo TCU, restabelece a garantia das classes ou arquivos fonte alterados ou impactados por novos 180 (cento e oitenta) dias.</w:t>
      </w:r>
    </w:p>
    <w:p w:rsidR="00762D61" w:rsidRPr="004826DC" w:rsidRDefault="00762D61" w:rsidP="00762D61">
      <w:pPr>
        <w:pStyle w:val="Ttulo8"/>
        <w:spacing w:before="360" w:after="240"/>
        <w:jc w:val="both"/>
        <w:rPr>
          <w:rFonts w:ascii="Calibri" w:hAnsi="Calibri"/>
          <w:snapToGrid/>
        </w:rPr>
      </w:pPr>
      <w:r w:rsidRPr="004826DC">
        <w:rPr>
          <w:rFonts w:ascii="Calibri" w:hAnsi="Calibri"/>
          <w:snapToGrid/>
        </w:rPr>
        <w:t xml:space="preserve">CLÁUSULA SÉTIMA – DA GARANTIA DE EXECUÇÃO DO CONTRATO </w:t>
      </w:r>
    </w:p>
    <w:p w:rsidR="00C41010" w:rsidRPr="004826DC" w:rsidRDefault="00C41010" w:rsidP="00C41010">
      <w:pPr>
        <w:pStyle w:val="Recuodecorpodetexto"/>
        <w:tabs>
          <w:tab w:val="left" w:pos="0"/>
        </w:tabs>
        <w:ind w:left="0" w:firstLine="0"/>
        <w:rPr>
          <w:rFonts w:ascii="Calibri" w:hAnsi="Calibri"/>
        </w:rPr>
      </w:pPr>
      <w:r w:rsidRPr="004826DC">
        <w:rPr>
          <w:rFonts w:ascii="Calibri" w:hAnsi="Calibri"/>
        </w:rPr>
        <w:t>1.</w:t>
      </w:r>
      <w:r w:rsidRPr="004826DC">
        <w:rPr>
          <w:rFonts w:ascii="Calibri" w:hAnsi="Calibri"/>
        </w:rPr>
        <w:tab/>
        <w:t>A CONTRATADA deverá apresentar à Administração d</w:t>
      </w:r>
      <w:r w:rsidR="006A0E60" w:rsidRPr="004826DC">
        <w:rPr>
          <w:rFonts w:ascii="Calibri" w:hAnsi="Calibri"/>
        </w:rPr>
        <w:t>o</w:t>
      </w:r>
      <w:r w:rsidRPr="004826DC">
        <w:rPr>
          <w:rFonts w:ascii="Calibri" w:hAnsi="Calibri"/>
        </w:rPr>
        <w:t xml:space="preserve"> CONTRATANTE, no prazo máximo de 10 (dez) dias úteis, contado da data de entrega do protocolo da via assinada do contrato, comprovante de prestação de garantia de 5% (cinco por cento) sobre o valor anual do contrato, mediante a opção por uma das seguintes modalidades: </w:t>
      </w:r>
    </w:p>
    <w:p w:rsidR="00C41010" w:rsidRPr="004826DC" w:rsidRDefault="00C41010" w:rsidP="00C41010">
      <w:pPr>
        <w:pStyle w:val="Recuodecorpodetexto"/>
        <w:tabs>
          <w:tab w:val="left" w:pos="0"/>
        </w:tabs>
        <w:ind w:left="0" w:firstLine="709"/>
        <w:rPr>
          <w:rFonts w:ascii="Calibri" w:hAnsi="Calibri"/>
        </w:rPr>
      </w:pPr>
      <w:r w:rsidRPr="004826DC">
        <w:rPr>
          <w:rFonts w:ascii="Calibri" w:hAnsi="Calibri"/>
        </w:rPr>
        <w:t xml:space="preserve">1.1. </w:t>
      </w:r>
      <w:r w:rsidR="00350E1D" w:rsidRPr="004826DC">
        <w:rPr>
          <w:rFonts w:ascii="Calibri" w:hAnsi="Calibri"/>
        </w:rPr>
        <w:t xml:space="preserve">   </w:t>
      </w:r>
      <w:r w:rsidRPr="004826DC">
        <w:rPr>
          <w:rFonts w:ascii="Calibri" w:hAnsi="Calibri"/>
        </w:rPr>
        <w:t xml:space="preserve">caução em dinheiro ou títulos da dívida pública; </w:t>
      </w:r>
    </w:p>
    <w:p w:rsidR="00C41010" w:rsidRPr="004826DC" w:rsidRDefault="00C41010" w:rsidP="00350E1D">
      <w:pPr>
        <w:pStyle w:val="Recuodecorpodetexto"/>
        <w:tabs>
          <w:tab w:val="left" w:pos="1985"/>
        </w:tabs>
        <w:ind w:left="1985" w:hanging="709"/>
        <w:rPr>
          <w:rFonts w:ascii="Calibri" w:hAnsi="Calibri"/>
        </w:rPr>
      </w:pPr>
      <w:r w:rsidRPr="004826DC">
        <w:rPr>
          <w:rFonts w:ascii="Calibri" w:hAnsi="Calibri"/>
        </w:rPr>
        <w:t xml:space="preserve">1.1.1. </w:t>
      </w:r>
      <w:r w:rsidR="00350E1D" w:rsidRPr="004826DC">
        <w:rPr>
          <w:rFonts w:ascii="Calibri" w:hAnsi="Calibri"/>
        </w:rPr>
        <w:tab/>
      </w:r>
      <w:r w:rsidRPr="004826DC">
        <w:rPr>
          <w:rFonts w:ascii="Calibri" w:hAnsi="Calibri"/>
        </w:rPr>
        <w:t xml:space="preserve">A garantia em apreço, quando em dinheiro, deverá ser efetuada na Caixa Econômica Federal, em conta específica, com correção monetária, em favor do Tribunal de Contas da União. </w:t>
      </w:r>
    </w:p>
    <w:p w:rsidR="00C41010" w:rsidRPr="004826DC" w:rsidRDefault="00C41010" w:rsidP="00350E1D">
      <w:pPr>
        <w:pStyle w:val="Recuodecorpodetexto"/>
        <w:tabs>
          <w:tab w:val="left" w:pos="1276"/>
        </w:tabs>
        <w:ind w:left="1276" w:hanging="567"/>
        <w:rPr>
          <w:rFonts w:ascii="Calibri" w:hAnsi="Calibri"/>
        </w:rPr>
      </w:pPr>
      <w:r w:rsidRPr="004826DC">
        <w:rPr>
          <w:rFonts w:ascii="Calibri" w:hAnsi="Calibri"/>
        </w:rPr>
        <w:t xml:space="preserve">1.2. </w:t>
      </w:r>
      <w:r w:rsidR="00350E1D" w:rsidRPr="004826DC">
        <w:rPr>
          <w:rFonts w:ascii="Calibri" w:hAnsi="Calibri"/>
        </w:rPr>
        <w:tab/>
      </w:r>
      <w:r w:rsidRPr="004826DC">
        <w:rPr>
          <w:rFonts w:ascii="Calibri" w:hAnsi="Calibri"/>
        </w:rPr>
        <w:t>seguro-garantia, modalidade “Seguro-garantia do Construtor, do Fornecedor e do Prestador de Serviço”; ou</w:t>
      </w:r>
    </w:p>
    <w:p w:rsidR="00C41010" w:rsidRPr="004826DC" w:rsidRDefault="00350E1D" w:rsidP="00350E1D">
      <w:pPr>
        <w:pStyle w:val="Recuodecorpodetexto"/>
        <w:tabs>
          <w:tab w:val="left" w:pos="1276"/>
        </w:tabs>
        <w:ind w:left="1276" w:hanging="567"/>
        <w:rPr>
          <w:rFonts w:ascii="Calibri" w:hAnsi="Calibri"/>
        </w:rPr>
      </w:pPr>
      <w:r w:rsidRPr="004826DC">
        <w:rPr>
          <w:rFonts w:ascii="Calibri" w:hAnsi="Calibri"/>
        </w:rPr>
        <w:t>1.3.</w:t>
      </w:r>
      <w:r w:rsidRPr="004826DC">
        <w:rPr>
          <w:rFonts w:ascii="Calibri" w:hAnsi="Calibri"/>
        </w:rPr>
        <w:tab/>
      </w:r>
      <w:r w:rsidR="00C41010" w:rsidRPr="004826DC">
        <w:rPr>
          <w:rFonts w:ascii="Calibri" w:hAnsi="Calibri"/>
        </w:rPr>
        <w:t xml:space="preserve">fiança bancária. </w:t>
      </w:r>
    </w:p>
    <w:p w:rsidR="00C41010" w:rsidRPr="004826DC" w:rsidRDefault="00C41010" w:rsidP="00350E1D">
      <w:pPr>
        <w:pStyle w:val="Recuodecorpodetexto"/>
        <w:tabs>
          <w:tab w:val="left" w:pos="0"/>
        </w:tabs>
        <w:ind w:left="0" w:firstLine="0"/>
        <w:rPr>
          <w:rFonts w:ascii="Calibri" w:hAnsi="Calibri"/>
        </w:rPr>
      </w:pPr>
      <w:r w:rsidRPr="004826DC">
        <w:rPr>
          <w:rFonts w:ascii="Calibri" w:hAnsi="Calibri"/>
        </w:rPr>
        <w:t xml:space="preserve">2.         A inobservância do prazo fixado para apresentação da garantia acarretará a aplicação de multa de 0,2% (dois décimos por cento) do valor do contrato por dia de atraso, até o máximo de 5% (cinco por cento). </w:t>
      </w:r>
    </w:p>
    <w:p w:rsidR="00C41010" w:rsidRPr="004826DC" w:rsidRDefault="00C41010" w:rsidP="00350E1D">
      <w:pPr>
        <w:pStyle w:val="Recuodecorpodetexto"/>
        <w:tabs>
          <w:tab w:val="left" w:pos="0"/>
        </w:tabs>
        <w:ind w:left="0" w:firstLine="0"/>
        <w:rPr>
          <w:rFonts w:ascii="Calibri" w:hAnsi="Calibri"/>
        </w:rPr>
      </w:pPr>
      <w:r w:rsidRPr="004826DC">
        <w:rPr>
          <w:rFonts w:ascii="Calibri" w:hAnsi="Calibri"/>
        </w:rPr>
        <w:t xml:space="preserve">3.         O atraso superior a 25 (vinte e cinco) dias autoriza a Administração a promover a retenção dos pagamentos devidos à CONTRATADA, até o limite de 5% (cinco por cento) do valor anual do contrato, a título de garantia. </w:t>
      </w:r>
    </w:p>
    <w:p w:rsidR="00C41010" w:rsidRPr="004826DC" w:rsidRDefault="00C41010" w:rsidP="00350E1D">
      <w:pPr>
        <w:pStyle w:val="Recuodecorpodetexto"/>
        <w:tabs>
          <w:tab w:val="left" w:pos="1276"/>
        </w:tabs>
        <w:ind w:left="1276" w:hanging="567"/>
        <w:rPr>
          <w:rFonts w:ascii="Calibri" w:hAnsi="Calibri"/>
        </w:rPr>
      </w:pPr>
      <w:r w:rsidRPr="004826DC">
        <w:rPr>
          <w:rFonts w:ascii="Calibri" w:hAnsi="Calibri"/>
        </w:rPr>
        <w:t xml:space="preserve">3.1. </w:t>
      </w:r>
      <w:r w:rsidR="00350E1D" w:rsidRPr="004826DC">
        <w:rPr>
          <w:rFonts w:ascii="Calibri" w:hAnsi="Calibri"/>
        </w:rPr>
        <w:t xml:space="preserve">  </w:t>
      </w:r>
      <w:r w:rsidRPr="004826DC">
        <w:rPr>
          <w:rFonts w:ascii="Calibri" w:hAnsi="Calibri"/>
        </w:rPr>
        <w:t xml:space="preserve">A retenção efetuada com base no item 3 desta cláusula não gera direito a nenhum tipo de compensação financeira à CONTRATADA. </w:t>
      </w:r>
    </w:p>
    <w:p w:rsidR="00C41010" w:rsidRPr="004826DC" w:rsidRDefault="00C41010" w:rsidP="00350E1D">
      <w:pPr>
        <w:pStyle w:val="Recuodecorpodetexto"/>
        <w:tabs>
          <w:tab w:val="left" w:pos="1276"/>
        </w:tabs>
        <w:ind w:left="1276" w:hanging="1134"/>
        <w:rPr>
          <w:rFonts w:ascii="Calibri" w:hAnsi="Calibri"/>
        </w:rPr>
      </w:pPr>
      <w:r w:rsidRPr="004826DC">
        <w:rPr>
          <w:rFonts w:ascii="Calibri" w:hAnsi="Calibri"/>
        </w:rPr>
        <w:t xml:space="preserve">           3.2. </w:t>
      </w:r>
      <w:r w:rsidR="00350E1D" w:rsidRPr="004826DC">
        <w:rPr>
          <w:rFonts w:ascii="Calibri" w:hAnsi="Calibri"/>
        </w:rPr>
        <w:t xml:space="preserve"> </w:t>
      </w:r>
      <w:r w:rsidRPr="004826DC">
        <w:rPr>
          <w:rFonts w:ascii="Calibri" w:hAnsi="Calibri"/>
        </w:rPr>
        <w:t>A CONTRATADA, a qualquer tempo, poderá substituir a retenção efetuada com base no item 3 desta cláusula por quaisquer das modalidades de garantia, caução em dinheiro ou títulos da dívida pública, seguro-garantia ou fiança bancária.</w:t>
      </w:r>
    </w:p>
    <w:p w:rsidR="00C41010" w:rsidRPr="004826DC" w:rsidRDefault="00C41010" w:rsidP="00734448">
      <w:pPr>
        <w:pStyle w:val="Recuodecorpodetexto"/>
        <w:tabs>
          <w:tab w:val="left" w:pos="0"/>
        </w:tabs>
        <w:ind w:left="0" w:firstLine="0"/>
        <w:rPr>
          <w:rFonts w:ascii="Calibri" w:hAnsi="Calibri"/>
        </w:rPr>
      </w:pPr>
      <w:r w:rsidRPr="004826DC">
        <w:rPr>
          <w:rFonts w:ascii="Calibri" w:hAnsi="Calibri"/>
        </w:rPr>
        <w:lastRenderedPageBreak/>
        <w:t xml:space="preserve">4. </w:t>
      </w:r>
      <w:r w:rsidRPr="004826DC">
        <w:rPr>
          <w:rFonts w:ascii="Calibri" w:hAnsi="Calibri"/>
        </w:rPr>
        <w:tab/>
        <w:t xml:space="preserve">A garantia será considerada extinta com a devolução da apólice, carta fiança ou autorização para o levantamento de importâncias depositadas em dinheiro a título de garantia, acompanhada de declaração da Administração, mediante termo circunstanciado, de que </w:t>
      </w:r>
      <w:r w:rsidR="00734448" w:rsidRPr="004826DC">
        <w:rPr>
          <w:rFonts w:ascii="Calibri" w:hAnsi="Calibri"/>
        </w:rPr>
        <w:t>a</w:t>
      </w:r>
      <w:r w:rsidRPr="004826DC">
        <w:rPr>
          <w:rFonts w:ascii="Calibri" w:hAnsi="Calibri"/>
        </w:rPr>
        <w:t xml:space="preserve"> CONTRATAD</w:t>
      </w:r>
      <w:r w:rsidR="00734448" w:rsidRPr="004826DC">
        <w:rPr>
          <w:rFonts w:ascii="Calibri" w:hAnsi="Calibri"/>
        </w:rPr>
        <w:t>A</w:t>
      </w:r>
      <w:r w:rsidRPr="004826DC">
        <w:rPr>
          <w:rFonts w:ascii="Calibri" w:hAnsi="Calibri"/>
        </w:rPr>
        <w:t xml:space="preserve"> cumpriu todas as cláusulas do contrato; </w:t>
      </w:r>
    </w:p>
    <w:p w:rsidR="00762D61" w:rsidRPr="004826DC" w:rsidRDefault="00C41010" w:rsidP="00734448">
      <w:pPr>
        <w:pStyle w:val="Recuodecorpodetexto"/>
        <w:tabs>
          <w:tab w:val="left" w:pos="0"/>
        </w:tabs>
        <w:ind w:left="0" w:firstLine="0"/>
        <w:rPr>
          <w:rFonts w:ascii="Calibri" w:hAnsi="Calibri"/>
        </w:rPr>
      </w:pPr>
      <w:r w:rsidRPr="004826DC">
        <w:rPr>
          <w:rFonts w:ascii="Calibri" w:hAnsi="Calibri"/>
        </w:rPr>
        <w:t>5.</w:t>
      </w:r>
      <w:r w:rsidRPr="004826DC">
        <w:rPr>
          <w:rFonts w:ascii="Calibri" w:hAnsi="Calibri"/>
        </w:rPr>
        <w:tab/>
        <w:t xml:space="preserve">Para efeitos da execução da garantia, os inadimplementos contratuais deverão ser comunicados pelo CONTRATANTE </w:t>
      </w:r>
      <w:r w:rsidR="00734448" w:rsidRPr="004826DC">
        <w:rPr>
          <w:rFonts w:ascii="Calibri" w:hAnsi="Calibri"/>
        </w:rPr>
        <w:t>à</w:t>
      </w:r>
      <w:r w:rsidRPr="004826DC">
        <w:rPr>
          <w:rFonts w:ascii="Calibri" w:hAnsi="Calibri"/>
        </w:rPr>
        <w:t xml:space="preserve"> CONTRATAD</w:t>
      </w:r>
      <w:r w:rsidR="00734448" w:rsidRPr="004826DC">
        <w:rPr>
          <w:rFonts w:ascii="Calibri" w:hAnsi="Calibri"/>
        </w:rPr>
        <w:t>A</w:t>
      </w:r>
      <w:r w:rsidRPr="004826DC">
        <w:rPr>
          <w:rFonts w:ascii="Calibri" w:hAnsi="Calibri"/>
        </w:rPr>
        <w:t xml:space="preserve"> e/ou à Instituição Garantidora, no prazo de até 90 (noventa) dias após o término de vigência do contrato.</w:t>
      </w:r>
    </w:p>
    <w:p w:rsidR="00202943" w:rsidRPr="004826DC" w:rsidRDefault="00202943" w:rsidP="00FA60F7">
      <w:pPr>
        <w:pStyle w:val="Ttulo8"/>
        <w:spacing w:before="360" w:after="240"/>
        <w:jc w:val="both"/>
        <w:rPr>
          <w:rFonts w:ascii="Calibri" w:hAnsi="Calibri"/>
          <w:snapToGrid/>
        </w:rPr>
      </w:pPr>
      <w:r w:rsidRPr="004826DC">
        <w:rPr>
          <w:rFonts w:ascii="Calibri" w:hAnsi="Calibri"/>
          <w:snapToGrid/>
        </w:rPr>
        <w:t xml:space="preserve">CLÁUSULA OITAVA – DOS ENCARGOS </w:t>
      </w:r>
      <w:r w:rsidR="00784D26" w:rsidRPr="004826DC">
        <w:rPr>
          <w:rFonts w:ascii="Calibri" w:hAnsi="Calibri"/>
          <w:snapToGrid/>
        </w:rPr>
        <w:t>DAS PARTES</w:t>
      </w:r>
      <w:r w:rsidRPr="004826DC">
        <w:rPr>
          <w:rFonts w:ascii="Calibri" w:hAnsi="Calibri"/>
          <w:snapToGrid/>
        </w:rPr>
        <w:t xml:space="preserve"> </w:t>
      </w:r>
    </w:p>
    <w:p w:rsidR="00202943" w:rsidRPr="004826DC" w:rsidRDefault="00202943" w:rsidP="00784D26">
      <w:pPr>
        <w:pStyle w:val="Recuodecorpodetexto"/>
        <w:tabs>
          <w:tab w:val="left" w:pos="709"/>
        </w:tabs>
        <w:spacing w:after="60"/>
        <w:ind w:left="0" w:firstLine="0"/>
        <w:rPr>
          <w:rFonts w:ascii="Calibri" w:hAnsi="Calibri"/>
        </w:rPr>
      </w:pPr>
      <w:r w:rsidRPr="004826DC">
        <w:rPr>
          <w:rFonts w:ascii="Calibri" w:hAnsi="Calibri"/>
        </w:rPr>
        <w:t>1.</w:t>
      </w:r>
      <w:r w:rsidRPr="004826DC">
        <w:rPr>
          <w:rFonts w:ascii="Calibri" w:hAnsi="Calibri"/>
        </w:rPr>
        <w:tab/>
      </w:r>
      <w:r w:rsidR="00784D26" w:rsidRPr="004826DC">
        <w:rPr>
          <w:rFonts w:ascii="Calibri" w:hAnsi="Calibri"/>
        </w:rPr>
        <w:t>As partes devem cumprir fielmente as cláusulas avençadas neste contrato, respondendo pelas conseq</w:t>
      </w:r>
      <w:r w:rsidR="001F649F" w:rsidRPr="004826DC">
        <w:rPr>
          <w:rFonts w:ascii="Calibri" w:hAnsi="Calibri"/>
        </w:rPr>
        <w:t>u</w:t>
      </w:r>
      <w:r w:rsidR="00784D26" w:rsidRPr="004826DC">
        <w:rPr>
          <w:rFonts w:ascii="Calibri" w:hAnsi="Calibri"/>
        </w:rPr>
        <w:t>ências de sua inexecução total ou parcial.</w:t>
      </w:r>
    </w:p>
    <w:p w:rsidR="00784D26" w:rsidRPr="004826DC" w:rsidRDefault="00784D26" w:rsidP="00784D26">
      <w:pPr>
        <w:pStyle w:val="Recuodecorpodetexto"/>
        <w:tabs>
          <w:tab w:val="left" w:pos="709"/>
        </w:tabs>
        <w:spacing w:after="60"/>
        <w:ind w:left="0" w:firstLine="0"/>
        <w:rPr>
          <w:rFonts w:ascii="Calibri" w:hAnsi="Calibri"/>
        </w:rPr>
      </w:pPr>
      <w:r w:rsidRPr="004826DC">
        <w:rPr>
          <w:rFonts w:ascii="Calibri" w:hAnsi="Calibri"/>
        </w:rPr>
        <w:t>2.</w:t>
      </w:r>
      <w:r w:rsidRPr="004826DC">
        <w:rPr>
          <w:rFonts w:ascii="Calibri" w:hAnsi="Calibri"/>
        </w:rPr>
        <w:tab/>
      </w:r>
      <w:r w:rsidR="00E615CA" w:rsidRPr="004826DC">
        <w:rPr>
          <w:rFonts w:ascii="Calibri" w:hAnsi="Calibri"/>
        </w:rPr>
        <w:t>A CONTRATADA</w:t>
      </w:r>
      <w:r w:rsidRPr="004826DC">
        <w:rPr>
          <w:rFonts w:ascii="Calibri" w:hAnsi="Calibri"/>
        </w:rPr>
        <w:t xml:space="preserve"> deve:</w:t>
      </w:r>
    </w:p>
    <w:p w:rsidR="00AE3D2E" w:rsidRPr="004826DC" w:rsidRDefault="00784D26" w:rsidP="00A725F2">
      <w:pPr>
        <w:pStyle w:val="Cabealho"/>
        <w:tabs>
          <w:tab w:val="clear" w:pos="4419"/>
          <w:tab w:val="clear" w:pos="8838"/>
          <w:tab w:val="left" w:pos="1701"/>
        </w:tabs>
        <w:spacing w:after="60"/>
        <w:ind w:left="1276" w:hanging="567"/>
        <w:rPr>
          <w:rFonts w:ascii="Calibri" w:hAnsi="Calibri"/>
        </w:rPr>
      </w:pPr>
      <w:r w:rsidRPr="004826DC">
        <w:rPr>
          <w:rFonts w:ascii="Calibri" w:hAnsi="Calibri"/>
        </w:rPr>
        <w:t>2</w:t>
      </w:r>
      <w:r w:rsidR="00202943" w:rsidRPr="004826DC">
        <w:rPr>
          <w:rFonts w:ascii="Calibri" w:hAnsi="Calibri"/>
        </w:rPr>
        <w:t>.1.</w:t>
      </w:r>
      <w:r w:rsidR="00202943" w:rsidRPr="004826DC">
        <w:rPr>
          <w:rFonts w:ascii="Calibri" w:hAnsi="Calibri"/>
        </w:rPr>
        <w:tab/>
      </w:r>
      <w:r w:rsidR="00AE3D2E" w:rsidRPr="004826DC">
        <w:rPr>
          <w:rFonts w:ascii="Calibri" w:hAnsi="Calibri"/>
        </w:rPr>
        <w:t xml:space="preserve">participar, no período compreendido entre a assinatura do contrato e o início da prestação dos serviços, de reunião inicial para alinhamento de expectativas contratuais com equipe do </w:t>
      </w:r>
      <w:r w:rsidR="00C629F0" w:rsidRPr="004826DC">
        <w:rPr>
          <w:rFonts w:ascii="Calibri" w:hAnsi="Calibri"/>
        </w:rPr>
        <w:t>CONTRATANTE</w:t>
      </w:r>
      <w:r w:rsidR="00AE3D2E" w:rsidRPr="004826DC">
        <w:rPr>
          <w:rFonts w:ascii="Calibri" w:hAnsi="Calibri"/>
        </w:rPr>
        <w:t>;</w:t>
      </w:r>
    </w:p>
    <w:p w:rsidR="00AE3D2E" w:rsidRPr="004826DC" w:rsidRDefault="00AE3D2E" w:rsidP="00AE3D2E">
      <w:pPr>
        <w:pStyle w:val="Cabealho"/>
        <w:tabs>
          <w:tab w:val="clear" w:pos="4419"/>
          <w:tab w:val="clear" w:pos="8838"/>
          <w:tab w:val="left" w:pos="1701"/>
        </w:tabs>
        <w:spacing w:after="60"/>
        <w:ind w:left="1276" w:hanging="567"/>
        <w:rPr>
          <w:rFonts w:ascii="Calibri" w:hAnsi="Calibri"/>
        </w:rPr>
      </w:pPr>
      <w:r w:rsidRPr="004826DC">
        <w:rPr>
          <w:rFonts w:ascii="Calibri" w:hAnsi="Calibri"/>
        </w:rPr>
        <w:t>2.</w:t>
      </w:r>
      <w:r w:rsidR="00A725F2" w:rsidRPr="004826DC">
        <w:rPr>
          <w:rFonts w:ascii="Calibri" w:hAnsi="Calibri"/>
        </w:rPr>
        <w:t>2</w:t>
      </w:r>
      <w:r w:rsidRPr="004826DC">
        <w:rPr>
          <w:rFonts w:ascii="Calibri" w:hAnsi="Calibri"/>
        </w:rPr>
        <w:t>.</w:t>
      </w:r>
      <w:r w:rsidRPr="004826DC">
        <w:rPr>
          <w:rFonts w:ascii="Calibri" w:hAnsi="Calibri"/>
        </w:rPr>
        <w:tab/>
        <w:t>alocar os profissionais necessários à realização dos serviços, de acordo com a qualificação mínima prevista nas especificações técnicas;</w:t>
      </w:r>
    </w:p>
    <w:p w:rsidR="00AE3D2E" w:rsidRPr="004826DC" w:rsidRDefault="00AE3D2E" w:rsidP="00AE3D2E">
      <w:pPr>
        <w:pStyle w:val="Cabealho"/>
        <w:tabs>
          <w:tab w:val="clear" w:pos="4419"/>
          <w:tab w:val="clear" w:pos="8838"/>
          <w:tab w:val="left" w:pos="1701"/>
        </w:tabs>
        <w:spacing w:after="60"/>
        <w:ind w:left="1276" w:hanging="567"/>
        <w:rPr>
          <w:rFonts w:ascii="Calibri" w:hAnsi="Calibri"/>
        </w:rPr>
      </w:pPr>
      <w:r w:rsidRPr="004826DC">
        <w:rPr>
          <w:rFonts w:ascii="Calibri" w:hAnsi="Calibri"/>
        </w:rPr>
        <w:t>2.</w:t>
      </w:r>
      <w:r w:rsidR="00A725F2" w:rsidRPr="004826DC">
        <w:rPr>
          <w:rFonts w:ascii="Calibri" w:hAnsi="Calibri"/>
        </w:rPr>
        <w:t>3</w:t>
      </w:r>
      <w:r w:rsidRPr="004826DC">
        <w:rPr>
          <w:rFonts w:ascii="Calibri" w:hAnsi="Calibri"/>
        </w:rPr>
        <w:t>.</w:t>
      </w:r>
      <w:r w:rsidRPr="004826DC">
        <w:rPr>
          <w:rFonts w:ascii="Calibri" w:hAnsi="Calibri"/>
        </w:rPr>
        <w:tab/>
        <w:t>formalizar a indicação de preposto da empresa e substituto eventual para a coordenação dos serviços e gestão administrativa do contrato;</w:t>
      </w:r>
    </w:p>
    <w:p w:rsidR="00AE3D2E" w:rsidRPr="004826DC" w:rsidRDefault="00AE3D2E" w:rsidP="00AE3D2E">
      <w:pPr>
        <w:pStyle w:val="Cabealho"/>
        <w:tabs>
          <w:tab w:val="clear" w:pos="4419"/>
          <w:tab w:val="clear" w:pos="8838"/>
          <w:tab w:val="left" w:pos="1701"/>
        </w:tabs>
        <w:spacing w:after="60"/>
        <w:ind w:left="1276" w:hanging="567"/>
        <w:rPr>
          <w:rFonts w:ascii="Calibri" w:hAnsi="Calibri"/>
        </w:rPr>
      </w:pPr>
      <w:r w:rsidRPr="004826DC">
        <w:rPr>
          <w:rFonts w:ascii="Calibri" w:hAnsi="Calibri"/>
        </w:rPr>
        <w:t>2.</w:t>
      </w:r>
      <w:r w:rsidR="00A725F2" w:rsidRPr="004826DC">
        <w:rPr>
          <w:rFonts w:ascii="Calibri" w:hAnsi="Calibri"/>
        </w:rPr>
        <w:t>4</w:t>
      </w:r>
      <w:r w:rsidRPr="004826DC">
        <w:rPr>
          <w:rFonts w:ascii="Calibri" w:hAnsi="Calibri"/>
        </w:rPr>
        <w:t>.</w:t>
      </w:r>
      <w:r w:rsidRPr="004826DC">
        <w:rPr>
          <w:rFonts w:ascii="Calibri" w:hAnsi="Calibri"/>
        </w:rPr>
        <w:tab/>
        <w:t xml:space="preserve">encaminhar ao CONTRATANTE indicação de nome e CPF acompanhados dos comprovantes de qualificação técnica para os perfis profissionais constantes dos itens </w:t>
      </w:r>
      <w:r w:rsidR="00DD47E9" w:rsidRPr="004826DC">
        <w:rPr>
          <w:rFonts w:ascii="Calibri" w:hAnsi="Calibri"/>
        </w:rPr>
        <w:t>5.13</w:t>
      </w:r>
      <w:r w:rsidRPr="004826DC">
        <w:rPr>
          <w:rFonts w:ascii="Calibri" w:hAnsi="Calibri"/>
        </w:rPr>
        <w:t xml:space="preserve"> e subitens do Anexo I- Termo de Referência do Edital do Pregão Eletrônico nº </w:t>
      </w:r>
      <w:r w:rsidR="00163587" w:rsidRPr="004826DC">
        <w:rPr>
          <w:rFonts w:ascii="Calibri" w:hAnsi="Calibri"/>
        </w:rPr>
        <w:t>16</w:t>
      </w:r>
      <w:r w:rsidRPr="004826DC">
        <w:rPr>
          <w:rFonts w:ascii="Calibri" w:hAnsi="Calibri"/>
        </w:rPr>
        <w:t>/20</w:t>
      </w:r>
      <w:r w:rsidR="00163587" w:rsidRPr="004826DC">
        <w:rPr>
          <w:rFonts w:ascii="Calibri" w:hAnsi="Calibri"/>
        </w:rPr>
        <w:t>13</w:t>
      </w:r>
      <w:r w:rsidRPr="004826DC">
        <w:rPr>
          <w:rFonts w:ascii="Calibri" w:hAnsi="Calibri"/>
        </w:rPr>
        <w:t>_, nos prazos e condições especificados;</w:t>
      </w:r>
    </w:p>
    <w:p w:rsidR="00AE3D2E" w:rsidRPr="004826DC" w:rsidRDefault="00AE3D2E" w:rsidP="00AE3D2E">
      <w:pPr>
        <w:pStyle w:val="Cabealho"/>
        <w:tabs>
          <w:tab w:val="clear" w:pos="4419"/>
          <w:tab w:val="clear" w:pos="8838"/>
          <w:tab w:val="left" w:pos="1701"/>
        </w:tabs>
        <w:spacing w:after="60"/>
        <w:ind w:left="1276" w:hanging="567"/>
        <w:rPr>
          <w:rFonts w:ascii="Calibri" w:hAnsi="Calibri"/>
        </w:rPr>
      </w:pPr>
      <w:r w:rsidRPr="004826DC">
        <w:rPr>
          <w:rFonts w:ascii="Calibri" w:hAnsi="Calibri"/>
        </w:rPr>
        <w:t>2.</w:t>
      </w:r>
      <w:r w:rsidR="00A725F2" w:rsidRPr="004826DC">
        <w:rPr>
          <w:rFonts w:ascii="Calibri" w:hAnsi="Calibri"/>
        </w:rPr>
        <w:t>5</w:t>
      </w:r>
      <w:r w:rsidRPr="004826DC">
        <w:rPr>
          <w:rFonts w:ascii="Calibri" w:hAnsi="Calibri"/>
        </w:rPr>
        <w:t>.</w:t>
      </w:r>
      <w:r w:rsidRPr="004826DC">
        <w:rPr>
          <w:rFonts w:ascii="Calibri" w:hAnsi="Calibri"/>
        </w:rPr>
        <w:tab/>
        <w:t>indicar os técnicos da CONTRATADA que terão acesso ao sistema de gestão de chamados e sistemas de monitoração das aplicações para concessão de privilégios de acesso;</w:t>
      </w:r>
    </w:p>
    <w:p w:rsidR="00AE3D2E" w:rsidRPr="004826DC" w:rsidRDefault="00AE3D2E" w:rsidP="00AE3D2E">
      <w:pPr>
        <w:pStyle w:val="Cabealho"/>
        <w:tabs>
          <w:tab w:val="clear" w:pos="4419"/>
          <w:tab w:val="clear" w:pos="8838"/>
          <w:tab w:val="left" w:pos="1701"/>
        </w:tabs>
        <w:spacing w:after="60"/>
        <w:ind w:left="1276" w:hanging="567"/>
        <w:rPr>
          <w:rFonts w:ascii="Calibri" w:hAnsi="Calibri"/>
        </w:rPr>
      </w:pPr>
      <w:r w:rsidRPr="004826DC">
        <w:rPr>
          <w:rFonts w:ascii="Calibri" w:hAnsi="Calibri"/>
        </w:rPr>
        <w:t>2.</w:t>
      </w:r>
      <w:r w:rsidR="00A725F2" w:rsidRPr="004826DC">
        <w:rPr>
          <w:rFonts w:ascii="Calibri" w:hAnsi="Calibri"/>
        </w:rPr>
        <w:t>6</w:t>
      </w:r>
      <w:r w:rsidRPr="004826DC">
        <w:rPr>
          <w:rFonts w:ascii="Calibri" w:hAnsi="Calibri"/>
        </w:rPr>
        <w:t>.</w:t>
      </w:r>
      <w:r w:rsidRPr="004826DC">
        <w:rPr>
          <w:rFonts w:ascii="Calibri" w:hAnsi="Calibri"/>
        </w:rPr>
        <w:tab/>
        <w:t>indicar endereço eletrônico para o recebimento de notificações e comunicações a respeito da execução do contrato;</w:t>
      </w:r>
    </w:p>
    <w:p w:rsidR="00AE3D2E" w:rsidRPr="004826DC" w:rsidRDefault="00AE3D2E" w:rsidP="00AE3D2E">
      <w:pPr>
        <w:pStyle w:val="Cabealho"/>
        <w:tabs>
          <w:tab w:val="clear" w:pos="4419"/>
          <w:tab w:val="clear" w:pos="8838"/>
          <w:tab w:val="left" w:pos="1701"/>
        </w:tabs>
        <w:spacing w:after="60"/>
        <w:ind w:left="1276" w:hanging="567"/>
        <w:rPr>
          <w:rFonts w:ascii="Calibri" w:hAnsi="Calibri"/>
        </w:rPr>
      </w:pPr>
      <w:r w:rsidRPr="004826DC">
        <w:rPr>
          <w:rFonts w:ascii="Calibri" w:hAnsi="Calibri"/>
        </w:rPr>
        <w:t>2.</w:t>
      </w:r>
      <w:r w:rsidR="00A725F2" w:rsidRPr="004826DC">
        <w:rPr>
          <w:rFonts w:ascii="Calibri" w:hAnsi="Calibri"/>
        </w:rPr>
        <w:t>7</w:t>
      </w:r>
      <w:r w:rsidRPr="004826DC">
        <w:rPr>
          <w:rFonts w:ascii="Calibri" w:hAnsi="Calibri"/>
        </w:rPr>
        <w:t>.</w:t>
      </w:r>
      <w:r w:rsidRPr="004826DC">
        <w:rPr>
          <w:rFonts w:ascii="Calibri" w:hAnsi="Calibri"/>
        </w:rPr>
        <w:tab/>
      </w:r>
      <w:r w:rsidR="005912BD" w:rsidRPr="004826DC">
        <w:rPr>
          <w:rFonts w:ascii="Calibri" w:hAnsi="Calibri"/>
        </w:rPr>
        <w:t>providenciar, às suas custas, link de comunicação e os equipamentos necessários à interconexão TCP/IP, tais como roteadores e/ou switches, para acesso aos recursos computacionais indispensáveis à execução dos serviços disponibilizados pelo TCU;</w:t>
      </w:r>
    </w:p>
    <w:p w:rsidR="00AE3D2E" w:rsidRPr="004826DC" w:rsidRDefault="00AE3D2E" w:rsidP="00AE3D2E">
      <w:pPr>
        <w:pStyle w:val="Cabealho"/>
        <w:tabs>
          <w:tab w:val="clear" w:pos="4419"/>
          <w:tab w:val="clear" w:pos="8838"/>
          <w:tab w:val="left" w:pos="1701"/>
        </w:tabs>
        <w:spacing w:after="60"/>
        <w:ind w:left="1276" w:hanging="567"/>
        <w:rPr>
          <w:rFonts w:ascii="Calibri" w:hAnsi="Calibri"/>
        </w:rPr>
      </w:pPr>
      <w:r w:rsidRPr="004826DC">
        <w:rPr>
          <w:rFonts w:ascii="Calibri" w:hAnsi="Calibri"/>
        </w:rPr>
        <w:t>2.</w:t>
      </w:r>
      <w:r w:rsidR="00A725F2" w:rsidRPr="004826DC">
        <w:rPr>
          <w:rFonts w:ascii="Calibri" w:hAnsi="Calibri"/>
        </w:rPr>
        <w:t>8</w:t>
      </w:r>
      <w:r w:rsidRPr="004826DC">
        <w:rPr>
          <w:rFonts w:ascii="Calibri" w:hAnsi="Calibri"/>
        </w:rPr>
        <w:t>.</w:t>
      </w:r>
      <w:r w:rsidRPr="004826DC">
        <w:rPr>
          <w:rFonts w:ascii="Calibri" w:hAnsi="Calibri"/>
        </w:rPr>
        <w:tab/>
        <w:t>manter em suas dependências e às suas custas, ambiente de desenvolvimento compatível com o ambiente utilizado no TCU, conforme especificado no</w:t>
      </w:r>
      <w:r w:rsidR="00A725F2" w:rsidRPr="004826DC">
        <w:rPr>
          <w:rFonts w:ascii="Calibri" w:hAnsi="Calibri"/>
        </w:rPr>
        <w:t>s</w:t>
      </w:r>
      <w:r w:rsidRPr="004826DC">
        <w:rPr>
          <w:rFonts w:ascii="Calibri" w:hAnsi="Calibri"/>
        </w:rPr>
        <w:t xml:space="preserve"> </w:t>
      </w:r>
      <w:r w:rsidR="00A725F2" w:rsidRPr="004826DC">
        <w:rPr>
          <w:rFonts w:ascii="Calibri" w:hAnsi="Calibri"/>
        </w:rPr>
        <w:t>a</w:t>
      </w:r>
      <w:r w:rsidRPr="004826DC">
        <w:rPr>
          <w:rFonts w:ascii="Calibri" w:hAnsi="Calibri"/>
        </w:rPr>
        <w:t>nexo</w:t>
      </w:r>
      <w:r w:rsidR="00A725F2" w:rsidRPr="004826DC">
        <w:rPr>
          <w:rFonts w:ascii="Calibri" w:hAnsi="Calibri"/>
        </w:rPr>
        <w:t>s</w:t>
      </w:r>
      <w:r w:rsidRPr="004826DC">
        <w:rPr>
          <w:rFonts w:ascii="Calibri" w:hAnsi="Calibri"/>
        </w:rPr>
        <w:t xml:space="preserve"> do Edital do Pregão Eletrônico nº </w:t>
      </w:r>
      <w:r w:rsidR="004826DC" w:rsidRPr="004826DC">
        <w:rPr>
          <w:rFonts w:ascii="Calibri" w:hAnsi="Calibri"/>
        </w:rPr>
        <w:t>016</w:t>
      </w:r>
      <w:r w:rsidRPr="004826DC">
        <w:rPr>
          <w:rFonts w:ascii="Calibri" w:hAnsi="Calibri"/>
        </w:rPr>
        <w:t>/20</w:t>
      </w:r>
      <w:r w:rsidR="004826DC" w:rsidRPr="004826DC">
        <w:rPr>
          <w:rFonts w:ascii="Calibri" w:hAnsi="Calibri"/>
        </w:rPr>
        <w:t>13</w:t>
      </w:r>
      <w:r w:rsidRPr="004826DC">
        <w:rPr>
          <w:rFonts w:ascii="Calibri" w:hAnsi="Calibri"/>
        </w:rPr>
        <w:t>;</w:t>
      </w:r>
    </w:p>
    <w:p w:rsidR="00AE3D2E" w:rsidRPr="004826DC" w:rsidRDefault="00AE3D2E" w:rsidP="00AE3D2E">
      <w:pPr>
        <w:pStyle w:val="Cabealho"/>
        <w:tabs>
          <w:tab w:val="clear" w:pos="4419"/>
          <w:tab w:val="clear" w:pos="8838"/>
          <w:tab w:val="left" w:pos="1701"/>
        </w:tabs>
        <w:spacing w:after="60"/>
        <w:ind w:left="1276" w:hanging="567"/>
        <w:rPr>
          <w:rFonts w:ascii="Calibri" w:hAnsi="Calibri"/>
        </w:rPr>
      </w:pPr>
      <w:r w:rsidRPr="004826DC">
        <w:rPr>
          <w:rFonts w:ascii="Calibri" w:hAnsi="Calibri"/>
        </w:rPr>
        <w:t>2.</w:t>
      </w:r>
      <w:r w:rsidR="00A725F2" w:rsidRPr="004826DC">
        <w:rPr>
          <w:rFonts w:ascii="Calibri" w:hAnsi="Calibri"/>
        </w:rPr>
        <w:t>9</w:t>
      </w:r>
      <w:r w:rsidRPr="004826DC">
        <w:rPr>
          <w:rFonts w:ascii="Calibri" w:hAnsi="Calibri"/>
        </w:rPr>
        <w:t>.</w:t>
      </w:r>
      <w:r w:rsidRPr="004826DC">
        <w:rPr>
          <w:rFonts w:ascii="Calibri" w:hAnsi="Calibri"/>
        </w:rPr>
        <w:tab/>
        <w:t>planejar, desenvolver, implantar, executar e manter os serviços objetos do contrato dentro dos acordos de níveis de serviços estabelecidos;</w:t>
      </w:r>
    </w:p>
    <w:p w:rsidR="00AE3D2E" w:rsidRPr="004826DC" w:rsidRDefault="00AE3D2E" w:rsidP="00AE3D2E">
      <w:pPr>
        <w:pStyle w:val="Cabealho"/>
        <w:tabs>
          <w:tab w:val="clear" w:pos="4419"/>
          <w:tab w:val="clear" w:pos="8838"/>
          <w:tab w:val="left" w:pos="1701"/>
        </w:tabs>
        <w:spacing w:after="60"/>
        <w:ind w:left="1276" w:hanging="567"/>
        <w:rPr>
          <w:rFonts w:ascii="Calibri" w:hAnsi="Calibri"/>
        </w:rPr>
      </w:pPr>
      <w:r w:rsidRPr="004826DC">
        <w:rPr>
          <w:rFonts w:ascii="Calibri" w:hAnsi="Calibri"/>
        </w:rPr>
        <w:t>2.1</w:t>
      </w:r>
      <w:r w:rsidR="00A725F2" w:rsidRPr="004826DC">
        <w:rPr>
          <w:rFonts w:ascii="Calibri" w:hAnsi="Calibri"/>
        </w:rPr>
        <w:t>0</w:t>
      </w:r>
      <w:r w:rsidRPr="004826DC">
        <w:rPr>
          <w:rFonts w:ascii="Calibri" w:hAnsi="Calibri"/>
        </w:rPr>
        <w:t>.</w:t>
      </w:r>
      <w:r w:rsidRPr="004826DC">
        <w:rPr>
          <w:rFonts w:ascii="Calibri" w:hAnsi="Calibri"/>
        </w:rPr>
        <w:tab/>
        <w:t>cuidar para que o preposto indicado mantenha permanente contato com a unidade responsável pela fiscalização do contrato, adotando as providências requeridas à execução dos serviços pelos profissionais alocados;</w:t>
      </w:r>
    </w:p>
    <w:p w:rsidR="00AE3D2E" w:rsidRPr="004826DC" w:rsidRDefault="00AE3D2E" w:rsidP="00AE3D2E">
      <w:pPr>
        <w:pStyle w:val="Cabealho"/>
        <w:tabs>
          <w:tab w:val="clear" w:pos="4419"/>
          <w:tab w:val="clear" w:pos="8838"/>
          <w:tab w:val="left" w:pos="1701"/>
        </w:tabs>
        <w:spacing w:after="60"/>
        <w:ind w:left="1276" w:hanging="567"/>
        <w:rPr>
          <w:rFonts w:ascii="Calibri" w:hAnsi="Calibri"/>
        </w:rPr>
      </w:pPr>
      <w:r w:rsidRPr="004826DC">
        <w:rPr>
          <w:rFonts w:ascii="Calibri" w:hAnsi="Calibri"/>
        </w:rPr>
        <w:t>2.1</w:t>
      </w:r>
      <w:r w:rsidR="00A725F2" w:rsidRPr="004826DC">
        <w:rPr>
          <w:rFonts w:ascii="Calibri" w:hAnsi="Calibri"/>
        </w:rPr>
        <w:t>1</w:t>
      </w:r>
      <w:r w:rsidRPr="004826DC">
        <w:rPr>
          <w:rFonts w:ascii="Calibri" w:hAnsi="Calibri"/>
        </w:rPr>
        <w:t>.</w:t>
      </w:r>
      <w:r w:rsidRPr="004826DC">
        <w:rPr>
          <w:rFonts w:ascii="Calibri" w:hAnsi="Calibri"/>
        </w:rPr>
        <w:tab/>
        <w:t>manter os profissionais devidamente identificados por meio de crachá, quando em trabalho nas dependências do Tribunal;</w:t>
      </w:r>
    </w:p>
    <w:p w:rsidR="00AE3D2E" w:rsidRPr="004826DC" w:rsidRDefault="00AE3D2E" w:rsidP="00AE3D2E">
      <w:pPr>
        <w:pStyle w:val="Cabealho"/>
        <w:tabs>
          <w:tab w:val="clear" w:pos="4419"/>
          <w:tab w:val="clear" w:pos="8838"/>
          <w:tab w:val="left" w:pos="1701"/>
        </w:tabs>
        <w:spacing w:after="60"/>
        <w:ind w:left="1276" w:hanging="567"/>
        <w:rPr>
          <w:rFonts w:ascii="Calibri" w:hAnsi="Calibri"/>
        </w:rPr>
      </w:pPr>
      <w:r w:rsidRPr="004826DC">
        <w:rPr>
          <w:rFonts w:ascii="Calibri" w:hAnsi="Calibri"/>
        </w:rPr>
        <w:lastRenderedPageBreak/>
        <w:t>2.1</w:t>
      </w:r>
      <w:r w:rsidR="00A725F2" w:rsidRPr="004826DC">
        <w:rPr>
          <w:rFonts w:ascii="Calibri" w:hAnsi="Calibri"/>
        </w:rPr>
        <w:t>2</w:t>
      </w:r>
      <w:r w:rsidRPr="004826DC">
        <w:rPr>
          <w:rFonts w:ascii="Calibri" w:hAnsi="Calibri"/>
        </w:rPr>
        <w:t>.</w:t>
      </w:r>
      <w:r w:rsidRPr="004826DC">
        <w:rPr>
          <w:rFonts w:ascii="Calibri" w:hAnsi="Calibri"/>
        </w:rPr>
        <w:tab/>
        <w:t>informar imediatamente ao TCU a ocorrência de transferência, remanejamento, promoção ou demissão de profissional sob sua responsabilidade, para providências de revisão, modificação ou revogação de privilégios de acesso a sistemas, informações e recursos do TCU;</w:t>
      </w:r>
    </w:p>
    <w:p w:rsidR="00AE3D2E" w:rsidRPr="004826DC" w:rsidRDefault="00AE3D2E" w:rsidP="00AE3D2E">
      <w:pPr>
        <w:pStyle w:val="Cabealho"/>
        <w:tabs>
          <w:tab w:val="clear" w:pos="4419"/>
          <w:tab w:val="clear" w:pos="8838"/>
          <w:tab w:val="left" w:pos="1701"/>
        </w:tabs>
        <w:spacing w:after="60"/>
        <w:ind w:left="1276" w:hanging="567"/>
        <w:rPr>
          <w:rFonts w:ascii="Calibri" w:hAnsi="Calibri"/>
        </w:rPr>
      </w:pPr>
      <w:r w:rsidRPr="004826DC">
        <w:rPr>
          <w:rFonts w:ascii="Calibri" w:hAnsi="Calibri"/>
        </w:rPr>
        <w:t>2.1</w:t>
      </w:r>
      <w:r w:rsidR="00A725F2" w:rsidRPr="004826DC">
        <w:rPr>
          <w:rFonts w:ascii="Calibri" w:hAnsi="Calibri"/>
        </w:rPr>
        <w:t>3</w:t>
      </w:r>
      <w:r w:rsidRPr="004826DC">
        <w:rPr>
          <w:rFonts w:ascii="Calibri" w:hAnsi="Calibri"/>
        </w:rPr>
        <w:t>.</w:t>
      </w:r>
      <w:r w:rsidRPr="004826DC">
        <w:rPr>
          <w:rFonts w:ascii="Calibri" w:hAnsi="Calibri"/>
        </w:rPr>
        <w:tab/>
        <w:t xml:space="preserve">administrar todo e qualquer assunto relativo aos seus profissionais e assumir a responsabilidade por todos os encargos previdenciários e obrigações sociais previstos na legislação social e trabalhista em vigor, obrigando-se a saldá-los na época própria, vez que os seus profissionais não manterão nenhum vínculo empregatício com o Tribunal; </w:t>
      </w:r>
    </w:p>
    <w:p w:rsidR="00AE3D2E" w:rsidRPr="004826DC" w:rsidRDefault="00AE3D2E" w:rsidP="00AE3D2E">
      <w:pPr>
        <w:pStyle w:val="Cabealho"/>
        <w:tabs>
          <w:tab w:val="clear" w:pos="4419"/>
          <w:tab w:val="clear" w:pos="8838"/>
          <w:tab w:val="left" w:pos="1701"/>
        </w:tabs>
        <w:spacing w:after="60"/>
        <w:ind w:left="1276" w:hanging="567"/>
        <w:rPr>
          <w:rFonts w:ascii="Calibri" w:hAnsi="Calibri"/>
        </w:rPr>
      </w:pPr>
      <w:r w:rsidRPr="004826DC">
        <w:rPr>
          <w:rFonts w:ascii="Calibri" w:hAnsi="Calibri"/>
        </w:rPr>
        <w:t>2.1</w:t>
      </w:r>
      <w:r w:rsidR="00A725F2" w:rsidRPr="004826DC">
        <w:rPr>
          <w:rFonts w:ascii="Calibri" w:hAnsi="Calibri"/>
        </w:rPr>
        <w:t>4</w:t>
      </w:r>
      <w:r w:rsidRPr="004826DC">
        <w:rPr>
          <w:rFonts w:ascii="Calibri" w:hAnsi="Calibri"/>
        </w:rPr>
        <w:t>.</w:t>
      </w:r>
      <w:r w:rsidRPr="004826DC">
        <w:rPr>
          <w:rFonts w:ascii="Calibri" w:hAnsi="Calibri"/>
        </w:rPr>
        <w:tab/>
        <w:t xml:space="preserve">assumir a responsabilidade por todas as providências e obrigações legais necessárias ao atendimento de seus profissionais no caso de acidente de trabalho </w:t>
      </w:r>
      <w:r w:rsidR="00A725F2" w:rsidRPr="004826DC">
        <w:rPr>
          <w:rFonts w:ascii="Calibri" w:hAnsi="Calibri"/>
        </w:rPr>
        <w:t xml:space="preserve">ou acometimento de mal súbito, </w:t>
      </w:r>
      <w:r w:rsidRPr="004826DC">
        <w:rPr>
          <w:rFonts w:ascii="Calibri" w:hAnsi="Calibri"/>
        </w:rPr>
        <w:t xml:space="preserve">ainda que acontecido em dependência do Tribunal; </w:t>
      </w:r>
    </w:p>
    <w:p w:rsidR="00AE3D2E" w:rsidRPr="004826DC" w:rsidRDefault="00AE3D2E" w:rsidP="00AE3D2E">
      <w:pPr>
        <w:pStyle w:val="Cabealho"/>
        <w:tabs>
          <w:tab w:val="clear" w:pos="4419"/>
          <w:tab w:val="clear" w:pos="8838"/>
          <w:tab w:val="left" w:pos="1701"/>
        </w:tabs>
        <w:spacing w:after="60"/>
        <w:ind w:left="1276" w:hanging="567"/>
        <w:rPr>
          <w:rFonts w:ascii="Calibri" w:hAnsi="Calibri"/>
        </w:rPr>
      </w:pPr>
      <w:r w:rsidRPr="004826DC">
        <w:rPr>
          <w:rFonts w:ascii="Calibri" w:hAnsi="Calibri"/>
        </w:rPr>
        <w:t>2.1</w:t>
      </w:r>
      <w:r w:rsidR="00A725F2" w:rsidRPr="004826DC">
        <w:rPr>
          <w:rFonts w:ascii="Calibri" w:hAnsi="Calibri"/>
        </w:rPr>
        <w:t>5</w:t>
      </w:r>
      <w:r w:rsidRPr="004826DC">
        <w:rPr>
          <w:rFonts w:ascii="Calibri" w:hAnsi="Calibri"/>
        </w:rPr>
        <w:t>.</w:t>
      </w:r>
      <w:r w:rsidRPr="004826DC">
        <w:rPr>
          <w:rFonts w:ascii="Calibri" w:hAnsi="Calibri"/>
        </w:rPr>
        <w:tab/>
        <w:t xml:space="preserve">assumir a responsabilidade por todos os encargos de eventual demanda trabalhista, civil ou penal, relacionada à execução deste contrato, originariamente ou vinculada por prevenção, conexão ou continência; </w:t>
      </w:r>
    </w:p>
    <w:p w:rsidR="00AE3D2E" w:rsidRPr="004826DC" w:rsidRDefault="00AE3D2E" w:rsidP="00AE3D2E">
      <w:pPr>
        <w:pStyle w:val="Cabealho"/>
        <w:tabs>
          <w:tab w:val="clear" w:pos="4419"/>
          <w:tab w:val="clear" w:pos="8838"/>
          <w:tab w:val="left" w:pos="1701"/>
        </w:tabs>
        <w:spacing w:after="60"/>
        <w:ind w:left="1276" w:hanging="567"/>
        <w:rPr>
          <w:rFonts w:ascii="Calibri" w:hAnsi="Calibri"/>
        </w:rPr>
      </w:pPr>
      <w:r w:rsidRPr="004826DC">
        <w:rPr>
          <w:rFonts w:ascii="Calibri" w:hAnsi="Calibri"/>
        </w:rPr>
        <w:t>2.</w:t>
      </w:r>
      <w:r w:rsidR="00A725F2" w:rsidRPr="004826DC">
        <w:rPr>
          <w:rFonts w:ascii="Calibri" w:hAnsi="Calibri"/>
        </w:rPr>
        <w:t>16</w:t>
      </w:r>
      <w:r w:rsidRPr="004826DC">
        <w:rPr>
          <w:rFonts w:ascii="Calibri" w:hAnsi="Calibri"/>
        </w:rPr>
        <w:t>.</w:t>
      </w:r>
      <w:r w:rsidRPr="004826DC">
        <w:rPr>
          <w:rFonts w:ascii="Calibri" w:hAnsi="Calibri"/>
        </w:rPr>
        <w:tab/>
        <w:t xml:space="preserve">assegurar a seus profissionais a concessão dos benefícios obrigatórios previstos nos acordos e convenções de trabalho vigentes para as respectivas categorias profissionais; </w:t>
      </w:r>
    </w:p>
    <w:p w:rsidR="00AE3D2E" w:rsidRPr="004826DC" w:rsidRDefault="00AE3D2E" w:rsidP="00AE3D2E">
      <w:pPr>
        <w:pStyle w:val="Cabealho"/>
        <w:tabs>
          <w:tab w:val="clear" w:pos="4419"/>
          <w:tab w:val="clear" w:pos="8838"/>
          <w:tab w:val="left" w:pos="1701"/>
        </w:tabs>
        <w:spacing w:after="60"/>
        <w:ind w:left="1276" w:hanging="567"/>
        <w:rPr>
          <w:rFonts w:ascii="Calibri" w:hAnsi="Calibri"/>
        </w:rPr>
      </w:pPr>
      <w:r w:rsidRPr="004826DC">
        <w:rPr>
          <w:rFonts w:ascii="Calibri" w:hAnsi="Calibri"/>
        </w:rPr>
        <w:t>2.</w:t>
      </w:r>
      <w:r w:rsidR="00A725F2" w:rsidRPr="004826DC">
        <w:rPr>
          <w:rFonts w:ascii="Calibri" w:hAnsi="Calibri"/>
        </w:rPr>
        <w:t>17</w:t>
      </w:r>
      <w:r w:rsidRPr="004826DC">
        <w:rPr>
          <w:rFonts w:ascii="Calibri" w:hAnsi="Calibri"/>
        </w:rPr>
        <w:t>.</w:t>
      </w:r>
      <w:r w:rsidRPr="004826DC">
        <w:rPr>
          <w:rFonts w:ascii="Calibri" w:hAnsi="Calibri"/>
        </w:rPr>
        <w:tab/>
        <w:t xml:space="preserve">responder por quaisquer danos causados diretamente a bens de propriedade do Tribunal ou de terceiros, quando tenham sido causados por seus profissionais durante a execução dos serviços; </w:t>
      </w:r>
    </w:p>
    <w:p w:rsidR="00AE3D2E" w:rsidRPr="004826DC" w:rsidRDefault="00AE3D2E" w:rsidP="00AE3D2E">
      <w:pPr>
        <w:pStyle w:val="Cabealho"/>
        <w:tabs>
          <w:tab w:val="clear" w:pos="4419"/>
          <w:tab w:val="clear" w:pos="8838"/>
          <w:tab w:val="left" w:pos="1701"/>
        </w:tabs>
        <w:spacing w:after="60"/>
        <w:ind w:left="1276" w:hanging="567"/>
        <w:rPr>
          <w:rFonts w:ascii="Calibri" w:hAnsi="Calibri"/>
        </w:rPr>
      </w:pPr>
      <w:r w:rsidRPr="004826DC">
        <w:rPr>
          <w:rFonts w:ascii="Calibri" w:hAnsi="Calibri"/>
        </w:rPr>
        <w:t>2.</w:t>
      </w:r>
      <w:r w:rsidR="00A725F2" w:rsidRPr="004826DC">
        <w:rPr>
          <w:rFonts w:ascii="Calibri" w:hAnsi="Calibri"/>
        </w:rPr>
        <w:t>18</w:t>
      </w:r>
      <w:r w:rsidRPr="004826DC">
        <w:rPr>
          <w:rFonts w:ascii="Calibri" w:hAnsi="Calibri"/>
        </w:rPr>
        <w:t>.</w:t>
      </w:r>
      <w:r w:rsidRPr="004826DC">
        <w:rPr>
          <w:rFonts w:ascii="Calibri" w:hAnsi="Calibri"/>
        </w:rPr>
        <w:tab/>
        <w:t xml:space="preserve">manter, durante todo o período de vigência do contrato, todas as condições de habilitação e qualificação exigidas </w:t>
      </w:r>
      <w:r w:rsidR="00A725F2" w:rsidRPr="004826DC">
        <w:rPr>
          <w:rFonts w:ascii="Calibri" w:hAnsi="Calibri"/>
        </w:rPr>
        <w:t xml:space="preserve">no Edital do Pregão Eletrônico nº </w:t>
      </w:r>
      <w:r w:rsidR="004826DC" w:rsidRPr="004826DC">
        <w:rPr>
          <w:rFonts w:ascii="Calibri" w:hAnsi="Calibri"/>
        </w:rPr>
        <w:t>016</w:t>
      </w:r>
      <w:r w:rsidR="00A725F2" w:rsidRPr="004826DC">
        <w:rPr>
          <w:rFonts w:ascii="Calibri" w:hAnsi="Calibri"/>
        </w:rPr>
        <w:t>/20</w:t>
      </w:r>
      <w:r w:rsidR="004826DC" w:rsidRPr="004826DC">
        <w:rPr>
          <w:rFonts w:ascii="Calibri" w:hAnsi="Calibri"/>
        </w:rPr>
        <w:t>13</w:t>
      </w:r>
      <w:r w:rsidRPr="004826DC">
        <w:rPr>
          <w:rFonts w:ascii="Calibri" w:hAnsi="Calibri"/>
        </w:rPr>
        <w:t xml:space="preserve">, assim como o cumprimento das obrigações trabalhistas; </w:t>
      </w:r>
    </w:p>
    <w:p w:rsidR="00AE3D2E" w:rsidRPr="004826DC" w:rsidRDefault="00AE3D2E" w:rsidP="00AE3D2E">
      <w:pPr>
        <w:pStyle w:val="Cabealho"/>
        <w:tabs>
          <w:tab w:val="clear" w:pos="4419"/>
          <w:tab w:val="clear" w:pos="8838"/>
          <w:tab w:val="left" w:pos="1701"/>
        </w:tabs>
        <w:spacing w:after="60"/>
        <w:ind w:left="1276" w:hanging="567"/>
        <w:rPr>
          <w:rFonts w:ascii="Calibri" w:hAnsi="Calibri"/>
        </w:rPr>
      </w:pPr>
      <w:r w:rsidRPr="004826DC">
        <w:rPr>
          <w:rFonts w:ascii="Calibri" w:hAnsi="Calibri"/>
        </w:rPr>
        <w:t>2.</w:t>
      </w:r>
      <w:r w:rsidR="00A725F2" w:rsidRPr="004826DC">
        <w:rPr>
          <w:rFonts w:ascii="Calibri" w:hAnsi="Calibri"/>
        </w:rPr>
        <w:t>19</w:t>
      </w:r>
      <w:r w:rsidRPr="004826DC">
        <w:rPr>
          <w:rFonts w:ascii="Calibri" w:hAnsi="Calibri"/>
        </w:rPr>
        <w:t>.</w:t>
      </w:r>
      <w:r w:rsidRPr="004826DC">
        <w:rPr>
          <w:rFonts w:ascii="Calibri" w:hAnsi="Calibri"/>
        </w:rPr>
        <w:tab/>
        <w:t xml:space="preserve">assumir a responsabilidade pelos encargos fiscais e comerciais resultantes da contratação; </w:t>
      </w:r>
    </w:p>
    <w:p w:rsidR="00AE3D2E" w:rsidRPr="004826DC" w:rsidRDefault="00AE3D2E" w:rsidP="00AE3D2E">
      <w:pPr>
        <w:pStyle w:val="Cabealho"/>
        <w:tabs>
          <w:tab w:val="clear" w:pos="4419"/>
          <w:tab w:val="clear" w:pos="8838"/>
          <w:tab w:val="left" w:pos="1701"/>
        </w:tabs>
        <w:spacing w:after="60"/>
        <w:ind w:left="1276" w:hanging="567"/>
        <w:rPr>
          <w:rFonts w:ascii="Calibri" w:hAnsi="Calibri"/>
        </w:rPr>
      </w:pPr>
      <w:r w:rsidRPr="004826DC">
        <w:rPr>
          <w:rFonts w:ascii="Calibri" w:hAnsi="Calibri"/>
        </w:rPr>
        <w:t>2.2</w:t>
      </w:r>
      <w:r w:rsidR="00A725F2" w:rsidRPr="004826DC">
        <w:rPr>
          <w:rFonts w:ascii="Calibri" w:hAnsi="Calibri"/>
        </w:rPr>
        <w:t>0</w:t>
      </w:r>
      <w:r w:rsidRPr="004826DC">
        <w:rPr>
          <w:rFonts w:ascii="Calibri" w:hAnsi="Calibri"/>
        </w:rPr>
        <w:t>.</w:t>
      </w:r>
      <w:r w:rsidRPr="004826DC">
        <w:rPr>
          <w:rFonts w:ascii="Calibri" w:hAnsi="Calibri"/>
        </w:rPr>
        <w:tab/>
        <w:t>reparar, corrigir, remover, reconstruir ou substituir às suas expensas, no todo ou em parte, serviços efetuados nos quais se verificar vício, defeito ou incorreção;</w:t>
      </w:r>
    </w:p>
    <w:p w:rsidR="00AE3D2E" w:rsidRPr="004826DC" w:rsidRDefault="00AE3D2E" w:rsidP="00AE3D2E">
      <w:pPr>
        <w:pStyle w:val="Cabealho"/>
        <w:tabs>
          <w:tab w:val="clear" w:pos="4419"/>
          <w:tab w:val="clear" w:pos="8838"/>
          <w:tab w:val="left" w:pos="1701"/>
        </w:tabs>
        <w:spacing w:after="60"/>
        <w:ind w:left="1276" w:hanging="567"/>
        <w:rPr>
          <w:rFonts w:ascii="Calibri" w:hAnsi="Calibri"/>
        </w:rPr>
      </w:pPr>
      <w:r w:rsidRPr="004826DC">
        <w:rPr>
          <w:rFonts w:ascii="Calibri" w:hAnsi="Calibri"/>
        </w:rPr>
        <w:t>2.2</w:t>
      </w:r>
      <w:r w:rsidR="00A725F2" w:rsidRPr="004826DC">
        <w:rPr>
          <w:rFonts w:ascii="Calibri" w:hAnsi="Calibri"/>
        </w:rPr>
        <w:t>1</w:t>
      </w:r>
      <w:r w:rsidRPr="004826DC">
        <w:rPr>
          <w:rFonts w:ascii="Calibri" w:hAnsi="Calibri"/>
        </w:rPr>
        <w:t>.</w:t>
      </w:r>
      <w:r w:rsidRPr="004826DC">
        <w:rPr>
          <w:rFonts w:ascii="Calibri" w:hAnsi="Calibri"/>
        </w:rPr>
        <w:tab/>
        <w:t xml:space="preserve">reportar ao TCU imediatamente quaisquer anormalidades, erros ou irregularidades que possam comprometer a execução dos serviços ou o bom andamento das atividades no </w:t>
      </w:r>
      <w:r w:rsidR="00A725F2" w:rsidRPr="004826DC">
        <w:rPr>
          <w:rFonts w:ascii="Calibri" w:hAnsi="Calibri"/>
        </w:rPr>
        <w:t>CONTRATANTE</w:t>
      </w:r>
      <w:r w:rsidRPr="004826DC">
        <w:rPr>
          <w:rFonts w:ascii="Calibri" w:hAnsi="Calibri"/>
        </w:rPr>
        <w:t>;</w:t>
      </w:r>
    </w:p>
    <w:p w:rsidR="00AE3D2E" w:rsidRPr="004826DC" w:rsidRDefault="00AE3D2E" w:rsidP="00AE3D2E">
      <w:pPr>
        <w:pStyle w:val="Cabealho"/>
        <w:tabs>
          <w:tab w:val="clear" w:pos="4419"/>
          <w:tab w:val="clear" w:pos="8838"/>
          <w:tab w:val="left" w:pos="1701"/>
        </w:tabs>
        <w:spacing w:after="60"/>
        <w:ind w:left="1276" w:hanging="567"/>
        <w:rPr>
          <w:rFonts w:ascii="Calibri" w:hAnsi="Calibri"/>
        </w:rPr>
      </w:pPr>
      <w:r w:rsidRPr="004826DC">
        <w:rPr>
          <w:rFonts w:ascii="Calibri" w:hAnsi="Calibri"/>
        </w:rPr>
        <w:t>2.2</w:t>
      </w:r>
      <w:r w:rsidR="00A725F2" w:rsidRPr="004826DC">
        <w:rPr>
          <w:rFonts w:ascii="Calibri" w:hAnsi="Calibri"/>
        </w:rPr>
        <w:t>2</w:t>
      </w:r>
      <w:r w:rsidRPr="004826DC">
        <w:rPr>
          <w:rFonts w:ascii="Calibri" w:hAnsi="Calibri"/>
        </w:rPr>
        <w:t>.</w:t>
      </w:r>
      <w:r w:rsidRPr="004826DC">
        <w:rPr>
          <w:rFonts w:ascii="Calibri" w:hAnsi="Calibri"/>
        </w:rPr>
        <w:tab/>
        <w:t>elaborar e apresentar ao TCU relatório de fechamento mensal dos serviços executados, contendo detalhamento dos níveis de serviços executados comparativamente com os acordados e demais informações necessárias ao acompanhamento e avaliação da execução dos serviços;</w:t>
      </w:r>
    </w:p>
    <w:p w:rsidR="00AE3D2E" w:rsidRPr="004826DC" w:rsidRDefault="00AE3D2E" w:rsidP="00AE3D2E">
      <w:pPr>
        <w:pStyle w:val="Cabealho"/>
        <w:tabs>
          <w:tab w:val="clear" w:pos="4419"/>
          <w:tab w:val="clear" w:pos="8838"/>
          <w:tab w:val="left" w:pos="1701"/>
        </w:tabs>
        <w:spacing w:after="60"/>
        <w:ind w:left="1276" w:hanging="567"/>
        <w:rPr>
          <w:rFonts w:ascii="Calibri" w:hAnsi="Calibri"/>
        </w:rPr>
      </w:pPr>
      <w:r w:rsidRPr="004826DC">
        <w:rPr>
          <w:rFonts w:ascii="Calibri" w:hAnsi="Calibri"/>
        </w:rPr>
        <w:t>2.2</w:t>
      </w:r>
      <w:r w:rsidR="00A725F2" w:rsidRPr="004826DC">
        <w:rPr>
          <w:rFonts w:ascii="Calibri" w:hAnsi="Calibri"/>
        </w:rPr>
        <w:t>3</w:t>
      </w:r>
      <w:r w:rsidRPr="004826DC">
        <w:rPr>
          <w:rFonts w:ascii="Calibri" w:hAnsi="Calibri"/>
        </w:rPr>
        <w:t>.</w:t>
      </w:r>
      <w:r w:rsidRPr="004826DC">
        <w:rPr>
          <w:rFonts w:ascii="Calibri" w:hAnsi="Calibri"/>
        </w:rPr>
        <w:tab/>
        <w:t xml:space="preserve">encaminhar à unidade fiscalizadora as faturas dos serviços prestados, emitidas em conformidade com o relatório de fechamento mensal elaborado pela </w:t>
      </w:r>
      <w:r w:rsidR="00A725F2" w:rsidRPr="004826DC">
        <w:rPr>
          <w:rFonts w:ascii="Calibri" w:hAnsi="Calibri"/>
        </w:rPr>
        <w:t xml:space="preserve">CONTRATADA </w:t>
      </w:r>
      <w:r w:rsidRPr="004826DC">
        <w:rPr>
          <w:rFonts w:ascii="Calibri" w:hAnsi="Calibri"/>
        </w:rPr>
        <w:t xml:space="preserve">e aprovado pelo TCU; </w:t>
      </w:r>
    </w:p>
    <w:p w:rsidR="00AE3D2E" w:rsidRPr="004826DC" w:rsidRDefault="00AE3D2E" w:rsidP="00AE3D2E">
      <w:pPr>
        <w:pStyle w:val="Cabealho"/>
        <w:tabs>
          <w:tab w:val="clear" w:pos="4419"/>
          <w:tab w:val="clear" w:pos="8838"/>
          <w:tab w:val="left" w:pos="1701"/>
        </w:tabs>
        <w:spacing w:after="60"/>
        <w:ind w:left="1276" w:hanging="567"/>
        <w:rPr>
          <w:rFonts w:ascii="Calibri" w:hAnsi="Calibri"/>
        </w:rPr>
      </w:pPr>
      <w:r w:rsidRPr="004826DC">
        <w:rPr>
          <w:rFonts w:ascii="Calibri" w:hAnsi="Calibri"/>
        </w:rPr>
        <w:t>2.2</w:t>
      </w:r>
      <w:r w:rsidR="00A725F2" w:rsidRPr="004826DC">
        <w:rPr>
          <w:rFonts w:ascii="Calibri" w:hAnsi="Calibri"/>
        </w:rPr>
        <w:t>4</w:t>
      </w:r>
      <w:r w:rsidRPr="004826DC">
        <w:rPr>
          <w:rFonts w:ascii="Calibri" w:hAnsi="Calibri"/>
        </w:rPr>
        <w:t>.</w:t>
      </w:r>
      <w:r w:rsidRPr="004826DC">
        <w:rPr>
          <w:rFonts w:ascii="Calibri" w:hAnsi="Calibri"/>
        </w:rPr>
        <w:tab/>
        <w:t xml:space="preserve">guardar sigilo sobre dados e informações obtidos em razão da execução dos serviços contratados ou da relação contratual mantida com o </w:t>
      </w:r>
      <w:r w:rsidR="00A725F2" w:rsidRPr="004826DC">
        <w:rPr>
          <w:rFonts w:ascii="Calibri" w:hAnsi="Calibri"/>
        </w:rPr>
        <w:t>CONTRATANTE</w:t>
      </w:r>
      <w:r w:rsidRPr="004826DC">
        <w:rPr>
          <w:rFonts w:ascii="Calibri" w:hAnsi="Calibri"/>
        </w:rPr>
        <w:t>;</w:t>
      </w:r>
    </w:p>
    <w:p w:rsidR="00AE3D2E" w:rsidRPr="004826DC" w:rsidRDefault="00AE3D2E" w:rsidP="00AE3D2E">
      <w:pPr>
        <w:pStyle w:val="Cabealho"/>
        <w:tabs>
          <w:tab w:val="clear" w:pos="4419"/>
          <w:tab w:val="clear" w:pos="8838"/>
          <w:tab w:val="left" w:pos="1701"/>
        </w:tabs>
        <w:spacing w:after="60"/>
        <w:ind w:left="1276" w:hanging="567"/>
        <w:rPr>
          <w:rFonts w:ascii="Calibri" w:hAnsi="Calibri"/>
        </w:rPr>
      </w:pPr>
      <w:r w:rsidRPr="004826DC">
        <w:rPr>
          <w:rFonts w:ascii="Calibri" w:hAnsi="Calibri"/>
        </w:rPr>
        <w:lastRenderedPageBreak/>
        <w:t>2.2</w:t>
      </w:r>
      <w:r w:rsidR="00A725F2" w:rsidRPr="004826DC">
        <w:rPr>
          <w:rFonts w:ascii="Calibri" w:hAnsi="Calibri"/>
        </w:rPr>
        <w:t>5</w:t>
      </w:r>
      <w:r w:rsidRPr="004826DC">
        <w:rPr>
          <w:rFonts w:ascii="Calibri" w:hAnsi="Calibri"/>
        </w:rPr>
        <w:t>.</w:t>
      </w:r>
      <w:r w:rsidRPr="004826DC">
        <w:rPr>
          <w:rFonts w:ascii="Calibri" w:hAnsi="Calibri"/>
        </w:rPr>
        <w:tab/>
        <w:t xml:space="preserve">solicitar dos profissionais alocados na execução dos serviços a assinatura de termo de ciência da declaração de manutenção de sigilo e das normas de segurança vigentes, de acordo com modelo fornecido pelo Tribunal; </w:t>
      </w:r>
    </w:p>
    <w:p w:rsidR="00AE3D2E" w:rsidRPr="004826DC" w:rsidRDefault="00AE3D2E" w:rsidP="00AE3D2E">
      <w:pPr>
        <w:pStyle w:val="Cabealho"/>
        <w:tabs>
          <w:tab w:val="clear" w:pos="4419"/>
          <w:tab w:val="clear" w:pos="8838"/>
          <w:tab w:val="left" w:pos="1701"/>
        </w:tabs>
        <w:spacing w:after="60"/>
        <w:ind w:left="1276" w:hanging="567"/>
        <w:rPr>
          <w:rFonts w:ascii="Calibri" w:hAnsi="Calibri"/>
        </w:rPr>
      </w:pPr>
      <w:r w:rsidRPr="004826DC">
        <w:rPr>
          <w:rFonts w:ascii="Calibri" w:hAnsi="Calibri"/>
        </w:rPr>
        <w:t>2.</w:t>
      </w:r>
      <w:r w:rsidR="00A725F2" w:rsidRPr="004826DC">
        <w:rPr>
          <w:rFonts w:ascii="Calibri" w:hAnsi="Calibri"/>
        </w:rPr>
        <w:t>26</w:t>
      </w:r>
      <w:r w:rsidRPr="004826DC">
        <w:rPr>
          <w:rFonts w:ascii="Calibri" w:hAnsi="Calibri"/>
        </w:rPr>
        <w:t>.</w:t>
      </w:r>
      <w:r w:rsidRPr="004826DC">
        <w:rPr>
          <w:rFonts w:ascii="Calibri" w:hAnsi="Calibri"/>
        </w:rPr>
        <w:tab/>
        <w:t xml:space="preserve">providenciar cópia para todos os profissionais alocados na execução dos serviços da Política Corporativa de Segurança da Informação do TCU e das demais normas disponibilizadas pelo Tribunal, bem como zelar pela observância dessas normas; </w:t>
      </w:r>
    </w:p>
    <w:p w:rsidR="00AE3D2E" w:rsidRPr="004826DC" w:rsidRDefault="00AE3D2E" w:rsidP="00AE3D2E">
      <w:pPr>
        <w:pStyle w:val="Cabealho"/>
        <w:tabs>
          <w:tab w:val="clear" w:pos="4419"/>
          <w:tab w:val="clear" w:pos="8838"/>
          <w:tab w:val="left" w:pos="1701"/>
        </w:tabs>
        <w:spacing w:after="60"/>
        <w:ind w:left="1276" w:hanging="567"/>
        <w:rPr>
          <w:rFonts w:ascii="Calibri" w:hAnsi="Calibri"/>
        </w:rPr>
      </w:pPr>
      <w:r w:rsidRPr="004826DC">
        <w:rPr>
          <w:rFonts w:ascii="Calibri" w:hAnsi="Calibri"/>
        </w:rPr>
        <w:t>2.</w:t>
      </w:r>
      <w:r w:rsidR="00A725F2" w:rsidRPr="004826DC">
        <w:rPr>
          <w:rFonts w:ascii="Calibri" w:hAnsi="Calibri"/>
        </w:rPr>
        <w:t>27</w:t>
      </w:r>
      <w:r w:rsidRPr="004826DC">
        <w:rPr>
          <w:rFonts w:ascii="Calibri" w:hAnsi="Calibri"/>
        </w:rPr>
        <w:t>.</w:t>
      </w:r>
      <w:r w:rsidRPr="004826DC">
        <w:rPr>
          <w:rFonts w:ascii="Calibri" w:hAnsi="Calibri"/>
        </w:rPr>
        <w:tab/>
        <w:t xml:space="preserve">utilizar o sistema de gestão de serviços fornecido pelo </w:t>
      </w:r>
      <w:r w:rsidR="00A725F2" w:rsidRPr="004826DC">
        <w:rPr>
          <w:rFonts w:ascii="Calibri" w:hAnsi="Calibri"/>
        </w:rPr>
        <w:t xml:space="preserve">CONTRATANTE </w:t>
      </w:r>
      <w:r w:rsidRPr="004826DC">
        <w:rPr>
          <w:rFonts w:ascii="Calibri" w:hAnsi="Calibri"/>
        </w:rPr>
        <w:t>para a execução dos serviços de sustentação;</w:t>
      </w:r>
    </w:p>
    <w:p w:rsidR="00A725F2" w:rsidRPr="004826DC" w:rsidRDefault="00AE3D2E" w:rsidP="00AE3D2E">
      <w:pPr>
        <w:pStyle w:val="Cabealho"/>
        <w:tabs>
          <w:tab w:val="clear" w:pos="4419"/>
          <w:tab w:val="clear" w:pos="8838"/>
          <w:tab w:val="left" w:pos="1701"/>
        </w:tabs>
        <w:spacing w:after="60"/>
        <w:ind w:left="1276" w:hanging="567"/>
        <w:rPr>
          <w:rFonts w:ascii="Calibri" w:hAnsi="Calibri"/>
        </w:rPr>
      </w:pPr>
      <w:r w:rsidRPr="004826DC">
        <w:rPr>
          <w:rFonts w:ascii="Calibri" w:hAnsi="Calibri"/>
        </w:rPr>
        <w:t>2.</w:t>
      </w:r>
      <w:r w:rsidR="00A725F2" w:rsidRPr="004826DC">
        <w:rPr>
          <w:rFonts w:ascii="Calibri" w:hAnsi="Calibri"/>
        </w:rPr>
        <w:t>28</w:t>
      </w:r>
      <w:r w:rsidRPr="004826DC">
        <w:rPr>
          <w:rFonts w:ascii="Calibri" w:hAnsi="Calibri"/>
        </w:rPr>
        <w:t>.</w:t>
      </w:r>
      <w:r w:rsidRPr="004826DC">
        <w:rPr>
          <w:rFonts w:ascii="Calibri" w:hAnsi="Calibri"/>
        </w:rPr>
        <w:tab/>
        <w:t>gerenciar a execução dos serviços, com acompanhamento da qualidade e dos níveis de serviço alcançados, com vistas a efetuar eventuais ajustes e correções de rumo.</w:t>
      </w:r>
    </w:p>
    <w:p w:rsidR="00AE3D2E" w:rsidRPr="004826DC" w:rsidRDefault="00A725F2" w:rsidP="00A725F2">
      <w:pPr>
        <w:pStyle w:val="Cabealho"/>
        <w:tabs>
          <w:tab w:val="clear" w:pos="4419"/>
          <w:tab w:val="clear" w:pos="8838"/>
          <w:tab w:val="left" w:pos="1701"/>
        </w:tabs>
        <w:spacing w:after="60"/>
        <w:ind w:left="1985" w:hanging="709"/>
        <w:rPr>
          <w:rFonts w:ascii="Calibri" w:hAnsi="Calibri"/>
        </w:rPr>
      </w:pPr>
      <w:r w:rsidRPr="004826DC">
        <w:rPr>
          <w:rFonts w:ascii="Calibri" w:hAnsi="Calibri"/>
        </w:rPr>
        <w:t>2.28.1.</w:t>
      </w:r>
      <w:r w:rsidRPr="004826DC">
        <w:rPr>
          <w:rFonts w:ascii="Calibri" w:hAnsi="Calibri"/>
        </w:rPr>
        <w:tab/>
      </w:r>
      <w:r w:rsidR="00AE3D2E" w:rsidRPr="004826DC">
        <w:rPr>
          <w:rFonts w:ascii="Calibri" w:hAnsi="Calibri"/>
        </w:rPr>
        <w:t xml:space="preserve">Qualquer problema que venha a comprometer o bom andamento dos serviços ou o alcance dos níveis acordados deve ser imediatamente comunicado ao </w:t>
      </w:r>
      <w:r w:rsidRPr="004826DC">
        <w:rPr>
          <w:rFonts w:ascii="Calibri" w:hAnsi="Calibri"/>
        </w:rPr>
        <w:t>CONTRATANTE</w:t>
      </w:r>
      <w:r w:rsidR="00AE3D2E" w:rsidRPr="004826DC">
        <w:rPr>
          <w:rFonts w:ascii="Calibri" w:hAnsi="Calibri"/>
        </w:rPr>
        <w:t xml:space="preserve">, que colaborará com a </w:t>
      </w:r>
      <w:r w:rsidRPr="004826DC">
        <w:rPr>
          <w:rFonts w:ascii="Calibri" w:hAnsi="Calibri"/>
        </w:rPr>
        <w:t xml:space="preserve">CONTRATADA </w:t>
      </w:r>
      <w:r w:rsidR="00AE3D2E" w:rsidRPr="004826DC">
        <w:rPr>
          <w:rFonts w:ascii="Calibri" w:hAnsi="Calibri"/>
        </w:rPr>
        <w:t>na busca da melhor solução;</w:t>
      </w:r>
    </w:p>
    <w:p w:rsidR="00AE3D2E" w:rsidRPr="004826DC" w:rsidRDefault="00AE3D2E" w:rsidP="00AE3D2E">
      <w:pPr>
        <w:pStyle w:val="Cabealho"/>
        <w:tabs>
          <w:tab w:val="clear" w:pos="4419"/>
          <w:tab w:val="clear" w:pos="8838"/>
          <w:tab w:val="left" w:pos="1701"/>
        </w:tabs>
        <w:spacing w:after="60"/>
        <w:ind w:left="1276" w:hanging="567"/>
        <w:rPr>
          <w:rFonts w:ascii="Calibri" w:hAnsi="Calibri"/>
        </w:rPr>
      </w:pPr>
      <w:r w:rsidRPr="004826DC">
        <w:rPr>
          <w:rFonts w:ascii="Calibri" w:hAnsi="Calibri"/>
        </w:rPr>
        <w:t>2.</w:t>
      </w:r>
      <w:r w:rsidR="00A725F2" w:rsidRPr="004826DC">
        <w:rPr>
          <w:rFonts w:ascii="Calibri" w:hAnsi="Calibri"/>
        </w:rPr>
        <w:t>29</w:t>
      </w:r>
      <w:r w:rsidRPr="004826DC">
        <w:rPr>
          <w:rFonts w:ascii="Calibri" w:hAnsi="Calibri"/>
        </w:rPr>
        <w:t>.</w:t>
      </w:r>
      <w:r w:rsidRPr="004826DC">
        <w:rPr>
          <w:rFonts w:ascii="Calibri" w:hAnsi="Calibri"/>
        </w:rPr>
        <w:tab/>
        <w:t>executar os serviços objeto da presente contratação, observando as melhores práticas preconizadas pelo ITIL (Information Technology Infrastructure Library);</w:t>
      </w:r>
    </w:p>
    <w:p w:rsidR="00AE3D2E" w:rsidRPr="004826DC" w:rsidRDefault="00AE3D2E" w:rsidP="00AE3D2E">
      <w:pPr>
        <w:pStyle w:val="Cabealho"/>
        <w:tabs>
          <w:tab w:val="clear" w:pos="4419"/>
          <w:tab w:val="clear" w:pos="8838"/>
          <w:tab w:val="left" w:pos="1701"/>
        </w:tabs>
        <w:spacing w:after="60"/>
        <w:ind w:left="1276" w:hanging="567"/>
        <w:rPr>
          <w:rFonts w:ascii="Calibri" w:hAnsi="Calibri"/>
        </w:rPr>
      </w:pPr>
      <w:r w:rsidRPr="004826DC">
        <w:rPr>
          <w:rFonts w:ascii="Calibri" w:hAnsi="Calibri"/>
        </w:rPr>
        <w:t>2.</w:t>
      </w:r>
      <w:r w:rsidR="00A725F2" w:rsidRPr="004826DC">
        <w:rPr>
          <w:rFonts w:ascii="Calibri" w:hAnsi="Calibri"/>
        </w:rPr>
        <w:t>30</w:t>
      </w:r>
      <w:r w:rsidRPr="004826DC">
        <w:rPr>
          <w:rFonts w:ascii="Calibri" w:hAnsi="Calibri"/>
        </w:rPr>
        <w:t>.</w:t>
      </w:r>
      <w:r w:rsidRPr="004826DC">
        <w:rPr>
          <w:rFonts w:ascii="Calibri" w:hAnsi="Calibri"/>
        </w:rPr>
        <w:tab/>
        <w:t>apresentar mensalmente à CONTRATANTE cópia da documentação que comprove a quitação das obrigações trabalhistas e previdenciárias.</w:t>
      </w:r>
    </w:p>
    <w:p w:rsidR="00202943" w:rsidRPr="004826DC" w:rsidRDefault="00784D26">
      <w:pPr>
        <w:pStyle w:val="Recuodecorpodetexto"/>
        <w:tabs>
          <w:tab w:val="left" w:pos="709"/>
        </w:tabs>
        <w:spacing w:before="120" w:after="60"/>
        <w:ind w:hanging="2694"/>
        <w:rPr>
          <w:rFonts w:ascii="Calibri" w:hAnsi="Calibri"/>
        </w:rPr>
      </w:pPr>
      <w:r w:rsidRPr="004826DC">
        <w:rPr>
          <w:rFonts w:ascii="Calibri" w:hAnsi="Calibri"/>
        </w:rPr>
        <w:t>3</w:t>
      </w:r>
      <w:r w:rsidR="00202943" w:rsidRPr="004826DC">
        <w:rPr>
          <w:rFonts w:ascii="Calibri" w:hAnsi="Calibri"/>
        </w:rPr>
        <w:t>.</w:t>
      </w:r>
      <w:r w:rsidR="00202943" w:rsidRPr="004826DC">
        <w:rPr>
          <w:rFonts w:ascii="Calibri" w:hAnsi="Calibri"/>
        </w:rPr>
        <w:tab/>
      </w:r>
      <w:r w:rsidRPr="004826DC">
        <w:rPr>
          <w:rFonts w:ascii="Calibri" w:hAnsi="Calibri"/>
        </w:rPr>
        <w:t xml:space="preserve">São expressamente vedadas </w:t>
      </w:r>
      <w:r w:rsidR="00E615CA" w:rsidRPr="004826DC">
        <w:rPr>
          <w:rFonts w:ascii="Calibri" w:hAnsi="Calibri"/>
        </w:rPr>
        <w:t>à</w:t>
      </w:r>
      <w:r w:rsidRPr="004826DC">
        <w:rPr>
          <w:rFonts w:ascii="Calibri" w:hAnsi="Calibri"/>
        </w:rPr>
        <w:t xml:space="preserve"> CONTRATAD</w:t>
      </w:r>
      <w:r w:rsidR="00E615CA" w:rsidRPr="004826DC">
        <w:rPr>
          <w:rFonts w:ascii="Calibri" w:hAnsi="Calibri"/>
        </w:rPr>
        <w:t>A</w:t>
      </w:r>
      <w:r w:rsidRPr="004826DC">
        <w:rPr>
          <w:rFonts w:ascii="Calibri" w:hAnsi="Calibri"/>
        </w:rPr>
        <w:t>:</w:t>
      </w:r>
    </w:p>
    <w:p w:rsidR="00202943" w:rsidRPr="004826DC" w:rsidRDefault="00784D26">
      <w:pPr>
        <w:pStyle w:val="Cabealho"/>
        <w:tabs>
          <w:tab w:val="clear" w:pos="4419"/>
          <w:tab w:val="clear" w:pos="8838"/>
          <w:tab w:val="left" w:pos="1701"/>
        </w:tabs>
        <w:spacing w:after="60"/>
        <w:ind w:left="1276" w:hanging="567"/>
        <w:rPr>
          <w:rFonts w:ascii="Calibri" w:hAnsi="Calibri"/>
        </w:rPr>
      </w:pPr>
      <w:r w:rsidRPr="004826DC">
        <w:rPr>
          <w:rFonts w:ascii="Calibri" w:hAnsi="Calibri"/>
        </w:rPr>
        <w:t>3</w:t>
      </w:r>
      <w:r w:rsidR="00202943" w:rsidRPr="004826DC">
        <w:rPr>
          <w:rFonts w:ascii="Calibri" w:hAnsi="Calibri"/>
        </w:rPr>
        <w:t>.1.</w:t>
      </w:r>
      <w:r w:rsidR="00202943" w:rsidRPr="004826DC">
        <w:rPr>
          <w:rFonts w:ascii="Calibri" w:hAnsi="Calibri"/>
        </w:rPr>
        <w:tab/>
      </w:r>
      <w:r w:rsidRPr="004826DC">
        <w:rPr>
          <w:rFonts w:ascii="Calibri" w:hAnsi="Calibri"/>
        </w:rPr>
        <w:t xml:space="preserve">a veiculação de publicidade acerca deste contrato, salvo se houver prévia autorização do </w:t>
      </w:r>
      <w:r w:rsidR="00227A27" w:rsidRPr="004826DC">
        <w:rPr>
          <w:rFonts w:ascii="Calibri" w:hAnsi="Calibri"/>
        </w:rPr>
        <w:t>CONTRATANTE</w:t>
      </w:r>
      <w:r w:rsidRPr="004826DC">
        <w:rPr>
          <w:rFonts w:ascii="Calibri" w:hAnsi="Calibri"/>
        </w:rPr>
        <w:t>;</w:t>
      </w:r>
    </w:p>
    <w:p w:rsidR="00202943" w:rsidRPr="004826DC" w:rsidRDefault="00784D26">
      <w:pPr>
        <w:pStyle w:val="Cabealho"/>
        <w:tabs>
          <w:tab w:val="clear" w:pos="4419"/>
          <w:tab w:val="clear" w:pos="8838"/>
          <w:tab w:val="left" w:pos="1701"/>
        </w:tabs>
        <w:spacing w:after="60"/>
        <w:ind w:left="1276" w:hanging="567"/>
        <w:rPr>
          <w:rFonts w:ascii="Calibri" w:hAnsi="Calibri"/>
        </w:rPr>
      </w:pPr>
      <w:r w:rsidRPr="004826DC">
        <w:rPr>
          <w:rFonts w:ascii="Calibri" w:hAnsi="Calibri"/>
        </w:rPr>
        <w:t>3</w:t>
      </w:r>
      <w:r w:rsidR="00202943" w:rsidRPr="004826DC">
        <w:rPr>
          <w:rFonts w:ascii="Calibri" w:hAnsi="Calibri"/>
        </w:rPr>
        <w:t>.2.</w:t>
      </w:r>
      <w:r w:rsidR="00202943" w:rsidRPr="004826DC">
        <w:rPr>
          <w:rFonts w:ascii="Calibri" w:hAnsi="Calibri"/>
        </w:rPr>
        <w:tab/>
      </w:r>
      <w:r w:rsidRPr="004826DC">
        <w:rPr>
          <w:rFonts w:ascii="Calibri" w:hAnsi="Calibri"/>
        </w:rPr>
        <w:t>a subcontratação para a execução do objeto deste contrato</w:t>
      </w:r>
      <w:r w:rsidR="00202943" w:rsidRPr="004826DC">
        <w:rPr>
          <w:rFonts w:ascii="Calibri" w:hAnsi="Calibri"/>
        </w:rPr>
        <w:t>;</w:t>
      </w:r>
    </w:p>
    <w:p w:rsidR="00202943" w:rsidRPr="004826DC" w:rsidRDefault="00784D26">
      <w:pPr>
        <w:pStyle w:val="Cabealho"/>
        <w:tabs>
          <w:tab w:val="clear" w:pos="4419"/>
          <w:tab w:val="clear" w:pos="8838"/>
          <w:tab w:val="left" w:pos="1701"/>
        </w:tabs>
        <w:spacing w:after="60"/>
        <w:ind w:left="1276" w:hanging="567"/>
        <w:rPr>
          <w:rFonts w:ascii="Calibri" w:hAnsi="Calibri"/>
        </w:rPr>
      </w:pPr>
      <w:r w:rsidRPr="004826DC">
        <w:rPr>
          <w:rFonts w:ascii="Calibri" w:hAnsi="Calibri"/>
        </w:rPr>
        <w:t>3</w:t>
      </w:r>
      <w:r w:rsidR="00202943" w:rsidRPr="004826DC">
        <w:rPr>
          <w:rFonts w:ascii="Calibri" w:hAnsi="Calibri"/>
        </w:rPr>
        <w:t>.3.</w:t>
      </w:r>
      <w:r w:rsidR="00202943" w:rsidRPr="004826DC">
        <w:rPr>
          <w:rFonts w:ascii="Calibri" w:hAnsi="Calibri"/>
        </w:rPr>
        <w:tab/>
      </w:r>
      <w:r w:rsidR="00791767" w:rsidRPr="004826DC">
        <w:rPr>
          <w:rFonts w:ascii="Calibri" w:hAnsi="Calibri"/>
        </w:rPr>
        <w:t xml:space="preserve">a contratação, pela empresa prestadora de serviço, para atuar no âmbito do presente contrato, de servidor do quadro do </w:t>
      </w:r>
      <w:r w:rsidR="00C629F0" w:rsidRPr="004826DC">
        <w:rPr>
          <w:rFonts w:ascii="Calibri" w:hAnsi="Calibri"/>
        </w:rPr>
        <w:t>CONTRATANTE</w:t>
      </w:r>
      <w:r w:rsidR="00791767" w:rsidRPr="004826DC">
        <w:rPr>
          <w:rFonts w:ascii="Calibri" w:hAnsi="Calibri"/>
        </w:rPr>
        <w:t>, ativo ou inativo a menos de cinco anos, ou ocupante de cargo em comissão, assim como de cônjuge, parentes ou afins, até o 3º grau</w:t>
      </w:r>
      <w:r w:rsidR="00AD4992" w:rsidRPr="004826DC">
        <w:rPr>
          <w:rFonts w:ascii="Calibri" w:hAnsi="Calibri"/>
        </w:rPr>
        <w:t>.</w:t>
      </w:r>
    </w:p>
    <w:p w:rsidR="00202943" w:rsidRPr="004826DC" w:rsidRDefault="00202943">
      <w:pPr>
        <w:pStyle w:val="Corpodetexto2"/>
        <w:spacing w:before="120" w:after="60"/>
        <w:ind w:left="709" w:hanging="709"/>
        <w:rPr>
          <w:rFonts w:ascii="Calibri" w:hAnsi="Calibri"/>
        </w:rPr>
      </w:pPr>
      <w:r w:rsidRPr="004826DC">
        <w:rPr>
          <w:rFonts w:ascii="Calibri" w:hAnsi="Calibri"/>
        </w:rPr>
        <w:t>4.</w:t>
      </w:r>
      <w:r w:rsidRPr="004826DC">
        <w:rPr>
          <w:rFonts w:ascii="Calibri" w:hAnsi="Calibri"/>
        </w:rPr>
        <w:tab/>
      </w:r>
      <w:r w:rsidR="00AD4992" w:rsidRPr="004826DC">
        <w:rPr>
          <w:rFonts w:ascii="Calibri" w:hAnsi="Calibri"/>
        </w:rPr>
        <w:t>O CONTRATANTE deve:</w:t>
      </w:r>
    </w:p>
    <w:p w:rsidR="00085018" w:rsidRPr="004826DC" w:rsidRDefault="00202943" w:rsidP="00085018">
      <w:pPr>
        <w:pStyle w:val="Cabealho"/>
        <w:tabs>
          <w:tab w:val="clear" w:pos="4419"/>
          <w:tab w:val="clear" w:pos="8838"/>
          <w:tab w:val="left" w:pos="1701"/>
        </w:tabs>
        <w:spacing w:after="60"/>
        <w:ind w:left="1276" w:hanging="567"/>
        <w:rPr>
          <w:rFonts w:ascii="Calibri" w:hAnsi="Calibri"/>
        </w:rPr>
      </w:pPr>
      <w:r w:rsidRPr="004826DC">
        <w:rPr>
          <w:rFonts w:ascii="Calibri" w:hAnsi="Calibri"/>
        </w:rPr>
        <w:t>4.1.</w:t>
      </w:r>
      <w:r w:rsidRPr="004826DC">
        <w:rPr>
          <w:rFonts w:ascii="Calibri" w:hAnsi="Calibri"/>
        </w:rPr>
        <w:tab/>
      </w:r>
      <w:r w:rsidR="00085018" w:rsidRPr="004826DC">
        <w:rPr>
          <w:rFonts w:ascii="Calibri" w:hAnsi="Calibri"/>
        </w:rPr>
        <w:t>convocar os representantes da CONTRATADA para participar, no período compreendido entre a assinatura do contrato e o início da prestação dos serviços, de reunião inicial para alinhamento de expectativas contratuais e fornecer previamente a pauta da reunião;</w:t>
      </w:r>
    </w:p>
    <w:p w:rsidR="00085018" w:rsidRPr="004826DC" w:rsidRDefault="00085018" w:rsidP="00085018">
      <w:pPr>
        <w:pStyle w:val="Cabealho"/>
        <w:tabs>
          <w:tab w:val="clear" w:pos="4419"/>
          <w:tab w:val="clear" w:pos="8838"/>
          <w:tab w:val="left" w:pos="1701"/>
        </w:tabs>
        <w:spacing w:after="60"/>
        <w:ind w:left="1276" w:hanging="567"/>
        <w:rPr>
          <w:rFonts w:ascii="Calibri" w:hAnsi="Calibri"/>
        </w:rPr>
      </w:pPr>
      <w:r w:rsidRPr="004826DC">
        <w:rPr>
          <w:rFonts w:ascii="Calibri" w:hAnsi="Calibri"/>
        </w:rPr>
        <w:t>4.2.</w:t>
      </w:r>
      <w:r w:rsidRPr="004826DC">
        <w:rPr>
          <w:rFonts w:ascii="Calibri" w:hAnsi="Calibri"/>
        </w:rPr>
        <w:tab/>
        <w:t>disponibilizar para a CONTRATADA acesso remoto aos recursos computacionais necessários à execução dos serviços previstos nesta contratação;</w:t>
      </w:r>
    </w:p>
    <w:p w:rsidR="00085018" w:rsidRPr="004826DC" w:rsidRDefault="00085018" w:rsidP="00085018">
      <w:pPr>
        <w:pStyle w:val="Cabealho"/>
        <w:tabs>
          <w:tab w:val="clear" w:pos="4419"/>
          <w:tab w:val="clear" w:pos="8838"/>
          <w:tab w:val="left" w:pos="1701"/>
        </w:tabs>
        <w:spacing w:after="60"/>
        <w:ind w:left="1276" w:hanging="567"/>
        <w:rPr>
          <w:rFonts w:ascii="Calibri" w:hAnsi="Calibri"/>
        </w:rPr>
      </w:pPr>
      <w:r w:rsidRPr="004826DC">
        <w:rPr>
          <w:rFonts w:ascii="Calibri" w:hAnsi="Calibri"/>
        </w:rPr>
        <w:t>4.3.</w:t>
      </w:r>
      <w:r w:rsidRPr="004826DC">
        <w:rPr>
          <w:rFonts w:ascii="Calibri" w:hAnsi="Calibri"/>
        </w:rPr>
        <w:tab/>
        <w:t xml:space="preserve">registrar incidentes que ocorram nas aplicações sob regime de sustentação pela </w:t>
      </w:r>
      <w:r w:rsidR="009C3F75" w:rsidRPr="004826DC">
        <w:rPr>
          <w:rFonts w:ascii="Calibri" w:hAnsi="Calibri"/>
        </w:rPr>
        <w:t xml:space="preserve">CONTRATADA </w:t>
      </w:r>
      <w:r w:rsidRPr="004826DC">
        <w:rPr>
          <w:rFonts w:ascii="Calibri" w:hAnsi="Calibri"/>
        </w:rPr>
        <w:t>na ferramenta de gestão de serviços do Tribunal com descrição detalhada do problema;</w:t>
      </w:r>
    </w:p>
    <w:p w:rsidR="00085018" w:rsidRPr="004826DC" w:rsidRDefault="00085018" w:rsidP="00085018">
      <w:pPr>
        <w:pStyle w:val="Cabealho"/>
        <w:tabs>
          <w:tab w:val="clear" w:pos="4419"/>
          <w:tab w:val="clear" w:pos="8838"/>
          <w:tab w:val="left" w:pos="1701"/>
        </w:tabs>
        <w:spacing w:after="60"/>
        <w:ind w:left="1276" w:hanging="567"/>
        <w:rPr>
          <w:rFonts w:ascii="Calibri" w:hAnsi="Calibri"/>
        </w:rPr>
      </w:pPr>
      <w:r w:rsidRPr="004826DC">
        <w:rPr>
          <w:rFonts w:ascii="Calibri" w:hAnsi="Calibri"/>
        </w:rPr>
        <w:t>4.4.</w:t>
      </w:r>
      <w:r w:rsidRPr="004826DC">
        <w:rPr>
          <w:rFonts w:ascii="Calibri" w:hAnsi="Calibri"/>
        </w:rPr>
        <w:tab/>
        <w:t xml:space="preserve">indicar, para cada OS aberta, servidor da área de TI do Tribunal que será o responsável técnico pela gestão dos serviços e, quando aplicável, representante do requisistante do serviço responsável pela avaliação dos requisitos levantados pela </w:t>
      </w:r>
      <w:r w:rsidR="009C3F75" w:rsidRPr="004826DC">
        <w:rPr>
          <w:rFonts w:ascii="Calibri" w:hAnsi="Calibri"/>
        </w:rPr>
        <w:t xml:space="preserve">CONTRATADA </w:t>
      </w:r>
      <w:r w:rsidRPr="004826DC">
        <w:rPr>
          <w:rFonts w:ascii="Calibri" w:hAnsi="Calibri"/>
        </w:rPr>
        <w:t>e pela homologação das soluções desenvolvidas;</w:t>
      </w:r>
    </w:p>
    <w:p w:rsidR="00085018" w:rsidRPr="004826DC" w:rsidRDefault="00085018" w:rsidP="00085018">
      <w:pPr>
        <w:pStyle w:val="Cabealho"/>
        <w:tabs>
          <w:tab w:val="clear" w:pos="4419"/>
          <w:tab w:val="clear" w:pos="8838"/>
          <w:tab w:val="left" w:pos="1701"/>
        </w:tabs>
        <w:spacing w:after="60"/>
        <w:ind w:left="1276" w:hanging="567"/>
        <w:rPr>
          <w:rFonts w:ascii="Calibri" w:hAnsi="Calibri"/>
        </w:rPr>
      </w:pPr>
      <w:r w:rsidRPr="004826DC">
        <w:rPr>
          <w:rFonts w:ascii="Calibri" w:hAnsi="Calibri"/>
        </w:rPr>
        <w:lastRenderedPageBreak/>
        <w:t>4.5.</w:t>
      </w:r>
      <w:r w:rsidRPr="004826DC">
        <w:rPr>
          <w:rFonts w:ascii="Calibri" w:hAnsi="Calibri"/>
        </w:rPr>
        <w:tab/>
        <w:t xml:space="preserve">permitir, sempre que necessário, acesso dos profissionais da </w:t>
      </w:r>
      <w:r w:rsidR="009C3F75" w:rsidRPr="004826DC">
        <w:rPr>
          <w:rFonts w:ascii="Calibri" w:hAnsi="Calibri"/>
        </w:rPr>
        <w:t xml:space="preserve">CONTRATADA </w:t>
      </w:r>
      <w:r w:rsidRPr="004826DC">
        <w:rPr>
          <w:rFonts w:ascii="Calibri" w:hAnsi="Calibri"/>
        </w:rPr>
        <w:t>às dependências, equipamentos, softwares e sistemas de informação do Tribunal relacionados ao objeto do contrato ou necessários à execução dos serviços;</w:t>
      </w:r>
    </w:p>
    <w:p w:rsidR="00085018" w:rsidRPr="004826DC" w:rsidRDefault="00085018" w:rsidP="00085018">
      <w:pPr>
        <w:pStyle w:val="Cabealho"/>
        <w:tabs>
          <w:tab w:val="clear" w:pos="4419"/>
          <w:tab w:val="clear" w:pos="8838"/>
          <w:tab w:val="left" w:pos="1701"/>
        </w:tabs>
        <w:spacing w:after="60"/>
        <w:ind w:left="1276" w:hanging="567"/>
        <w:rPr>
          <w:rFonts w:ascii="Calibri" w:hAnsi="Calibri"/>
        </w:rPr>
      </w:pPr>
      <w:r w:rsidRPr="004826DC">
        <w:rPr>
          <w:rFonts w:ascii="Calibri" w:hAnsi="Calibri"/>
        </w:rPr>
        <w:t>4.6.</w:t>
      </w:r>
      <w:r w:rsidRPr="004826DC">
        <w:rPr>
          <w:rFonts w:ascii="Calibri" w:hAnsi="Calibri"/>
        </w:rPr>
        <w:tab/>
        <w:t xml:space="preserve">prestar as informações e os esclarecimentos pertinentes solicitados pelos profissionais da </w:t>
      </w:r>
      <w:r w:rsidR="009C3F75" w:rsidRPr="004826DC">
        <w:rPr>
          <w:rFonts w:ascii="Calibri" w:hAnsi="Calibri"/>
        </w:rPr>
        <w:t xml:space="preserve">CONTRATADA </w:t>
      </w:r>
      <w:r w:rsidRPr="004826DC">
        <w:rPr>
          <w:rFonts w:ascii="Calibri" w:hAnsi="Calibri"/>
        </w:rPr>
        <w:t>ou pelo preposto;</w:t>
      </w:r>
    </w:p>
    <w:p w:rsidR="00085018" w:rsidRPr="004826DC" w:rsidRDefault="00085018" w:rsidP="00085018">
      <w:pPr>
        <w:pStyle w:val="Cabealho"/>
        <w:tabs>
          <w:tab w:val="clear" w:pos="4419"/>
          <w:tab w:val="clear" w:pos="8838"/>
          <w:tab w:val="left" w:pos="1701"/>
        </w:tabs>
        <w:spacing w:after="60"/>
        <w:ind w:left="1276" w:hanging="567"/>
        <w:rPr>
          <w:rFonts w:ascii="Calibri" w:hAnsi="Calibri"/>
        </w:rPr>
      </w:pPr>
      <w:r w:rsidRPr="004826DC">
        <w:rPr>
          <w:rFonts w:ascii="Calibri" w:hAnsi="Calibri"/>
        </w:rPr>
        <w:t>4.7.</w:t>
      </w:r>
      <w:r w:rsidRPr="004826DC">
        <w:rPr>
          <w:rFonts w:ascii="Calibri" w:hAnsi="Calibri"/>
        </w:rPr>
        <w:tab/>
        <w:t>efetuar o pagamento devido pela execução dos serviços, desde que cumpridas todas as formalidades e exigências do contrato;</w:t>
      </w:r>
    </w:p>
    <w:p w:rsidR="00085018" w:rsidRPr="004826DC" w:rsidRDefault="00085018" w:rsidP="00085018">
      <w:pPr>
        <w:pStyle w:val="Cabealho"/>
        <w:tabs>
          <w:tab w:val="clear" w:pos="4419"/>
          <w:tab w:val="clear" w:pos="8838"/>
          <w:tab w:val="left" w:pos="1701"/>
        </w:tabs>
        <w:spacing w:after="60"/>
        <w:ind w:left="1276" w:hanging="567"/>
        <w:rPr>
          <w:rFonts w:ascii="Calibri" w:hAnsi="Calibri"/>
        </w:rPr>
      </w:pPr>
      <w:r w:rsidRPr="004826DC">
        <w:rPr>
          <w:rFonts w:ascii="Calibri" w:hAnsi="Calibri"/>
        </w:rPr>
        <w:t>4.8.</w:t>
      </w:r>
      <w:r w:rsidRPr="004826DC">
        <w:rPr>
          <w:rFonts w:ascii="Calibri" w:hAnsi="Calibri"/>
        </w:rPr>
        <w:tab/>
        <w:t xml:space="preserve">comunicar oficialmente à </w:t>
      </w:r>
      <w:r w:rsidR="009C3F75" w:rsidRPr="004826DC">
        <w:rPr>
          <w:rFonts w:ascii="Calibri" w:hAnsi="Calibri"/>
        </w:rPr>
        <w:t xml:space="preserve">CONTRATADA </w:t>
      </w:r>
      <w:r w:rsidRPr="004826DC">
        <w:rPr>
          <w:rFonts w:ascii="Calibri" w:hAnsi="Calibri"/>
        </w:rPr>
        <w:t>quaisquer falhas verificadas no cumprimento do contrato;</w:t>
      </w:r>
    </w:p>
    <w:p w:rsidR="00085018" w:rsidRPr="004826DC" w:rsidRDefault="00085018" w:rsidP="00085018">
      <w:pPr>
        <w:pStyle w:val="Cabealho"/>
        <w:tabs>
          <w:tab w:val="clear" w:pos="4419"/>
          <w:tab w:val="clear" w:pos="8838"/>
          <w:tab w:val="left" w:pos="1701"/>
        </w:tabs>
        <w:spacing w:after="60"/>
        <w:ind w:left="1276" w:hanging="567"/>
        <w:rPr>
          <w:rFonts w:ascii="Calibri" w:hAnsi="Calibri"/>
        </w:rPr>
      </w:pPr>
      <w:r w:rsidRPr="004826DC">
        <w:rPr>
          <w:rFonts w:ascii="Calibri" w:hAnsi="Calibri"/>
        </w:rPr>
        <w:t>4.9.</w:t>
      </w:r>
      <w:r w:rsidRPr="004826DC">
        <w:rPr>
          <w:rFonts w:ascii="Calibri" w:hAnsi="Calibri"/>
        </w:rPr>
        <w:tab/>
        <w:t xml:space="preserve">fornecer crachás de acesso aos profissionais da empresa contratada, de uso obrigatório, para acesso às dependências do </w:t>
      </w:r>
      <w:r w:rsidR="009C3F75" w:rsidRPr="004826DC">
        <w:rPr>
          <w:rFonts w:ascii="Calibri" w:hAnsi="Calibri"/>
        </w:rPr>
        <w:t>CONTRATANTE</w:t>
      </w:r>
      <w:r w:rsidRPr="004826DC">
        <w:rPr>
          <w:rFonts w:ascii="Calibri" w:hAnsi="Calibri"/>
        </w:rPr>
        <w:t>;</w:t>
      </w:r>
    </w:p>
    <w:p w:rsidR="00AD4992" w:rsidRPr="004826DC" w:rsidRDefault="00085018" w:rsidP="00085018">
      <w:pPr>
        <w:pStyle w:val="Cabealho"/>
        <w:tabs>
          <w:tab w:val="clear" w:pos="4419"/>
          <w:tab w:val="clear" w:pos="8838"/>
          <w:tab w:val="left" w:pos="1701"/>
        </w:tabs>
        <w:spacing w:after="60"/>
        <w:ind w:left="1276" w:hanging="567"/>
        <w:rPr>
          <w:rFonts w:ascii="Calibri" w:hAnsi="Calibri"/>
        </w:rPr>
      </w:pPr>
      <w:r w:rsidRPr="004826DC">
        <w:rPr>
          <w:rFonts w:ascii="Calibri" w:hAnsi="Calibri"/>
        </w:rPr>
        <w:t>4.10.</w:t>
      </w:r>
      <w:r w:rsidRPr="004826DC">
        <w:rPr>
          <w:rFonts w:ascii="Calibri" w:hAnsi="Calibri"/>
        </w:rPr>
        <w:tab/>
        <w:t>fiscalizar o cumprimento dos requisitos de qualificação profissional exigidos nas especificações técnicas, solicitando à CONTRATADA, sempre que necessário,</w:t>
      </w:r>
      <w:r w:rsidR="00791767" w:rsidRPr="004826DC">
        <w:rPr>
          <w:rFonts w:ascii="Calibri" w:hAnsi="Calibri"/>
        </w:rPr>
        <w:t xml:space="preserve"> </w:t>
      </w:r>
      <w:r w:rsidRPr="004826DC">
        <w:rPr>
          <w:rFonts w:ascii="Calibri" w:hAnsi="Calibri"/>
        </w:rPr>
        <w:t>substituição de profissional, treinamentos e certificações necessários.</w:t>
      </w:r>
    </w:p>
    <w:p w:rsidR="00791767" w:rsidRPr="004826DC" w:rsidRDefault="00791767" w:rsidP="00791767">
      <w:pPr>
        <w:pStyle w:val="Recuodecorpodetexto"/>
        <w:tabs>
          <w:tab w:val="left" w:pos="709"/>
        </w:tabs>
        <w:spacing w:before="120" w:after="60"/>
        <w:ind w:left="0" w:firstLine="0"/>
        <w:rPr>
          <w:rFonts w:ascii="Calibri" w:hAnsi="Calibri"/>
        </w:rPr>
      </w:pPr>
      <w:r w:rsidRPr="004826DC">
        <w:rPr>
          <w:rFonts w:ascii="Calibri" w:hAnsi="Calibri"/>
        </w:rPr>
        <w:t xml:space="preserve">5. </w:t>
      </w:r>
      <w:r w:rsidRPr="004826DC">
        <w:rPr>
          <w:rFonts w:ascii="Calibri" w:hAnsi="Calibri"/>
        </w:rPr>
        <w:tab/>
        <w:t>A CONTRATADA e os profissionais alocados na execução dos serviços transferem ao Tribunal, de forma incondicional, todos os direitos referentes à propriedade intelectual sobre os documentos produzidos no âmbito do contrato, inclusive para fins de registro no INPI.</w:t>
      </w:r>
    </w:p>
    <w:p w:rsidR="00AD4992" w:rsidRPr="004826DC" w:rsidRDefault="00AD4992" w:rsidP="00FA60F7">
      <w:pPr>
        <w:pStyle w:val="Ttulo8"/>
        <w:spacing w:before="360" w:after="240"/>
        <w:jc w:val="both"/>
        <w:rPr>
          <w:rFonts w:ascii="Calibri" w:hAnsi="Calibri"/>
          <w:snapToGrid/>
        </w:rPr>
      </w:pPr>
      <w:r w:rsidRPr="004826DC">
        <w:rPr>
          <w:rFonts w:ascii="Calibri" w:hAnsi="Calibri"/>
          <w:snapToGrid/>
        </w:rPr>
        <w:t xml:space="preserve">CLÁUSULA NONA – </w:t>
      </w:r>
      <w:r w:rsidR="00B73943" w:rsidRPr="004826DC">
        <w:rPr>
          <w:rFonts w:ascii="Calibri" w:hAnsi="Calibri"/>
          <w:snapToGrid/>
        </w:rPr>
        <w:t>INSTRUMENTOS DE SOLICITAÇÃO, ACOMPANHAMENTO E AVALIAÇÃO DOS SERVIÇOS</w:t>
      </w:r>
    </w:p>
    <w:p w:rsidR="00B73943" w:rsidRPr="004826DC" w:rsidRDefault="00AD4992" w:rsidP="00B73943">
      <w:pPr>
        <w:pStyle w:val="Recuodecorpodetexto"/>
        <w:tabs>
          <w:tab w:val="left" w:pos="709"/>
        </w:tabs>
        <w:spacing w:before="120" w:after="60"/>
        <w:ind w:left="0" w:firstLine="0"/>
        <w:rPr>
          <w:rFonts w:ascii="Calibri" w:hAnsi="Calibri"/>
        </w:rPr>
      </w:pPr>
      <w:r w:rsidRPr="004826DC">
        <w:rPr>
          <w:rFonts w:ascii="Calibri" w:hAnsi="Calibri"/>
        </w:rPr>
        <w:t>1.</w:t>
      </w:r>
      <w:r w:rsidRPr="004826DC">
        <w:rPr>
          <w:rFonts w:ascii="Calibri" w:hAnsi="Calibri"/>
        </w:rPr>
        <w:tab/>
      </w:r>
      <w:r w:rsidR="00B73943" w:rsidRPr="004826DC">
        <w:rPr>
          <w:rFonts w:ascii="Calibri" w:hAnsi="Calibri"/>
        </w:rPr>
        <w:t>Será utilizado o instrumento de ordem de serviço (OS) como ferramenta de demanda à CONTRATADA.</w:t>
      </w:r>
    </w:p>
    <w:p w:rsidR="00B73943" w:rsidRPr="004826DC" w:rsidRDefault="00B73943" w:rsidP="00B73943">
      <w:pPr>
        <w:pStyle w:val="Recuodecorpodetexto"/>
        <w:tabs>
          <w:tab w:val="left" w:pos="709"/>
        </w:tabs>
        <w:spacing w:before="120" w:after="60"/>
        <w:ind w:left="0" w:firstLine="0"/>
        <w:rPr>
          <w:rFonts w:ascii="Calibri" w:hAnsi="Calibri"/>
        </w:rPr>
      </w:pPr>
      <w:r w:rsidRPr="004826DC">
        <w:rPr>
          <w:rFonts w:ascii="Calibri" w:hAnsi="Calibri"/>
        </w:rPr>
        <w:t>2.</w:t>
      </w:r>
      <w:r w:rsidRPr="004826DC">
        <w:rPr>
          <w:rFonts w:ascii="Calibri" w:hAnsi="Calibri"/>
        </w:rPr>
        <w:tab/>
        <w:t>Na presente contratação estão previstos seis tipos de ordens de serviço. Cada tipo de OS possui fluxo de trabalho próprio, detalhados nos Anexos II de A a F.</w:t>
      </w:r>
    </w:p>
    <w:p w:rsidR="00B73943" w:rsidRPr="004826DC" w:rsidRDefault="00B73943" w:rsidP="00B73943">
      <w:pPr>
        <w:pStyle w:val="Recuodecorpodetexto"/>
        <w:tabs>
          <w:tab w:val="left" w:pos="709"/>
        </w:tabs>
        <w:spacing w:before="120" w:after="60"/>
        <w:ind w:left="0" w:firstLine="0"/>
        <w:rPr>
          <w:rFonts w:ascii="Calibri" w:hAnsi="Calibri"/>
        </w:rPr>
      </w:pPr>
      <w:r w:rsidRPr="004826DC">
        <w:rPr>
          <w:rFonts w:ascii="Calibri" w:hAnsi="Calibri"/>
        </w:rPr>
        <w:t>3.</w:t>
      </w:r>
      <w:r w:rsidRPr="004826DC">
        <w:rPr>
          <w:rFonts w:ascii="Calibri" w:hAnsi="Calibri"/>
        </w:rPr>
        <w:tab/>
        <w:t>O Anexo VIII apresenta os modelos de OS previstos na presente contratação.</w:t>
      </w:r>
    </w:p>
    <w:p w:rsidR="00B73943" w:rsidRPr="004826DC" w:rsidRDefault="00B73943" w:rsidP="00B73943">
      <w:pPr>
        <w:pStyle w:val="Recuodecorpodetexto"/>
        <w:tabs>
          <w:tab w:val="left" w:pos="709"/>
        </w:tabs>
        <w:spacing w:before="120" w:after="60"/>
        <w:ind w:left="0" w:firstLine="0"/>
        <w:rPr>
          <w:rFonts w:ascii="Calibri" w:hAnsi="Calibri"/>
        </w:rPr>
      </w:pPr>
      <w:r w:rsidRPr="004826DC">
        <w:rPr>
          <w:rFonts w:ascii="Calibri" w:hAnsi="Calibri"/>
        </w:rPr>
        <w:t>4.</w:t>
      </w:r>
      <w:r w:rsidRPr="004826DC">
        <w:rPr>
          <w:rFonts w:ascii="Calibri" w:hAnsi="Calibri"/>
        </w:rPr>
        <w:tab/>
        <w:t>As ordens de serviço do tipo projeto e manutenção adaptativa/ evolutiva serão abertas com base na pontuação estimada para o serviço. Após a homologação, essas devem ser atualizadas com a pontuação detalhada, que será adotada como medida para a remuneração do serviço.</w:t>
      </w:r>
    </w:p>
    <w:p w:rsidR="00B73943" w:rsidRPr="004826DC" w:rsidRDefault="00B73943" w:rsidP="00B73943">
      <w:pPr>
        <w:pStyle w:val="Recuodecorpodetexto"/>
        <w:tabs>
          <w:tab w:val="left" w:pos="709"/>
        </w:tabs>
        <w:spacing w:before="120" w:after="60"/>
        <w:ind w:left="0" w:firstLine="0"/>
        <w:rPr>
          <w:rFonts w:ascii="Calibri" w:hAnsi="Calibri"/>
        </w:rPr>
      </w:pPr>
      <w:r w:rsidRPr="004826DC">
        <w:rPr>
          <w:rFonts w:ascii="Calibri" w:hAnsi="Calibri"/>
        </w:rPr>
        <w:t>5.</w:t>
      </w:r>
      <w:r w:rsidRPr="004826DC">
        <w:rPr>
          <w:rFonts w:ascii="Calibri" w:hAnsi="Calibri"/>
        </w:rPr>
        <w:tab/>
        <w:t>As demais OS já serão abertas com a pontuação que será utilizada para fins de cálculo da remuneração dos serviços.</w:t>
      </w:r>
    </w:p>
    <w:p w:rsidR="00B73943" w:rsidRPr="004826DC" w:rsidRDefault="00B73943" w:rsidP="00B73943">
      <w:pPr>
        <w:pStyle w:val="Recuodecorpodetexto"/>
        <w:tabs>
          <w:tab w:val="left" w:pos="709"/>
        </w:tabs>
        <w:spacing w:before="120" w:after="60"/>
        <w:ind w:left="0" w:firstLine="0"/>
        <w:rPr>
          <w:rFonts w:ascii="Calibri" w:hAnsi="Calibri"/>
        </w:rPr>
      </w:pPr>
      <w:r w:rsidRPr="004826DC">
        <w:rPr>
          <w:rFonts w:ascii="Calibri" w:hAnsi="Calibri"/>
        </w:rPr>
        <w:t>6.</w:t>
      </w:r>
      <w:r w:rsidRPr="004826DC">
        <w:rPr>
          <w:rFonts w:ascii="Calibri" w:hAnsi="Calibri"/>
        </w:rPr>
        <w:tab/>
        <w:t>A OS identificará o responsável técnico pela demanda no TCU e a área requisitante do serviço. Esta última será responsável pela homologação dos produtos, quando aplicável. A OS também conterá as especificações ou a indicação da forma de acesso às informações necessárias à execução dos serviços.</w:t>
      </w:r>
    </w:p>
    <w:p w:rsidR="00B73943" w:rsidRPr="004826DC" w:rsidRDefault="00B73943" w:rsidP="00B73943">
      <w:pPr>
        <w:pStyle w:val="Recuodecorpodetexto"/>
        <w:tabs>
          <w:tab w:val="left" w:pos="709"/>
        </w:tabs>
        <w:spacing w:before="120" w:after="60"/>
        <w:ind w:left="0" w:firstLine="0"/>
        <w:rPr>
          <w:rFonts w:ascii="Calibri" w:hAnsi="Calibri"/>
        </w:rPr>
      </w:pPr>
      <w:r w:rsidRPr="004826DC">
        <w:rPr>
          <w:rFonts w:ascii="Calibri" w:hAnsi="Calibri"/>
        </w:rPr>
        <w:t>7.</w:t>
      </w:r>
      <w:r w:rsidRPr="004826DC">
        <w:rPr>
          <w:rFonts w:ascii="Calibri" w:hAnsi="Calibri"/>
        </w:rPr>
        <w:tab/>
        <w:t>Quando aplicável, a OS indicará os grupos de atividade a serem executados pela CONTRATADA, no escopo dos serviços solicitados.</w:t>
      </w:r>
    </w:p>
    <w:p w:rsidR="00B73943" w:rsidRPr="004826DC" w:rsidRDefault="00B73943" w:rsidP="00B73943">
      <w:pPr>
        <w:pStyle w:val="Recuodecorpodetexto"/>
        <w:tabs>
          <w:tab w:val="left" w:pos="709"/>
        </w:tabs>
        <w:spacing w:before="120" w:after="60"/>
        <w:ind w:left="0" w:firstLine="0"/>
        <w:rPr>
          <w:rFonts w:ascii="Calibri" w:hAnsi="Calibri"/>
        </w:rPr>
      </w:pPr>
      <w:r w:rsidRPr="004826DC">
        <w:rPr>
          <w:rFonts w:ascii="Calibri" w:hAnsi="Calibri"/>
        </w:rPr>
        <w:t>8.</w:t>
      </w:r>
      <w:r w:rsidRPr="004826DC">
        <w:rPr>
          <w:rFonts w:ascii="Calibri" w:hAnsi="Calibri"/>
        </w:rPr>
        <w:tab/>
        <w:t>Os prazos para execução dos serviços da OS de projeto serão definidos durante o planejamento do projeto e registrados no plano de projeto, conforme estabelecido nos fluxos de trabalho apresentados no Anexo II.</w:t>
      </w:r>
    </w:p>
    <w:p w:rsidR="00B73943" w:rsidRPr="004826DC" w:rsidRDefault="00B73943" w:rsidP="00B73943">
      <w:pPr>
        <w:pStyle w:val="Recuodecorpodetexto"/>
        <w:tabs>
          <w:tab w:val="left" w:pos="709"/>
        </w:tabs>
        <w:spacing w:before="120" w:after="60"/>
        <w:ind w:left="0" w:firstLine="0"/>
        <w:rPr>
          <w:rFonts w:ascii="Calibri" w:hAnsi="Calibri"/>
        </w:rPr>
      </w:pPr>
      <w:r w:rsidRPr="004826DC">
        <w:rPr>
          <w:rFonts w:ascii="Calibri" w:hAnsi="Calibri"/>
        </w:rPr>
        <w:lastRenderedPageBreak/>
        <w:t>9.</w:t>
      </w:r>
      <w:r w:rsidRPr="004826DC">
        <w:rPr>
          <w:rFonts w:ascii="Calibri" w:hAnsi="Calibri"/>
        </w:rPr>
        <w:tab/>
        <w:t>Para os demais tipos de OS, os prazos máximos para execução dos serviços variam segundo o número de pontos de função dos serviços relativos à OS, conforme a tabela do Anexo V.</w:t>
      </w:r>
    </w:p>
    <w:p w:rsidR="00B73943" w:rsidRPr="004826DC" w:rsidRDefault="00B73943" w:rsidP="00B73943">
      <w:pPr>
        <w:pStyle w:val="Recuodecorpodetexto"/>
        <w:tabs>
          <w:tab w:val="left" w:pos="709"/>
        </w:tabs>
        <w:spacing w:before="120" w:after="60"/>
        <w:ind w:left="1276" w:hanging="567"/>
        <w:rPr>
          <w:rFonts w:ascii="Calibri" w:hAnsi="Calibri"/>
        </w:rPr>
      </w:pPr>
      <w:r w:rsidRPr="004826DC">
        <w:rPr>
          <w:rFonts w:ascii="Calibri" w:hAnsi="Calibri"/>
        </w:rPr>
        <w:t>9.1. Excepcionalmente, e de forma justificada, o Tribunal poderá aceitar o estabelecimento de prazo superior ao estabelecido na tabela em questão.</w:t>
      </w:r>
    </w:p>
    <w:p w:rsidR="00B73943" w:rsidRPr="004826DC" w:rsidRDefault="00B73943" w:rsidP="00B73943">
      <w:pPr>
        <w:pStyle w:val="Recuodecorpodetexto"/>
        <w:tabs>
          <w:tab w:val="left" w:pos="709"/>
        </w:tabs>
        <w:spacing w:before="120" w:after="60"/>
        <w:ind w:left="0" w:firstLine="0"/>
        <w:rPr>
          <w:rFonts w:ascii="Calibri" w:hAnsi="Calibri"/>
        </w:rPr>
      </w:pPr>
      <w:r w:rsidRPr="004826DC">
        <w:rPr>
          <w:rFonts w:ascii="Calibri" w:hAnsi="Calibri"/>
        </w:rPr>
        <w:t>10.</w:t>
      </w:r>
      <w:r w:rsidRPr="004826DC">
        <w:rPr>
          <w:rFonts w:ascii="Calibri" w:hAnsi="Calibri"/>
        </w:rPr>
        <w:tab/>
        <w:t>A OS conterá campos específicos para que, após a entrega dos serviços, possam ser registrados os níveis de serviço observados na sua execução.</w:t>
      </w:r>
    </w:p>
    <w:p w:rsidR="00B73943" w:rsidRPr="004826DC" w:rsidRDefault="00B73943" w:rsidP="00B73943">
      <w:pPr>
        <w:pStyle w:val="Recuodecorpodetexto"/>
        <w:tabs>
          <w:tab w:val="left" w:pos="709"/>
        </w:tabs>
        <w:spacing w:before="120" w:after="60"/>
        <w:ind w:left="0" w:firstLine="0"/>
        <w:rPr>
          <w:rFonts w:ascii="Calibri" w:hAnsi="Calibri"/>
        </w:rPr>
      </w:pPr>
      <w:r w:rsidRPr="004826DC">
        <w:rPr>
          <w:rFonts w:ascii="Calibri" w:hAnsi="Calibri"/>
        </w:rPr>
        <w:t>11.</w:t>
      </w:r>
      <w:r w:rsidRPr="004826DC">
        <w:rPr>
          <w:rFonts w:ascii="Calibri" w:hAnsi="Calibri"/>
        </w:rPr>
        <w:tab/>
        <w:t>Quando necessária realização de contagem estimativa dos serviços antes da efetiva abertura da OS, será encaminhada à CONTRATADA uma minuta do documento contendo os dados necessários à realização da estimativa.</w:t>
      </w:r>
    </w:p>
    <w:p w:rsidR="00B73943" w:rsidRPr="004826DC" w:rsidRDefault="00B73943" w:rsidP="00B73943">
      <w:pPr>
        <w:pStyle w:val="Recuodecorpodetexto"/>
        <w:tabs>
          <w:tab w:val="left" w:pos="709"/>
        </w:tabs>
        <w:spacing w:before="120" w:after="60"/>
        <w:ind w:left="1276" w:hanging="567"/>
        <w:rPr>
          <w:rFonts w:ascii="Calibri" w:hAnsi="Calibri"/>
        </w:rPr>
      </w:pPr>
      <w:r w:rsidRPr="004826DC">
        <w:rPr>
          <w:rFonts w:ascii="Calibri" w:hAnsi="Calibri"/>
        </w:rPr>
        <w:t>11.1. A contagem deverá ser feita com base no Manual de Contagem de Pontos de Função do TCU e encaminhada ao Tribunal, por meio de relatório específico e devidamente assinado, nos prazos definidos no Anexo V. O documento será analisado pelo núcleo de métricas do TCU e será usado como referência para abertura da OS e anexado ao processo de fiscalização do contrato.</w:t>
      </w:r>
    </w:p>
    <w:p w:rsidR="00B73943" w:rsidRPr="004826DC" w:rsidRDefault="00B73943" w:rsidP="00B73943">
      <w:pPr>
        <w:pStyle w:val="Recuodecorpodetexto"/>
        <w:tabs>
          <w:tab w:val="left" w:pos="709"/>
        </w:tabs>
        <w:spacing w:before="120" w:after="60"/>
        <w:ind w:left="0" w:firstLine="0"/>
        <w:rPr>
          <w:rFonts w:ascii="Calibri" w:hAnsi="Calibri"/>
        </w:rPr>
      </w:pPr>
      <w:r w:rsidRPr="004826DC">
        <w:rPr>
          <w:rFonts w:ascii="Calibri" w:hAnsi="Calibri"/>
        </w:rPr>
        <w:t>12.</w:t>
      </w:r>
      <w:r w:rsidRPr="004826DC">
        <w:rPr>
          <w:rFonts w:ascii="Calibri" w:hAnsi="Calibri"/>
        </w:rPr>
        <w:tab/>
        <w:t>O envio de minuta de OS para a CONTRATADA com objetivo de subsidiar a realização de contagem estimativa de serviços não caracteriza compromisso de demanda pelo TCU.</w:t>
      </w:r>
    </w:p>
    <w:p w:rsidR="00B73943" w:rsidRPr="004826DC" w:rsidRDefault="00B73943" w:rsidP="00B73943">
      <w:pPr>
        <w:pStyle w:val="Recuodecorpodetexto"/>
        <w:tabs>
          <w:tab w:val="left" w:pos="709"/>
        </w:tabs>
        <w:spacing w:before="120" w:after="60"/>
        <w:ind w:left="0" w:firstLine="0"/>
        <w:rPr>
          <w:rFonts w:ascii="Calibri" w:hAnsi="Calibri"/>
        </w:rPr>
      </w:pPr>
      <w:r w:rsidRPr="004826DC">
        <w:rPr>
          <w:rFonts w:ascii="Calibri" w:hAnsi="Calibri"/>
        </w:rPr>
        <w:t>13.</w:t>
      </w:r>
      <w:r w:rsidRPr="004826DC">
        <w:rPr>
          <w:rFonts w:ascii="Calibri" w:hAnsi="Calibri"/>
        </w:rPr>
        <w:tab/>
        <w:t xml:space="preserve">Toda entrega de artefato realizada pela CONTRATADA no contexto da execução de uma OS deve ser formalizada por meio da assinatura do Termo de Recebimento Provisório pelo preposto da CONTRATADA e do fiscal técnico do contrato. </w:t>
      </w:r>
    </w:p>
    <w:p w:rsidR="00B73943" w:rsidRPr="004826DC" w:rsidRDefault="00B73943" w:rsidP="00B73943">
      <w:pPr>
        <w:pStyle w:val="Recuodecorpodetexto"/>
        <w:tabs>
          <w:tab w:val="left" w:pos="709"/>
        </w:tabs>
        <w:spacing w:before="120" w:after="60"/>
        <w:ind w:left="0" w:firstLine="0"/>
        <w:rPr>
          <w:rFonts w:ascii="Calibri" w:hAnsi="Calibri"/>
        </w:rPr>
      </w:pPr>
      <w:r w:rsidRPr="004826DC">
        <w:rPr>
          <w:rFonts w:ascii="Calibri" w:hAnsi="Calibri"/>
        </w:rPr>
        <w:t>14.</w:t>
      </w:r>
      <w:r w:rsidRPr="004826DC">
        <w:rPr>
          <w:rFonts w:ascii="Calibri" w:hAnsi="Calibri"/>
        </w:rPr>
        <w:tab/>
        <w:t>A cada entrega de artefato, a CONTRATADA deverá elaborar minuta do Termo de Recebimento Provisório contendo a relação de artefatos entregues conforme modelo constante no Anexo IX. Após comprovação da entrega dos artefatos relacionados, o fiscal técnico do contrato confeccionará o Termo de Recebimento Provisório a partir da minuta fornecida pela CONTRATADA, ao qual as partes aporão suas assinaturas.</w:t>
      </w:r>
    </w:p>
    <w:p w:rsidR="00B73943" w:rsidRPr="004826DC" w:rsidRDefault="00B73943" w:rsidP="00B73943">
      <w:pPr>
        <w:pStyle w:val="Recuodecorpodetexto"/>
        <w:tabs>
          <w:tab w:val="left" w:pos="709"/>
        </w:tabs>
        <w:spacing w:before="120" w:after="60"/>
        <w:ind w:left="0" w:firstLine="0"/>
        <w:rPr>
          <w:rFonts w:ascii="Calibri" w:hAnsi="Calibri"/>
        </w:rPr>
      </w:pPr>
      <w:r w:rsidRPr="004826DC">
        <w:rPr>
          <w:rFonts w:ascii="Calibri" w:hAnsi="Calibri"/>
        </w:rPr>
        <w:t>15.</w:t>
      </w:r>
      <w:r w:rsidRPr="004826DC">
        <w:rPr>
          <w:rFonts w:ascii="Calibri" w:hAnsi="Calibri"/>
        </w:rPr>
        <w:tab/>
        <w:t>Todo artefato entregue pela CONTRATADA no contexto da execução de uma OS será submetido à avaliação do TCU, conforme requisitos de qualidade especificados no Anexo VII.</w:t>
      </w:r>
    </w:p>
    <w:p w:rsidR="00B73943" w:rsidRPr="004826DC" w:rsidRDefault="00B73943" w:rsidP="00B73943">
      <w:pPr>
        <w:pStyle w:val="Recuodecorpodetexto"/>
        <w:tabs>
          <w:tab w:val="left" w:pos="709"/>
        </w:tabs>
        <w:spacing w:before="120" w:after="60"/>
        <w:ind w:left="0" w:firstLine="0"/>
        <w:rPr>
          <w:rFonts w:ascii="Calibri" w:hAnsi="Calibri"/>
        </w:rPr>
      </w:pPr>
      <w:r w:rsidRPr="004826DC">
        <w:rPr>
          <w:rFonts w:ascii="Calibri" w:hAnsi="Calibri"/>
        </w:rPr>
        <w:t>16.</w:t>
      </w:r>
      <w:r w:rsidRPr="004826DC">
        <w:rPr>
          <w:rFonts w:ascii="Calibri" w:hAnsi="Calibri"/>
        </w:rPr>
        <w:tab/>
        <w:t>A avaliação dos artefatos do grupo de atividades “I-Levantamento de Requisitos” será feita conjuntamente pela área de TI do Tribunal e por representantes do requisitante dos serviços, com vistas a verificar o perfeito entendimento das necessidades de negócio por parte da CONTRATADA.</w:t>
      </w:r>
    </w:p>
    <w:p w:rsidR="00B73943" w:rsidRPr="004826DC" w:rsidRDefault="00B73943" w:rsidP="00B73943">
      <w:pPr>
        <w:pStyle w:val="Recuodecorpodetexto"/>
        <w:tabs>
          <w:tab w:val="left" w:pos="709"/>
        </w:tabs>
        <w:spacing w:before="120" w:after="60"/>
        <w:ind w:left="0" w:firstLine="0"/>
        <w:rPr>
          <w:rFonts w:ascii="Calibri" w:hAnsi="Calibri"/>
        </w:rPr>
      </w:pPr>
      <w:r w:rsidRPr="004826DC">
        <w:rPr>
          <w:rFonts w:ascii="Calibri" w:hAnsi="Calibri"/>
        </w:rPr>
        <w:t>17.</w:t>
      </w:r>
      <w:r w:rsidRPr="004826DC">
        <w:rPr>
          <w:rFonts w:ascii="Calibri" w:hAnsi="Calibri"/>
        </w:rPr>
        <w:tab/>
        <w:t>A avaliação do grupo de atividades “III-Construção” inclui os testes realizados pela área de TI do CONTRATANTE e a homologação por parte do requisitante dos serviços, conforme previsto nos fluxos de trabalho do Anexo II.</w:t>
      </w:r>
    </w:p>
    <w:p w:rsidR="00B73943" w:rsidRPr="004826DC" w:rsidRDefault="00B73943" w:rsidP="00B73943">
      <w:pPr>
        <w:pStyle w:val="Recuodecorpodetexto"/>
        <w:tabs>
          <w:tab w:val="left" w:pos="709"/>
        </w:tabs>
        <w:spacing w:before="120" w:after="60"/>
        <w:ind w:left="0" w:firstLine="0"/>
        <w:rPr>
          <w:rFonts w:ascii="Calibri" w:hAnsi="Calibri"/>
        </w:rPr>
      </w:pPr>
      <w:r w:rsidRPr="004826DC">
        <w:rPr>
          <w:rFonts w:ascii="Calibri" w:hAnsi="Calibri"/>
        </w:rPr>
        <w:t>18.</w:t>
      </w:r>
      <w:r w:rsidRPr="004826DC">
        <w:rPr>
          <w:rFonts w:ascii="Calibri" w:hAnsi="Calibri"/>
        </w:rPr>
        <w:tab/>
        <w:t>O prazo previsto para a avaliação de cada artefato pelo TCU é apresentado no Anexo IV.</w:t>
      </w:r>
    </w:p>
    <w:p w:rsidR="00B73943" w:rsidRPr="004826DC" w:rsidRDefault="00B73943" w:rsidP="00B73943">
      <w:pPr>
        <w:pStyle w:val="Recuodecorpodetexto"/>
        <w:tabs>
          <w:tab w:val="left" w:pos="709"/>
        </w:tabs>
        <w:spacing w:before="120" w:after="60"/>
        <w:ind w:left="0" w:firstLine="0"/>
        <w:rPr>
          <w:rFonts w:ascii="Calibri" w:hAnsi="Calibri"/>
        </w:rPr>
      </w:pPr>
      <w:r w:rsidRPr="004826DC">
        <w:rPr>
          <w:rFonts w:ascii="Calibri" w:hAnsi="Calibri"/>
        </w:rPr>
        <w:t>19.</w:t>
      </w:r>
      <w:r w:rsidRPr="004826DC">
        <w:rPr>
          <w:rFonts w:ascii="Calibri" w:hAnsi="Calibri"/>
        </w:rPr>
        <w:tab/>
        <w:t>O resultado da avaliação será comunicado à CONTRATADA por meio de laudo de avaliação de artefatos. No laudo serão registrados defeitos encontrados, rejeites, aceites com ressalvas e aceites. O modelo do laudo de avaliação de artefatos consta do Anexo IX.</w:t>
      </w:r>
    </w:p>
    <w:p w:rsidR="00B73943" w:rsidRPr="004826DC" w:rsidRDefault="00B73943" w:rsidP="00B73943">
      <w:pPr>
        <w:pStyle w:val="Recuodecorpodetexto"/>
        <w:tabs>
          <w:tab w:val="left" w:pos="709"/>
        </w:tabs>
        <w:spacing w:before="120" w:after="60"/>
        <w:ind w:left="0" w:firstLine="0"/>
        <w:rPr>
          <w:rFonts w:ascii="Calibri" w:hAnsi="Calibri"/>
        </w:rPr>
      </w:pPr>
      <w:r w:rsidRPr="004826DC">
        <w:rPr>
          <w:rFonts w:ascii="Calibri" w:hAnsi="Calibri"/>
        </w:rPr>
        <w:t>20.</w:t>
      </w:r>
      <w:r w:rsidRPr="004826DC">
        <w:rPr>
          <w:rFonts w:ascii="Calibri" w:hAnsi="Calibri"/>
        </w:rPr>
        <w:tab/>
        <w:t xml:space="preserve">A ocorrência de defeitos que comprometam o entendimento de artefato em mais de 20% (vinte por cento) ou que configurem não observância de templates e padrões técnicos especificados no Edital do Pregão Eletrônico nº </w:t>
      </w:r>
      <w:r w:rsidR="004826DC" w:rsidRPr="004826DC">
        <w:rPr>
          <w:rFonts w:ascii="Calibri" w:hAnsi="Calibri"/>
        </w:rPr>
        <w:t>016</w:t>
      </w:r>
      <w:r w:rsidRPr="004826DC">
        <w:rPr>
          <w:rFonts w:ascii="Calibri" w:hAnsi="Calibri"/>
        </w:rPr>
        <w:t>/20</w:t>
      </w:r>
      <w:r w:rsidR="004826DC" w:rsidRPr="004826DC">
        <w:rPr>
          <w:rFonts w:ascii="Calibri" w:hAnsi="Calibri"/>
        </w:rPr>
        <w:t>13</w:t>
      </w:r>
      <w:r w:rsidRPr="004826DC">
        <w:rPr>
          <w:rFonts w:ascii="Calibri" w:hAnsi="Calibri"/>
        </w:rPr>
        <w:t xml:space="preserve"> implicará rejeite do artefato. Todo </w:t>
      </w:r>
      <w:r w:rsidRPr="004826DC">
        <w:rPr>
          <w:rFonts w:ascii="Calibri" w:hAnsi="Calibri"/>
        </w:rPr>
        <w:lastRenderedPageBreak/>
        <w:t>rejeite de artefato será contabilizado para fins de determinação do nível de serviço observado na execução da OS.</w:t>
      </w:r>
    </w:p>
    <w:p w:rsidR="00B73943" w:rsidRPr="004826DC" w:rsidRDefault="00B73943" w:rsidP="00B73943">
      <w:pPr>
        <w:pStyle w:val="Recuodecorpodetexto"/>
        <w:tabs>
          <w:tab w:val="left" w:pos="709"/>
        </w:tabs>
        <w:spacing w:before="120" w:after="60"/>
        <w:ind w:left="0" w:firstLine="0"/>
        <w:rPr>
          <w:rFonts w:ascii="Calibri" w:hAnsi="Calibri"/>
        </w:rPr>
      </w:pPr>
      <w:r w:rsidRPr="004826DC">
        <w:rPr>
          <w:rFonts w:ascii="Calibri" w:hAnsi="Calibri"/>
        </w:rPr>
        <w:t>21.</w:t>
      </w:r>
      <w:r w:rsidRPr="004826DC">
        <w:rPr>
          <w:rFonts w:ascii="Calibri" w:hAnsi="Calibri"/>
        </w:rPr>
        <w:tab/>
        <w:t>A critério do TCU, a ocorrência de defeitos pontuais que não comprometam o entendimento do artefato pode ensejar o aceite com ressalvas do artefato. Nesse caso, a CONTRATADA deverá sanar os defeitos registrados e reapresentar o artefato ao TCU em até 3 (três) dias úteis.</w:t>
      </w:r>
    </w:p>
    <w:p w:rsidR="00B73943" w:rsidRPr="004826DC" w:rsidRDefault="00B73943" w:rsidP="00B73943">
      <w:pPr>
        <w:pStyle w:val="Recuodecorpodetexto"/>
        <w:tabs>
          <w:tab w:val="left" w:pos="709"/>
        </w:tabs>
        <w:spacing w:before="120" w:after="60"/>
        <w:ind w:left="1276" w:hanging="567"/>
        <w:rPr>
          <w:rFonts w:ascii="Calibri" w:hAnsi="Calibri"/>
        </w:rPr>
      </w:pPr>
      <w:r w:rsidRPr="004826DC">
        <w:rPr>
          <w:rFonts w:ascii="Calibri" w:hAnsi="Calibri"/>
        </w:rPr>
        <w:t>21.1.</w:t>
      </w:r>
      <w:r w:rsidRPr="004826DC">
        <w:rPr>
          <w:rFonts w:ascii="Calibri" w:hAnsi="Calibri"/>
        </w:rPr>
        <w:tab/>
        <w:t>Artefatos com aceite com ressalvas não corrigidos no prazo estipulado ou reapresentados sem que todos os defeitos tenham sido corrigidos serão considerados rejeitados para todos os fins.</w:t>
      </w:r>
    </w:p>
    <w:p w:rsidR="00B73943" w:rsidRPr="004826DC" w:rsidRDefault="00D366AE" w:rsidP="00B73943">
      <w:pPr>
        <w:pStyle w:val="Recuodecorpodetexto"/>
        <w:tabs>
          <w:tab w:val="left" w:pos="709"/>
        </w:tabs>
        <w:spacing w:before="120" w:after="60"/>
        <w:ind w:left="0" w:firstLine="0"/>
        <w:rPr>
          <w:rFonts w:ascii="Calibri" w:hAnsi="Calibri"/>
        </w:rPr>
      </w:pPr>
      <w:r w:rsidRPr="004826DC">
        <w:rPr>
          <w:rFonts w:ascii="Calibri" w:hAnsi="Calibri"/>
        </w:rPr>
        <w:t>22.</w:t>
      </w:r>
      <w:r w:rsidRPr="004826DC">
        <w:rPr>
          <w:rFonts w:ascii="Calibri" w:hAnsi="Calibri"/>
        </w:rPr>
        <w:tab/>
      </w:r>
      <w:r w:rsidR="00B73943" w:rsidRPr="004826DC">
        <w:rPr>
          <w:rFonts w:ascii="Calibri" w:hAnsi="Calibri"/>
        </w:rPr>
        <w:t>Apenas artefatos sem identificação de defeitos serão considerados aceitos.</w:t>
      </w:r>
    </w:p>
    <w:p w:rsidR="00B73943" w:rsidRPr="004826DC" w:rsidRDefault="00D366AE" w:rsidP="00B73943">
      <w:pPr>
        <w:pStyle w:val="Recuodecorpodetexto"/>
        <w:tabs>
          <w:tab w:val="left" w:pos="709"/>
        </w:tabs>
        <w:spacing w:before="120" w:after="60"/>
        <w:ind w:left="0" w:firstLine="0"/>
        <w:rPr>
          <w:rFonts w:ascii="Calibri" w:hAnsi="Calibri"/>
        </w:rPr>
      </w:pPr>
      <w:r w:rsidRPr="004826DC">
        <w:rPr>
          <w:rFonts w:ascii="Calibri" w:hAnsi="Calibri"/>
        </w:rPr>
        <w:t>23.</w:t>
      </w:r>
      <w:r w:rsidRPr="004826DC">
        <w:rPr>
          <w:rFonts w:ascii="Calibri" w:hAnsi="Calibri"/>
        </w:rPr>
        <w:tab/>
      </w:r>
      <w:r w:rsidR="00B73943" w:rsidRPr="004826DC">
        <w:rPr>
          <w:rFonts w:ascii="Calibri" w:hAnsi="Calibri"/>
        </w:rPr>
        <w:t xml:space="preserve">Em caso de rejeite de artefato, a </w:t>
      </w:r>
      <w:r w:rsidRPr="004826DC">
        <w:rPr>
          <w:rFonts w:ascii="Calibri" w:hAnsi="Calibri"/>
        </w:rPr>
        <w:t xml:space="preserve">CONTRATADA </w:t>
      </w:r>
      <w:r w:rsidR="00B73943" w:rsidRPr="004826DC">
        <w:rPr>
          <w:rFonts w:ascii="Calibri" w:hAnsi="Calibri"/>
        </w:rPr>
        <w:t>deverá fazer as correções cabíveis e reapresentar o artefato acompanhado de nova minuta de Termo de Recebimento Provisório.</w:t>
      </w:r>
    </w:p>
    <w:p w:rsidR="00B73943" w:rsidRPr="004826DC" w:rsidRDefault="00D366AE" w:rsidP="00B73943">
      <w:pPr>
        <w:pStyle w:val="Recuodecorpodetexto"/>
        <w:tabs>
          <w:tab w:val="left" w:pos="709"/>
        </w:tabs>
        <w:spacing w:before="120" w:after="60"/>
        <w:ind w:left="0" w:firstLine="0"/>
        <w:rPr>
          <w:rFonts w:ascii="Calibri" w:hAnsi="Calibri"/>
        </w:rPr>
      </w:pPr>
      <w:r w:rsidRPr="004826DC">
        <w:rPr>
          <w:rFonts w:ascii="Calibri" w:hAnsi="Calibri"/>
        </w:rPr>
        <w:t>24.</w:t>
      </w:r>
      <w:r w:rsidRPr="004826DC">
        <w:rPr>
          <w:rFonts w:ascii="Calibri" w:hAnsi="Calibri"/>
        </w:rPr>
        <w:tab/>
      </w:r>
      <w:r w:rsidR="00B73943" w:rsidRPr="004826DC">
        <w:rPr>
          <w:rFonts w:ascii="Calibri" w:hAnsi="Calibri"/>
        </w:rPr>
        <w:t>O tempo consumido com correção de artefatos rejeitados deve compor o tempo total de execução dos serviços para fins de aferição do prazo de execução da ordem de serviço.  O tempo consumido nas avaliações de artefatos pelo TCU não deve ser computado para fins de aferição do nível de serviço.</w:t>
      </w:r>
    </w:p>
    <w:p w:rsidR="00D366AE" w:rsidRPr="004826DC" w:rsidRDefault="00D366AE" w:rsidP="00B73943">
      <w:pPr>
        <w:pStyle w:val="Recuodecorpodetexto"/>
        <w:tabs>
          <w:tab w:val="left" w:pos="709"/>
        </w:tabs>
        <w:spacing w:before="120" w:after="60"/>
        <w:ind w:left="0" w:firstLine="0"/>
        <w:rPr>
          <w:rFonts w:ascii="Calibri" w:hAnsi="Calibri"/>
        </w:rPr>
      </w:pPr>
      <w:r w:rsidRPr="004826DC">
        <w:rPr>
          <w:rFonts w:ascii="Calibri" w:hAnsi="Calibri"/>
        </w:rPr>
        <w:t>25.</w:t>
      </w:r>
      <w:r w:rsidRPr="004826DC">
        <w:rPr>
          <w:rFonts w:ascii="Calibri" w:hAnsi="Calibri"/>
        </w:rPr>
        <w:tab/>
      </w:r>
      <w:r w:rsidR="00B73943" w:rsidRPr="004826DC">
        <w:rPr>
          <w:rFonts w:ascii="Calibri" w:hAnsi="Calibri"/>
        </w:rPr>
        <w:t xml:space="preserve">Aceitos todos os artefatos da </w:t>
      </w:r>
      <w:r w:rsidR="00B73943" w:rsidRPr="004826DC">
        <w:rPr>
          <w:rFonts w:ascii="Calibri" w:hAnsi="Calibri"/>
          <w:i/>
        </w:rPr>
        <w:t>release</w:t>
      </w:r>
      <w:r w:rsidR="00B73943" w:rsidRPr="004826DC">
        <w:rPr>
          <w:rFonts w:ascii="Calibri" w:hAnsi="Calibri"/>
        </w:rPr>
        <w:t xml:space="preserve"> de homologação, no caso de OS de projetos, ou todos os artefatos da OS nos demais casos e</w:t>
      </w:r>
      <w:r w:rsidRPr="004826DC">
        <w:rPr>
          <w:rFonts w:ascii="Calibri" w:hAnsi="Calibri"/>
        </w:rPr>
        <w:t>,</w:t>
      </w:r>
      <w:r w:rsidR="00B73943" w:rsidRPr="004826DC">
        <w:rPr>
          <w:rFonts w:ascii="Calibri" w:hAnsi="Calibri"/>
        </w:rPr>
        <w:t xml:space="preserve"> ainda, quando aplicável, após a conclusão da homologação, sem que restem defeitos sem correção por parte da </w:t>
      </w:r>
      <w:r w:rsidRPr="004826DC">
        <w:rPr>
          <w:rFonts w:ascii="Calibri" w:hAnsi="Calibri"/>
        </w:rPr>
        <w:t>CONTRATADA</w:t>
      </w:r>
      <w:r w:rsidR="00B73943" w:rsidRPr="004826DC">
        <w:rPr>
          <w:rFonts w:ascii="Calibri" w:hAnsi="Calibri"/>
        </w:rPr>
        <w:t xml:space="preserve">, o fiscal técnico do contrato, com base nas informações constantes nos Laudos de Avaliação de Artefatos, emitirá o Termo de Recebimento Definitivo da OS ou da </w:t>
      </w:r>
      <w:r w:rsidR="00B73943" w:rsidRPr="004826DC">
        <w:rPr>
          <w:rFonts w:ascii="Calibri" w:hAnsi="Calibri"/>
          <w:i/>
        </w:rPr>
        <w:t>release</w:t>
      </w:r>
      <w:r w:rsidR="00B73943" w:rsidRPr="004826DC">
        <w:rPr>
          <w:rFonts w:ascii="Calibri" w:hAnsi="Calibri"/>
        </w:rPr>
        <w:t xml:space="preserve"> de homologação, conforme o caso.</w:t>
      </w:r>
    </w:p>
    <w:p w:rsidR="00B73943" w:rsidRPr="004826DC" w:rsidRDefault="00D366AE" w:rsidP="00D366AE">
      <w:pPr>
        <w:pStyle w:val="Recuodecorpodetexto"/>
        <w:tabs>
          <w:tab w:val="left" w:pos="709"/>
        </w:tabs>
        <w:spacing w:before="120" w:after="60"/>
        <w:ind w:left="1276" w:hanging="567"/>
        <w:rPr>
          <w:rFonts w:ascii="Calibri" w:hAnsi="Calibri"/>
        </w:rPr>
      </w:pPr>
      <w:r w:rsidRPr="004826DC">
        <w:rPr>
          <w:rFonts w:ascii="Calibri" w:hAnsi="Calibri"/>
        </w:rPr>
        <w:t>25.1.</w:t>
      </w:r>
      <w:r w:rsidRPr="004826DC">
        <w:rPr>
          <w:rFonts w:ascii="Calibri" w:hAnsi="Calibri"/>
        </w:rPr>
        <w:tab/>
      </w:r>
      <w:r w:rsidR="00B73943" w:rsidRPr="004826DC">
        <w:rPr>
          <w:rFonts w:ascii="Calibri" w:hAnsi="Calibri"/>
        </w:rPr>
        <w:t>Essa condição não se aplica a OS de sustentação. O modelo de Termo de Recebimento Definitivo é apresentado no Anexo IX.</w:t>
      </w:r>
    </w:p>
    <w:p w:rsidR="00B73943" w:rsidRPr="004826DC" w:rsidRDefault="00D366AE" w:rsidP="00B73943">
      <w:pPr>
        <w:pStyle w:val="Recuodecorpodetexto"/>
        <w:tabs>
          <w:tab w:val="left" w:pos="709"/>
        </w:tabs>
        <w:spacing w:before="120" w:after="60"/>
        <w:ind w:left="0" w:firstLine="0"/>
        <w:rPr>
          <w:rFonts w:ascii="Calibri" w:hAnsi="Calibri"/>
        </w:rPr>
      </w:pPr>
      <w:r w:rsidRPr="004826DC">
        <w:rPr>
          <w:rFonts w:ascii="Calibri" w:hAnsi="Calibri"/>
        </w:rPr>
        <w:t>26.</w:t>
      </w:r>
      <w:r w:rsidRPr="004826DC">
        <w:rPr>
          <w:rFonts w:ascii="Calibri" w:hAnsi="Calibri"/>
        </w:rPr>
        <w:tab/>
      </w:r>
      <w:r w:rsidR="00B73943" w:rsidRPr="004826DC">
        <w:rPr>
          <w:rFonts w:ascii="Calibri" w:hAnsi="Calibri"/>
        </w:rPr>
        <w:t xml:space="preserve">Para a OS de sustentação, mensalmente, após avaliar o relatório mensal de sustentação entregue pela </w:t>
      </w:r>
      <w:r w:rsidRPr="004826DC">
        <w:rPr>
          <w:rFonts w:ascii="Calibri" w:hAnsi="Calibri"/>
        </w:rPr>
        <w:t xml:space="preserve">CONTRATADA </w:t>
      </w:r>
      <w:r w:rsidR="00B73943" w:rsidRPr="004826DC">
        <w:rPr>
          <w:rFonts w:ascii="Calibri" w:hAnsi="Calibri"/>
        </w:rPr>
        <w:t>com base nas informações prestadas pelo responsável técnico pela aplicação no TCU, o fiscal técnico do contrato emitirá Termo de Recebimento Definitivo para os serviços de sustentação naquele mês.</w:t>
      </w:r>
    </w:p>
    <w:p w:rsidR="00E6486E" w:rsidRPr="004826DC" w:rsidRDefault="00D366AE" w:rsidP="00B73943">
      <w:pPr>
        <w:pStyle w:val="Recuodecorpodetexto"/>
        <w:tabs>
          <w:tab w:val="left" w:pos="709"/>
        </w:tabs>
        <w:spacing w:before="120" w:after="60"/>
        <w:ind w:left="0" w:firstLine="0"/>
        <w:rPr>
          <w:rFonts w:ascii="Calibri" w:hAnsi="Calibri"/>
        </w:rPr>
      </w:pPr>
      <w:r w:rsidRPr="004826DC">
        <w:rPr>
          <w:rFonts w:ascii="Calibri" w:hAnsi="Calibri"/>
        </w:rPr>
        <w:t>26.</w:t>
      </w:r>
      <w:r w:rsidRPr="004826DC">
        <w:rPr>
          <w:rFonts w:ascii="Calibri" w:hAnsi="Calibri"/>
        </w:rPr>
        <w:tab/>
      </w:r>
      <w:r w:rsidR="00B73943" w:rsidRPr="004826DC">
        <w:rPr>
          <w:rFonts w:ascii="Calibri" w:hAnsi="Calibri"/>
        </w:rPr>
        <w:t>A critério do TCU, os instrumentos de solicitação, acompanhamento e avaliação dos serviços previstos nesta seção poderão ser substituídos por formulários ou registros eletrônicos correspondentes em sistema informatizado, que contemple os controles necessários à gestão dos serviços previstos no contrato.</w:t>
      </w:r>
    </w:p>
    <w:p w:rsidR="00202943" w:rsidRPr="004826DC" w:rsidRDefault="00202943" w:rsidP="00FA60F7">
      <w:pPr>
        <w:pStyle w:val="Ttulo8"/>
        <w:spacing w:before="360" w:after="240"/>
        <w:jc w:val="both"/>
        <w:rPr>
          <w:rFonts w:ascii="Calibri" w:hAnsi="Calibri"/>
          <w:snapToGrid/>
        </w:rPr>
      </w:pPr>
      <w:r w:rsidRPr="004826DC">
        <w:rPr>
          <w:rFonts w:ascii="Calibri" w:hAnsi="Calibri"/>
          <w:snapToGrid/>
        </w:rPr>
        <w:t xml:space="preserve">CLÁUSULA </w:t>
      </w:r>
      <w:r w:rsidR="00E6486E" w:rsidRPr="004826DC">
        <w:rPr>
          <w:rFonts w:ascii="Calibri" w:hAnsi="Calibri"/>
          <w:snapToGrid/>
        </w:rPr>
        <w:t>DÉCIMA</w:t>
      </w:r>
      <w:r w:rsidRPr="004826DC">
        <w:rPr>
          <w:rFonts w:ascii="Calibri" w:hAnsi="Calibri"/>
          <w:snapToGrid/>
        </w:rPr>
        <w:t xml:space="preserve"> – </w:t>
      </w:r>
      <w:r w:rsidR="00D366AE" w:rsidRPr="004826DC">
        <w:rPr>
          <w:rFonts w:ascii="Calibri" w:hAnsi="Calibri"/>
          <w:snapToGrid/>
        </w:rPr>
        <w:t xml:space="preserve">DA AVALIAÇÃO DE CONFORMIDADE, </w:t>
      </w:r>
      <w:r w:rsidRPr="004826DC">
        <w:rPr>
          <w:rFonts w:ascii="Calibri" w:hAnsi="Calibri"/>
          <w:snapToGrid/>
        </w:rPr>
        <w:t>DO ACOMPANHAMENTO E DA FISCALIZAÇÃO</w:t>
      </w:r>
    </w:p>
    <w:p w:rsidR="00202943" w:rsidRPr="004826DC" w:rsidRDefault="00202943">
      <w:pPr>
        <w:pStyle w:val="Recuodecorpodetexto"/>
        <w:tabs>
          <w:tab w:val="left" w:pos="709"/>
        </w:tabs>
        <w:spacing w:after="120"/>
        <w:ind w:left="0" w:firstLine="0"/>
        <w:rPr>
          <w:rFonts w:ascii="Calibri" w:hAnsi="Calibri"/>
        </w:rPr>
      </w:pPr>
      <w:r w:rsidRPr="004826DC">
        <w:rPr>
          <w:rFonts w:ascii="Calibri" w:hAnsi="Calibri"/>
        </w:rPr>
        <w:t>1.</w:t>
      </w:r>
      <w:r w:rsidRPr="004826DC">
        <w:rPr>
          <w:rFonts w:ascii="Calibri" w:hAnsi="Calibri"/>
        </w:rPr>
        <w:tab/>
        <w:t xml:space="preserve">Durante a vigência deste contrato, a execução do objeto </w:t>
      </w:r>
      <w:r w:rsidR="00E6486E" w:rsidRPr="004826DC">
        <w:rPr>
          <w:rFonts w:ascii="Calibri" w:hAnsi="Calibri"/>
        </w:rPr>
        <w:t>será</w:t>
      </w:r>
      <w:r w:rsidRPr="004826DC">
        <w:rPr>
          <w:rFonts w:ascii="Calibri" w:hAnsi="Calibri"/>
        </w:rPr>
        <w:t xml:space="preserve"> acompanhada e fiscalizada </w:t>
      </w:r>
      <w:r w:rsidR="00E6486E" w:rsidRPr="004826DC">
        <w:rPr>
          <w:rFonts w:ascii="Calibri" w:hAnsi="Calibri"/>
        </w:rPr>
        <w:t>pelo (</w:t>
      </w:r>
      <w:r w:rsidRPr="004826DC">
        <w:rPr>
          <w:rFonts w:ascii="Calibri" w:hAnsi="Calibri"/>
        </w:rPr>
        <w:t xml:space="preserve">a) titular </w:t>
      </w:r>
      <w:r w:rsidR="005E75B9" w:rsidRPr="004826DC">
        <w:rPr>
          <w:rFonts w:ascii="Calibri" w:hAnsi="Calibri"/>
        </w:rPr>
        <w:t>Secretaria de Soluções de Tecnologia da Informação</w:t>
      </w:r>
      <w:r w:rsidRPr="004826DC">
        <w:rPr>
          <w:rFonts w:ascii="Calibri" w:hAnsi="Calibri"/>
        </w:rPr>
        <w:t xml:space="preserve"> ou por representante do CONTRATANTE, devidamente designado</w:t>
      </w:r>
      <w:r w:rsidR="00E6486E" w:rsidRPr="004826DC">
        <w:rPr>
          <w:rFonts w:ascii="Calibri" w:hAnsi="Calibri"/>
        </w:rPr>
        <w:t xml:space="preserve"> para esse fim</w:t>
      </w:r>
      <w:r w:rsidRPr="004826DC">
        <w:rPr>
          <w:rFonts w:ascii="Calibri" w:hAnsi="Calibri"/>
        </w:rPr>
        <w:t>, permitida a assistência de terceiros.</w:t>
      </w:r>
    </w:p>
    <w:p w:rsidR="00202943" w:rsidRPr="004826DC" w:rsidRDefault="00202943">
      <w:pPr>
        <w:pStyle w:val="Recuodecorpodetexto"/>
        <w:tabs>
          <w:tab w:val="left" w:pos="709"/>
        </w:tabs>
        <w:spacing w:after="120"/>
        <w:ind w:left="0" w:firstLine="0"/>
        <w:rPr>
          <w:rFonts w:ascii="Calibri" w:hAnsi="Calibri"/>
        </w:rPr>
      </w:pPr>
      <w:r w:rsidRPr="004826DC">
        <w:rPr>
          <w:rFonts w:ascii="Calibri" w:hAnsi="Calibri"/>
        </w:rPr>
        <w:t>2.</w:t>
      </w:r>
      <w:r w:rsidRPr="004826DC">
        <w:rPr>
          <w:rFonts w:ascii="Calibri" w:hAnsi="Calibri"/>
        </w:rPr>
        <w:tab/>
      </w:r>
      <w:r w:rsidR="00E6486E" w:rsidRPr="004826DC">
        <w:rPr>
          <w:rFonts w:ascii="Calibri" w:hAnsi="Calibri"/>
        </w:rPr>
        <w:t xml:space="preserve">Durante a vigência deste contrato, </w:t>
      </w:r>
      <w:r w:rsidR="00E615CA" w:rsidRPr="004826DC">
        <w:rPr>
          <w:rFonts w:ascii="Calibri" w:hAnsi="Calibri"/>
        </w:rPr>
        <w:t>a CONTRATADA</w:t>
      </w:r>
      <w:r w:rsidR="00E6486E" w:rsidRPr="004826DC">
        <w:rPr>
          <w:rFonts w:ascii="Calibri" w:hAnsi="Calibri"/>
        </w:rPr>
        <w:t xml:space="preserve"> deve manter preposto, aceito pela Administração do CONTRATANTE, para representá-lo sempre que for necessário</w:t>
      </w:r>
      <w:r w:rsidRPr="004826DC">
        <w:rPr>
          <w:rFonts w:ascii="Calibri" w:hAnsi="Calibri"/>
        </w:rPr>
        <w:t>.</w:t>
      </w:r>
    </w:p>
    <w:p w:rsidR="00D366AE" w:rsidRPr="004826DC" w:rsidRDefault="00202943" w:rsidP="00D366AE">
      <w:pPr>
        <w:tabs>
          <w:tab w:val="left" w:pos="709"/>
        </w:tabs>
        <w:spacing w:after="120"/>
        <w:jc w:val="both"/>
        <w:rPr>
          <w:rFonts w:ascii="Calibri" w:hAnsi="Calibri"/>
          <w:sz w:val="24"/>
        </w:rPr>
      </w:pPr>
      <w:r w:rsidRPr="004826DC">
        <w:rPr>
          <w:rFonts w:ascii="Calibri" w:hAnsi="Calibri"/>
          <w:sz w:val="24"/>
        </w:rPr>
        <w:lastRenderedPageBreak/>
        <w:t>3.</w:t>
      </w:r>
      <w:r w:rsidRPr="004826DC">
        <w:rPr>
          <w:rFonts w:ascii="Calibri" w:hAnsi="Calibri"/>
          <w:sz w:val="24"/>
        </w:rPr>
        <w:tab/>
      </w:r>
      <w:r w:rsidR="00D366AE" w:rsidRPr="004826DC">
        <w:rPr>
          <w:rFonts w:ascii="Calibri" w:hAnsi="Calibri"/>
          <w:sz w:val="24"/>
        </w:rPr>
        <w:t>O Fiscal Técnico do Contrato designado pelo TCU fará o recebimento provisório dos serviços e, juntamente com o Fiscal Requisitante, será responsável por avaliar sua qualidade com base nas informações fornecidas pelos servidores encarregados de acompanhar tecnicamente a execução das OS.</w:t>
      </w:r>
    </w:p>
    <w:p w:rsidR="00D366AE" w:rsidRPr="004826DC" w:rsidRDefault="00D366AE" w:rsidP="00D366AE">
      <w:pPr>
        <w:tabs>
          <w:tab w:val="left" w:pos="709"/>
        </w:tabs>
        <w:spacing w:after="120"/>
        <w:jc w:val="both"/>
        <w:rPr>
          <w:rFonts w:ascii="Calibri" w:hAnsi="Calibri"/>
          <w:sz w:val="24"/>
        </w:rPr>
      </w:pPr>
      <w:r w:rsidRPr="004826DC">
        <w:rPr>
          <w:rFonts w:ascii="Calibri" w:hAnsi="Calibri"/>
          <w:sz w:val="24"/>
        </w:rPr>
        <w:t>4.</w:t>
      </w:r>
      <w:r w:rsidRPr="004826DC">
        <w:rPr>
          <w:rFonts w:ascii="Calibri" w:hAnsi="Calibri"/>
          <w:sz w:val="24"/>
        </w:rPr>
        <w:tab/>
        <w:t>Para cada OS, será designado um servidor para executar o papel de gerente de projeto da OS por parte do TCU. Esse gerente atuará como responsável técnico pela OS e acompanhará a execução de cada serviço, registrando eventuais falhas de procedimento, problemas de qualidade e rejeites de artefatos, atrasos e eventuais outros problemas inerentes à ordem de serviço.</w:t>
      </w:r>
    </w:p>
    <w:p w:rsidR="00D366AE" w:rsidRPr="004826DC" w:rsidRDefault="00D366AE" w:rsidP="00D366AE">
      <w:pPr>
        <w:tabs>
          <w:tab w:val="left" w:pos="709"/>
        </w:tabs>
        <w:spacing w:after="120"/>
        <w:ind w:left="1134" w:hanging="425"/>
        <w:jc w:val="both"/>
        <w:rPr>
          <w:rFonts w:ascii="Calibri" w:hAnsi="Calibri"/>
          <w:sz w:val="24"/>
        </w:rPr>
      </w:pPr>
      <w:r w:rsidRPr="004826DC">
        <w:rPr>
          <w:rFonts w:ascii="Calibri" w:hAnsi="Calibri"/>
          <w:sz w:val="24"/>
        </w:rPr>
        <w:t>4.1. É responsabilidade do gerente de projeto repassar todas as informações a respeito da execução dos serviços para o fiscal técnico do contrato.</w:t>
      </w:r>
    </w:p>
    <w:p w:rsidR="00D366AE" w:rsidRPr="004826DC" w:rsidRDefault="00D366AE" w:rsidP="00D366AE">
      <w:pPr>
        <w:tabs>
          <w:tab w:val="left" w:pos="709"/>
        </w:tabs>
        <w:spacing w:after="120"/>
        <w:jc w:val="both"/>
        <w:rPr>
          <w:rFonts w:ascii="Calibri" w:hAnsi="Calibri"/>
          <w:sz w:val="24"/>
        </w:rPr>
      </w:pPr>
      <w:r w:rsidRPr="004826DC">
        <w:rPr>
          <w:rFonts w:ascii="Calibri" w:hAnsi="Calibri"/>
          <w:sz w:val="24"/>
        </w:rPr>
        <w:t>5.</w:t>
      </w:r>
      <w:r w:rsidRPr="004826DC">
        <w:rPr>
          <w:rFonts w:ascii="Calibri" w:hAnsi="Calibri"/>
          <w:sz w:val="24"/>
        </w:rPr>
        <w:tab/>
        <w:t>O gestor e o fiscal requisitante do contrato farão o recebimento definitivo dos serviços relativos à OS ou parcela remunerável somente após aceite e homologação, se aplicável, de todos os artefatos previstos no fluxo de trabalho.</w:t>
      </w:r>
    </w:p>
    <w:p w:rsidR="00D366AE" w:rsidRPr="004826DC" w:rsidRDefault="00D366AE" w:rsidP="00D366AE">
      <w:pPr>
        <w:tabs>
          <w:tab w:val="left" w:pos="709"/>
        </w:tabs>
        <w:spacing w:after="120"/>
        <w:ind w:left="1134" w:hanging="425"/>
        <w:jc w:val="both"/>
        <w:rPr>
          <w:rFonts w:ascii="Calibri" w:hAnsi="Calibri"/>
          <w:sz w:val="24"/>
        </w:rPr>
      </w:pPr>
      <w:r w:rsidRPr="004826DC">
        <w:rPr>
          <w:rFonts w:ascii="Calibri" w:hAnsi="Calibri"/>
          <w:sz w:val="24"/>
        </w:rPr>
        <w:t>5.1. Ordem de serviço com artefato ou produto rejeitado, aceito com ressalvas ou não homologado não terá recebimento definitivo.</w:t>
      </w:r>
    </w:p>
    <w:p w:rsidR="00E6486E" w:rsidRPr="004826DC" w:rsidRDefault="00E6486E" w:rsidP="003C3F59">
      <w:pPr>
        <w:pStyle w:val="Ttulo8"/>
        <w:tabs>
          <w:tab w:val="left" w:pos="8002"/>
        </w:tabs>
        <w:spacing w:before="360" w:after="240"/>
        <w:jc w:val="both"/>
        <w:rPr>
          <w:rFonts w:ascii="Calibri" w:hAnsi="Calibri"/>
          <w:snapToGrid/>
        </w:rPr>
      </w:pPr>
      <w:r w:rsidRPr="004826DC">
        <w:rPr>
          <w:rFonts w:ascii="Calibri" w:hAnsi="Calibri"/>
          <w:snapToGrid/>
        </w:rPr>
        <w:t>CLÁUSULA DÉCIMA PRIMEIRA – DA ALTERAÇÃO DO CONTRATO</w:t>
      </w:r>
      <w:r w:rsidR="003C3F59" w:rsidRPr="004826DC">
        <w:rPr>
          <w:rFonts w:ascii="Calibri" w:hAnsi="Calibri"/>
          <w:snapToGrid/>
        </w:rPr>
        <w:tab/>
      </w:r>
    </w:p>
    <w:p w:rsidR="00E6486E" w:rsidRPr="004826DC" w:rsidRDefault="00E6486E">
      <w:pPr>
        <w:tabs>
          <w:tab w:val="left" w:pos="709"/>
        </w:tabs>
        <w:spacing w:after="120"/>
        <w:jc w:val="both"/>
        <w:rPr>
          <w:rFonts w:ascii="Calibri" w:hAnsi="Calibri"/>
          <w:sz w:val="24"/>
        </w:rPr>
      </w:pPr>
      <w:r w:rsidRPr="004826DC">
        <w:rPr>
          <w:rFonts w:ascii="Calibri" w:hAnsi="Calibri"/>
          <w:sz w:val="24"/>
        </w:rPr>
        <w:t>1.</w:t>
      </w:r>
      <w:r w:rsidRPr="004826DC">
        <w:rPr>
          <w:rFonts w:ascii="Calibri" w:hAnsi="Calibri"/>
          <w:sz w:val="24"/>
        </w:rPr>
        <w:tab/>
        <w:t>Este contrato pode ser alterado nos casos previstos no art. 65 da Lei n.º 8.666/93, desde que haja interesse do CONTRATANTE, com a apresentação das devidas justificativas.</w:t>
      </w:r>
    </w:p>
    <w:p w:rsidR="00EE223F" w:rsidRPr="004826DC" w:rsidRDefault="00EE223F" w:rsidP="00EE223F">
      <w:pPr>
        <w:pStyle w:val="Ttulo8"/>
        <w:spacing w:before="360" w:after="240"/>
        <w:jc w:val="both"/>
        <w:rPr>
          <w:rFonts w:ascii="Calibri" w:hAnsi="Calibri"/>
          <w:snapToGrid/>
        </w:rPr>
      </w:pPr>
      <w:r w:rsidRPr="004826DC">
        <w:rPr>
          <w:rFonts w:ascii="Calibri" w:hAnsi="Calibri"/>
          <w:snapToGrid/>
        </w:rPr>
        <w:t xml:space="preserve">CLÁUSULA DÉCIMA </w:t>
      </w:r>
      <w:r w:rsidR="00BC561E" w:rsidRPr="004826DC">
        <w:rPr>
          <w:rFonts w:ascii="Calibri" w:hAnsi="Calibri"/>
          <w:snapToGrid/>
        </w:rPr>
        <w:t>SEGUNDA</w:t>
      </w:r>
      <w:r w:rsidRPr="004826DC">
        <w:rPr>
          <w:rFonts w:ascii="Calibri" w:hAnsi="Calibri"/>
          <w:snapToGrid/>
        </w:rPr>
        <w:t xml:space="preserve"> – DA REPACTUAÇÃO DO CONTRATO </w:t>
      </w:r>
    </w:p>
    <w:p w:rsidR="00D62D90" w:rsidRPr="004826DC" w:rsidRDefault="00EE223F" w:rsidP="00D62D90">
      <w:pPr>
        <w:pStyle w:val="Recuodecorpodetexto"/>
        <w:tabs>
          <w:tab w:val="left" w:pos="709"/>
        </w:tabs>
        <w:spacing w:after="120"/>
        <w:ind w:left="0" w:firstLine="0"/>
        <w:rPr>
          <w:rFonts w:ascii="Calibri" w:hAnsi="Calibri"/>
        </w:rPr>
      </w:pPr>
      <w:r w:rsidRPr="004826DC">
        <w:rPr>
          <w:rFonts w:ascii="Calibri" w:hAnsi="Calibri"/>
        </w:rPr>
        <w:t>1.</w:t>
      </w:r>
      <w:r w:rsidRPr="004826DC">
        <w:rPr>
          <w:rFonts w:ascii="Calibri" w:hAnsi="Calibri"/>
        </w:rPr>
        <w:tab/>
      </w:r>
      <w:r w:rsidR="00D62D90" w:rsidRPr="004826DC">
        <w:rPr>
          <w:rFonts w:ascii="Calibri" w:hAnsi="Calibri"/>
        </w:rPr>
        <w:t>É admitida a repactuação dos preços deste contrato, desde que seja observado o interregno mínimo de 1 (um) ano.</w:t>
      </w:r>
    </w:p>
    <w:p w:rsidR="00D62D90" w:rsidRPr="004826DC" w:rsidRDefault="00D62D90" w:rsidP="00D62D90">
      <w:pPr>
        <w:pStyle w:val="Recuodecorpodetexto"/>
        <w:tabs>
          <w:tab w:val="left" w:pos="709"/>
        </w:tabs>
        <w:spacing w:after="120"/>
        <w:ind w:left="0" w:firstLine="0"/>
        <w:rPr>
          <w:rFonts w:ascii="Calibri" w:hAnsi="Calibri"/>
        </w:rPr>
      </w:pPr>
      <w:r w:rsidRPr="004826DC">
        <w:rPr>
          <w:rFonts w:ascii="Calibri" w:hAnsi="Calibri"/>
        </w:rPr>
        <w:t>2.</w:t>
      </w:r>
      <w:r w:rsidRPr="004826DC">
        <w:rPr>
          <w:rFonts w:ascii="Calibri" w:hAnsi="Calibri"/>
        </w:rPr>
        <w:tab/>
        <w:t>O interregno mínimo de 1 (um) ano para a primeira repactuação será contado a partir da data limite para a apresentação da proposta ou da data do orçamento a que a proposta se referir, admitindo-se, como termo inicial, a data do(s) acordo(s)</w:t>
      </w:r>
      <w:r w:rsidRPr="004826DC">
        <w:rPr>
          <w:rFonts w:ascii="Calibri" w:hAnsi="Calibri"/>
          <w:u w:val="single"/>
        </w:rPr>
        <w:t>,</w:t>
      </w:r>
      <w:r w:rsidRPr="004826DC">
        <w:rPr>
          <w:rFonts w:ascii="Calibri" w:hAnsi="Calibri"/>
        </w:rPr>
        <w:t xml:space="preserve"> ou convenção(ões) coletiva(s) de trabalho ou sentença(s) normativa vigente à época da apresentação da proposta.</w:t>
      </w:r>
    </w:p>
    <w:p w:rsidR="00D62D90" w:rsidRPr="004826DC" w:rsidRDefault="00D62D90" w:rsidP="00D62D90">
      <w:pPr>
        <w:pStyle w:val="Recuodecorpodetexto"/>
        <w:tabs>
          <w:tab w:val="left" w:pos="709"/>
        </w:tabs>
        <w:spacing w:after="120"/>
        <w:ind w:left="1276" w:hanging="567"/>
        <w:rPr>
          <w:rFonts w:ascii="Calibri" w:hAnsi="Calibri"/>
        </w:rPr>
      </w:pPr>
      <w:r w:rsidRPr="004826DC">
        <w:rPr>
          <w:rFonts w:ascii="Calibri" w:hAnsi="Calibri"/>
        </w:rPr>
        <w:t>2.1.</w:t>
      </w:r>
      <w:r w:rsidRPr="004826DC">
        <w:rPr>
          <w:rFonts w:ascii="Calibri" w:hAnsi="Calibri"/>
        </w:rPr>
        <w:tab/>
        <w:t>Se não houver sindicatos ou conselhos de classe instituídos, cabe ao CONTRATADO a demonstração da variação do salário de seus empregados, sem prejuízo do necessário exame, pela Administração, da pertinência das informações prestadas.</w:t>
      </w:r>
    </w:p>
    <w:p w:rsidR="00D62D90" w:rsidRPr="004826DC" w:rsidRDefault="00D62D90" w:rsidP="00D62D90">
      <w:pPr>
        <w:pStyle w:val="Recuodecorpodetexto"/>
        <w:tabs>
          <w:tab w:val="left" w:pos="709"/>
        </w:tabs>
        <w:spacing w:after="120"/>
        <w:ind w:left="0" w:firstLine="0"/>
        <w:rPr>
          <w:rFonts w:ascii="Calibri" w:hAnsi="Calibri"/>
        </w:rPr>
      </w:pPr>
      <w:r w:rsidRPr="004826DC">
        <w:rPr>
          <w:rFonts w:ascii="Calibri" w:hAnsi="Calibri"/>
        </w:rPr>
        <w:t>3.</w:t>
      </w:r>
      <w:r w:rsidRPr="004826DC">
        <w:rPr>
          <w:rFonts w:ascii="Calibri" w:hAnsi="Calibri"/>
        </w:rPr>
        <w:tab/>
        <w:t>Nas repactuações subsequentes à primeira, o interregno de 1 (um) ano será contado a partir da data de início dos efeitos financeiros da última repactuação ocorrida.</w:t>
      </w:r>
    </w:p>
    <w:p w:rsidR="00D62D90" w:rsidRPr="004826DC" w:rsidRDefault="00D62D90" w:rsidP="00D62D90">
      <w:pPr>
        <w:pStyle w:val="Recuodecorpodetexto"/>
        <w:tabs>
          <w:tab w:val="left" w:pos="709"/>
        </w:tabs>
        <w:spacing w:after="120"/>
        <w:ind w:left="0" w:firstLine="0"/>
        <w:rPr>
          <w:rFonts w:ascii="Calibri" w:hAnsi="Calibri"/>
        </w:rPr>
      </w:pPr>
      <w:r w:rsidRPr="004826DC">
        <w:rPr>
          <w:rFonts w:ascii="Calibri" w:hAnsi="Calibri"/>
        </w:rPr>
        <w:t>4.</w:t>
      </w:r>
      <w:r w:rsidRPr="004826DC">
        <w:rPr>
          <w:rFonts w:ascii="Calibri" w:hAnsi="Calibri"/>
        </w:rPr>
        <w:tab/>
        <w:t>Caso o CONTRATADO não requeira tempestivamente a repactuação e prorrogue o contrato sem pleiteá-la, ocorrerá a preclusão do direito.</w:t>
      </w:r>
    </w:p>
    <w:p w:rsidR="00D62D90" w:rsidRPr="004826DC" w:rsidRDefault="00D62D90" w:rsidP="00D62D90">
      <w:pPr>
        <w:pStyle w:val="Recuodecorpodetexto"/>
        <w:tabs>
          <w:tab w:val="left" w:pos="709"/>
        </w:tabs>
        <w:spacing w:after="120"/>
        <w:ind w:left="0" w:firstLine="0"/>
        <w:rPr>
          <w:rFonts w:ascii="Calibri" w:hAnsi="Calibri"/>
        </w:rPr>
      </w:pPr>
      <w:r w:rsidRPr="004826DC">
        <w:rPr>
          <w:rFonts w:ascii="Calibri" w:hAnsi="Calibri"/>
        </w:rPr>
        <w:t>5.</w:t>
      </w:r>
      <w:r w:rsidRPr="004826DC">
        <w:rPr>
          <w:rFonts w:ascii="Calibri" w:hAnsi="Calibri"/>
        </w:rPr>
        <w:tab/>
        <w:t xml:space="preserve">As repactuações serão precedidas de solicitação do CONTRATADO, acompanhada de demonstração analítica da alteração dos custos, por meio de apresentação das planilhas de composição de custos e formação de preços, do novo acordo ou convenção coletiva ou sentença normativa da categoria que fundamenta a repactuação, e, se for o caso, dos </w:t>
      </w:r>
      <w:r w:rsidRPr="004826DC">
        <w:rPr>
          <w:rFonts w:ascii="Calibri" w:hAnsi="Calibri"/>
        </w:rPr>
        <w:lastRenderedPageBreak/>
        <w:t>documentos indispensáveis à comprovação da alteração dos preços de mercado de cada um dos itens da planilha a serem alterados.</w:t>
      </w:r>
    </w:p>
    <w:p w:rsidR="00D62D90" w:rsidRPr="004826DC" w:rsidRDefault="00D62D90" w:rsidP="00D62D90">
      <w:pPr>
        <w:pStyle w:val="Recuodecorpodetexto"/>
        <w:tabs>
          <w:tab w:val="left" w:pos="709"/>
        </w:tabs>
        <w:spacing w:after="120"/>
        <w:ind w:left="1276" w:hanging="567"/>
        <w:rPr>
          <w:rFonts w:ascii="Calibri" w:hAnsi="Calibri"/>
        </w:rPr>
      </w:pPr>
      <w:r w:rsidRPr="004826DC">
        <w:rPr>
          <w:rFonts w:ascii="Calibri" w:hAnsi="Calibri"/>
        </w:rPr>
        <w:t>5.1.  Com base em ocorrências registradas durante a execução do contrato, poderão ser negociados os seguintes itens gerenciáveis: auxílio doença, licença paternidade, faltas legais, acidente de trabalho, aviso prévio indenizado e indenização adicional;</w:t>
      </w:r>
    </w:p>
    <w:p w:rsidR="00D62D90" w:rsidRPr="004826DC" w:rsidRDefault="00D62D90" w:rsidP="00D62D90">
      <w:pPr>
        <w:pStyle w:val="Recuodecorpodetexto"/>
        <w:tabs>
          <w:tab w:val="left" w:pos="709"/>
        </w:tabs>
        <w:spacing w:after="120"/>
        <w:ind w:left="1276" w:hanging="567"/>
        <w:rPr>
          <w:rFonts w:ascii="Calibri" w:hAnsi="Calibri"/>
        </w:rPr>
      </w:pPr>
      <w:r w:rsidRPr="004826DC">
        <w:rPr>
          <w:rFonts w:ascii="Calibri" w:hAnsi="Calibri"/>
        </w:rPr>
        <w:t>5.2.</w:t>
      </w:r>
      <w:r w:rsidRPr="004826DC">
        <w:rPr>
          <w:rFonts w:ascii="Calibri" w:hAnsi="Calibri"/>
        </w:rPr>
        <w:tab/>
        <w:t>A partir do segundo ano de vigência do contrato, este terá o percentual do item “aviso prévio trabalhado” zerado, visto que esse custo é pago integralmente no primeiro ano.</w:t>
      </w:r>
    </w:p>
    <w:p w:rsidR="00D62D90" w:rsidRPr="004826DC" w:rsidRDefault="00D62D90" w:rsidP="00D62D90">
      <w:pPr>
        <w:pStyle w:val="Recuodecorpodetexto"/>
        <w:tabs>
          <w:tab w:val="left" w:pos="709"/>
        </w:tabs>
        <w:spacing w:after="120"/>
        <w:ind w:left="0" w:firstLine="0"/>
        <w:rPr>
          <w:rFonts w:ascii="Calibri" w:hAnsi="Calibri"/>
        </w:rPr>
      </w:pPr>
      <w:r w:rsidRPr="004826DC">
        <w:rPr>
          <w:rFonts w:ascii="Calibri" w:hAnsi="Calibri"/>
        </w:rPr>
        <w:t>6.</w:t>
      </w:r>
      <w:r w:rsidRPr="004826DC">
        <w:rPr>
          <w:rFonts w:ascii="Calibri" w:hAnsi="Calibri"/>
        </w:rPr>
        <w:tab/>
        <w:t>É vedada a inclusão, por ocasião da repactuação, de benefícios não previstos na proposta inicial, exceto quando se tornarem obrigatórios por força de instrumento legal, sentença normativa, acordo ou convenção coletiva de trabalho.</w:t>
      </w:r>
    </w:p>
    <w:p w:rsidR="00D62D90" w:rsidRPr="004826DC" w:rsidRDefault="00D62D90" w:rsidP="00D62D90">
      <w:pPr>
        <w:pStyle w:val="Recuodecorpodetexto"/>
        <w:tabs>
          <w:tab w:val="left" w:pos="709"/>
        </w:tabs>
        <w:spacing w:after="120"/>
        <w:ind w:left="0" w:firstLine="0"/>
        <w:rPr>
          <w:rFonts w:ascii="Calibri" w:hAnsi="Calibri"/>
        </w:rPr>
      </w:pPr>
      <w:r w:rsidRPr="004826DC">
        <w:rPr>
          <w:rFonts w:ascii="Calibri" w:hAnsi="Calibri"/>
        </w:rPr>
        <w:t>7.</w:t>
      </w:r>
      <w:r w:rsidRPr="004826DC">
        <w:rPr>
          <w:rFonts w:ascii="Calibri" w:hAnsi="Calibri"/>
        </w:rPr>
        <w:tab/>
        <w:t>A repactuação somente será concedida mediante negociação entre as partes, considerando-se:</w:t>
      </w:r>
    </w:p>
    <w:p w:rsidR="00D62D90" w:rsidRPr="004826DC" w:rsidRDefault="00D62D90" w:rsidP="00D62D90">
      <w:pPr>
        <w:pStyle w:val="Recuodecorpodetexto"/>
        <w:tabs>
          <w:tab w:val="left" w:pos="709"/>
        </w:tabs>
        <w:spacing w:after="120"/>
        <w:ind w:left="1276" w:hanging="567"/>
        <w:rPr>
          <w:rFonts w:ascii="Calibri" w:hAnsi="Calibri"/>
        </w:rPr>
      </w:pPr>
      <w:r w:rsidRPr="004826DC">
        <w:rPr>
          <w:rFonts w:ascii="Calibri" w:hAnsi="Calibri"/>
        </w:rPr>
        <w:t>7.1.</w:t>
      </w:r>
      <w:r w:rsidRPr="004826DC">
        <w:rPr>
          <w:rFonts w:ascii="Calibri" w:hAnsi="Calibri"/>
        </w:rPr>
        <w:tab/>
        <w:t>Os preços praticados no mercado e em outros contratos da Administração;</w:t>
      </w:r>
    </w:p>
    <w:p w:rsidR="00D62D90" w:rsidRPr="004826DC" w:rsidRDefault="00D62D90" w:rsidP="00D62D90">
      <w:pPr>
        <w:pStyle w:val="Recuodecorpodetexto"/>
        <w:tabs>
          <w:tab w:val="left" w:pos="709"/>
        </w:tabs>
        <w:spacing w:after="120"/>
        <w:ind w:left="1276" w:hanging="567"/>
        <w:rPr>
          <w:rFonts w:ascii="Calibri" w:hAnsi="Calibri"/>
        </w:rPr>
      </w:pPr>
      <w:r w:rsidRPr="004826DC">
        <w:rPr>
          <w:rFonts w:ascii="Calibri" w:hAnsi="Calibri"/>
        </w:rPr>
        <w:t>7.2.</w:t>
      </w:r>
      <w:r w:rsidRPr="004826DC">
        <w:rPr>
          <w:rFonts w:ascii="Calibri" w:hAnsi="Calibri"/>
        </w:rPr>
        <w:tab/>
        <w:t>As particularidades do contrato em vigência;</w:t>
      </w:r>
    </w:p>
    <w:p w:rsidR="00D62D90" w:rsidRPr="004826DC" w:rsidRDefault="00D62D90" w:rsidP="00D62D90">
      <w:pPr>
        <w:pStyle w:val="Recuodecorpodetexto"/>
        <w:tabs>
          <w:tab w:val="left" w:pos="709"/>
        </w:tabs>
        <w:spacing w:after="120"/>
        <w:ind w:left="1276" w:hanging="567"/>
        <w:rPr>
          <w:rFonts w:ascii="Calibri" w:hAnsi="Calibri"/>
        </w:rPr>
      </w:pPr>
      <w:r w:rsidRPr="004826DC">
        <w:rPr>
          <w:rFonts w:ascii="Calibri" w:hAnsi="Calibri"/>
        </w:rPr>
        <w:t>7.3.</w:t>
      </w:r>
      <w:r w:rsidRPr="004826DC">
        <w:rPr>
          <w:rFonts w:ascii="Calibri" w:hAnsi="Calibri"/>
        </w:rPr>
        <w:tab/>
        <w:t>O novo acordo ou convenção coletiva das categorias profissionais;</w:t>
      </w:r>
    </w:p>
    <w:p w:rsidR="00D62D90" w:rsidRPr="004826DC" w:rsidRDefault="00D62D90" w:rsidP="00D62D90">
      <w:pPr>
        <w:pStyle w:val="Recuodecorpodetexto"/>
        <w:tabs>
          <w:tab w:val="left" w:pos="709"/>
        </w:tabs>
        <w:spacing w:after="120"/>
        <w:ind w:left="1276" w:hanging="567"/>
        <w:rPr>
          <w:rFonts w:ascii="Calibri" w:hAnsi="Calibri"/>
        </w:rPr>
      </w:pPr>
      <w:r w:rsidRPr="004826DC">
        <w:rPr>
          <w:rFonts w:ascii="Calibri" w:hAnsi="Calibri"/>
        </w:rPr>
        <w:t>7.4.</w:t>
      </w:r>
      <w:r w:rsidRPr="004826DC">
        <w:rPr>
          <w:rFonts w:ascii="Calibri" w:hAnsi="Calibri"/>
        </w:rPr>
        <w:tab/>
        <w:t>A nova planilha com a variação dos custos apresentada;</w:t>
      </w:r>
    </w:p>
    <w:p w:rsidR="00D62D90" w:rsidRPr="004826DC" w:rsidRDefault="00D62D90" w:rsidP="00D62D90">
      <w:pPr>
        <w:pStyle w:val="Recuodecorpodetexto"/>
        <w:tabs>
          <w:tab w:val="left" w:pos="709"/>
        </w:tabs>
        <w:spacing w:after="120"/>
        <w:ind w:left="1276" w:hanging="567"/>
        <w:rPr>
          <w:rFonts w:ascii="Calibri" w:hAnsi="Calibri"/>
        </w:rPr>
      </w:pPr>
      <w:r w:rsidRPr="004826DC">
        <w:rPr>
          <w:rFonts w:ascii="Calibri" w:hAnsi="Calibri"/>
        </w:rPr>
        <w:t>7.5.</w:t>
      </w:r>
      <w:r w:rsidRPr="004826DC">
        <w:rPr>
          <w:rFonts w:ascii="Calibri" w:hAnsi="Calibri"/>
        </w:rPr>
        <w:tab/>
        <w:t xml:space="preserve">Indicadores setoriais, tabelas de fabricantes, valores oficiais de referencia, tarifas públicas ou outros equivalentes; e </w:t>
      </w:r>
    </w:p>
    <w:p w:rsidR="00D62D90" w:rsidRPr="004826DC" w:rsidRDefault="00D62D90" w:rsidP="00D62D90">
      <w:pPr>
        <w:pStyle w:val="Recuodecorpodetexto"/>
        <w:tabs>
          <w:tab w:val="left" w:pos="709"/>
        </w:tabs>
        <w:spacing w:after="120"/>
        <w:ind w:left="1276" w:hanging="567"/>
        <w:rPr>
          <w:rFonts w:ascii="Calibri" w:hAnsi="Calibri"/>
        </w:rPr>
      </w:pPr>
      <w:r w:rsidRPr="004826DC">
        <w:rPr>
          <w:rFonts w:ascii="Calibri" w:hAnsi="Calibri"/>
        </w:rPr>
        <w:t>7.6.</w:t>
      </w:r>
      <w:r w:rsidRPr="004826DC">
        <w:rPr>
          <w:rFonts w:ascii="Calibri" w:hAnsi="Calibri"/>
        </w:rPr>
        <w:tab/>
        <w:t>A disponibilidade orçamentária do CONTRATANTE.</w:t>
      </w:r>
    </w:p>
    <w:p w:rsidR="00D62D90" w:rsidRPr="004826DC" w:rsidRDefault="00D62D90" w:rsidP="00D62D90">
      <w:pPr>
        <w:pStyle w:val="Recuodecorpodetexto"/>
        <w:tabs>
          <w:tab w:val="left" w:pos="709"/>
        </w:tabs>
        <w:spacing w:after="120"/>
        <w:ind w:left="0" w:firstLine="0"/>
        <w:rPr>
          <w:rFonts w:ascii="Calibri" w:hAnsi="Calibri"/>
        </w:rPr>
      </w:pPr>
      <w:r w:rsidRPr="004826DC">
        <w:rPr>
          <w:rFonts w:ascii="Calibri" w:hAnsi="Calibri"/>
        </w:rPr>
        <w:t>8.</w:t>
      </w:r>
      <w:r w:rsidRPr="004826DC">
        <w:rPr>
          <w:rFonts w:ascii="Calibri" w:hAnsi="Calibri"/>
        </w:rPr>
        <w:tab/>
        <w:t>A repactuação produzirá efeitos financeiros:</w:t>
      </w:r>
    </w:p>
    <w:p w:rsidR="00D62D90" w:rsidRPr="004826DC" w:rsidRDefault="00D62D90" w:rsidP="00D62D90">
      <w:pPr>
        <w:pStyle w:val="Recuodecorpodetexto"/>
        <w:tabs>
          <w:tab w:val="left" w:pos="709"/>
        </w:tabs>
        <w:spacing w:after="60"/>
        <w:ind w:left="1276" w:hanging="567"/>
        <w:rPr>
          <w:rFonts w:ascii="Calibri" w:hAnsi="Calibri"/>
        </w:rPr>
      </w:pPr>
      <w:r w:rsidRPr="004826DC">
        <w:rPr>
          <w:rFonts w:ascii="Calibri" w:hAnsi="Calibri"/>
        </w:rPr>
        <w:t>8.1.</w:t>
      </w:r>
      <w:r w:rsidRPr="004826DC">
        <w:rPr>
          <w:rFonts w:ascii="Calibri" w:hAnsi="Calibri"/>
        </w:rPr>
        <w:tab/>
        <w:t>A partir da assinatura do instrumento de formalização da repactuação;</w:t>
      </w:r>
    </w:p>
    <w:p w:rsidR="00D62D90" w:rsidRPr="004826DC" w:rsidRDefault="00D62D90" w:rsidP="00D62D90">
      <w:pPr>
        <w:pStyle w:val="Recuodecorpodetexto"/>
        <w:tabs>
          <w:tab w:val="left" w:pos="709"/>
        </w:tabs>
        <w:spacing w:after="120"/>
        <w:ind w:left="1276" w:hanging="567"/>
        <w:rPr>
          <w:rFonts w:ascii="Calibri" w:hAnsi="Calibri"/>
        </w:rPr>
      </w:pPr>
      <w:r w:rsidRPr="004826DC">
        <w:rPr>
          <w:rFonts w:ascii="Calibri" w:hAnsi="Calibri"/>
        </w:rPr>
        <w:t>8.2.</w:t>
      </w:r>
      <w:r w:rsidRPr="004826DC">
        <w:rPr>
          <w:rFonts w:ascii="Calibri" w:hAnsi="Calibri"/>
        </w:rPr>
        <w:tab/>
        <w:t>Em data posterior à assinatura do instrumento de formalização da repactuação, desde que acordada entre as partes, sem prejuízo da contagem de periodicidade para concessão das repactuações subsequentes; ou</w:t>
      </w:r>
    </w:p>
    <w:p w:rsidR="00EE223F" w:rsidRPr="004826DC" w:rsidRDefault="00D62D90" w:rsidP="00D62D90">
      <w:pPr>
        <w:pStyle w:val="Recuodecorpodetexto"/>
        <w:tabs>
          <w:tab w:val="left" w:pos="709"/>
        </w:tabs>
        <w:spacing w:after="60"/>
        <w:ind w:left="1276" w:hanging="567"/>
        <w:rPr>
          <w:rFonts w:ascii="Calibri" w:hAnsi="Calibri"/>
          <w:bCs/>
        </w:rPr>
      </w:pPr>
      <w:r w:rsidRPr="004826DC">
        <w:rPr>
          <w:rFonts w:ascii="Calibri" w:hAnsi="Calibri"/>
        </w:rPr>
        <w:t>8.3.</w:t>
      </w:r>
      <w:r w:rsidRPr="004826DC">
        <w:rPr>
          <w:rFonts w:ascii="Calibri" w:hAnsi="Calibri"/>
        </w:rPr>
        <w:tab/>
        <w:t>Em data anterior à assinatura do instrumento de formalização da repactuação, exclusivamente quando esta envolver revisão do custo de mão de obra e estiver vinculada a instrumento legal, acordo, convenção ou sentença normativa, podendo a data estipulada no instrumento para o início dos efeitos financeiros do reajuste salarial ser considerada para efeito de compensação do pagamento devido, assim como para a contagem da anualidade em repactuações futuras.</w:t>
      </w:r>
    </w:p>
    <w:p w:rsidR="00DA53B8" w:rsidRPr="004826DC" w:rsidRDefault="00DA53B8" w:rsidP="00FA60F7">
      <w:pPr>
        <w:pStyle w:val="Ttulo8"/>
        <w:spacing w:before="360" w:after="240"/>
        <w:jc w:val="both"/>
        <w:rPr>
          <w:rFonts w:ascii="Calibri" w:hAnsi="Calibri"/>
          <w:snapToGrid/>
        </w:rPr>
      </w:pPr>
      <w:r w:rsidRPr="004826DC">
        <w:rPr>
          <w:rFonts w:ascii="Calibri" w:hAnsi="Calibri"/>
          <w:snapToGrid/>
        </w:rPr>
        <w:t xml:space="preserve">CLÁUSULA DÉCIMA </w:t>
      </w:r>
      <w:r w:rsidR="00BC561E" w:rsidRPr="004826DC">
        <w:rPr>
          <w:rFonts w:ascii="Calibri" w:hAnsi="Calibri"/>
          <w:snapToGrid/>
        </w:rPr>
        <w:t>TERCEIRA</w:t>
      </w:r>
      <w:r w:rsidRPr="004826DC">
        <w:rPr>
          <w:rFonts w:ascii="Calibri" w:hAnsi="Calibri"/>
          <w:snapToGrid/>
        </w:rPr>
        <w:t xml:space="preserve"> – DA RESCISÃO</w:t>
      </w:r>
    </w:p>
    <w:p w:rsidR="00DA53B8" w:rsidRPr="004826DC" w:rsidRDefault="00DA53B8" w:rsidP="00DA53B8">
      <w:pPr>
        <w:tabs>
          <w:tab w:val="left" w:pos="709"/>
        </w:tabs>
        <w:spacing w:after="120"/>
        <w:jc w:val="both"/>
        <w:rPr>
          <w:rFonts w:ascii="Calibri" w:hAnsi="Calibri"/>
          <w:sz w:val="24"/>
        </w:rPr>
      </w:pPr>
      <w:r w:rsidRPr="004826DC">
        <w:rPr>
          <w:rFonts w:ascii="Calibri" w:hAnsi="Calibri"/>
          <w:sz w:val="24"/>
        </w:rPr>
        <w:t>1.</w:t>
      </w:r>
      <w:r w:rsidRPr="004826DC">
        <w:rPr>
          <w:rFonts w:ascii="Calibri" w:hAnsi="Calibri"/>
          <w:sz w:val="24"/>
        </w:rPr>
        <w:tab/>
        <w:t>A rescisão deste contrato se dará nos termos dos artigos 79 e 80 da Lei nº 8.666/93.</w:t>
      </w:r>
    </w:p>
    <w:p w:rsidR="00DA53B8" w:rsidRPr="004826DC" w:rsidRDefault="00DA53B8" w:rsidP="00DA53B8">
      <w:pPr>
        <w:tabs>
          <w:tab w:val="left" w:pos="709"/>
        </w:tabs>
        <w:spacing w:after="120"/>
        <w:ind w:left="1276" w:hanging="567"/>
        <w:jc w:val="both"/>
        <w:rPr>
          <w:rFonts w:ascii="Calibri" w:hAnsi="Calibri"/>
          <w:sz w:val="24"/>
        </w:rPr>
      </w:pPr>
      <w:r w:rsidRPr="004826DC">
        <w:rPr>
          <w:rFonts w:ascii="Calibri" w:hAnsi="Calibri"/>
          <w:sz w:val="24"/>
        </w:rPr>
        <w:t>1.1</w:t>
      </w:r>
      <w:r w:rsidRPr="004826DC">
        <w:rPr>
          <w:rFonts w:ascii="Calibri" w:hAnsi="Calibri"/>
          <w:sz w:val="24"/>
        </w:rPr>
        <w:tab/>
        <w:t>No caso de rescisão provocada por inadimplemento d</w:t>
      </w:r>
      <w:r w:rsidR="00E615CA" w:rsidRPr="004826DC">
        <w:rPr>
          <w:rFonts w:ascii="Calibri" w:hAnsi="Calibri"/>
          <w:sz w:val="24"/>
        </w:rPr>
        <w:t>a CONTRATADA</w:t>
      </w:r>
      <w:r w:rsidRPr="004826DC">
        <w:rPr>
          <w:rFonts w:ascii="Calibri" w:hAnsi="Calibri"/>
          <w:sz w:val="24"/>
        </w:rPr>
        <w:t xml:space="preserve">, o </w:t>
      </w:r>
      <w:r w:rsidR="00227A27" w:rsidRPr="004826DC">
        <w:rPr>
          <w:rFonts w:ascii="Calibri" w:hAnsi="Calibri"/>
          <w:sz w:val="24"/>
          <w:szCs w:val="24"/>
        </w:rPr>
        <w:t>CONTRATANTE</w:t>
      </w:r>
      <w:r w:rsidR="00227A27" w:rsidRPr="004826DC">
        <w:rPr>
          <w:rFonts w:ascii="Calibri" w:hAnsi="Calibri"/>
        </w:rPr>
        <w:t xml:space="preserve"> </w:t>
      </w:r>
      <w:r w:rsidRPr="004826DC">
        <w:rPr>
          <w:rFonts w:ascii="Calibri" w:hAnsi="Calibri"/>
          <w:sz w:val="24"/>
        </w:rPr>
        <w:t>poderá reter, cautelarmente, os créditos decorrentes do contrato até o valor dos prejuízos causados, já calculados ou estimados.</w:t>
      </w:r>
    </w:p>
    <w:p w:rsidR="00DA53B8" w:rsidRPr="004826DC" w:rsidRDefault="00DA53B8" w:rsidP="00DA53B8">
      <w:pPr>
        <w:pStyle w:val="Corpodetexto2"/>
        <w:tabs>
          <w:tab w:val="left" w:pos="709"/>
        </w:tabs>
        <w:spacing w:after="60"/>
        <w:rPr>
          <w:rFonts w:ascii="Calibri" w:hAnsi="Calibri"/>
        </w:rPr>
      </w:pPr>
      <w:r w:rsidRPr="004826DC">
        <w:rPr>
          <w:rFonts w:ascii="Calibri" w:hAnsi="Calibri"/>
        </w:rPr>
        <w:t>2.</w:t>
      </w:r>
      <w:r w:rsidRPr="004826DC">
        <w:rPr>
          <w:rFonts w:ascii="Calibri" w:hAnsi="Calibri"/>
        </w:rPr>
        <w:tab/>
        <w:t xml:space="preserve">No procedimento que visa à rescisão do contrato, será assegurado o contraditório e a ampla defesa, sendo que, depois de encerrada a instrução inicial, </w:t>
      </w:r>
      <w:r w:rsidR="00E615CA" w:rsidRPr="004826DC">
        <w:rPr>
          <w:rFonts w:ascii="Calibri" w:hAnsi="Calibri"/>
        </w:rPr>
        <w:t>a CONTRATADA</w:t>
      </w:r>
      <w:r w:rsidRPr="004826DC">
        <w:rPr>
          <w:rFonts w:ascii="Calibri" w:hAnsi="Calibri"/>
        </w:rPr>
        <w:t xml:space="preserve"> terá o prazo </w:t>
      </w:r>
      <w:r w:rsidRPr="004826DC">
        <w:rPr>
          <w:rFonts w:ascii="Calibri" w:hAnsi="Calibri"/>
        </w:rPr>
        <w:lastRenderedPageBreak/>
        <w:t>de 5 (cinco) dias úteis para se manifestar e produzir provas, sem prejuízo da possibilidade de o CONTRATANTE adotar, motivadamente, providências acauteladoras.</w:t>
      </w:r>
    </w:p>
    <w:p w:rsidR="00272B65" w:rsidRPr="004826DC" w:rsidRDefault="00272B65" w:rsidP="00FA60F7">
      <w:pPr>
        <w:pStyle w:val="Ttulo8"/>
        <w:spacing w:before="360" w:after="240"/>
        <w:jc w:val="both"/>
        <w:rPr>
          <w:rFonts w:ascii="Calibri" w:hAnsi="Calibri"/>
          <w:snapToGrid/>
        </w:rPr>
      </w:pPr>
      <w:r w:rsidRPr="004826DC">
        <w:rPr>
          <w:rFonts w:ascii="Calibri" w:hAnsi="Calibri"/>
          <w:snapToGrid/>
        </w:rPr>
        <w:t xml:space="preserve">CLÁUSULA DÉCIMA </w:t>
      </w:r>
      <w:r w:rsidR="00BC561E" w:rsidRPr="004826DC">
        <w:rPr>
          <w:rFonts w:ascii="Calibri" w:hAnsi="Calibri"/>
          <w:snapToGrid/>
        </w:rPr>
        <w:t>QUARTA</w:t>
      </w:r>
      <w:r w:rsidRPr="004826DC">
        <w:rPr>
          <w:rFonts w:ascii="Calibri" w:hAnsi="Calibri"/>
          <w:snapToGrid/>
        </w:rPr>
        <w:t xml:space="preserve"> – DA FUNDAMENTAÇÃO LEGAL E DA VINCULAÇÃO DO CONTRATO</w:t>
      </w:r>
    </w:p>
    <w:p w:rsidR="00272B65" w:rsidRPr="004826DC" w:rsidRDefault="00272B65" w:rsidP="00272B65">
      <w:pPr>
        <w:tabs>
          <w:tab w:val="left" w:pos="709"/>
        </w:tabs>
        <w:spacing w:after="60"/>
        <w:jc w:val="both"/>
        <w:rPr>
          <w:rFonts w:ascii="Calibri" w:hAnsi="Calibri"/>
          <w:sz w:val="24"/>
        </w:rPr>
      </w:pPr>
      <w:r w:rsidRPr="004826DC">
        <w:rPr>
          <w:rFonts w:ascii="Calibri" w:hAnsi="Calibri"/>
          <w:sz w:val="24"/>
        </w:rPr>
        <w:t>1.</w:t>
      </w:r>
      <w:r w:rsidRPr="004826DC">
        <w:rPr>
          <w:rFonts w:ascii="Calibri" w:hAnsi="Calibri"/>
          <w:sz w:val="24"/>
        </w:rPr>
        <w:tab/>
        <w:t>O presente contrato fundamenta-se nas Leis nº 10.520/2002 e n</w:t>
      </w:r>
      <w:r w:rsidR="00B83766" w:rsidRPr="004826DC">
        <w:rPr>
          <w:rFonts w:ascii="Calibri" w:hAnsi="Calibri"/>
          <w:sz w:val="24"/>
        </w:rPr>
        <w:t>º 8.666/1993 e vincula - se ao E</w:t>
      </w:r>
      <w:r w:rsidRPr="004826DC">
        <w:rPr>
          <w:rFonts w:ascii="Calibri" w:hAnsi="Calibri"/>
          <w:sz w:val="24"/>
        </w:rPr>
        <w:t xml:space="preserve">dital e anexos do Pregão Eletrônico n.º </w:t>
      </w:r>
      <w:r w:rsidR="004826DC" w:rsidRPr="004826DC">
        <w:rPr>
          <w:rFonts w:ascii="Calibri" w:hAnsi="Calibri"/>
          <w:sz w:val="24"/>
        </w:rPr>
        <w:t>016</w:t>
      </w:r>
      <w:r w:rsidR="000D0FA0" w:rsidRPr="004826DC">
        <w:rPr>
          <w:rFonts w:ascii="Calibri" w:hAnsi="Calibri"/>
          <w:sz w:val="24"/>
        </w:rPr>
        <w:t>/20</w:t>
      </w:r>
      <w:r w:rsidR="004826DC" w:rsidRPr="004826DC">
        <w:rPr>
          <w:rFonts w:ascii="Calibri" w:hAnsi="Calibri"/>
          <w:sz w:val="24"/>
        </w:rPr>
        <w:t>13</w:t>
      </w:r>
      <w:r w:rsidRPr="004826DC">
        <w:rPr>
          <w:rFonts w:ascii="Calibri" w:hAnsi="Calibri"/>
          <w:sz w:val="24"/>
        </w:rPr>
        <w:t xml:space="preserve">, constante do processo TC </w:t>
      </w:r>
      <w:r w:rsidR="00BC561E" w:rsidRPr="004826DC">
        <w:rPr>
          <w:rFonts w:ascii="Calibri" w:hAnsi="Calibri"/>
          <w:sz w:val="24"/>
        </w:rPr>
        <w:t>–</w:t>
      </w:r>
      <w:r w:rsidRPr="004826DC">
        <w:rPr>
          <w:rFonts w:ascii="Calibri" w:hAnsi="Calibri"/>
          <w:sz w:val="24"/>
        </w:rPr>
        <w:t xml:space="preserve"> </w:t>
      </w:r>
      <w:r w:rsidR="00BC561E" w:rsidRPr="004826DC">
        <w:rPr>
          <w:rFonts w:ascii="Calibri" w:hAnsi="Calibri"/>
          <w:sz w:val="24"/>
        </w:rPr>
        <w:t>012.189/2012-0</w:t>
      </w:r>
      <w:r w:rsidRPr="004826DC">
        <w:rPr>
          <w:rFonts w:ascii="Calibri" w:hAnsi="Calibri"/>
          <w:sz w:val="24"/>
        </w:rPr>
        <w:t>, bem como à proposta d</w:t>
      </w:r>
      <w:r w:rsidR="00E615CA" w:rsidRPr="004826DC">
        <w:rPr>
          <w:rFonts w:ascii="Calibri" w:hAnsi="Calibri"/>
          <w:sz w:val="24"/>
        </w:rPr>
        <w:t>a CONTRATADA</w:t>
      </w:r>
      <w:r w:rsidRPr="004826DC">
        <w:rPr>
          <w:rFonts w:ascii="Calibri" w:hAnsi="Calibri"/>
          <w:sz w:val="24"/>
        </w:rPr>
        <w:t>.</w:t>
      </w:r>
    </w:p>
    <w:p w:rsidR="00202943" w:rsidRPr="004826DC" w:rsidRDefault="00202943" w:rsidP="00FA60F7">
      <w:pPr>
        <w:pStyle w:val="Ttulo8"/>
        <w:spacing w:before="360" w:after="240"/>
        <w:jc w:val="both"/>
        <w:rPr>
          <w:rFonts w:ascii="Calibri" w:hAnsi="Calibri"/>
          <w:snapToGrid/>
        </w:rPr>
      </w:pPr>
      <w:r w:rsidRPr="004826DC">
        <w:rPr>
          <w:rFonts w:ascii="Calibri" w:hAnsi="Calibri"/>
          <w:snapToGrid/>
        </w:rPr>
        <w:t>CLÁUSULA DÉCIMA</w:t>
      </w:r>
      <w:r w:rsidR="00272B65" w:rsidRPr="004826DC">
        <w:rPr>
          <w:rFonts w:ascii="Calibri" w:hAnsi="Calibri"/>
          <w:snapToGrid/>
        </w:rPr>
        <w:t xml:space="preserve"> QU</w:t>
      </w:r>
      <w:r w:rsidR="00BC561E" w:rsidRPr="004826DC">
        <w:rPr>
          <w:rFonts w:ascii="Calibri" w:hAnsi="Calibri"/>
          <w:snapToGrid/>
        </w:rPr>
        <w:t>INTA</w:t>
      </w:r>
      <w:r w:rsidRPr="004826DC">
        <w:rPr>
          <w:rFonts w:ascii="Calibri" w:hAnsi="Calibri"/>
          <w:snapToGrid/>
        </w:rPr>
        <w:t xml:space="preserve"> – DA LIQUIDAÇÃO E DO PAGAMENTO</w:t>
      </w:r>
    </w:p>
    <w:p w:rsidR="004B2E3B" w:rsidRPr="004826DC" w:rsidRDefault="00202943" w:rsidP="004B2E3B">
      <w:pPr>
        <w:tabs>
          <w:tab w:val="left" w:pos="709"/>
        </w:tabs>
        <w:spacing w:after="60"/>
        <w:jc w:val="both"/>
        <w:rPr>
          <w:rFonts w:ascii="Calibri" w:hAnsi="Calibri"/>
          <w:sz w:val="24"/>
        </w:rPr>
      </w:pPr>
      <w:r w:rsidRPr="004826DC">
        <w:rPr>
          <w:rFonts w:ascii="Calibri" w:hAnsi="Calibri"/>
          <w:sz w:val="24"/>
        </w:rPr>
        <w:t>1.</w:t>
      </w:r>
      <w:r w:rsidR="00272B65" w:rsidRPr="004826DC">
        <w:rPr>
          <w:rFonts w:ascii="Calibri" w:hAnsi="Calibri"/>
          <w:sz w:val="24"/>
        </w:rPr>
        <w:tab/>
      </w:r>
      <w:r w:rsidR="004B2E3B" w:rsidRPr="004826DC">
        <w:rPr>
          <w:rFonts w:ascii="Calibri" w:hAnsi="Calibri"/>
          <w:sz w:val="24"/>
        </w:rPr>
        <w:t xml:space="preserve">O pagamento à CONTRATADA será mensal e terá por base as OS ou </w:t>
      </w:r>
      <w:r w:rsidR="004B2E3B" w:rsidRPr="004826DC">
        <w:rPr>
          <w:rFonts w:ascii="Calibri" w:hAnsi="Calibri"/>
          <w:i/>
          <w:sz w:val="24"/>
        </w:rPr>
        <w:t>releases</w:t>
      </w:r>
      <w:r w:rsidR="004B2E3B" w:rsidRPr="004826DC">
        <w:rPr>
          <w:rFonts w:ascii="Calibri" w:hAnsi="Calibri"/>
          <w:sz w:val="24"/>
        </w:rPr>
        <w:t xml:space="preserve"> concluídas e parcelas mensais das OS de sustentação com recebimento definitivo dentro do período de aferição.</w:t>
      </w:r>
    </w:p>
    <w:p w:rsidR="004B2E3B" w:rsidRPr="004826DC" w:rsidRDefault="004B2E3B" w:rsidP="004B2E3B">
      <w:pPr>
        <w:tabs>
          <w:tab w:val="left" w:pos="709"/>
        </w:tabs>
        <w:spacing w:after="120"/>
        <w:ind w:left="1276" w:hanging="567"/>
        <w:jc w:val="both"/>
        <w:rPr>
          <w:rFonts w:ascii="Calibri" w:hAnsi="Calibri"/>
          <w:sz w:val="24"/>
        </w:rPr>
      </w:pPr>
      <w:r w:rsidRPr="004826DC">
        <w:rPr>
          <w:rFonts w:ascii="Calibri" w:hAnsi="Calibri"/>
          <w:sz w:val="24"/>
        </w:rPr>
        <w:t>1.1.</w:t>
      </w:r>
      <w:r w:rsidRPr="004826DC">
        <w:rPr>
          <w:rFonts w:ascii="Calibri" w:hAnsi="Calibri"/>
          <w:sz w:val="24"/>
        </w:rPr>
        <w:tab/>
        <w:t>O período de aferição corresponde ao intervalo entre o 1º e o último dia do mês.</w:t>
      </w:r>
    </w:p>
    <w:p w:rsidR="004B2E3B" w:rsidRPr="004826DC" w:rsidRDefault="004B2E3B" w:rsidP="004B2E3B">
      <w:pPr>
        <w:tabs>
          <w:tab w:val="left" w:pos="709"/>
        </w:tabs>
        <w:spacing w:after="60"/>
        <w:jc w:val="both"/>
        <w:rPr>
          <w:rFonts w:ascii="Calibri" w:hAnsi="Calibri"/>
          <w:sz w:val="24"/>
        </w:rPr>
      </w:pPr>
      <w:r w:rsidRPr="004826DC">
        <w:rPr>
          <w:rFonts w:ascii="Calibri" w:hAnsi="Calibri"/>
          <w:sz w:val="24"/>
        </w:rPr>
        <w:t>2.</w:t>
      </w:r>
      <w:r w:rsidRPr="004826DC">
        <w:rPr>
          <w:rFonts w:ascii="Calibri" w:hAnsi="Calibri"/>
          <w:sz w:val="24"/>
        </w:rPr>
        <w:tab/>
        <w:t>Mensalmente, em no máximo 5 (cinco) dias úteis a contar do encerramento do período de aferição, a CONTRATADA deverá apresentar ao Fiscal Técnico do Contrato relatório de fechamento, relacionando as OS ou parcelas remuneráveis de OS concluídas e com termo de recebimento definitivo no período de aferição.</w:t>
      </w:r>
    </w:p>
    <w:p w:rsidR="004B2E3B" w:rsidRPr="004826DC" w:rsidRDefault="004B2E3B" w:rsidP="004B2E3B">
      <w:pPr>
        <w:tabs>
          <w:tab w:val="left" w:pos="709"/>
        </w:tabs>
        <w:spacing w:after="60"/>
        <w:ind w:left="1276" w:hanging="567"/>
        <w:jc w:val="both"/>
        <w:rPr>
          <w:rFonts w:ascii="Calibri" w:hAnsi="Calibri"/>
          <w:sz w:val="24"/>
        </w:rPr>
      </w:pPr>
      <w:r w:rsidRPr="004826DC">
        <w:rPr>
          <w:rFonts w:ascii="Calibri" w:hAnsi="Calibri"/>
          <w:sz w:val="24"/>
        </w:rPr>
        <w:t xml:space="preserve">2.1. </w:t>
      </w:r>
      <w:r w:rsidRPr="004826DC">
        <w:rPr>
          <w:rFonts w:ascii="Calibri" w:hAnsi="Calibri"/>
          <w:sz w:val="24"/>
        </w:rPr>
        <w:tab/>
        <w:t>Para, cada OS ou parcela, deverão ser indicados os níveis de serviço aferidos e os valores de remuneração calculados conforme previsto no contrato.</w:t>
      </w:r>
    </w:p>
    <w:p w:rsidR="004B2E3B" w:rsidRPr="004826DC" w:rsidRDefault="004B2E3B" w:rsidP="004B2E3B">
      <w:pPr>
        <w:tabs>
          <w:tab w:val="left" w:pos="709"/>
        </w:tabs>
        <w:spacing w:after="60"/>
        <w:jc w:val="both"/>
        <w:rPr>
          <w:rFonts w:ascii="Calibri" w:hAnsi="Calibri"/>
          <w:sz w:val="24"/>
        </w:rPr>
      </w:pPr>
      <w:r w:rsidRPr="004826DC">
        <w:rPr>
          <w:rFonts w:ascii="Calibri" w:hAnsi="Calibri"/>
          <w:sz w:val="24"/>
        </w:rPr>
        <w:t>3.</w:t>
      </w:r>
      <w:r w:rsidRPr="004826DC">
        <w:rPr>
          <w:rFonts w:ascii="Calibri" w:hAnsi="Calibri"/>
          <w:sz w:val="24"/>
        </w:rPr>
        <w:tab/>
        <w:t>O TCU tem prazo de 5 (cinco) dias úteis, contados do recebimento, para analisar e aprovar o relatório de fechamento entregue pela CONTRATADA, bem como verificar o nível de serviço alcançado na execução das OS.</w:t>
      </w:r>
    </w:p>
    <w:p w:rsidR="004B2E3B" w:rsidRPr="004826DC" w:rsidRDefault="004B2E3B" w:rsidP="004B2E3B">
      <w:pPr>
        <w:tabs>
          <w:tab w:val="left" w:pos="709"/>
        </w:tabs>
        <w:spacing w:after="60"/>
        <w:jc w:val="both"/>
        <w:rPr>
          <w:rFonts w:ascii="Calibri" w:hAnsi="Calibri"/>
          <w:sz w:val="24"/>
        </w:rPr>
      </w:pPr>
      <w:r w:rsidRPr="004826DC">
        <w:rPr>
          <w:rFonts w:ascii="Calibri" w:hAnsi="Calibri"/>
          <w:sz w:val="24"/>
        </w:rPr>
        <w:t>4.</w:t>
      </w:r>
      <w:r w:rsidRPr="004826DC">
        <w:rPr>
          <w:rFonts w:ascii="Calibri" w:hAnsi="Calibri"/>
          <w:sz w:val="24"/>
        </w:rPr>
        <w:tab/>
        <w:t>No caso de divergência nos valores apresentados no relatório, o Fiscal Técnico do Contrato discutirá juntamente com a CONTRATADA as correções necessárias e solicitará emissão de novo relatório de fechamento.</w:t>
      </w:r>
    </w:p>
    <w:p w:rsidR="004B2E3B" w:rsidRPr="004826DC" w:rsidRDefault="004B2E3B" w:rsidP="004B2E3B">
      <w:pPr>
        <w:tabs>
          <w:tab w:val="left" w:pos="709"/>
        </w:tabs>
        <w:spacing w:after="60"/>
        <w:ind w:left="1276" w:hanging="567"/>
        <w:jc w:val="both"/>
        <w:rPr>
          <w:rFonts w:ascii="Calibri" w:hAnsi="Calibri"/>
          <w:sz w:val="24"/>
        </w:rPr>
      </w:pPr>
      <w:r w:rsidRPr="004826DC">
        <w:rPr>
          <w:rFonts w:ascii="Calibri" w:hAnsi="Calibri"/>
          <w:sz w:val="24"/>
        </w:rPr>
        <w:t xml:space="preserve">4.1. </w:t>
      </w:r>
      <w:r w:rsidRPr="004826DC">
        <w:rPr>
          <w:rFonts w:ascii="Calibri" w:hAnsi="Calibri"/>
          <w:sz w:val="24"/>
        </w:rPr>
        <w:tab/>
        <w:t>A cada reapresentação do relatório, o TCU terá novo prazo de 5 (cinco) dias úteis para analisá-lo.</w:t>
      </w:r>
    </w:p>
    <w:p w:rsidR="004B2E3B" w:rsidRPr="004826DC" w:rsidRDefault="004B2E3B" w:rsidP="004B2E3B">
      <w:pPr>
        <w:tabs>
          <w:tab w:val="left" w:pos="709"/>
        </w:tabs>
        <w:spacing w:after="60"/>
        <w:jc w:val="both"/>
        <w:rPr>
          <w:rFonts w:ascii="Calibri" w:hAnsi="Calibri"/>
          <w:sz w:val="24"/>
        </w:rPr>
      </w:pPr>
      <w:r w:rsidRPr="004826DC">
        <w:rPr>
          <w:rFonts w:ascii="Calibri" w:hAnsi="Calibri"/>
          <w:sz w:val="24"/>
        </w:rPr>
        <w:t>5.</w:t>
      </w:r>
      <w:r w:rsidRPr="004826DC">
        <w:rPr>
          <w:rFonts w:ascii="Calibri" w:hAnsi="Calibri"/>
          <w:sz w:val="24"/>
        </w:rPr>
        <w:tab/>
        <w:t>A nota fiscal/fatura deverá ser emitida após aprovação do relatório de fechamento mensal por parte do TCU e deverá conter apenas os serviços efetivamente concluídos e recebidos definitivamente pelo Tribunal.</w:t>
      </w:r>
    </w:p>
    <w:p w:rsidR="004B2E3B" w:rsidRPr="004826DC" w:rsidRDefault="004B2E3B" w:rsidP="004B2E3B">
      <w:pPr>
        <w:tabs>
          <w:tab w:val="left" w:pos="709"/>
        </w:tabs>
        <w:spacing w:after="60"/>
        <w:ind w:left="1276" w:hanging="567"/>
        <w:jc w:val="both"/>
        <w:rPr>
          <w:rFonts w:ascii="Calibri" w:hAnsi="Calibri"/>
          <w:sz w:val="24"/>
        </w:rPr>
      </w:pPr>
      <w:r w:rsidRPr="004826DC">
        <w:rPr>
          <w:rFonts w:ascii="Calibri" w:hAnsi="Calibri"/>
          <w:sz w:val="24"/>
        </w:rPr>
        <w:t xml:space="preserve">5.1. </w:t>
      </w:r>
      <w:r w:rsidRPr="004826DC">
        <w:rPr>
          <w:rFonts w:ascii="Calibri" w:hAnsi="Calibri"/>
          <w:sz w:val="24"/>
        </w:rPr>
        <w:tab/>
        <w:t>O ateste da nota fiscal/fatura, para efeito de pagamento somente será feito após confrontação dos dados constantes da nota fiscal/fatura com os do referido relatório.</w:t>
      </w:r>
    </w:p>
    <w:p w:rsidR="00272B65" w:rsidRPr="004826DC" w:rsidRDefault="004B2E3B">
      <w:pPr>
        <w:tabs>
          <w:tab w:val="left" w:pos="709"/>
        </w:tabs>
        <w:spacing w:after="60"/>
        <w:jc w:val="both"/>
        <w:rPr>
          <w:rFonts w:ascii="Calibri" w:hAnsi="Calibri"/>
          <w:sz w:val="24"/>
        </w:rPr>
      </w:pPr>
      <w:r w:rsidRPr="004826DC">
        <w:rPr>
          <w:rFonts w:ascii="Calibri" w:hAnsi="Calibri"/>
          <w:sz w:val="24"/>
        </w:rPr>
        <w:t>6.</w:t>
      </w:r>
      <w:r w:rsidRPr="004826DC">
        <w:rPr>
          <w:rFonts w:ascii="Calibri" w:hAnsi="Calibri"/>
          <w:sz w:val="24"/>
        </w:rPr>
        <w:tab/>
      </w:r>
      <w:r w:rsidR="00272B65" w:rsidRPr="004826DC">
        <w:rPr>
          <w:rFonts w:ascii="Calibri" w:hAnsi="Calibri"/>
          <w:sz w:val="24"/>
        </w:rPr>
        <w:t>O pagamento será realizado por meio de ordem bancária, creditada na conta corrente d</w:t>
      </w:r>
      <w:r w:rsidR="00E615CA" w:rsidRPr="004826DC">
        <w:rPr>
          <w:rFonts w:ascii="Calibri" w:hAnsi="Calibri"/>
          <w:sz w:val="24"/>
        </w:rPr>
        <w:t>a CONTRATADA</w:t>
      </w:r>
      <w:r w:rsidR="00272B65" w:rsidRPr="004826DC">
        <w:rPr>
          <w:rFonts w:ascii="Calibri" w:hAnsi="Calibri"/>
          <w:sz w:val="24"/>
        </w:rPr>
        <w:t>.</w:t>
      </w:r>
    </w:p>
    <w:p w:rsidR="00272B65" w:rsidRPr="004826DC" w:rsidRDefault="004B4598">
      <w:pPr>
        <w:tabs>
          <w:tab w:val="left" w:pos="709"/>
        </w:tabs>
        <w:spacing w:after="60"/>
        <w:jc w:val="both"/>
        <w:rPr>
          <w:rFonts w:ascii="Calibri" w:hAnsi="Calibri"/>
          <w:sz w:val="24"/>
        </w:rPr>
      </w:pPr>
      <w:r w:rsidRPr="004826DC">
        <w:rPr>
          <w:rFonts w:ascii="Calibri" w:hAnsi="Calibri"/>
          <w:sz w:val="24"/>
        </w:rPr>
        <w:t>7</w:t>
      </w:r>
      <w:r w:rsidR="00272B65" w:rsidRPr="004826DC">
        <w:rPr>
          <w:rFonts w:ascii="Calibri" w:hAnsi="Calibri"/>
          <w:sz w:val="24"/>
        </w:rPr>
        <w:t>.</w:t>
      </w:r>
      <w:r w:rsidR="00272B65" w:rsidRPr="004826DC">
        <w:rPr>
          <w:rFonts w:ascii="Calibri" w:hAnsi="Calibri"/>
          <w:sz w:val="24"/>
        </w:rPr>
        <w:tab/>
        <w:t xml:space="preserve">Nenhum pagamento será efetuado </w:t>
      </w:r>
      <w:r w:rsidR="00E615CA" w:rsidRPr="004826DC">
        <w:rPr>
          <w:rFonts w:ascii="Calibri" w:hAnsi="Calibri"/>
          <w:sz w:val="24"/>
        </w:rPr>
        <w:t>à</w:t>
      </w:r>
      <w:r w:rsidR="00272B65" w:rsidRPr="004826DC">
        <w:rPr>
          <w:rFonts w:ascii="Calibri" w:hAnsi="Calibri"/>
          <w:sz w:val="24"/>
        </w:rPr>
        <w:t xml:space="preserve"> CONTRATAD</w:t>
      </w:r>
      <w:r w:rsidR="00E615CA" w:rsidRPr="004826DC">
        <w:rPr>
          <w:rFonts w:ascii="Calibri" w:hAnsi="Calibri"/>
          <w:sz w:val="24"/>
        </w:rPr>
        <w:t>A</w:t>
      </w:r>
      <w:r w:rsidR="00272B65" w:rsidRPr="004826DC">
        <w:rPr>
          <w:rFonts w:ascii="Calibri" w:hAnsi="Calibri"/>
          <w:sz w:val="24"/>
        </w:rPr>
        <w:t xml:space="preserve"> caso exista pendência quanto</w:t>
      </w:r>
      <w:r w:rsidR="00381F66" w:rsidRPr="004826DC">
        <w:rPr>
          <w:rFonts w:ascii="Calibri" w:hAnsi="Calibri"/>
          <w:sz w:val="24"/>
        </w:rPr>
        <w:t xml:space="preserve"> à Justiça do Trabalho e</w:t>
      </w:r>
      <w:r w:rsidR="00272B65" w:rsidRPr="004826DC">
        <w:rPr>
          <w:rFonts w:ascii="Calibri" w:hAnsi="Calibri"/>
          <w:sz w:val="24"/>
        </w:rPr>
        <w:t xml:space="preserve"> às Fazendas Federal, Estadual e Municipal, incluída a regularidad</w:t>
      </w:r>
      <w:r w:rsidR="00FB5BCA" w:rsidRPr="004826DC">
        <w:rPr>
          <w:rFonts w:ascii="Calibri" w:hAnsi="Calibri"/>
          <w:sz w:val="24"/>
        </w:rPr>
        <w:t>e relativa à Seguridade Social,</w:t>
      </w:r>
      <w:r w:rsidR="00272B65" w:rsidRPr="004826DC">
        <w:rPr>
          <w:rFonts w:ascii="Calibri" w:hAnsi="Calibri"/>
          <w:sz w:val="24"/>
        </w:rPr>
        <w:t xml:space="preserve"> ao Fundo de Garan</w:t>
      </w:r>
      <w:r w:rsidR="00FB5BCA" w:rsidRPr="004826DC">
        <w:rPr>
          <w:rFonts w:ascii="Calibri" w:hAnsi="Calibri"/>
          <w:sz w:val="24"/>
        </w:rPr>
        <w:t>tia por Tempo de Serviço (FGTS).</w:t>
      </w:r>
    </w:p>
    <w:p w:rsidR="00202943" w:rsidRPr="004826DC" w:rsidRDefault="004B4598">
      <w:pPr>
        <w:tabs>
          <w:tab w:val="left" w:pos="1701"/>
        </w:tabs>
        <w:spacing w:after="60"/>
        <w:ind w:left="1276" w:hanging="567"/>
        <w:jc w:val="both"/>
        <w:rPr>
          <w:rFonts w:ascii="Calibri" w:hAnsi="Calibri"/>
          <w:sz w:val="24"/>
        </w:rPr>
      </w:pPr>
      <w:r w:rsidRPr="004826DC">
        <w:rPr>
          <w:rFonts w:ascii="Calibri" w:hAnsi="Calibri"/>
          <w:sz w:val="24"/>
        </w:rPr>
        <w:t>7</w:t>
      </w:r>
      <w:r w:rsidR="00202943" w:rsidRPr="004826DC">
        <w:rPr>
          <w:rFonts w:ascii="Calibri" w:hAnsi="Calibri"/>
          <w:sz w:val="24"/>
        </w:rPr>
        <w:t>.1.</w:t>
      </w:r>
      <w:r w:rsidR="00202943" w:rsidRPr="004826DC">
        <w:rPr>
          <w:rFonts w:ascii="Calibri" w:hAnsi="Calibri"/>
          <w:sz w:val="24"/>
        </w:rPr>
        <w:tab/>
      </w:r>
      <w:r w:rsidR="00C82B9D" w:rsidRPr="004826DC">
        <w:rPr>
          <w:rFonts w:ascii="Calibri" w:hAnsi="Calibri"/>
          <w:sz w:val="24"/>
        </w:rPr>
        <w:t>O descumprimento, pel</w:t>
      </w:r>
      <w:r w:rsidR="00E615CA" w:rsidRPr="004826DC">
        <w:rPr>
          <w:rFonts w:ascii="Calibri" w:hAnsi="Calibri"/>
          <w:sz w:val="24"/>
        </w:rPr>
        <w:t>a CONTRATADA</w:t>
      </w:r>
      <w:r w:rsidR="00C82B9D" w:rsidRPr="004826DC">
        <w:rPr>
          <w:rFonts w:ascii="Calibri" w:hAnsi="Calibri"/>
          <w:sz w:val="24"/>
        </w:rPr>
        <w:t xml:space="preserve">, do estabelecido no item </w:t>
      </w:r>
      <w:r w:rsidR="00845C41" w:rsidRPr="004826DC">
        <w:rPr>
          <w:rFonts w:ascii="Calibri" w:hAnsi="Calibri"/>
          <w:sz w:val="24"/>
        </w:rPr>
        <w:t>7</w:t>
      </w:r>
      <w:r w:rsidR="00C82B9D" w:rsidRPr="004826DC">
        <w:rPr>
          <w:rFonts w:ascii="Calibri" w:hAnsi="Calibri"/>
          <w:sz w:val="24"/>
        </w:rPr>
        <w:t>, não lhe gera direito a alteração de preços ou compensação financeira.</w:t>
      </w:r>
    </w:p>
    <w:p w:rsidR="00E42A08" w:rsidRPr="004826DC" w:rsidRDefault="004B4598" w:rsidP="00C82B9D">
      <w:pPr>
        <w:tabs>
          <w:tab w:val="left" w:pos="709"/>
        </w:tabs>
        <w:spacing w:after="60"/>
        <w:jc w:val="both"/>
        <w:rPr>
          <w:rFonts w:ascii="Calibri" w:hAnsi="Calibri"/>
          <w:sz w:val="24"/>
        </w:rPr>
      </w:pPr>
      <w:r w:rsidRPr="004826DC">
        <w:rPr>
          <w:rFonts w:ascii="Calibri" w:hAnsi="Calibri"/>
          <w:sz w:val="24"/>
        </w:rPr>
        <w:lastRenderedPageBreak/>
        <w:t>8</w:t>
      </w:r>
      <w:r w:rsidR="00C82B9D" w:rsidRPr="004826DC">
        <w:rPr>
          <w:rFonts w:ascii="Calibri" w:hAnsi="Calibri"/>
          <w:sz w:val="24"/>
        </w:rPr>
        <w:t>.</w:t>
      </w:r>
      <w:r w:rsidR="00C82B9D" w:rsidRPr="004826DC">
        <w:rPr>
          <w:rFonts w:ascii="Calibri" w:hAnsi="Calibri"/>
          <w:sz w:val="24"/>
        </w:rPr>
        <w:tab/>
      </w:r>
      <w:r w:rsidR="00E42A08" w:rsidRPr="004826DC">
        <w:rPr>
          <w:rFonts w:ascii="Calibri" w:hAnsi="Calibri"/>
          <w:sz w:val="24"/>
        </w:rPr>
        <w:t xml:space="preserve">O CONTRATANTE, observados, se cabíveis, os princípios do contraditório e da ampla defesa, poderá deduzir, cautelar ou definitivamente, do montante a pagar </w:t>
      </w:r>
      <w:r w:rsidR="00E615CA" w:rsidRPr="004826DC">
        <w:rPr>
          <w:rFonts w:ascii="Calibri" w:hAnsi="Calibri"/>
          <w:sz w:val="24"/>
        </w:rPr>
        <w:t>à</w:t>
      </w:r>
      <w:r w:rsidR="00E42A08" w:rsidRPr="004826DC">
        <w:rPr>
          <w:rFonts w:ascii="Calibri" w:hAnsi="Calibri"/>
          <w:sz w:val="24"/>
        </w:rPr>
        <w:t xml:space="preserve"> CONTRATAD</w:t>
      </w:r>
      <w:r w:rsidR="00E615CA" w:rsidRPr="004826DC">
        <w:rPr>
          <w:rFonts w:ascii="Calibri" w:hAnsi="Calibri"/>
          <w:sz w:val="24"/>
        </w:rPr>
        <w:t>A</w:t>
      </w:r>
      <w:r w:rsidR="00E42A08" w:rsidRPr="004826DC">
        <w:rPr>
          <w:rFonts w:ascii="Calibri" w:hAnsi="Calibri"/>
          <w:sz w:val="24"/>
        </w:rPr>
        <w:t>, os valores correspondentes a multas, ressarcimentos ou indenizações devidas pel</w:t>
      </w:r>
      <w:r w:rsidR="00E615CA" w:rsidRPr="004826DC">
        <w:rPr>
          <w:rFonts w:ascii="Calibri" w:hAnsi="Calibri"/>
          <w:sz w:val="24"/>
        </w:rPr>
        <w:t>a CONTRATADA</w:t>
      </w:r>
      <w:r w:rsidR="00E42A08" w:rsidRPr="004826DC">
        <w:rPr>
          <w:rFonts w:ascii="Calibri" w:hAnsi="Calibri"/>
          <w:sz w:val="24"/>
        </w:rPr>
        <w:t>, nos termos deste contrato.</w:t>
      </w:r>
    </w:p>
    <w:p w:rsidR="00C82B9D" w:rsidRPr="004826DC" w:rsidRDefault="004B4598" w:rsidP="00C82B9D">
      <w:pPr>
        <w:tabs>
          <w:tab w:val="left" w:pos="709"/>
        </w:tabs>
        <w:spacing w:after="60"/>
        <w:jc w:val="both"/>
        <w:rPr>
          <w:rFonts w:ascii="Calibri" w:hAnsi="Calibri"/>
          <w:snapToGrid w:val="0"/>
          <w:sz w:val="24"/>
        </w:rPr>
      </w:pPr>
      <w:r w:rsidRPr="004826DC">
        <w:rPr>
          <w:rFonts w:ascii="Calibri" w:hAnsi="Calibri"/>
          <w:sz w:val="24"/>
        </w:rPr>
        <w:t>9</w:t>
      </w:r>
      <w:r w:rsidR="00C82B9D" w:rsidRPr="004826DC">
        <w:rPr>
          <w:rFonts w:ascii="Calibri" w:hAnsi="Calibri"/>
          <w:sz w:val="24"/>
        </w:rPr>
        <w:t>.</w:t>
      </w:r>
      <w:r w:rsidR="00C82B9D" w:rsidRPr="004826DC">
        <w:rPr>
          <w:rFonts w:ascii="Calibri" w:hAnsi="Calibri"/>
          <w:sz w:val="24"/>
        </w:rPr>
        <w:tab/>
        <w:t xml:space="preserve">No caso de atraso de pagamento, desde que </w:t>
      </w:r>
      <w:r w:rsidR="00E615CA" w:rsidRPr="004826DC">
        <w:rPr>
          <w:rFonts w:ascii="Calibri" w:hAnsi="Calibri"/>
          <w:sz w:val="24"/>
        </w:rPr>
        <w:t>a CONTRATADA</w:t>
      </w:r>
      <w:r w:rsidR="00C82B9D" w:rsidRPr="004826DC">
        <w:rPr>
          <w:rFonts w:ascii="Calibri" w:hAnsi="Calibri"/>
          <w:sz w:val="24"/>
        </w:rPr>
        <w:t xml:space="preserve"> não tenha concorrido de alguma forma para tanto, serão devidos pelo CONTRATANTE encargos moratórios à taxa nominal de 6% a.a. (seis por cento ao ano), capitalizados diariamente em regime de juros simples.</w:t>
      </w:r>
    </w:p>
    <w:p w:rsidR="004B21C9" w:rsidRPr="004826DC" w:rsidRDefault="004B4598" w:rsidP="005E75B9">
      <w:pPr>
        <w:pStyle w:val="Cabealho"/>
        <w:tabs>
          <w:tab w:val="clear" w:pos="4419"/>
          <w:tab w:val="clear" w:pos="8838"/>
          <w:tab w:val="left" w:pos="1701"/>
        </w:tabs>
        <w:spacing w:after="120"/>
        <w:ind w:left="1276" w:hanging="567"/>
        <w:rPr>
          <w:rFonts w:ascii="Calibri" w:hAnsi="Calibri"/>
        </w:rPr>
      </w:pPr>
      <w:r w:rsidRPr="004826DC">
        <w:rPr>
          <w:rFonts w:ascii="Calibri" w:hAnsi="Calibri"/>
        </w:rPr>
        <w:t>9</w:t>
      </w:r>
      <w:r w:rsidR="00202943" w:rsidRPr="004826DC">
        <w:rPr>
          <w:rFonts w:ascii="Calibri" w:hAnsi="Calibri"/>
        </w:rPr>
        <w:t>.</w:t>
      </w:r>
      <w:r w:rsidR="00C82B9D" w:rsidRPr="004826DC">
        <w:rPr>
          <w:rFonts w:ascii="Calibri" w:hAnsi="Calibri"/>
        </w:rPr>
        <w:t>1</w:t>
      </w:r>
      <w:r w:rsidR="00202943" w:rsidRPr="004826DC">
        <w:rPr>
          <w:rFonts w:ascii="Calibri" w:hAnsi="Calibri"/>
        </w:rPr>
        <w:t>.</w:t>
      </w:r>
      <w:r w:rsidR="00202943" w:rsidRPr="004826DC">
        <w:rPr>
          <w:rFonts w:ascii="Calibri" w:hAnsi="Calibri"/>
        </w:rPr>
        <w:tab/>
      </w:r>
      <w:r w:rsidR="00655DDD" w:rsidRPr="004826DC">
        <w:rPr>
          <w:rFonts w:ascii="Calibri" w:hAnsi="Calibri"/>
        </w:rPr>
        <w:t>O valor dos encargos será calculado pel</w:t>
      </w:r>
      <w:r w:rsidR="00CB094E" w:rsidRPr="004826DC">
        <w:rPr>
          <w:rFonts w:ascii="Calibri" w:hAnsi="Calibri"/>
        </w:rPr>
        <w:t>a</w:t>
      </w:r>
      <w:r w:rsidR="00655DDD" w:rsidRPr="004826DC">
        <w:rPr>
          <w:rFonts w:ascii="Calibri" w:hAnsi="Calibri"/>
        </w:rPr>
        <w:t xml:space="preserve"> fórmula: EM = I x N x VP, onde: EM = Encargos moratórios devidos; N = Números de dias entre a data prevista para o pagamento e a do efetivo pagamento; I = Índice de compensação financeira = 0,00016438; e VP = Valor da prestação em atraso</w:t>
      </w:r>
      <w:r w:rsidR="00202943" w:rsidRPr="004826DC">
        <w:rPr>
          <w:rFonts w:ascii="Calibri" w:hAnsi="Calibri"/>
        </w:rPr>
        <w:t>.</w:t>
      </w:r>
      <w:r w:rsidR="004B21C9" w:rsidRPr="004826DC">
        <w:rPr>
          <w:rFonts w:ascii="Calibri" w:hAnsi="Calibri"/>
        </w:rPr>
        <w:t xml:space="preserve"> </w:t>
      </w:r>
    </w:p>
    <w:p w:rsidR="00202943" w:rsidRPr="004826DC" w:rsidRDefault="00910B63" w:rsidP="00FA60F7">
      <w:pPr>
        <w:pStyle w:val="Ttulo8"/>
        <w:spacing w:before="360" w:after="240"/>
        <w:jc w:val="both"/>
        <w:rPr>
          <w:rFonts w:ascii="Calibri" w:hAnsi="Calibri"/>
          <w:snapToGrid/>
        </w:rPr>
      </w:pPr>
      <w:r w:rsidRPr="004826DC">
        <w:rPr>
          <w:rFonts w:ascii="Calibri" w:hAnsi="Calibri"/>
          <w:snapToGrid/>
        </w:rPr>
        <w:t xml:space="preserve">CLÁUSULA DÉCIMA </w:t>
      </w:r>
      <w:r w:rsidR="00122305" w:rsidRPr="004826DC">
        <w:rPr>
          <w:rFonts w:ascii="Calibri" w:hAnsi="Calibri"/>
          <w:snapToGrid/>
        </w:rPr>
        <w:t>SEXTA</w:t>
      </w:r>
      <w:r w:rsidR="00202943" w:rsidRPr="004826DC">
        <w:rPr>
          <w:rFonts w:ascii="Calibri" w:hAnsi="Calibri"/>
          <w:snapToGrid/>
        </w:rPr>
        <w:t xml:space="preserve"> – DAS SANÇÕES</w:t>
      </w:r>
    </w:p>
    <w:p w:rsidR="00202943" w:rsidRPr="004826DC" w:rsidRDefault="00202943">
      <w:pPr>
        <w:tabs>
          <w:tab w:val="left" w:pos="709"/>
        </w:tabs>
        <w:spacing w:after="60"/>
        <w:jc w:val="both"/>
        <w:rPr>
          <w:rFonts w:ascii="Calibri" w:hAnsi="Calibri"/>
          <w:sz w:val="24"/>
        </w:rPr>
      </w:pPr>
      <w:r w:rsidRPr="004826DC">
        <w:rPr>
          <w:rFonts w:ascii="Calibri" w:hAnsi="Calibri"/>
          <w:sz w:val="24"/>
        </w:rPr>
        <w:t>1.</w:t>
      </w:r>
      <w:r w:rsidRPr="004826DC">
        <w:rPr>
          <w:rFonts w:ascii="Calibri" w:hAnsi="Calibri"/>
          <w:sz w:val="24"/>
        </w:rPr>
        <w:tab/>
      </w:r>
      <w:r w:rsidR="00E615CA" w:rsidRPr="004826DC">
        <w:rPr>
          <w:rFonts w:ascii="Calibri" w:hAnsi="Calibri"/>
          <w:sz w:val="24"/>
        </w:rPr>
        <w:t>A CONTRATADA</w:t>
      </w:r>
      <w:r w:rsidR="00655DDD" w:rsidRPr="004826DC">
        <w:rPr>
          <w:rFonts w:ascii="Calibri" w:hAnsi="Calibri"/>
          <w:sz w:val="24"/>
        </w:rPr>
        <w:t xml:space="preserve"> será punido com o impedimento de licitar e contratar com a União, Estados, Distrito Federal ou Municípios e ser descredenciado no Sicaf e no cadastro de fornecedores do CONTRATANTE</w:t>
      </w:r>
      <w:r w:rsidR="00D44EA6" w:rsidRPr="004826DC">
        <w:rPr>
          <w:rFonts w:ascii="Calibri" w:hAnsi="Calibri"/>
          <w:sz w:val="24"/>
        </w:rPr>
        <w:t>, pelo prazo de até 5 (cinco) anos, sem prejuízo das multas previstas neste contrato e demais cominações legais, nos seguintes casos</w:t>
      </w:r>
      <w:r w:rsidRPr="004826DC">
        <w:rPr>
          <w:rFonts w:ascii="Calibri" w:hAnsi="Calibri"/>
          <w:sz w:val="24"/>
        </w:rPr>
        <w:t>:</w:t>
      </w:r>
    </w:p>
    <w:p w:rsidR="00202943" w:rsidRPr="004826DC" w:rsidRDefault="00202943">
      <w:pPr>
        <w:pStyle w:val="Cabealho"/>
        <w:tabs>
          <w:tab w:val="clear" w:pos="4419"/>
          <w:tab w:val="clear" w:pos="8838"/>
          <w:tab w:val="left" w:pos="1701"/>
        </w:tabs>
        <w:spacing w:after="60"/>
        <w:ind w:left="1276" w:hanging="567"/>
        <w:rPr>
          <w:rFonts w:ascii="Calibri" w:hAnsi="Calibri"/>
        </w:rPr>
      </w:pPr>
      <w:r w:rsidRPr="004826DC">
        <w:rPr>
          <w:rFonts w:ascii="Calibri" w:hAnsi="Calibri"/>
        </w:rPr>
        <w:t>1.1.</w:t>
      </w:r>
      <w:r w:rsidRPr="004826DC">
        <w:rPr>
          <w:rFonts w:ascii="Calibri" w:hAnsi="Calibri"/>
        </w:rPr>
        <w:tab/>
        <w:t>apresenta</w:t>
      </w:r>
      <w:r w:rsidR="00D44EA6" w:rsidRPr="004826DC">
        <w:rPr>
          <w:rFonts w:ascii="Calibri" w:hAnsi="Calibri"/>
        </w:rPr>
        <w:t xml:space="preserve">ção de </w:t>
      </w:r>
      <w:r w:rsidRPr="004826DC">
        <w:rPr>
          <w:rFonts w:ascii="Calibri" w:hAnsi="Calibri"/>
        </w:rPr>
        <w:t>documentação falsa;</w:t>
      </w:r>
    </w:p>
    <w:p w:rsidR="00202943" w:rsidRPr="004826DC" w:rsidRDefault="00D44EA6">
      <w:pPr>
        <w:pStyle w:val="Cabealho"/>
        <w:tabs>
          <w:tab w:val="clear" w:pos="4419"/>
          <w:tab w:val="clear" w:pos="8838"/>
          <w:tab w:val="left" w:pos="1701"/>
        </w:tabs>
        <w:spacing w:after="60"/>
        <w:ind w:left="1276" w:hanging="567"/>
        <w:rPr>
          <w:rFonts w:ascii="Calibri" w:hAnsi="Calibri"/>
        </w:rPr>
      </w:pPr>
      <w:r w:rsidRPr="004826DC">
        <w:rPr>
          <w:rFonts w:ascii="Calibri" w:hAnsi="Calibri"/>
        </w:rPr>
        <w:t>1.2.</w:t>
      </w:r>
      <w:r w:rsidRPr="004826DC">
        <w:rPr>
          <w:rFonts w:ascii="Calibri" w:hAnsi="Calibri"/>
        </w:rPr>
        <w:tab/>
      </w:r>
      <w:r w:rsidR="00202943" w:rsidRPr="004826DC">
        <w:rPr>
          <w:rFonts w:ascii="Calibri" w:hAnsi="Calibri"/>
        </w:rPr>
        <w:t>retardamento da execução do objeto;</w:t>
      </w:r>
    </w:p>
    <w:p w:rsidR="00202943" w:rsidRPr="004826DC" w:rsidRDefault="00202943">
      <w:pPr>
        <w:pStyle w:val="Cabealho"/>
        <w:tabs>
          <w:tab w:val="clear" w:pos="4419"/>
          <w:tab w:val="clear" w:pos="8838"/>
          <w:tab w:val="left" w:pos="1701"/>
        </w:tabs>
        <w:spacing w:after="60"/>
        <w:ind w:left="1276" w:hanging="567"/>
        <w:rPr>
          <w:rFonts w:ascii="Calibri" w:hAnsi="Calibri"/>
        </w:rPr>
      </w:pPr>
      <w:r w:rsidRPr="004826DC">
        <w:rPr>
          <w:rFonts w:ascii="Calibri" w:hAnsi="Calibri"/>
        </w:rPr>
        <w:t>1.3.</w:t>
      </w:r>
      <w:r w:rsidRPr="004826DC">
        <w:rPr>
          <w:rFonts w:ascii="Calibri" w:hAnsi="Calibri"/>
        </w:rPr>
        <w:tab/>
        <w:t>falhar na execução do contrato;</w:t>
      </w:r>
    </w:p>
    <w:p w:rsidR="00D44EA6" w:rsidRPr="004826DC" w:rsidRDefault="00D44EA6">
      <w:pPr>
        <w:pStyle w:val="Cabealho"/>
        <w:tabs>
          <w:tab w:val="clear" w:pos="4419"/>
          <w:tab w:val="clear" w:pos="8838"/>
          <w:tab w:val="left" w:pos="1701"/>
        </w:tabs>
        <w:spacing w:after="60"/>
        <w:ind w:left="1276" w:hanging="567"/>
        <w:rPr>
          <w:rFonts w:ascii="Calibri" w:hAnsi="Calibri"/>
        </w:rPr>
      </w:pPr>
      <w:r w:rsidRPr="004826DC">
        <w:rPr>
          <w:rFonts w:ascii="Calibri" w:hAnsi="Calibri"/>
        </w:rPr>
        <w:t>1.4.</w:t>
      </w:r>
      <w:r w:rsidRPr="004826DC">
        <w:rPr>
          <w:rFonts w:ascii="Calibri" w:hAnsi="Calibri"/>
        </w:rPr>
        <w:tab/>
        <w:t>fraudar na execução do contrato;</w:t>
      </w:r>
    </w:p>
    <w:p w:rsidR="00202943" w:rsidRPr="004826DC" w:rsidRDefault="00202943">
      <w:pPr>
        <w:pStyle w:val="Cabealho"/>
        <w:tabs>
          <w:tab w:val="clear" w:pos="4419"/>
          <w:tab w:val="clear" w:pos="8838"/>
          <w:tab w:val="left" w:pos="1701"/>
        </w:tabs>
        <w:spacing w:after="60"/>
        <w:ind w:left="1276" w:hanging="567"/>
        <w:rPr>
          <w:rFonts w:ascii="Calibri" w:hAnsi="Calibri"/>
        </w:rPr>
      </w:pPr>
      <w:r w:rsidRPr="004826DC">
        <w:rPr>
          <w:rFonts w:ascii="Calibri" w:hAnsi="Calibri"/>
        </w:rPr>
        <w:t>1.</w:t>
      </w:r>
      <w:r w:rsidR="00D44EA6" w:rsidRPr="004826DC">
        <w:rPr>
          <w:rFonts w:ascii="Calibri" w:hAnsi="Calibri"/>
        </w:rPr>
        <w:t>5</w:t>
      </w:r>
      <w:r w:rsidRPr="004826DC">
        <w:rPr>
          <w:rFonts w:ascii="Calibri" w:hAnsi="Calibri"/>
        </w:rPr>
        <w:t>.</w:t>
      </w:r>
      <w:r w:rsidRPr="004826DC">
        <w:rPr>
          <w:rFonts w:ascii="Calibri" w:hAnsi="Calibri"/>
        </w:rPr>
        <w:tab/>
        <w:t>comporta</w:t>
      </w:r>
      <w:r w:rsidR="00D44EA6" w:rsidRPr="004826DC">
        <w:rPr>
          <w:rFonts w:ascii="Calibri" w:hAnsi="Calibri"/>
        </w:rPr>
        <w:t>mento</w:t>
      </w:r>
      <w:r w:rsidRPr="004826DC">
        <w:rPr>
          <w:rFonts w:ascii="Calibri" w:hAnsi="Calibri"/>
        </w:rPr>
        <w:t xml:space="preserve"> inidôneo;</w:t>
      </w:r>
    </w:p>
    <w:p w:rsidR="00D44EA6" w:rsidRPr="004826DC" w:rsidRDefault="00D44EA6">
      <w:pPr>
        <w:pStyle w:val="Cabealho"/>
        <w:tabs>
          <w:tab w:val="clear" w:pos="4419"/>
          <w:tab w:val="clear" w:pos="8838"/>
          <w:tab w:val="left" w:pos="1701"/>
        </w:tabs>
        <w:spacing w:after="60"/>
        <w:ind w:left="1276" w:hanging="567"/>
        <w:rPr>
          <w:rFonts w:ascii="Calibri" w:hAnsi="Calibri"/>
        </w:rPr>
      </w:pPr>
      <w:r w:rsidRPr="004826DC">
        <w:rPr>
          <w:rFonts w:ascii="Calibri" w:hAnsi="Calibri"/>
        </w:rPr>
        <w:t>1.6.</w:t>
      </w:r>
      <w:r w:rsidRPr="004826DC">
        <w:rPr>
          <w:rFonts w:ascii="Calibri" w:hAnsi="Calibri"/>
        </w:rPr>
        <w:tab/>
        <w:t>declaração falsa;</w:t>
      </w:r>
    </w:p>
    <w:p w:rsidR="00202943" w:rsidRPr="004826DC" w:rsidRDefault="00202943">
      <w:pPr>
        <w:pStyle w:val="Cabealho"/>
        <w:tabs>
          <w:tab w:val="clear" w:pos="4419"/>
          <w:tab w:val="clear" w:pos="8838"/>
          <w:tab w:val="left" w:pos="1701"/>
        </w:tabs>
        <w:spacing w:after="60"/>
        <w:ind w:left="1276" w:hanging="567"/>
        <w:rPr>
          <w:rFonts w:ascii="Calibri" w:hAnsi="Calibri"/>
        </w:rPr>
      </w:pPr>
      <w:r w:rsidRPr="004826DC">
        <w:rPr>
          <w:rFonts w:ascii="Calibri" w:hAnsi="Calibri"/>
        </w:rPr>
        <w:t>1.</w:t>
      </w:r>
      <w:r w:rsidR="00D44EA6" w:rsidRPr="004826DC">
        <w:rPr>
          <w:rFonts w:ascii="Calibri" w:hAnsi="Calibri"/>
        </w:rPr>
        <w:t>7</w:t>
      </w:r>
      <w:r w:rsidRPr="004826DC">
        <w:rPr>
          <w:rFonts w:ascii="Calibri" w:hAnsi="Calibri"/>
        </w:rPr>
        <w:t>.</w:t>
      </w:r>
      <w:r w:rsidRPr="004826DC">
        <w:rPr>
          <w:rFonts w:ascii="Calibri" w:hAnsi="Calibri"/>
        </w:rPr>
        <w:tab/>
        <w:t>fraude fiscal</w:t>
      </w:r>
      <w:r w:rsidR="00D44EA6" w:rsidRPr="004826DC">
        <w:rPr>
          <w:rFonts w:ascii="Calibri" w:hAnsi="Calibri"/>
        </w:rPr>
        <w:t>.</w:t>
      </w:r>
    </w:p>
    <w:p w:rsidR="00D44EA6" w:rsidRPr="004826DC" w:rsidRDefault="00202943">
      <w:pPr>
        <w:pStyle w:val="Cabealho"/>
        <w:tabs>
          <w:tab w:val="clear" w:pos="4419"/>
          <w:tab w:val="clear" w:pos="8838"/>
        </w:tabs>
        <w:spacing w:after="60"/>
        <w:rPr>
          <w:rFonts w:ascii="Calibri" w:hAnsi="Calibri"/>
        </w:rPr>
      </w:pPr>
      <w:r w:rsidRPr="004826DC">
        <w:rPr>
          <w:rFonts w:ascii="Calibri" w:hAnsi="Calibri"/>
        </w:rPr>
        <w:t>2.</w:t>
      </w:r>
      <w:r w:rsidR="00D44EA6" w:rsidRPr="004826DC">
        <w:rPr>
          <w:rFonts w:ascii="Calibri" w:hAnsi="Calibri"/>
        </w:rPr>
        <w:tab/>
        <w:t>Para os fins do item 1.5, reputar-se-ão inidôneos atos tais como os descritos nos artigos 92, parágrafo único, 96 e 97, parágrafo único, da Lei n.º 8.666/1993</w:t>
      </w:r>
      <w:r w:rsidR="004135A2" w:rsidRPr="004826DC">
        <w:rPr>
          <w:rFonts w:ascii="Calibri" w:hAnsi="Calibri"/>
        </w:rPr>
        <w:t>.</w:t>
      </w:r>
    </w:p>
    <w:p w:rsidR="00D44EA6" w:rsidRPr="004826DC" w:rsidRDefault="00D44EA6" w:rsidP="00D44EA6">
      <w:pPr>
        <w:pStyle w:val="Cabealho"/>
        <w:tabs>
          <w:tab w:val="clear" w:pos="4419"/>
          <w:tab w:val="clear" w:pos="8838"/>
        </w:tabs>
        <w:spacing w:after="60"/>
        <w:ind w:left="1134" w:hanging="425"/>
        <w:rPr>
          <w:rFonts w:ascii="Calibri" w:hAnsi="Calibri"/>
        </w:rPr>
      </w:pPr>
      <w:r w:rsidRPr="004826DC">
        <w:rPr>
          <w:rFonts w:ascii="Calibri" w:hAnsi="Calibri"/>
        </w:rPr>
        <w:t>2.1.</w:t>
      </w:r>
      <w:r w:rsidRPr="004826DC">
        <w:rPr>
          <w:rFonts w:ascii="Calibri" w:hAnsi="Calibri"/>
        </w:rPr>
        <w:tab/>
        <w:t>Para condutas descritas nos itens 1.1, 1.4, 1.5, 1.6 e 1.7 será aplicada multa de no máximo 30% do valor do contrato.</w:t>
      </w:r>
    </w:p>
    <w:p w:rsidR="00D44EA6" w:rsidRPr="004826DC" w:rsidRDefault="00D44EA6">
      <w:pPr>
        <w:pStyle w:val="Cabealho"/>
        <w:tabs>
          <w:tab w:val="clear" w:pos="4419"/>
          <w:tab w:val="clear" w:pos="8838"/>
        </w:tabs>
        <w:spacing w:after="60"/>
        <w:rPr>
          <w:rFonts w:ascii="Calibri" w:hAnsi="Calibri"/>
        </w:rPr>
      </w:pPr>
      <w:r w:rsidRPr="004826DC">
        <w:rPr>
          <w:rFonts w:ascii="Calibri" w:hAnsi="Calibri"/>
        </w:rPr>
        <w:t>3.</w:t>
      </w:r>
      <w:r w:rsidRPr="004826DC">
        <w:rPr>
          <w:rFonts w:ascii="Calibri" w:hAnsi="Calibri"/>
        </w:rPr>
        <w:tab/>
      </w:r>
      <w:r w:rsidR="003C3C78" w:rsidRPr="004826DC">
        <w:rPr>
          <w:rFonts w:ascii="Calibri" w:hAnsi="Calibri"/>
        </w:rPr>
        <w:t>Nas hipóteses de inexecução total ou parcial dos serviços previstos no contrato, execução de serviço em desacordo com as regras contratuais, aplicação incorreta do fator de atendimento dos níveis de serviço no cálculo dos valores faturados ou de descumprimento de obrigação contratual, o Tribunal, garantida prévia defesa, poderá aplicar à CONTRATADA</w:t>
      </w:r>
      <w:r w:rsidR="00122305" w:rsidRPr="004826DC">
        <w:rPr>
          <w:rFonts w:ascii="Calibri" w:hAnsi="Calibri"/>
        </w:rPr>
        <w:t>:</w:t>
      </w:r>
    </w:p>
    <w:p w:rsidR="003C3C78" w:rsidRPr="004826DC" w:rsidRDefault="00D44EA6" w:rsidP="003C3C78">
      <w:pPr>
        <w:pStyle w:val="Incisos"/>
        <w:spacing w:before="120"/>
        <w:ind w:left="993" w:hanging="284"/>
        <w:rPr>
          <w:rFonts w:ascii="Calibri" w:hAnsi="Calibri"/>
        </w:rPr>
      </w:pPr>
      <w:r w:rsidRPr="004826DC">
        <w:rPr>
          <w:rFonts w:ascii="Calibri" w:hAnsi="Calibri"/>
        </w:rPr>
        <w:t>a)</w:t>
      </w:r>
      <w:r w:rsidRPr="004826DC">
        <w:rPr>
          <w:rFonts w:ascii="Calibri" w:hAnsi="Calibri"/>
        </w:rPr>
        <w:tab/>
      </w:r>
      <w:r w:rsidR="003C3C78" w:rsidRPr="004826DC">
        <w:rPr>
          <w:rFonts w:ascii="Calibri" w:hAnsi="Calibri"/>
        </w:rPr>
        <w:t>multa, aplicada sobre o valor total do contrato, equivalente a 0,5% (cinco décimos por cento), no caso de execução dos serviços com média mensal de fator de atendimento do nível de serviço inferior a 80% em três meses consecutivos ou 5 meses não consecutivos no intervalo de um ano;</w:t>
      </w:r>
    </w:p>
    <w:p w:rsidR="003C3C78" w:rsidRPr="004826DC" w:rsidRDefault="003C3C78" w:rsidP="003C3C78">
      <w:pPr>
        <w:pStyle w:val="Incisos"/>
        <w:spacing w:before="120"/>
        <w:ind w:left="993" w:hanging="284"/>
        <w:rPr>
          <w:rFonts w:ascii="Calibri" w:hAnsi="Calibri"/>
        </w:rPr>
      </w:pPr>
      <w:r w:rsidRPr="004826DC">
        <w:rPr>
          <w:rFonts w:ascii="Calibri" w:hAnsi="Calibri"/>
        </w:rPr>
        <w:t>b)</w:t>
      </w:r>
      <w:r w:rsidRPr="004826DC">
        <w:rPr>
          <w:rFonts w:ascii="Calibri" w:hAnsi="Calibri"/>
        </w:rPr>
        <w:tab/>
        <w:t>multa, aplicada sobre o valor total do contrato, equivalente a 0,05% (cinco centésimos por cento) por dia de atraso superior a 30 dias na realização da estimativa ou do planejamento de determinada OS;</w:t>
      </w:r>
    </w:p>
    <w:p w:rsidR="003C3C78" w:rsidRPr="004826DC" w:rsidRDefault="003C3C78" w:rsidP="003C3C78">
      <w:pPr>
        <w:pStyle w:val="Incisos"/>
        <w:spacing w:before="120"/>
        <w:ind w:left="993" w:hanging="284"/>
        <w:rPr>
          <w:rFonts w:ascii="Calibri" w:hAnsi="Calibri"/>
        </w:rPr>
      </w:pPr>
      <w:r w:rsidRPr="004826DC">
        <w:rPr>
          <w:rFonts w:ascii="Calibri" w:hAnsi="Calibri"/>
        </w:rPr>
        <w:lastRenderedPageBreak/>
        <w:t>c)</w:t>
      </w:r>
      <w:r w:rsidRPr="004826DC">
        <w:rPr>
          <w:rFonts w:ascii="Calibri" w:hAnsi="Calibri"/>
        </w:rPr>
        <w:tab/>
        <w:t>multa, aplicada sobre o valor da OS, equivalente a 1% (um por cento) por dia de atraso superior a 30 dias na execução de determinada OS;</w:t>
      </w:r>
    </w:p>
    <w:p w:rsidR="003C3C78" w:rsidRPr="004826DC" w:rsidRDefault="003C3C78" w:rsidP="003C3C78">
      <w:pPr>
        <w:pStyle w:val="Incisos"/>
        <w:spacing w:before="120"/>
        <w:ind w:left="993" w:hanging="284"/>
        <w:rPr>
          <w:rFonts w:ascii="Calibri" w:hAnsi="Calibri"/>
        </w:rPr>
      </w:pPr>
      <w:r w:rsidRPr="004826DC">
        <w:rPr>
          <w:rFonts w:ascii="Calibri" w:hAnsi="Calibri"/>
        </w:rPr>
        <w:t>d)</w:t>
      </w:r>
      <w:r w:rsidRPr="004826DC">
        <w:rPr>
          <w:rFonts w:ascii="Calibri" w:hAnsi="Calibri"/>
        </w:rPr>
        <w:tab/>
        <w:t>multa, aplicada sobre o valor mensal da sustentação, equivalente a 10% (dez por cento), no caso de execução dos serviços de sustentação de uma mesma aplicação com fator de atendimento do nível de serviço inferior a 80% em três meses consecutivos ou cinco meses não consecutivos no intervalo de um ano;</w:t>
      </w:r>
    </w:p>
    <w:p w:rsidR="003C3C78" w:rsidRPr="004826DC" w:rsidRDefault="003C3C78" w:rsidP="003C3C78">
      <w:pPr>
        <w:pStyle w:val="Incisos"/>
        <w:spacing w:before="120"/>
        <w:ind w:left="993" w:hanging="284"/>
        <w:rPr>
          <w:rFonts w:ascii="Calibri" w:hAnsi="Calibri"/>
        </w:rPr>
      </w:pPr>
      <w:r w:rsidRPr="004826DC">
        <w:rPr>
          <w:rFonts w:ascii="Calibri" w:hAnsi="Calibri"/>
        </w:rPr>
        <w:t>e)</w:t>
      </w:r>
      <w:r w:rsidRPr="004826DC">
        <w:rPr>
          <w:rFonts w:ascii="Calibri" w:hAnsi="Calibri"/>
        </w:rPr>
        <w:tab/>
        <w:t>multa, aplicada sobre o valor total do contrato, equivalente a 0,1% (um décimo por cento), por dia de atraso superior a 30 dias na comprovação da qualificação em processos de software referida no item 5.7 do Anexo I;</w:t>
      </w:r>
    </w:p>
    <w:p w:rsidR="005E1CA7" w:rsidRPr="004826DC" w:rsidRDefault="003C3C78" w:rsidP="003C3C78">
      <w:pPr>
        <w:pStyle w:val="Incisos"/>
        <w:spacing w:before="120"/>
        <w:ind w:left="993" w:hanging="284"/>
        <w:rPr>
          <w:rFonts w:ascii="Calibri" w:hAnsi="Calibri"/>
        </w:rPr>
      </w:pPr>
      <w:r w:rsidRPr="004826DC">
        <w:rPr>
          <w:rFonts w:ascii="Calibri" w:hAnsi="Calibri"/>
        </w:rPr>
        <w:t>f)</w:t>
      </w:r>
      <w:r w:rsidRPr="004826DC">
        <w:rPr>
          <w:rFonts w:ascii="Calibri" w:hAnsi="Calibri"/>
        </w:rPr>
        <w:tab/>
        <w:t>multa, aplicada sobre o valor total do contrato, equivalente a 0,1% (um décimo por cento), por descumprimento de obrigações previstas no contrato e  não elencadas nesta seção</w:t>
      </w:r>
      <w:r w:rsidR="005E1CA7" w:rsidRPr="004826DC">
        <w:rPr>
          <w:rFonts w:ascii="Calibri" w:hAnsi="Calibri"/>
        </w:rPr>
        <w:t>;</w:t>
      </w:r>
    </w:p>
    <w:p w:rsidR="005E1CA7" w:rsidRPr="004826DC" w:rsidRDefault="005E1CA7" w:rsidP="005E1CA7">
      <w:pPr>
        <w:pStyle w:val="Incisos"/>
        <w:spacing w:before="120"/>
        <w:ind w:left="993" w:hanging="284"/>
        <w:rPr>
          <w:rFonts w:ascii="Calibri" w:hAnsi="Calibri"/>
        </w:rPr>
      </w:pPr>
      <w:r w:rsidRPr="004826DC">
        <w:rPr>
          <w:rFonts w:ascii="Calibri" w:hAnsi="Calibri"/>
        </w:rPr>
        <w:t>g)</w:t>
      </w:r>
      <w:r w:rsidRPr="004826DC">
        <w:rPr>
          <w:rFonts w:ascii="Calibri" w:hAnsi="Calibri"/>
        </w:rPr>
        <w:tab/>
        <w:t xml:space="preserve">multa, aplicada sobre o valor total do contrato, equivalente a 0,03% (três centésimos por cento), por dia de atraso no início da execução do serviço; </w:t>
      </w:r>
    </w:p>
    <w:p w:rsidR="005E1CA7" w:rsidRPr="004826DC" w:rsidRDefault="005E1CA7" w:rsidP="005E1CA7">
      <w:pPr>
        <w:pStyle w:val="Incisos"/>
        <w:spacing w:before="120"/>
        <w:ind w:left="993" w:hanging="284"/>
        <w:rPr>
          <w:rFonts w:ascii="Calibri" w:hAnsi="Calibri"/>
        </w:rPr>
      </w:pPr>
      <w:r w:rsidRPr="004826DC">
        <w:rPr>
          <w:rFonts w:ascii="Calibri" w:hAnsi="Calibri"/>
        </w:rPr>
        <w:t>h)</w:t>
      </w:r>
      <w:r w:rsidRPr="004826DC">
        <w:rPr>
          <w:rFonts w:ascii="Calibri" w:hAnsi="Calibri"/>
        </w:rPr>
        <w:tab/>
        <w:t xml:space="preserve">multa, aplicada sobre o valor total do contrato, equivalente a 10% (dez por cento), por inexecução parcial do objeto do contrato; </w:t>
      </w:r>
    </w:p>
    <w:p w:rsidR="001921B6" w:rsidRPr="004826DC" w:rsidRDefault="005E1CA7" w:rsidP="005E1CA7">
      <w:pPr>
        <w:pStyle w:val="Incisos"/>
        <w:spacing w:before="120"/>
        <w:ind w:left="993" w:hanging="284"/>
        <w:rPr>
          <w:rFonts w:ascii="Calibri" w:hAnsi="Calibri"/>
        </w:rPr>
      </w:pPr>
      <w:r w:rsidRPr="004826DC">
        <w:rPr>
          <w:rFonts w:ascii="Calibri" w:hAnsi="Calibri"/>
        </w:rPr>
        <w:t>i)</w:t>
      </w:r>
      <w:r w:rsidRPr="004826DC">
        <w:rPr>
          <w:rFonts w:ascii="Calibri" w:hAnsi="Calibri"/>
        </w:rPr>
        <w:tab/>
        <w:t>multa, aplicada sobre o valor total do contrato, equivalente a 30% (trinta por cento), por inexecução total do objeto do contrato.</w:t>
      </w:r>
      <w:r w:rsidR="001921B6" w:rsidRPr="004826DC">
        <w:rPr>
          <w:rFonts w:ascii="Calibri" w:hAnsi="Calibri"/>
        </w:rPr>
        <w:t xml:space="preserve"> </w:t>
      </w:r>
    </w:p>
    <w:p w:rsidR="003C3C78" w:rsidRPr="004826DC" w:rsidRDefault="00D44EA6" w:rsidP="003C3C78">
      <w:pPr>
        <w:pStyle w:val="Cabealho"/>
        <w:tabs>
          <w:tab w:val="clear" w:pos="4419"/>
          <w:tab w:val="clear" w:pos="8838"/>
        </w:tabs>
        <w:spacing w:after="60"/>
        <w:rPr>
          <w:rFonts w:ascii="Arial" w:hAnsi="Arial" w:cs="Arial"/>
          <w:i/>
          <w:sz w:val="20"/>
        </w:rPr>
      </w:pPr>
      <w:r w:rsidRPr="004826DC">
        <w:rPr>
          <w:rFonts w:ascii="Calibri" w:hAnsi="Calibri"/>
        </w:rPr>
        <w:t>4.</w:t>
      </w:r>
      <w:r w:rsidRPr="004826DC">
        <w:rPr>
          <w:rFonts w:ascii="Calibri" w:hAnsi="Calibri"/>
        </w:rPr>
        <w:tab/>
      </w:r>
      <w:r w:rsidR="003C3C78" w:rsidRPr="004826DC">
        <w:rPr>
          <w:rFonts w:ascii="Calibri" w:hAnsi="Calibri"/>
        </w:rPr>
        <w:t>A inexecução total do contrato nas condições previstas neste termo de referência e, a critério do TCU, descumprimentos de condições contratuais, reiteradas aplicações de multas ou ainda sistemáticos descumprimentos dos níveis de serviço, sem adoção tempestiva das medidas saneadoras solicitadas pelo TCU, podem ensejar:</w:t>
      </w:r>
    </w:p>
    <w:p w:rsidR="003C3C78" w:rsidRPr="004826DC" w:rsidRDefault="003C3C78" w:rsidP="003C3C78">
      <w:pPr>
        <w:pStyle w:val="Incisos"/>
        <w:spacing w:before="120"/>
        <w:ind w:left="993" w:hanging="284"/>
        <w:rPr>
          <w:rFonts w:ascii="Calibri" w:hAnsi="Calibri"/>
        </w:rPr>
      </w:pPr>
      <w:r w:rsidRPr="004826DC">
        <w:rPr>
          <w:rFonts w:ascii="Calibri" w:hAnsi="Calibri"/>
        </w:rPr>
        <w:t>a)</w:t>
      </w:r>
      <w:r w:rsidRPr="004826DC">
        <w:rPr>
          <w:rFonts w:ascii="Calibri" w:hAnsi="Calibri"/>
        </w:rPr>
        <w:tab/>
        <w:t>rescisão contratual;</w:t>
      </w:r>
    </w:p>
    <w:p w:rsidR="001921B6" w:rsidRPr="004826DC" w:rsidRDefault="003C3C78" w:rsidP="003C3C78">
      <w:pPr>
        <w:pStyle w:val="Incisos"/>
        <w:spacing w:before="120"/>
        <w:ind w:left="993" w:hanging="284"/>
        <w:rPr>
          <w:rFonts w:ascii="Calibri" w:hAnsi="Calibri"/>
        </w:rPr>
      </w:pPr>
      <w:r w:rsidRPr="004826DC">
        <w:rPr>
          <w:rFonts w:ascii="Calibri" w:hAnsi="Calibri"/>
        </w:rPr>
        <w:t>b)</w:t>
      </w:r>
      <w:r w:rsidRPr="004826DC">
        <w:rPr>
          <w:rFonts w:ascii="Calibri" w:hAnsi="Calibri"/>
        </w:rPr>
        <w:tab/>
        <w:t>sanção de impedimento de licitar e contratar com a União e descredenciamento no Sicaf e no cadastro de fornecedores do TCU.</w:t>
      </w:r>
    </w:p>
    <w:p w:rsidR="00F36D07" w:rsidRPr="004826DC" w:rsidRDefault="001921B6" w:rsidP="001921B6">
      <w:pPr>
        <w:pStyle w:val="Cabealho"/>
        <w:tabs>
          <w:tab w:val="clear" w:pos="4419"/>
          <w:tab w:val="clear" w:pos="8838"/>
        </w:tabs>
        <w:spacing w:after="60"/>
        <w:rPr>
          <w:rFonts w:ascii="Calibri" w:hAnsi="Calibri"/>
        </w:rPr>
      </w:pPr>
      <w:r w:rsidRPr="004826DC">
        <w:rPr>
          <w:rFonts w:ascii="Calibri" w:hAnsi="Calibri"/>
        </w:rPr>
        <w:t xml:space="preserve">5. </w:t>
      </w:r>
      <w:r w:rsidRPr="004826DC">
        <w:rPr>
          <w:rFonts w:ascii="Calibri" w:hAnsi="Calibri"/>
        </w:rPr>
        <w:tab/>
        <w:t>As sanções previstas n</w:t>
      </w:r>
      <w:r w:rsidR="00F36D07" w:rsidRPr="004826DC">
        <w:rPr>
          <w:rFonts w:ascii="Calibri" w:hAnsi="Calibri"/>
        </w:rPr>
        <w:t>este</w:t>
      </w:r>
      <w:r w:rsidRPr="004826DC">
        <w:rPr>
          <w:rFonts w:ascii="Calibri" w:hAnsi="Calibri"/>
        </w:rPr>
        <w:t xml:space="preserve"> contrato podem ser aplicadas cumulativamente e não têm caráter compensatório. Portanto, não isentam a </w:t>
      </w:r>
      <w:r w:rsidR="00F36D07" w:rsidRPr="004826DC">
        <w:rPr>
          <w:rFonts w:ascii="Calibri" w:hAnsi="Calibri"/>
        </w:rPr>
        <w:t xml:space="preserve">CONTRATADA </w:t>
      </w:r>
      <w:r w:rsidRPr="004826DC">
        <w:rPr>
          <w:rFonts w:ascii="Calibri" w:hAnsi="Calibri"/>
        </w:rPr>
        <w:t>da obrigação de inde</w:t>
      </w:r>
      <w:r w:rsidR="00F36D07" w:rsidRPr="004826DC">
        <w:rPr>
          <w:rFonts w:ascii="Calibri" w:hAnsi="Calibri"/>
        </w:rPr>
        <w:t>nizar eventuais perdas e danos.</w:t>
      </w:r>
    </w:p>
    <w:p w:rsidR="001921B6" w:rsidRPr="004826DC" w:rsidRDefault="00F36D07" w:rsidP="00F36D07">
      <w:pPr>
        <w:pStyle w:val="Cabealho"/>
        <w:tabs>
          <w:tab w:val="clear" w:pos="4419"/>
          <w:tab w:val="clear" w:pos="8838"/>
        </w:tabs>
        <w:spacing w:after="60"/>
        <w:ind w:left="1134" w:hanging="425"/>
        <w:rPr>
          <w:rFonts w:ascii="Calibri" w:hAnsi="Calibri"/>
        </w:rPr>
      </w:pPr>
      <w:r w:rsidRPr="004826DC">
        <w:rPr>
          <w:rFonts w:ascii="Calibri" w:hAnsi="Calibri"/>
        </w:rPr>
        <w:t>5.1.</w:t>
      </w:r>
      <w:r w:rsidRPr="004826DC">
        <w:rPr>
          <w:rFonts w:ascii="Calibri" w:hAnsi="Calibri"/>
        </w:rPr>
        <w:tab/>
      </w:r>
      <w:r w:rsidR="001921B6" w:rsidRPr="004826DC">
        <w:rPr>
          <w:rFonts w:ascii="Calibri" w:hAnsi="Calibri"/>
        </w:rPr>
        <w:t xml:space="preserve">Adicionalmente, dependendo da gravidade, a </w:t>
      </w:r>
      <w:r w:rsidRPr="004826DC">
        <w:rPr>
          <w:rFonts w:ascii="Calibri" w:hAnsi="Calibri"/>
        </w:rPr>
        <w:t xml:space="preserve">CONTRATADA </w:t>
      </w:r>
      <w:r w:rsidR="001921B6" w:rsidRPr="004826DC">
        <w:rPr>
          <w:rFonts w:ascii="Calibri" w:hAnsi="Calibri"/>
        </w:rPr>
        <w:t xml:space="preserve">poderá estar sujeita a outras </w:t>
      </w:r>
      <w:r w:rsidR="003C3C78" w:rsidRPr="004826DC">
        <w:rPr>
          <w:rFonts w:ascii="Calibri" w:hAnsi="Calibri"/>
        </w:rPr>
        <w:t xml:space="preserve">sanções </w:t>
      </w:r>
      <w:r w:rsidR="001921B6" w:rsidRPr="004826DC">
        <w:rPr>
          <w:rFonts w:ascii="Calibri" w:hAnsi="Calibri"/>
        </w:rPr>
        <w:t>previstas em lei.</w:t>
      </w:r>
    </w:p>
    <w:p w:rsidR="00D44EA6" w:rsidRPr="004826DC" w:rsidRDefault="00F36D07">
      <w:pPr>
        <w:pStyle w:val="Cabealho"/>
        <w:tabs>
          <w:tab w:val="clear" w:pos="4419"/>
          <w:tab w:val="clear" w:pos="8838"/>
        </w:tabs>
        <w:spacing w:after="60"/>
        <w:rPr>
          <w:rFonts w:ascii="Calibri" w:hAnsi="Calibri"/>
        </w:rPr>
      </w:pPr>
      <w:r w:rsidRPr="004826DC">
        <w:rPr>
          <w:rFonts w:ascii="Calibri" w:hAnsi="Calibri"/>
        </w:rPr>
        <w:t>6</w:t>
      </w:r>
      <w:r w:rsidR="00D44EA6" w:rsidRPr="004826DC">
        <w:rPr>
          <w:rFonts w:ascii="Calibri" w:hAnsi="Calibri"/>
        </w:rPr>
        <w:t>.</w:t>
      </w:r>
      <w:r w:rsidR="00D44EA6" w:rsidRPr="004826DC">
        <w:rPr>
          <w:rFonts w:ascii="Calibri" w:hAnsi="Calibri"/>
        </w:rPr>
        <w:tab/>
        <w:t xml:space="preserve">O valor da multa poderá ser descontado do pagamento a ser efetuado </w:t>
      </w:r>
      <w:r w:rsidR="00E615CA" w:rsidRPr="004826DC">
        <w:rPr>
          <w:rFonts w:ascii="Calibri" w:hAnsi="Calibri"/>
        </w:rPr>
        <w:t>à</w:t>
      </w:r>
      <w:r w:rsidR="00D44EA6" w:rsidRPr="004826DC">
        <w:rPr>
          <w:rFonts w:ascii="Calibri" w:hAnsi="Calibri"/>
        </w:rPr>
        <w:t xml:space="preserve"> CONTRATAD</w:t>
      </w:r>
      <w:r w:rsidR="00E615CA" w:rsidRPr="004826DC">
        <w:rPr>
          <w:rFonts w:ascii="Calibri" w:hAnsi="Calibri"/>
        </w:rPr>
        <w:t>A</w:t>
      </w:r>
      <w:r w:rsidR="00D44EA6" w:rsidRPr="004826DC">
        <w:rPr>
          <w:rFonts w:ascii="Calibri" w:hAnsi="Calibri"/>
        </w:rPr>
        <w:t>.</w:t>
      </w:r>
    </w:p>
    <w:p w:rsidR="00910B63" w:rsidRPr="004826DC" w:rsidRDefault="00F36D07" w:rsidP="00D44EA6">
      <w:pPr>
        <w:pStyle w:val="Cabealho"/>
        <w:tabs>
          <w:tab w:val="clear" w:pos="4419"/>
          <w:tab w:val="clear" w:pos="8838"/>
        </w:tabs>
        <w:spacing w:after="60"/>
        <w:ind w:left="1134" w:hanging="425"/>
        <w:rPr>
          <w:rFonts w:ascii="Calibri" w:hAnsi="Calibri"/>
        </w:rPr>
      </w:pPr>
      <w:r w:rsidRPr="004826DC">
        <w:rPr>
          <w:rFonts w:ascii="Calibri" w:hAnsi="Calibri"/>
        </w:rPr>
        <w:t>6</w:t>
      </w:r>
      <w:r w:rsidR="00910B63" w:rsidRPr="004826DC">
        <w:rPr>
          <w:rFonts w:ascii="Calibri" w:hAnsi="Calibri"/>
        </w:rPr>
        <w:t>.</w:t>
      </w:r>
      <w:r w:rsidR="00122305" w:rsidRPr="004826DC">
        <w:rPr>
          <w:rFonts w:ascii="Calibri" w:hAnsi="Calibri"/>
        </w:rPr>
        <w:t>1</w:t>
      </w:r>
      <w:r w:rsidR="00910B63" w:rsidRPr="004826DC">
        <w:rPr>
          <w:rFonts w:ascii="Calibri" w:hAnsi="Calibri"/>
        </w:rPr>
        <w:t>.</w:t>
      </w:r>
      <w:r w:rsidR="00910B63" w:rsidRPr="004826DC">
        <w:rPr>
          <w:rFonts w:ascii="Calibri" w:hAnsi="Calibri"/>
        </w:rPr>
        <w:tab/>
      </w:r>
      <w:r w:rsidR="003C3C78" w:rsidRPr="004826DC">
        <w:rPr>
          <w:rFonts w:ascii="Calibri" w:hAnsi="Calibri"/>
        </w:rPr>
        <w:t>Se o valor a ser pago à CONTRATADA não for suficiente para cobrir o valor da multa, a diferença será descontada da garantia contratual.</w:t>
      </w:r>
    </w:p>
    <w:p w:rsidR="003C3C78" w:rsidRPr="004826DC" w:rsidRDefault="00F36D07" w:rsidP="00D44EA6">
      <w:pPr>
        <w:pStyle w:val="Cabealho"/>
        <w:tabs>
          <w:tab w:val="clear" w:pos="4419"/>
          <w:tab w:val="clear" w:pos="8838"/>
        </w:tabs>
        <w:spacing w:after="60"/>
        <w:ind w:left="1134" w:hanging="425"/>
        <w:rPr>
          <w:rFonts w:ascii="Calibri" w:hAnsi="Calibri"/>
        </w:rPr>
      </w:pPr>
      <w:r w:rsidRPr="004826DC">
        <w:rPr>
          <w:rFonts w:ascii="Calibri" w:hAnsi="Calibri"/>
        </w:rPr>
        <w:t>6</w:t>
      </w:r>
      <w:r w:rsidR="00910B63" w:rsidRPr="004826DC">
        <w:rPr>
          <w:rFonts w:ascii="Calibri" w:hAnsi="Calibri"/>
        </w:rPr>
        <w:t>.</w:t>
      </w:r>
      <w:r w:rsidR="00122305" w:rsidRPr="004826DC">
        <w:rPr>
          <w:rFonts w:ascii="Calibri" w:hAnsi="Calibri"/>
        </w:rPr>
        <w:t>2</w:t>
      </w:r>
      <w:r w:rsidR="003C3C78" w:rsidRPr="004826DC">
        <w:rPr>
          <w:rFonts w:ascii="Calibri" w:hAnsi="Calibri"/>
        </w:rPr>
        <w:t>.</w:t>
      </w:r>
      <w:r w:rsidR="003C3C78" w:rsidRPr="004826DC">
        <w:rPr>
          <w:rFonts w:ascii="Calibri" w:hAnsi="Calibri"/>
        </w:rPr>
        <w:tab/>
        <w:t>Se os valores do pagamento e da garantia forem insuficientes, fica a CONTRATADA obrigado a recolher a importância devida no prazo de 15 (quinze) dias, contado da comunicação oficial.</w:t>
      </w:r>
    </w:p>
    <w:p w:rsidR="00910B63" w:rsidRPr="004826DC" w:rsidRDefault="003C3C78" w:rsidP="00D44EA6">
      <w:pPr>
        <w:pStyle w:val="Cabealho"/>
        <w:tabs>
          <w:tab w:val="clear" w:pos="4419"/>
          <w:tab w:val="clear" w:pos="8838"/>
        </w:tabs>
        <w:spacing w:after="60"/>
        <w:ind w:left="1134" w:hanging="425"/>
        <w:rPr>
          <w:rFonts w:ascii="Calibri" w:hAnsi="Calibri"/>
        </w:rPr>
      </w:pPr>
      <w:r w:rsidRPr="004826DC">
        <w:rPr>
          <w:rFonts w:ascii="Calibri" w:hAnsi="Calibri"/>
        </w:rPr>
        <w:t>6.3.</w:t>
      </w:r>
      <w:r w:rsidRPr="004826DC">
        <w:rPr>
          <w:rFonts w:ascii="Calibri" w:hAnsi="Calibri"/>
        </w:rPr>
        <w:tab/>
      </w:r>
      <w:r w:rsidR="00910B63" w:rsidRPr="004826DC">
        <w:rPr>
          <w:rFonts w:ascii="Calibri" w:hAnsi="Calibri"/>
        </w:rPr>
        <w:t>Esgotados os meios administrativos para cobrança do valor devido pel</w:t>
      </w:r>
      <w:r w:rsidR="00E615CA" w:rsidRPr="004826DC">
        <w:rPr>
          <w:rFonts w:ascii="Calibri" w:hAnsi="Calibri"/>
        </w:rPr>
        <w:t>a CONTRATADA</w:t>
      </w:r>
      <w:r w:rsidR="00910B63" w:rsidRPr="004826DC">
        <w:rPr>
          <w:rFonts w:ascii="Calibri" w:hAnsi="Calibri"/>
        </w:rPr>
        <w:t xml:space="preserve"> ao CONTRATANTE, este será encaminhado para inscrição em dívida ativa.</w:t>
      </w:r>
    </w:p>
    <w:p w:rsidR="003C3C78" w:rsidRPr="004826DC" w:rsidRDefault="003C3C78" w:rsidP="00D44EA6">
      <w:pPr>
        <w:pStyle w:val="Cabealho"/>
        <w:tabs>
          <w:tab w:val="clear" w:pos="4419"/>
          <w:tab w:val="clear" w:pos="8838"/>
        </w:tabs>
        <w:spacing w:after="60"/>
        <w:ind w:left="1134" w:hanging="425"/>
        <w:rPr>
          <w:rFonts w:ascii="Calibri" w:hAnsi="Calibri"/>
        </w:rPr>
      </w:pPr>
      <w:r w:rsidRPr="004826DC">
        <w:rPr>
          <w:rFonts w:ascii="Calibri" w:hAnsi="Calibri"/>
        </w:rPr>
        <w:lastRenderedPageBreak/>
        <w:t>6.4.</w:t>
      </w:r>
      <w:r w:rsidRPr="004826DC">
        <w:rPr>
          <w:rFonts w:ascii="Calibri" w:hAnsi="Calibri"/>
        </w:rPr>
        <w:tab/>
        <w:t>Caso o valor da garantia seja utilizado no todo ou em parte para o pagamento da multa, esta deve ser complementada no prazo de até 10 (dias) dias úteis, contado da solicitação da CONTRATANTE, a partir do qual se observará o disposto nos itens 2 e 3 da Cláusula Sétima deste contrato.</w:t>
      </w:r>
    </w:p>
    <w:p w:rsidR="00202943" w:rsidRPr="004826DC" w:rsidRDefault="00202943" w:rsidP="00FA60F7">
      <w:pPr>
        <w:pStyle w:val="Ttulo8"/>
        <w:spacing w:before="360" w:after="240"/>
        <w:jc w:val="both"/>
        <w:rPr>
          <w:rFonts w:ascii="Calibri" w:hAnsi="Calibri"/>
          <w:snapToGrid/>
        </w:rPr>
      </w:pPr>
      <w:r w:rsidRPr="004826DC">
        <w:rPr>
          <w:rFonts w:ascii="Calibri" w:hAnsi="Calibri"/>
          <w:snapToGrid/>
        </w:rPr>
        <w:t xml:space="preserve">CLÁUSULA DÉCIMA </w:t>
      </w:r>
      <w:r w:rsidR="00910B63" w:rsidRPr="004826DC">
        <w:rPr>
          <w:rFonts w:ascii="Calibri" w:hAnsi="Calibri"/>
          <w:snapToGrid/>
        </w:rPr>
        <w:t>S</w:t>
      </w:r>
      <w:r w:rsidR="00122305" w:rsidRPr="004826DC">
        <w:rPr>
          <w:rFonts w:ascii="Calibri" w:hAnsi="Calibri"/>
          <w:snapToGrid/>
        </w:rPr>
        <w:t>ÉTIMA</w:t>
      </w:r>
      <w:r w:rsidRPr="004826DC">
        <w:rPr>
          <w:rFonts w:ascii="Calibri" w:hAnsi="Calibri"/>
          <w:snapToGrid/>
        </w:rPr>
        <w:t xml:space="preserve"> – DO FORO</w:t>
      </w:r>
    </w:p>
    <w:p w:rsidR="00202943" w:rsidRPr="004826DC" w:rsidRDefault="00202943">
      <w:pPr>
        <w:tabs>
          <w:tab w:val="left" w:pos="709"/>
        </w:tabs>
        <w:spacing w:after="240"/>
        <w:jc w:val="both"/>
        <w:rPr>
          <w:rFonts w:ascii="Calibri" w:hAnsi="Calibri"/>
          <w:sz w:val="24"/>
        </w:rPr>
      </w:pPr>
      <w:r w:rsidRPr="004826DC">
        <w:rPr>
          <w:rFonts w:ascii="Calibri" w:hAnsi="Calibri"/>
          <w:sz w:val="24"/>
        </w:rPr>
        <w:t>1.</w:t>
      </w:r>
      <w:r w:rsidRPr="004826DC">
        <w:rPr>
          <w:rFonts w:ascii="Calibri" w:hAnsi="Calibri"/>
          <w:sz w:val="24"/>
        </w:rPr>
        <w:tab/>
        <w:t xml:space="preserve">As questões decorrentes da execução deste </w:t>
      </w:r>
      <w:r w:rsidR="004F05C5" w:rsidRPr="004826DC">
        <w:rPr>
          <w:rFonts w:ascii="Calibri" w:hAnsi="Calibri"/>
          <w:sz w:val="24"/>
        </w:rPr>
        <w:t>in</w:t>
      </w:r>
      <w:r w:rsidRPr="004826DC">
        <w:rPr>
          <w:rFonts w:ascii="Calibri" w:hAnsi="Calibri"/>
          <w:sz w:val="24"/>
        </w:rPr>
        <w:t xml:space="preserve">strumento, que não possam ser dirimidas administrativamente, serão processadas e julgadas na Justiça Federal, no Foro da cidade de </w:t>
      </w:r>
      <w:r w:rsidR="004F05C5" w:rsidRPr="004826DC">
        <w:rPr>
          <w:rFonts w:ascii="Calibri" w:hAnsi="Calibri"/>
          <w:sz w:val="24"/>
        </w:rPr>
        <w:t>Brasília</w:t>
      </w:r>
      <w:r w:rsidRPr="004826DC">
        <w:rPr>
          <w:rFonts w:ascii="Calibri" w:hAnsi="Calibri"/>
          <w:sz w:val="24"/>
        </w:rPr>
        <w:t xml:space="preserve">, Seção Judiciária do </w:t>
      </w:r>
      <w:r w:rsidR="004F05C5" w:rsidRPr="004826DC">
        <w:rPr>
          <w:rFonts w:ascii="Calibri" w:hAnsi="Calibri"/>
          <w:sz w:val="24"/>
        </w:rPr>
        <w:t>Distrito Federal,</w:t>
      </w:r>
      <w:r w:rsidRPr="004826DC">
        <w:rPr>
          <w:rFonts w:ascii="Calibri" w:hAnsi="Calibri"/>
          <w:sz w:val="24"/>
        </w:rPr>
        <w:t xml:space="preserve"> com exclusão de qualquer outro, por mais privilegiado que seja, salvo nos casos previstos no art. 102, inciso I, alínea “d”, da Constituição Federal.</w:t>
      </w:r>
    </w:p>
    <w:p w:rsidR="00202943" w:rsidRPr="004826DC" w:rsidRDefault="00202943">
      <w:pPr>
        <w:tabs>
          <w:tab w:val="left" w:pos="709"/>
        </w:tabs>
        <w:spacing w:after="240"/>
        <w:jc w:val="both"/>
        <w:rPr>
          <w:rFonts w:ascii="Calibri" w:hAnsi="Calibri"/>
          <w:sz w:val="24"/>
        </w:rPr>
      </w:pPr>
      <w:r w:rsidRPr="004826DC">
        <w:rPr>
          <w:rFonts w:ascii="Calibri" w:hAnsi="Calibri"/>
          <w:sz w:val="24"/>
        </w:rPr>
        <w:tab/>
        <w:t xml:space="preserve">E, para firmeza e validade do que foi pactuado, lavrou-se o presente Contrato em </w:t>
      </w:r>
      <w:r w:rsidR="004F05C5" w:rsidRPr="004826DC">
        <w:rPr>
          <w:rFonts w:ascii="Calibri" w:hAnsi="Calibri"/>
          <w:sz w:val="24"/>
        </w:rPr>
        <w:t>2</w:t>
      </w:r>
      <w:r w:rsidRPr="004826DC">
        <w:rPr>
          <w:rFonts w:ascii="Calibri" w:hAnsi="Calibri"/>
          <w:sz w:val="24"/>
        </w:rPr>
        <w:t xml:space="preserve"> (</w:t>
      </w:r>
      <w:r w:rsidR="004F05C5" w:rsidRPr="004826DC">
        <w:rPr>
          <w:rFonts w:ascii="Calibri" w:hAnsi="Calibri"/>
          <w:sz w:val="24"/>
        </w:rPr>
        <w:t>duas</w:t>
      </w:r>
      <w:r w:rsidRPr="004826DC">
        <w:rPr>
          <w:rFonts w:ascii="Calibri" w:hAnsi="Calibri"/>
          <w:sz w:val="24"/>
        </w:rPr>
        <w:t xml:space="preserve">) vias de igual teor e forma, para que surtam um só efeito, </w:t>
      </w:r>
      <w:r w:rsidR="004F05C5" w:rsidRPr="004826DC">
        <w:rPr>
          <w:rFonts w:ascii="Calibri" w:hAnsi="Calibri"/>
          <w:sz w:val="24"/>
        </w:rPr>
        <w:t>a</w:t>
      </w:r>
      <w:r w:rsidRPr="004826DC">
        <w:rPr>
          <w:rFonts w:ascii="Calibri" w:hAnsi="Calibri"/>
          <w:sz w:val="24"/>
        </w:rPr>
        <w:t>s quais, depois de lidas, são assinadas pelos representantes das partes, CONTRATANTE e CONTRATAD</w:t>
      </w:r>
      <w:r w:rsidR="00C629F0" w:rsidRPr="004826DC">
        <w:rPr>
          <w:rFonts w:ascii="Calibri" w:hAnsi="Calibri"/>
          <w:sz w:val="24"/>
        </w:rPr>
        <w:t>A</w:t>
      </w:r>
      <w:r w:rsidRPr="004826DC">
        <w:rPr>
          <w:rFonts w:ascii="Calibri" w:hAnsi="Calibri"/>
          <w:sz w:val="24"/>
        </w:rPr>
        <w:t>, e pelas testemunhas abaixo.</w:t>
      </w:r>
    </w:p>
    <w:p w:rsidR="00202943" w:rsidRPr="004826DC" w:rsidRDefault="00202943">
      <w:pPr>
        <w:ind w:firstLine="708"/>
        <w:jc w:val="both"/>
        <w:rPr>
          <w:rFonts w:ascii="Calibri" w:hAnsi="Calibri"/>
          <w:sz w:val="24"/>
        </w:rPr>
      </w:pPr>
      <w:r w:rsidRPr="004826DC">
        <w:rPr>
          <w:rFonts w:ascii="Calibri" w:hAnsi="Calibri"/>
          <w:sz w:val="24"/>
        </w:rPr>
        <w:t xml:space="preserve">Brasília - DF, em </w:t>
      </w:r>
      <w:r w:rsidR="00960E53" w:rsidRPr="004826DC">
        <w:rPr>
          <w:rFonts w:ascii="Calibri" w:hAnsi="Calibri"/>
          <w:sz w:val="24"/>
        </w:rPr>
        <w:fldChar w:fldCharType="begin">
          <w:ffData>
            <w:name w:val="Texto72"/>
            <w:enabled/>
            <w:calcOnExit w:val="0"/>
            <w:textInput>
              <w:default w:val="[data]"/>
            </w:textInput>
          </w:ffData>
        </w:fldChar>
      </w:r>
      <w:r w:rsidRPr="004826DC">
        <w:rPr>
          <w:rFonts w:ascii="Calibri" w:hAnsi="Calibri"/>
          <w:sz w:val="24"/>
        </w:rPr>
        <w:instrText xml:space="preserve"> FORMTEXT </w:instrText>
      </w:r>
      <w:r w:rsidR="00960E53" w:rsidRPr="004826DC">
        <w:rPr>
          <w:rFonts w:ascii="Calibri" w:hAnsi="Calibri"/>
          <w:sz w:val="24"/>
        </w:rPr>
      </w:r>
      <w:r w:rsidR="00960E53" w:rsidRPr="004826DC">
        <w:rPr>
          <w:rFonts w:ascii="Calibri" w:hAnsi="Calibri"/>
          <w:sz w:val="24"/>
        </w:rPr>
        <w:fldChar w:fldCharType="separate"/>
      </w:r>
      <w:r w:rsidRPr="004826DC">
        <w:rPr>
          <w:rFonts w:ascii="Calibri" w:hAnsi="Calibri"/>
          <w:noProof/>
          <w:sz w:val="24"/>
        </w:rPr>
        <w:t>[data]</w:t>
      </w:r>
      <w:r w:rsidR="00960E53" w:rsidRPr="004826DC">
        <w:rPr>
          <w:rFonts w:ascii="Calibri" w:hAnsi="Calibri"/>
          <w:sz w:val="24"/>
        </w:rPr>
        <w:fldChar w:fldCharType="end"/>
      </w:r>
      <w:r w:rsidRPr="004826DC">
        <w:rPr>
          <w:rFonts w:ascii="Calibri" w:hAnsi="Calibri"/>
          <w:sz w:val="24"/>
        </w:rPr>
        <w:t>.</w:t>
      </w:r>
    </w:p>
    <w:p w:rsidR="00202943" w:rsidRPr="004826DC" w:rsidRDefault="00202943">
      <w:pPr>
        <w:jc w:val="center"/>
        <w:rPr>
          <w:rFonts w:ascii="Calibri" w:hAnsi="Calibri"/>
          <w:sz w:val="24"/>
        </w:rPr>
      </w:pPr>
    </w:p>
    <w:p w:rsidR="004432C8" w:rsidRPr="004826DC" w:rsidRDefault="004432C8">
      <w:pPr>
        <w:jc w:val="center"/>
        <w:rPr>
          <w:rFonts w:ascii="Calibri" w:hAnsi="Calibri"/>
          <w:sz w:val="24"/>
        </w:rPr>
      </w:pPr>
    </w:p>
    <w:p w:rsidR="00202943" w:rsidRPr="004826DC" w:rsidRDefault="00202943">
      <w:pPr>
        <w:pStyle w:val="Ttulo3"/>
        <w:rPr>
          <w:rFonts w:ascii="Calibri" w:hAnsi="Calibri"/>
        </w:rPr>
      </w:pPr>
      <w:r w:rsidRPr="004826DC">
        <w:rPr>
          <w:rFonts w:ascii="Calibri" w:hAnsi="Calibri"/>
        </w:rPr>
        <w:t>TRIBUNAL DE CONTAS DA UNIÃO</w:t>
      </w:r>
    </w:p>
    <w:p w:rsidR="00202943" w:rsidRPr="004826DC" w:rsidRDefault="00202943">
      <w:pPr>
        <w:jc w:val="center"/>
        <w:rPr>
          <w:rFonts w:ascii="Calibri" w:hAnsi="Calibri"/>
          <w:b/>
          <w:sz w:val="24"/>
        </w:rPr>
      </w:pPr>
    </w:p>
    <w:p w:rsidR="004432C8" w:rsidRPr="004826DC" w:rsidRDefault="004432C8">
      <w:pPr>
        <w:jc w:val="center"/>
        <w:rPr>
          <w:rFonts w:ascii="Calibri" w:hAnsi="Calibri"/>
          <w:b/>
          <w:sz w:val="24"/>
        </w:rPr>
      </w:pPr>
    </w:p>
    <w:p w:rsidR="00202943" w:rsidRPr="004826DC" w:rsidRDefault="00202943">
      <w:pPr>
        <w:jc w:val="center"/>
        <w:rPr>
          <w:rFonts w:ascii="Calibri" w:hAnsi="Calibri"/>
          <w:b/>
          <w:sz w:val="24"/>
        </w:rPr>
      </w:pPr>
    </w:p>
    <w:p w:rsidR="00202943" w:rsidRPr="004826DC" w:rsidRDefault="00960E53">
      <w:pPr>
        <w:jc w:val="center"/>
        <w:rPr>
          <w:rFonts w:ascii="Calibri" w:hAnsi="Calibri"/>
          <w:b/>
          <w:sz w:val="24"/>
        </w:rPr>
      </w:pPr>
      <w:r w:rsidRPr="004826DC">
        <w:rPr>
          <w:rFonts w:ascii="Calibri" w:hAnsi="Calibri"/>
          <w:b/>
          <w:sz w:val="24"/>
        </w:rPr>
        <w:fldChar w:fldCharType="begin">
          <w:ffData>
            <w:name w:val="Texto68"/>
            <w:enabled/>
            <w:calcOnExit w:val="0"/>
            <w:textInput>
              <w:default w:val="[Nome da autoridade competente]"/>
            </w:textInput>
          </w:ffData>
        </w:fldChar>
      </w:r>
      <w:r w:rsidR="00202943" w:rsidRPr="004826DC">
        <w:rPr>
          <w:rFonts w:ascii="Calibri" w:hAnsi="Calibri"/>
          <w:b/>
          <w:sz w:val="24"/>
        </w:rPr>
        <w:instrText xml:space="preserve"> FORMTEXT </w:instrText>
      </w:r>
      <w:r w:rsidRPr="004826DC">
        <w:rPr>
          <w:rFonts w:ascii="Calibri" w:hAnsi="Calibri"/>
          <w:b/>
          <w:sz w:val="24"/>
        </w:rPr>
      </w:r>
      <w:r w:rsidRPr="004826DC">
        <w:rPr>
          <w:rFonts w:ascii="Calibri" w:hAnsi="Calibri"/>
          <w:b/>
          <w:sz w:val="24"/>
        </w:rPr>
        <w:fldChar w:fldCharType="separate"/>
      </w:r>
      <w:r w:rsidR="00202943" w:rsidRPr="004826DC">
        <w:rPr>
          <w:rFonts w:ascii="Calibri" w:hAnsi="Calibri"/>
          <w:b/>
          <w:noProof/>
          <w:sz w:val="24"/>
        </w:rPr>
        <w:t>[Nome da autoridade competente]</w:t>
      </w:r>
      <w:r w:rsidRPr="004826DC">
        <w:rPr>
          <w:rFonts w:ascii="Calibri" w:hAnsi="Calibri"/>
          <w:b/>
          <w:sz w:val="24"/>
        </w:rPr>
        <w:fldChar w:fldCharType="end"/>
      </w:r>
    </w:p>
    <w:p w:rsidR="00202943" w:rsidRPr="004826DC" w:rsidRDefault="00960E53">
      <w:pPr>
        <w:jc w:val="center"/>
        <w:rPr>
          <w:rFonts w:ascii="Calibri" w:hAnsi="Calibri"/>
          <w:b/>
          <w:sz w:val="24"/>
        </w:rPr>
      </w:pPr>
      <w:r w:rsidRPr="004826DC">
        <w:rPr>
          <w:rFonts w:ascii="Calibri" w:hAnsi="Calibri"/>
          <w:b/>
          <w:sz w:val="24"/>
        </w:rPr>
        <w:fldChar w:fldCharType="begin">
          <w:ffData>
            <w:name w:val=""/>
            <w:enabled/>
            <w:calcOnExit w:val="0"/>
            <w:textInput>
              <w:default w:val="[inserir nome do cargo]"/>
            </w:textInput>
          </w:ffData>
        </w:fldChar>
      </w:r>
      <w:r w:rsidR="00202943" w:rsidRPr="004826DC">
        <w:rPr>
          <w:rFonts w:ascii="Calibri" w:hAnsi="Calibri"/>
          <w:b/>
          <w:sz w:val="24"/>
        </w:rPr>
        <w:instrText xml:space="preserve"> FORMTEXT </w:instrText>
      </w:r>
      <w:r w:rsidRPr="004826DC">
        <w:rPr>
          <w:rFonts w:ascii="Calibri" w:hAnsi="Calibri"/>
          <w:b/>
          <w:sz w:val="24"/>
        </w:rPr>
      </w:r>
      <w:r w:rsidRPr="004826DC">
        <w:rPr>
          <w:rFonts w:ascii="Calibri" w:hAnsi="Calibri"/>
          <w:b/>
          <w:sz w:val="24"/>
        </w:rPr>
        <w:fldChar w:fldCharType="separate"/>
      </w:r>
      <w:r w:rsidR="00202943" w:rsidRPr="004826DC">
        <w:rPr>
          <w:rFonts w:ascii="Calibri" w:hAnsi="Calibri"/>
          <w:b/>
          <w:noProof/>
          <w:sz w:val="24"/>
        </w:rPr>
        <w:t>[inserir nome do cargo]</w:t>
      </w:r>
      <w:r w:rsidRPr="004826DC">
        <w:rPr>
          <w:rFonts w:ascii="Calibri" w:hAnsi="Calibri"/>
          <w:b/>
          <w:sz w:val="24"/>
        </w:rPr>
        <w:fldChar w:fldCharType="end"/>
      </w:r>
    </w:p>
    <w:p w:rsidR="00202943" w:rsidRPr="004826DC" w:rsidRDefault="00202943">
      <w:pPr>
        <w:jc w:val="both"/>
        <w:rPr>
          <w:rFonts w:ascii="Calibri" w:hAnsi="Calibri"/>
          <w:b/>
          <w:sz w:val="24"/>
        </w:rPr>
      </w:pPr>
    </w:p>
    <w:p w:rsidR="004432C8" w:rsidRPr="004826DC" w:rsidRDefault="004432C8">
      <w:pPr>
        <w:jc w:val="both"/>
        <w:rPr>
          <w:rFonts w:ascii="Calibri" w:hAnsi="Calibri"/>
          <w:b/>
          <w:sz w:val="24"/>
        </w:rPr>
      </w:pPr>
    </w:p>
    <w:p w:rsidR="00202943" w:rsidRPr="004826DC" w:rsidRDefault="00202943">
      <w:pPr>
        <w:jc w:val="both"/>
        <w:rPr>
          <w:rFonts w:ascii="Calibri" w:hAnsi="Calibri"/>
          <w:b/>
          <w:sz w:val="24"/>
        </w:rPr>
      </w:pPr>
    </w:p>
    <w:bookmarkStart w:id="181" w:name="Texto69"/>
    <w:p w:rsidR="00202943" w:rsidRPr="004826DC" w:rsidRDefault="00960E53">
      <w:pPr>
        <w:jc w:val="center"/>
        <w:rPr>
          <w:rFonts w:ascii="Calibri" w:hAnsi="Calibri"/>
          <w:b/>
          <w:sz w:val="24"/>
        </w:rPr>
      </w:pPr>
      <w:r w:rsidRPr="004826DC">
        <w:rPr>
          <w:rFonts w:ascii="Calibri" w:hAnsi="Calibri"/>
          <w:b/>
          <w:sz w:val="24"/>
        </w:rPr>
        <w:fldChar w:fldCharType="begin">
          <w:ffData>
            <w:name w:val="Texto69"/>
            <w:enabled/>
            <w:calcOnExit w:val="0"/>
            <w:textInput>
              <w:default w:val="CONTRATADA"/>
            </w:textInput>
          </w:ffData>
        </w:fldChar>
      </w:r>
      <w:r w:rsidR="004B4598" w:rsidRPr="004826DC">
        <w:rPr>
          <w:rFonts w:ascii="Calibri" w:hAnsi="Calibri"/>
          <w:b/>
          <w:sz w:val="24"/>
        </w:rPr>
        <w:instrText xml:space="preserve"> FORMTEXT </w:instrText>
      </w:r>
      <w:r w:rsidRPr="004826DC">
        <w:rPr>
          <w:rFonts w:ascii="Calibri" w:hAnsi="Calibri"/>
          <w:b/>
          <w:sz w:val="24"/>
        </w:rPr>
      </w:r>
      <w:r w:rsidRPr="004826DC">
        <w:rPr>
          <w:rFonts w:ascii="Calibri" w:hAnsi="Calibri"/>
          <w:b/>
          <w:sz w:val="24"/>
        </w:rPr>
        <w:fldChar w:fldCharType="separate"/>
      </w:r>
      <w:r w:rsidR="004B4598" w:rsidRPr="004826DC">
        <w:rPr>
          <w:rFonts w:ascii="Calibri" w:hAnsi="Calibri"/>
          <w:b/>
          <w:noProof/>
          <w:sz w:val="24"/>
        </w:rPr>
        <w:t>CONTRATADA</w:t>
      </w:r>
      <w:r w:rsidRPr="004826DC">
        <w:rPr>
          <w:rFonts w:ascii="Calibri" w:hAnsi="Calibri"/>
          <w:b/>
          <w:sz w:val="24"/>
        </w:rPr>
        <w:fldChar w:fldCharType="end"/>
      </w:r>
      <w:bookmarkEnd w:id="181"/>
    </w:p>
    <w:p w:rsidR="00202943" w:rsidRPr="004826DC" w:rsidRDefault="00202943">
      <w:pPr>
        <w:jc w:val="center"/>
        <w:rPr>
          <w:rFonts w:ascii="Calibri" w:hAnsi="Calibri"/>
          <w:b/>
          <w:sz w:val="24"/>
        </w:rPr>
      </w:pPr>
    </w:p>
    <w:p w:rsidR="00202943" w:rsidRPr="004826DC" w:rsidRDefault="00202943">
      <w:pPr>
        <w:jc w:val="center"/>
        <w:rPr>
          <w:rFonts w:ascii="Calibri" w:hAnsi="Calibri"/>
          <w:b/>
          <w:sz w:val="24"/>
        </w:rPr>
      </w:pPr>
    </w:p>
    <w:p w:rsidR="00202943" w:rsidRPr="004826DC" w:rsidRDefault="00960E53">
      <w:pPr>
        <w:jc w:val="center"/>
        <w:rPr>
          <w:rFonts w:ascii="Calibri" w:hAnsi="Calibri"/>
          <w:b/>
          <w:sz w:val="24"/>
        </w:rPr>
      </w:pPr>
      <w:r w:rsidRPr="004826DC">
        <w:rPr>
          <w:rFonts w:ascii="Calibri" w:hAnsi="Calibri"/>
          <w:b/>
          <w:sz w:val="24"/>
        </w:rPr>
        <w:fldChar w:fldCharType="begin">
          <w:ffData>
            <w:name w:val="Texto70"/>
            <w:enabled/>
            <w:calcOnExit w:val="0"/>
            <w:textInput>
              <w:default w:val="Representante"/>
            </w:textInput>
          </w:ffData>
        </w:fldChar>
      </w:r>
      <w:r w:rsidR="00202943" w:rsidRPr="004826DC">
        <w:rPr>
          <w:rFonts w:ascii="Calibri" w:hAnsi="Calibri"/>
          <w:b/>
          <w:sz w:val="24"/>
        </w:rPr>
        <w:instrText xml:space="preserve"> FORMTEXT </w:instrText>
      </w:r>
      <w:r w:rsidRPr="004826DC">
        <w:rPr>
          <w:rFonts w:ascii="Calibri" w:hAnsi="Calibri"/>
          <w:b/>
          <w:sz w:val="24"/>
        </w:rPr>
      </w:r>
      <w:r w:rsidRPr="004826DC">
        <w:rPr>
          <w:rFonts w:ascii="Calibri" w:hAnsi="Calibri"/>
          <w:b/>
          <w:sz w:val="24"/>
        </w:rPr>
        <w:fldChar w:fldCharType="separate"/>
      </w:r>
      <w:r w:rsidR="00202943" w:rsidRPr="004826DC">
        <w:rPr>
          <w:rFonts w:ascii="Calibri" w:hAnsi="Calibri"/>
          <w:b/>
          <w:noProof/>
          <w:sz w:val="24"/>
        </w:rPr>
        <w:t>Representante</w:t>
      </w:r>
      <w:r w:rsidRPr="004826DC">
        <w:rPr>
          <w:rFonts w:ascii="Calibri" w:hAnsi="Calibri"/>
          <w:b/>
          <w:sz w:val="24"/>
        </w:rPr>
        <w:fldChar w:fldCharType="end"/>
      </w:r>
    </w:p>
    <w:p w:rsidR="00202943" w:rsidRPr="004826DC" w:rsidRDefault="00960E53">
      <w:pPr>
        <w:pStyle w:val="Contrato"/>
        <w:tabs>
          <w:tab w:val="clear" w:pos="360"/>
        </w:tabs>
        <w:spacing w:after="0"/>
        <w:ind w:left="0" w:firstLine="0"/>
        <w:jc w:val="center"/>
        <w:rPr>
          <w:rFonts w:ascii="Calibri" w:hAnsi="Calibri"/>
        </w:rPr>
      </w:pPr>
      <w:r w:rsidRPr="004826DC">
        <w:rPr>
          <w:rFonts w:ascii="Calibri" w:hAnsi="Calibri"/>
        </w:rPr>
        <w:fldChar w:fldCharType="begin">
          <w:ffData>
            <w:name w:val="Texto71"/>
            <w:enabled/>
            <w:calcOnExit w:val="0"/>
            <w:textInput>
              <w:default w:val="Procurador/cargo "/>
            </w:textInput>
          </w:ffData>
        </w:fldChar>
      </w:r>
      <w:r w:rsidR="00202943" w:rsidRPr="004826DC">
        <w:rPr>
          <w:rFonts w:ascii="Calibri" w:hAnsi="Calibri"/>
        </w:rPr>
        <w:instrText xml:space="preserve"> FORMTEXT </w:instrText>
      </w:r>
      <w:r w:rsidRPr="004826DC">
        <w:rPr>
          <w:rFonts w:ascii="Calibri" w:hAnsi="Calibri"/>
        </w:rPr>
      </w:r>
      <w:r w:rsidRPr="004826DC">
        <w:rPr>
          <w:rFonts w:ascii="Calibri" w:hAnsi="Calibri"/>
        </w:rPr>
        <w:fldChar w:fldCharType="separate"/>
      </w:r>
      <w:r w:rsidR="00202943" w:rsidRPr="004826DC">
        <w:rPr>
          <w:rFonts w:ascii="Calibri" w:hAnsi="Calibri"/>
          <w:noProof/>
        </w:rPr>
        <w:t>Procurador/cargo</w:t>
      </w:r>
      <w:r w:rsidRPr="004826DC">
        <w:rPr>
          <w:rFonts w:ascii="Calibri" w:hAnsi="Calibri"/>
        </w:rPr>
        <w:fldChar w:fldCharType="end"/>
      </w:r>
    </w:p>
    <w:p w:rsidR="00202943" w:rsidRPr="004826DC" w:rsidRDefault="00202943">
      <w:pPr>
        <w:pStyle w:val="Contrato"/>
        <w:tabs>
          <w:tab w:val="clear" w:pos="360"/>
        </w:tabs>
        <w:spacing w:after="0"/>
        <w:ind w:left="0" w:firstLine="0"/>
        <w:rPr>
          <w:rFonts w:ascii="Calibri" w:hAnsi="Calibri"/>
          <w:b/>
        </w:rPr>
      </w:pPr>
    </w:p>
    <w:p w:rsidR="00202943" w:rsidRPr="004826DC" w:rsidRDefault="00202943">
      <w:pPr>
        <w:pStyle w:val="Contrato"/>
        <w:tabs>
          <w:tab w:val="clear" w:pos="360"/>
        </w:tabs>
        <w:spacing w:after="0"/>
        <w:ind w:left="0" w:firstLine="0"/>
        <w:rPr>
          <w:rFonts w:ascii="Calibri" w:hAnsi="Calibri"/>
          <w:b/>
        </w:rPr>
      </w:pPr>
    </w:p>
    <w:p w:rsidR="00202943" w:rsidRPr="004826DC" w:rsidRDefault="00202943">
      <w:pPr>
        <w:pStyle w:val="Contrato"/>
        <w:tabs>
          <w:tab w:val="clear" w:pos="360"/>
        </w:tabs>
        <w:spacing w:after="0"/>
        <w:ind w:left="0" w:firstLine="0"/>
        <w:rPr>
          <w:rFonts w:ascii="Calibri" w:hAnsi="Calibri"/>
          <w:b/>
        </w:rPr>
      </w:pPr>
      <w:r w:rsidRPr="004826DC">
        <w:rPr>
          <w:rFonts w:ascii="Calibri" w:hAnsi="Calibri"/>
          <w:b/>
        </w:rPr>
        <w:t>TESTEMUNHAS:</w:t>
      </w:r>
    </w:p>
    <w:p w:rsidR="00202943" w:rsidRPr="004826DC" w:rsidRDefault="00202943">
      <w:pPr>
        <w:jc w:val="both"/>
        <w:rPr>
          <w:rFonts w:ascii="Calibri" w:hAnsi="Calibri"/>
          <w:sz w:val="24"/>
        </w:rPr>
      </w:pPr>
    </w:p>
    <w:p w:rsidR="00202943" w:rsidRPr="004826DC" w:rsidRDefault="00202943">
      <w:pPr>
        <w:pStyle w:val="Cabealho"/>
        <w:tabs>
          <w:tab w:val="clear" w:pos="4419"/>
          <w:tab w:val="clear" w:pos="8838"/>
        </w:tabs>
        <w:rPr>
          <w:rFonts w:ascii="Calibri" w:hAnsi="Calibri"/>
        </w:rPr>
      </w:pPr>
      <w:r w:rsidRPr="004826DC">
        <w:rPr>
          <w:rFonts w:ascii="Calibri" w:hAnsi="Calibri"/>
        </w:rPr>
        <w:t>____________________________</w:t>
      </w:r>
      <w:r w:rsidRPr="004826DC">
        <w:rPr>
          <w:rFonts w:ascii="Calibri" w:hAnsi="Calibri"/>
        </w:rPr>
        <w:tab/>
      </w:r>
      <w:r w:rsidRPr="004826DC">
        <w:rPr>
          <w:rFonts w:ascii="Calibri" w:hAnsi="Calibri"/>
        </w:rPr>
        <w:tab/>
      </w:r>
      <w:r w:rsidRPr="004826DC">
        <w:rPr>
          <w:rFonts w:ascii="Calibri" w:hAnsi="Calibri"/>
        </w:rPr>
        <w:tab/>
        <w:t>____________________________</w:t>
      </w:r>
    </w:p>
    <w:p w:rsidR="00202943" w:rsidRPr="004826DC" w:rsidRDefault="00202943">
      <w:pPr>
        <w:pStyle w:val="Contrato"/>
        <w:tabs>
          <w:tab w:val="clear" w:pos="360"/>
        </w:tabs>
        <w:spacing w:after="0"/>
        <w:ind w:left="0" w:firstLine="0"/>
        <w:rPr>
          <w:rFonts w:ascii="Calibri" w:hAnsi="Calibri"/>
        </w:rPr>
      </w:pPr>
      <w:r w:rsidRPr="004826DC">
        <w:rPr>
          <w:rFonts w:ascii="Calibri" w:hAnsi="Calibri"/>
        </w:rPr>
        <w:t>NOME:</w:t>
      </w:r>
      <w:r w:rsidRPr="004826DC">
        <w:rPr>
          <w:rFonts w:ascii="Calibri" w:hAnsi="Calibri"/>
        </w:rPr>
        <w:tab/>
      </w:r>
      <w:r w:rsidRPr="004826DC">
        <w:rPr>
          <w:rFonts w:ascii="Calibri" w:hAnsi="Calibri"/>
        </w:rPr>
        <w:tab/>
      </w:r>
      <w:r w:rsidRPr="004826DC">
        <w:rPr>
          <w:rFonts w:ascii="Calibri" w:hAnsi="Calibri"/>
        </w:rPr>
        <w:tab/>
      </w:r>
      <w:r w:rsidRPr="004826DC">
        <w:rPr>
          <w:rFonts w:ascii="Calibri" w:hAnsi="Calibri"/>
        </w:rPr>
        <w:tab/>
      </w:r>
      <w:r w:rsidRPr="004826DC">
        <w:rPr>
          <w:rFonts w:ascii="Calibri" w:hAnsi="Calibri"/>
        </w:rPr>
        <w:tab/>
      </w:r>
      <w:r w:rsidRPr="004826DC">
        <w:rPr>
          <w:rFonts w:ascii="Calibri" w:hAnsi="Calibri"/>
        </w:rPr>
        <w:tab/>
      </w:r>
      <w:r w:rsidRPr="004826DC">
        <w:rPr>
          <w:rFonts w:ascii="Calibri" w:hAnsi="Calibri"/>
        </w:rPr>
        <w:tab/>
        <w:t>NOME:</w:t>
      </w:r>
      <w:r w:rsidRPr="004826DC">
        <w:rPr>
          <w:rFonts w:ascii="Calibri" w:hAnsi="Calibri"/>
        </w:rPr>
        <w:tab/>
      </w:r>
      <w:r w:rsidRPr="004826DC">
        <w:rPr>
          <w:rFonts w:ascii="Calibri" w:hAnsi="Calibri"/>
        </w:rPr>
        <w:tab/>
      </w:r>
      <w:r w:rsidRPr="004826DC">
        <w:rPr>
          <w:rFonts w:ascii="Calibri" w:hAnsi="Calibri"/>
        </w:rPr>
        <w:tab/>
      </w:r>
      <w:r w:rsidRPr="004826DC">
        <w:rPr>
          <w:rFonts w:ascii="Calibri" w:hAnsi="Calibri"/>
        </w:rPr>
        <w:tab/>
      </w:r>
    </w:p>
    <w:p w:rsidR="00202943" w:rsidRPr="004826DC" w:rsidRDefault="00202943">
      <w:pPr>
        <w:jc w:val="both"/>
        <w:rPr>
          <w:rFonts w:ascii="Calibri" w:hAnsi="Calibri"/>
          <w:sz w:val="24"/>
        </w:rPr>
      </w:pPr>
      <w:r w:rsidRPr="004826DC">
        <w:rPr>
          <w:rFonts w:ascii="Calibri" w:hAnsi="Calibri"/>
          <w:sz w:val="24"/>
        </w:rPr>
        <w:t>CPF:</w:t>
      </w:r>
      <w:r w:rsidRPr="004826DC">
        <w:rPr>
          <w:rFonts w:ascii="Calibri" w:hAnsi="Calibri"/>
          <w:sz w:val="24"/>
        </w:rPr>
        <w:tab/>
      </w:r>
      <w:r w:rsidRPr="004826DC">
        <w:rPr>
          <w:rFonts w:ascii="Calibri" w:hAnsi="Calibri"/>
          <w:sz w:val="24"/>
        </w:rPr>
        <w:tab/>
      </w:r>
      <w:r w:rsidRPr="004826DC">
        <w:rPr>
          <w:rFonts w:ascii="Calibri" w:hAnsi="Calibri"/>
          <w:sz w:val="24"/>
        </w:rPr>
        <w:tab/>
      </w:r>
      <w:r w:rsidRPr="004826DC">
        <w:rPr>
          <w:rFonts w:ascii="Calibri" w:hAnsi="Calibri"/>
          <w:sz w:val="24"/>
        </w:rPr>
        <w:tab/>
      </w:r>
      <w:r w:rsidRPr="004826DC">
        <w:rPr>
          <w:rFonts w:ascii="Calibri" w:hAnsi="Calibri"/>
          <w:sz w:val="24"/>
        </w:rPr>
        <w:tab/>
      </w:r>
      <w:r w:rsidRPr="004826DC">
        <w:rPr>
          <w:rFonts w:ascii="Calibri" w:hAnsi="Calibri"/>
          <w:sz w:val="24"/>
        </w:rPr>
        <w:tab/>
      </w:r>
      <w:r w:rsidRPr="004826DC">
        <w:rPr>
          <w:rFonts w:ascii="Calibri" w:hAnsi="Calibri"/>
          <w:sz w:val="24"/>
        </w:rPr>
        <w:tab/>
        <w:t>CPF:</w:t>
      </w:r>
      <w:r w:rsidRPr="004826DC">
        <w:rPr>
          <w:rFonts w:ascii="Calibri" w:hAnsi="Calibri"/>
          <w:sz w:val="24"/>
        </w:rPr>
        <w:tab/>
      </w:r>
    </w:p>
    <w:p w:rsidR="00A66E4C" w:rsidRPr="004826DC" w:rsidRDefault="00202943">
      <w:pPr>
        <w:pStyle w:val="Ttulo1"/>
        <w:spacing w:before="0" w:after="0"/>
        <w:ind w:left="0"/>
        <w:jc w:val="both"/>
        <w:rPr>
          <w:rFonts w:ascii="Calibri" w:hAnsi="Calibri"/>
          <w:b w:val="0"/>
          <w:sz w:val="24"/>
        </w:rPr>
      </w:pPr>
      <w:r w:rsidRPr="004826DC">
        <w:rPr>
          <w:rFonts w:ascii="Calibri" w:hAnsi="Calibri"/>
          <w:b w:val="0"/>
          <w:sz w:val="24"/>
        </w:rPr>
        <w:t>RG:</w:t>
      </w:r>
      <w:r w:rsidRPr="004826DC">
        <w:rPr>
          <w:rFonts w:ascii="Calibri" w:hAnsi="Calibri"/>
          <w:b w:val="0"/>
          <w:sz w:val="24"/>
        </w:rPr>
        <w:tab/>
      </w:r>
      <w:r w:rsidRPr="004826DC">
        <w:rPr>
          <w:rFonts w:ascii="Calibri" w:hAnsi="Calibri"/>
          <w:b w:val="0"/>
          <w:sz w:val="24"/>
        </w:rPr>
        <w:tab/>
      </w:r>
      <w:r w:rsidRPr="004826DC">
        <w:rPr>
          <w:rFonts w:ascii="Calibri" w:hAnsi="Calibri"/>
          <w:b w:val="0"/>
          <w:sz w:val="24"/>
        </w:rPr>
        <w:tab/>
      </w:r>
      <w:r w:rsidRPr="004826DC">
        <w:rPr>
          <w:rFonts w:ascii="Calibri" w:hAnsi="Calibri"/>
          <w:b w:val="0"/>
          <w:sz w:val="24"/>
        </w:rPr>
        <w:tab/>
      </w:r>
      <w:r w:rsidRPr="004826DC">
        <w:rPr>
          <w:rFonts w:ascii="Calibri" w:hAnsi="Calibri"/>
          <w:b w:val="0"/>
          <w:sz w:val="24"/>
        </w:rPr>
        <w:tab/>
      </w:r>
      <w:r w:rsidRPr="004826DC">
        <w:rPr>
          <w:rFonts w:ascii="Calibri" w:hAnsi="Calibri"/>
          <w:b w:val="0"/>
          <w:sz w:val="24"/>
        </w:rPr>
        <w:tab/>
      </w:r>
      <w:r w:rsidRPr="004826DC">
        <w:rPr>
          <w:rFonts w:ascii="Calibri" w:hAnsi="Calibri"/>
          <w:b w:val="0"/>
          <w:sz w:val="24"/>
        </w:rPr>
        <w:tab/>
        <w:t>RG:</w:t>
      </w:r>
    </w:p>
    <w:p w:rsidR="00A66E4C" w:rsidRPr="004826DC" w:rsidRDefault="00A66E4C">
      <w:pPr>
        <w:pStyle w:val="Ttulo1"/>
        <w:spacing w:before="0" w:after="0"/>
        <w:ind w:left="0"/>
        <w:jc w:val="both"/>
        <w:rPr>
          <w:rFonts w:ascii="Calibri" w:hAnsi="Calibri"/>
          <w:b w:val="0"/>
          <w:sz w:val="24"/>
        </w:rPr>
      </w:pPr>
    </w:p>
    <w:p w:rsidR="00A66E4C" w:rsidRPr="004826DC" w:rsidRDefault="00A66E4C">
      <w:pPr>
        <w:pStyle w:val="Ttulo1"/>
        <w:spacing w:before="0" w:after="0"/>
        <w:ind w:left="0"/>
        <w:jc w:val="both"/>
        <w:rPr>
          <w:rFonts w:ascii="Calibri" w:hAnsi="Calibri"/>
          <w:b w:val="0"/>
          <w:sz w:val="24"/>
        </w:rPr>
      </w:pPr>
    </w:p>
    <w:sectPr w:rsidR="00A66E4C" w:rsidRPr="004826DC" w:rsidSect="00DD3422">
      <w:headerReference w:type="default" r:id="rId171"/>
      <w:footerReference w:type="even" r:id="rId172"/>
      <w:footerReference w:type="default" r:id="rId173"/>
      <w:headerReference w:type="first" r:id="rId174"/>
      <w:footerReference w:type="first" r:id="rId175"/>
      <w:pgSz w:w="11907" w:h="16840" w:code="9"/>
      <w:pgMar w:top="1418" w:right="851" w:bottom="1418" w:left="1701" w:header="680" w:footer="567" w:gutter="0"/>
      <w:cols w:space="72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F0FD9" w:rsidRDefault="001F0FD9">
      <w:r>
        <w:separator/>
      </w:r>
    </w:p>
  </w:endnote>
  <w:endnote w:type="continuationSeparator" w:id="0">
    <w:p w:rsidR="001F0FD9" w:rsidRDefault="001F0FD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SimSun">
    <w:altName w:val="宋体"/>
    <w:panose1 w:val="02010600030101010101"/>
    <w:charset w:val="86"/>
    <w:family w:val="auto"/>
    <w:notTrueType/>
    <w:pitch w:val="variable"/>
    <w:sig w:usb0="00000001" w:usb1="080E0000" w:usb2="00000010" w:usb3="00000000" w:csb0="00040000" w:csb1="00000000"/>
  </w:font>
  <w:font w:name="Cambria Math">
    <w:panose1 w:val="02040503050406030204"/>
    <w:charset w:val="00"/>
    <w:family w:val="roman"/>
    <w:pitch w:val="variable"/>
    <w:sig w:usb0="E00002FF" w:usb1="420024FF" w:usb2="00000000" w:usb3="00000000" w:csb0="0000019F" w:csb1="00000000"/>
  </w:font>
  <w:font w:name="Arial Black">
    <w:panose1 w:val="020B0A04020102020204"/>
    <w:charset w:val="00"/>
    <w:family w:val="swiss"/>
    <w:pitch w:val="variable"/>
    <w:sig w:usb0="00000287" w:usb1="00000000" w:usb2="00000000" w:usb3="00000000" w:csb0="0000009F" w:csb1="00000000"/>
  </w:font>
  <w:font w:name="Helvetica-Bold">
    <w:panose1 w:val="00000000000000000000"/>
    <w:charset w:val="00"/>
    <w:family w:val="auto"/>
    <w:notTrueType/>
    <w:pitch w:val="default"/>
    <w:sig w:usb0="00000003" w:usb1="00000000" w:usb2="00000000" w:usb3="00000000" w:csb0="00000001" w:csb1="00000000"/>
  </w:font>
  <w:font w:name="ArialMT">
    <w:charset w:val="00"/>
    <w:family w:val="swiss"/>
    <w:pitch w:val="default"/>
  </w:font>
  <w:font w:name="Arial-BoldMT">
    <w:charset w:val="00"/>
    <w:family w:val="auto"/>
    <w:pitch w:val="default"/>
  </w:font>
  <w:font w:name="DejaVuSans">
    <w:charset w:val="00"/>
    <w:family w:val="swiss"/>
    <w:pitch w:val="default"/>
  </w:font>
  <w:font w:name="Arial-ItalicMT">
    <w:charset w:val="00"/>
    <w:family w:val="script"/>
    <w:pitch w:val="default"/>
  </w:font>
  <w:font w:name="TimesNewRomanPS-BoldMT">
    <w:altName w:val="Times New Roman"/>
    <w:charset w:val="00"/>
    <w:family w:val="auto"/>
    <w:pitch w:val="default"/>
  </w:font>
  <w:font w:name="BatangChe">
    <w:panose1 w:val="02030609000101010101"/>
    <w:charset w:val="81"/>
    <w:family w:val="modern"/>
    <w:pitch w:val="fixed"/>
    <w:sig w:usb0="B00002AF" w:usb1="69D77CFB" w:usb2="00000030" w:usb3="00000000" w:csb0="0008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63587" w:rsidRDefault="001F0FD9" w:rsidP="0076629D">
    <w:pPr>
      <w:pStyle w:val="Rodap"/>
      <w:jc w:val="right"/>
    </w:pPr>
    <w:r>
      <w:fldChar w:fldCharType="begin"/>
    </w:r>
    <w:r>
      <w:instrText xml:space="preserve"> PAGE   \* MERGEFORMAT </w:instrText>
    </w:r>
    <w:r>
      <w:fldChar w:fldCharType="separate"/>
    </w:r>
    <w:r w:rsidR="00514048">
      <w:rPr>
        <w:noProof/>
      </w:rPr>
      <w:t>1</w:t>
    </w:r>
    <w:r>
      <w:rPr>
        <w:noProof/>
      </w:rPr>
      <w:fldChar w:fldCharType="end"/>
    </w:r>
    <w:r w:rsidR="00163587">
      <w:t>/56</w:t>
    </w: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63587" w:rsidRDefault="001F0FD9">
    <w:pPr>
      <w:pStyle w:val="Rodap"/>
      <w:jc w:val="right"/>
    </w:pPr>
    <w:r>
      <w:fldChar w:fldCharType="begin"/>
    </w:r>
    <w:r>
      <w:instrText xml:space="preserve"> PAGE   \* MERGEFORMAT </w:instrText>
    </w:r>
    <w:r>
      <w:fldChar w:fldCharType="separate"/>
    </w:r>
    <w:r w:rsidR="00514048">
      <w:rPr>
        <w:noProof/>
      </w:rPr>
      <w:t>8</w:t>
    </w:r>
    <w:r>
      <w:rPr>
        <w:noProof/>
      </w:rPr>
      <w:fldChar w:fldCharType="end"/>
    </w:r>
    <w:r w:rsidR="00163587">
      <w:t>/</w:t>
    </w:r>
    <w:r>
      <w:fldChar w:fldCharType="begin"/>
    </w:r>
    <w:r>
      <w:instrText xml:space="preserve"> SECTIONPAGES   \* MERGEFORMAT </w:instrText>
    </w:r>
    <w:r>
      <w:fldChar w:fldCharType="separate"/>
    </w:r>
    <w:r w:rsidR="00514048">
      <w:rPr>
        <w:noProof/>
      </w:rPr>
      <w:t>8</w:t>
    </w:r>
    <w:r>
      <w:rPr>
        <w:noProof/>
      </w:rPr>
      <w:fldChar w:fldCharType="end"/>
    </w:r>
  </w:p>
  <w:p w:rsidR="00163587" w:rsidRDefault="00163587">
    <w:pPr>
      <w:pStyle w:val="Rodap"/>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63587" w:rsidRDefault="001F0FD9">
    <w:pPr>
      <w:pStyle w:val="Rodap"/>
      <w:jc w:val="right"/>
    </w:pPr>
    <w:r>
      <w:fldChar w:fldCharType="begin"/>
    </w:r>
    <w:r>
      <w:instrText xml:space="preserve"> PAGE   \* MERGEFORMAT </w:instrText>
    </w:r>
    <w:r>
      <w:fldChar w:fldCharType="separate"/>
    </w:r>
    <w:r w:rsidR="00514048">
      <w:rPr>
        <w:noProof/>
      </w:rPr>
      <w:t>4</w:t>
    </w:r>
    <w:r>
      <w:rPr>
        <w:noProof/>
      </w:rPr>
      <w:fldChar w:fldCharType="end"/>
    </w:r>
    <w:r w:rsidR="00163587">
      <w:t>/</w:t>
    </w:r>
    <w:r>
      <w:fldChar w:fldCharType="begin"/>
    </w:r>
    <w:r>
      <w:instrText xml:space="preserve"> SECTIONPAGES   \* MERGEFORMAT </w:instrText>
    </w:r>
    <w:r>
      <w:fldChar w:fldCharType="separate"/>
    </w:r>
    <w:r w:rsidR="00514048">
      <w:rPr>
        <w:noProof/>
      </w:rPr>
      <w:t>4</w:t>
    </w:r>
    <w:r>
      <w:rPr>
        <w:noProof/>
      </w:rPr>
      <w:fldChar w:fldCharType="end"/>
    </w:r>
  </w:p>
  <w:p w:rsidR="00163587" w:rsidRDefault="00163587">
    <w:pPr>
      <w:pStyle w:val="Rodap"/>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63587" w:rsidRDefault="001F0FD9">
    <w:pPr>
      <w:pStyle w:val="Rodap"/>
      <w:jc w:val="right"/>
    </w:pPr>
    <w:r>
      <w:fldChar w:fldCharType="begin"/>
    </w:r>
    <w:r>
      <w:instrText xml:space="preserve"> PAGE   \* MERGEFORMAT </w:instrText>
    </w:r>
    <w:r>
      <w:fldChar w:fldCharType="separate"/>
    </w:r>
    <w:r w:rsidR="00514048">
      <w:rPr>
        <w:noProof/>
      </w:rPr>
      <w:t>27</w:t>
    </w:r>
    <w:r>
      <w:rPr>
        <w:noProof/>
      </w:rPr>
      <w:fldChar w:fldCharType="end"/>
    </w:r>
    <w:r w:rsidR="00163587">
      <w:t>/</w:t>
    </w:r>
    <w:r>
      <w:fldChar w:fldCharType="begin"/>
    </w:r>
    <w:r>
      <w:instrText xml:space="preserve"> SECTIONPAGES   \* MERGEFORMAT </w:instrText>
    </w:r>
    <w:r>
      <w:fldChar w:fldCharType="separate"/>
    </w:r>
    <w:r w:rsidR="00514048">
      <w:rPr>
        <w:noProof/>
      </w:rPr>
      <w:t>27</w:t>
    </w:r>
    <w:r>
      <w:rPr>
        <w:noProof/>
      </w:rPr>
      <w:fldChar w:fldCharType="end"/>
    </w:r>
  </w:p>
  <w:p w:rsidR="00163587" w:rsidRDefault="00163587">
    <w:pPr>
      <w:pStyle w:val="Rodap"/>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63587" w:rsidRDefault="00163587">
    <w:pPr>
      <w:pBdr>
        <w:top w:val="single" w:sz="4" w:space="1" w:color="auto"/>
      </w:pBdr>
      <w:tabs>
        <w:tab w:val="right" w:pos="9960"/>
      </w:tabs>
      <w:rPr>
        <w:sz w:val="16"/>
      </w:rPr>
    </w:pPr>
    <w:r>
      <w:rPr>
        <w:sz w:val="16"/>
      </w:rPr>
      <w:tab/>
    </w:r>
    <w:r>
      <w:rPr>
        <w:snapToGrid w:val="0"/>
        <w:sz w:val="16"/>
      </w:rPr>
      <w:t xml:space="preserve">Página </w:t>
    </w:r>
    <w:r w:rsidR="00960E53">
      <w:rPr>
        <w:snapToGrid w:val="0"/>
        <w:sz w:val="16"/>
      </w:rPr>
      <w:fldChar w:fldCharType="begin"/>
    </w:r>
    <w:r>
      <w:rPr>
        <w:snapToGrid w:val="0"/>
        <w:sz w:val="16"/>
      </w:rPr>
      <w:instrText xml:space="preserve"> PAGE </w:instrText>
    </w:r>
    <w:r w:rsidR="00960E53">
      <w:rPr>
        <w:snapToGrid w:val="0"/>
        <w:sz w:val="16"/>
      </w:rPr>
      <w:fldChar w:fldCharType="separate"/>
    </w:r>
    <w:r w:rsidR="00514048">
      <w:rPr>
        <w:noProof/>
        <w:snapToGrid w:val="0"/>
        <w:sz w:val="16"/>
      </w:rPr>
      <w:t>iii</w:t>
    </w:r>
    <w:r w:rsidR="00960E53">
      <w:rPr>
        <w:snapToGrid w:val="0"/>
        <w:sz w:val="16"/>
      </w:rPr>
      <w:fldChar w:fldCharType="end"/>
    </w: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63587" w:rsidRDefault="001F0FD9" w:rsidP="0076629D">
    <w:pPr>
      <w:pStyle w:val="Rodap"/>
      <w:jc w:val="right"/>
    </w:pPr>
    <w:r>
      <w:fldChar w:fldCharType="begin"/>
    </w:r>
    <w:r>
      <w:instrText xml:space="preserve"> PAGE   \* MERGEFORMAT </w:instrText>
    </w:r>
    <w:r>
      <w:fldChar w:fldCharType="separate"/>
    </w:r>
    <w:r w:rsidR="00514048">
      <w:rPr>
        <w:noProof/>
      </w:rPr>
      <w:t>34</w:t>
    </w:r>
    <w:r>
      <w:rPr>
        <w:noProof/>
      </w:rPr>
      <w:fldChar w:fldCharType="end"/>
    </w:r>
    <w:r w:rsidR="00163587">
      <w:t>/34</w:t>
    </w: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63587" w:rsidRDefault="00163587" w:rsidP="0076629D">
    <w:pPr>
      <w:pStyle w:val="Rodap"/>
      <w:jc w:val="right"/>
    </w:pPr>
    <w:r>
      <w:tab/>
    </w:r>
    <w:r>
      <w:tab/>
    </w:r>
    <w:r>
      <w:tab/>
    </w:r>
    <w:r w:rsidR="001F0FD9">
      <w:fldChar w:fldCharType="begin"/>
    </w:r>
    <w:r w:rsidR="001F0FD9">
      <w:instrText xml:space="preserve"> PAGE   \* MERGEFORMAT </w:instrText>
    </w:r>
    <w:r w:rsidR="001F0FD9">
      <w:fldChar w:fldCharType="separate"/>
    </w:r>
    <w:r w:rsidR="00514048">
      <w:rPr>
        <w:noProof/>
      </w:rPr>
      <w:t>36</w:t>
    </w:r>
    <w:r w:rsidR="001F0FD9">
      <w:rPr>
        <w:noProof/>
      </w:rPr>
      <w:fldChar w:fldCharType="end"/>
    </w:r>
    <w:r>
      <w:t>/</w:t>
    </w:r>
    <w:r w:rsidR="001F0FD9">
      <w:fldChar w:fldCharType="begin"/>
    </w:r>
    <w:r w:rsidR="001F0FD9">
      <w:instrText xml:space="preserve"> SECTIONPAGES   \* MERGEFORMAT </w:instrText>
    </w:r>
    <w:r w:rsidR="001F0FD9">
      <w:fldChar w:fldCharType="separate"/>
    </w:r>
    <w:r w:rsidR="00514048">
      <w:rPr>
        <w:noProof/>
      </w:rPr>
      <w:t>2</w:t>
    </w:r>
    <w:r w:rsidR="001F0FD9">
      <w:rPr>
        <w:noProof/>
      </w:rPr>
      <w:fldChar w:fldCharType="end"/>
    </w:r>
  </w:p>
  <w:p w:rsidR="00163587" w:rsidRPr="00827042" w:rsidRDefault="00163587" w:rsidP="0076629D">
    <w:pPr>
      <w:pStyle w:val="Rodap"/>
    </w:pP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63587" w:rsidRDefault="00163587" w:rsidP="0076629D">
    <w:pPr>
      <w:pStyle w:val="Rodap"/>
      <w:jc w:val="right"/>
    </w:pPr>
    <w:r>
      <w:tab/>
    </w:r>
    <w:r>
      <w:tab/>
    </w:r>
    <w:r>
      <w:tab/>
    </w:r>
    <w:r w:rsidR="001F0FD9">
      <w:fldChar w:fldCharType="begin"/>
    </w:r>
    <w:r w:rsidR="001F0FD9">
      <w:instrText xml:space="preserve"> PAGE   \* MERGEFORMAT </w:instrText>
    </w:r>
    <w:r w:rsidR="001F0FD9">
      <w:fldChar w:fldCharType="separate"/>
    </w:r>
    <w:r w:rsidR="00514048">
      <w:rPr>
        <w:noProof/>
      </w:rPr>
      <w:t>1</w:t>
    </w:r>
    <w:r w:rsidR="001F0FD9">
      <w:rPr>
        <w:noProof/>
      </w:rPr>
      <w:fldChar w:fldCharType="end"/>
    </w:r>
    <w:r>
      <w:t>/</w:t>
    </w:r>
    <w:r w:rsidR="001F0FD9">
      <w:fldChar w:fldCharType="begin"/>
    </w:r>
    <w:r w:rsidR="001F0FD9">
      <w:instrText xml:space="preserve"> SECTIONPAGES   \* MERGEFORMAT </w:instrText>
    </w:r>
    <w:r w:rsidR="001F0FD9">
      <w:fldChar w:fldCharType="separate"/>
    </w:r>
    <w:r w:rsidR="00514048">
      <w:rPr>
        <w:noProof/>
      </w:rPr>
      <w:t>1</w:t>
    </w:r>
    <w:r w:rsidR="001F0FD9">
      <w:rPr>
        <w:noProof/>
      </w:rPr>
      <w:fldChar w:fldCharType="end"/>
    </w:r>
  </w:p>
  <w:p w:rsidR="00163587" w:rsidRPr="00827042" w:rsidRDefault="00163587" w:rsidP="0076629D">
    <w:pPr>
      <w:pStyle w:val="Rodap"/>
    </w:pP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63587" w:rsidRDefault="00163587" w:rsidP="0076629D">
    <w:pPr>
      <w:pStyle w:val="Rodap"/>
      <w:jc w:val="right"/>
    </w:pPr>
    <w:r>
      <w:tab/>
    </w:r>
    <w:r>
      <w:tab/>
    </w:r>
    <w:r>
      <w:tab/>
    </w:r>
    <w:r w:rsidR="001F0FD9">
      <w:fldChar w:fldCharType="begin"/>
    </w:r>
    <w:r w:rsidR="001F0FD9">
      <w:instrText xml:space="preserve"> PAGE   \* MERGEFORMAT </w:instrText>
    </w:r>
    <w:r w:rsidR="001F0FD9">
      <w:fldChar w:fldCharType="separate"/>
    </w:r>
    <w:r w:rsidR="00514048">
      <w:rPr>
        <w:noProof/>
      </w:rPr>
      <w:t>2</w:t>
    </w:r>
    <w:r w:rsidR="001F0FD9">
      <w:rPr>
        <w:noProof/>
      </w:rPr>
      <w:fldChar w:fldCharType="end"/>
    </w:r>
    <w:r>
      <w:t>/</w:t>
    </w:r>
    <w:r w:rsidR="001F0FD9">
      <w:fldChar w:fldCharType="begin"/>
    </w:r>
    <w:r w:rsidR="001F0FD9">
      <w:instrText xml:space="preserve"> SECTIONPAGES   \* MERGEFORMAT </w:instrText>
    </w:r>
    <w:r w:rsidR="001F0FD9">
      <w:fldChar w:fldCharType="separate"/>
    </w:r>
    <w:r w:rsidR="00514048">
      <w:rPr>
        <w:noProof/>
      </w:rPr>
      <w:t>2</w:t>
    </w:r>
    <w:r w:rsidR="001F0FD9">
      <w:rPr>
        <w:noProof/>
      </w:rPr>
      <w:fldChar w:fldCharType="end"/>
    </w: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63587" w:rsidRDefault="00163587" w:rsidP="0076629D">
    <w:pPr>
      <w:pStyle w:val="Rodap"/>
      <w:jc w:val="right"/>
    </w:pPr>
    <w:r>
      <w:t>Anexo XVII</w:t>
    </w:r>
    <w:r>
      <w:tab/>
    </w:r>
    <w:r>
      <w:tab/>
    </w:r>
    <w:r>
      <w:tab/>
    </w:r>
    <w:r w:rsidR="001F0FD9">
      <w:fldChar w:fldCharType="begin"/>
    </w:r>
    <w:r w:rsidR="001F0FD9">
      <w:instrText xml:space="preserve"> PAGE   \* MERGEFORMAT </w:instrText>
    </w:r>
    <w:r w:rsidR="001F0FD9">
      <w:fldChar w:fldCharType="separate"/>
    </w:r>
    <w:r w:rsidR="00514048">
      <w:rPr>
        <w:noProof/>
      </w:rPr>
      <w:t>1</w:t>
    </w:r>
    <w:r w:rsidR="001F0FD9">
      <w:rPr>
        <w:noProof/>
      </w:rPr>
      <w:fldChar w:fldCharType="end"/>
    </w:r>
    <w:r>
      <w:t>/</w:t>
    </w:r>
    <w:r w:rsidR="001F0FD9">
      <w:fldChar w:fldCharType="begin"/>
    </w:r>
    <w:r w:rsidR="001F0FD9">
      <w:instrText xml:space="preserve"> SECTIONPAGES   \* MERGEFORMAT </w:instrText>
    </w:r>
    <w:r w:rsidR="001F0FD9">
      <w:fldChar w:fldCharType="separate"/>
    </w:r>
    <w:r w:rsidR="00514048">
      <w:rPr>
        <w:noProof/>
      </w:rPr>
      <w:t>1</w:t>
    </w:r>
    <w:r w:rsidR="001F0FD9">
      <w:rPr>
        <w:noProof/>
      </w:rPr>
      <w:fldChar w:fldCharType="end"/>
    </w: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63587" w:rsidRDefault="00163587" w:rsidP="0076629D">
    <w:pPr>
      <w:pStyle w:val="Rodap"/>
      <w:jc w:val="right"/>
    </w:pPr>
    <w:r>
      <w:tab/>
    </w:r>
    <w:r>
      <w:tab/>
    </w:r>
    <w:r>
      <w:tab/>
    </w:r>
    <w:r w:rsidR="001F0FD9">
      <w:fldChar w:fldCharType="begin"/>
    </w:r>
    <w:r w:rsidR="001F0FD9">
      <w:instrText xml:space="preserve"> PAGE   \* MERGEFORMAT </w:instrText>
    </w:r>
    <w:r w:rsidR="001F0FD9">
      <w:fldChar w:fldCharType="separate"/>
    </w:r>
    <w:r w:rsidR="00514048">
      <w:rPr>
        <w:noProof/>
      </w:rPr>
      <w:t>2</w:t>
    </w:r>
    <w:r w:rsidR="001F0FD9">
      <w:rPr>
        <w:noProof/>
      </w:rPr>
      <w:fldChar w:fldCharType="end"/>
    </w:r>
    <w:r>
      <w:t>/</w:t>
    </w:r>
    <w:r w:rsidR="001F0FD9">
      <w:fldChar w:fldCharType="begin"/>
    </w:r>
    <w:r w:rsidR="001F0FD9">
      <w:instrText xml:space="preserve"> SECTIONPAGES   \* MERGEFORMAT </w:instrText>
    </w:r>
    <w:r w:rsidR="001F0FD9">
      <w:fldChar w:fldCharType="separate"/>
    </w:r>
    <w:r w:rsidR="00514048">
      <w:rPr>
        <w:noProof/>
      </w:rPr>
      <w:t>2</w:t>
    </w:r>
    <w:r w:rsidR="001F0FD9">
      <w:rPr>
        <w:noProof/>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63587" w:rsidRDefault="001F0FD9" w:rsidP="0076629D">
    <w:pPr>
      <w:pStyle w:val="Rodap"/>
      <w:jc w:val="right"/>
    </w:pPr>
    <w:r>
      <w:fldChar w:fldCharType="begin"/>
    </w:r>
    <w:r>
      <w:instrText xml:space="preserve"> PAGE   \* MERGEFORMAT </w:instrText>
    </w:r>
    <w:r>
      <w:fldChar w:fldCharType="separate"/>
    </w:r>
    <w:r w:rsidR="00514048">
      <w:rPr>
        <w:noProof/>
      </w:rPr>
      <w:t>53</w:t>
    </w:r>
    <w:r>
      <w:rPr>
        <w:noProof/>
      </w:rPr>
      <w:fldChar w:fldCharType="end"/>
    </w:r>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63587" w:rsidRDefault="00163587" w:rsidP="0076629D">
    <w:pPr>
      <w:pStyle w:val="Rodap"/>
      <w:jc w:val="right"/>
    </w:pPr>
    <w:r>
      <w:tab/>
    </w:r>
    <w:r>
      <w:tab/>
    </w:r>
    <w:r>
      <w:tab/>
    </w:r>
    <w:r w:rsidR="001F0FD9">
      <w:fldChar w:fldCharType="begin"/>
    </w:r>
    <w:r w:rsidR="001F0FD9">
      <w:instrText xml:space="preserve"> PAGE   \* MERGEFORMAT </w:instrText>
    </w:r>
    <w:r w:rsidR="001F0FD9">
      <w:fldChar w:fldCharType="separate"/>
    </w:r>
    <w:r w:rsidR="00514048">
      <w:rPr>
        <w:noProof/>
      </w:rPr>
      <w:t>3</w:t>
    </w:r>
    <w:r w:rsidR="001F0FD9">
      <w:rPr>
        <w:noProof/>
      </w:rPr>
      <w:fldChar w:fldCharType="end"/>
    </w:r>
    <w:r>
      <w:t>/</w:t>
    </w:r>
    <w:r w:rsidR="001F0FD9">
      <w:fldChar w:fldCharType="begin"/>
    </w:r>
    <w:r w:rsidR="001F0FD9">
      <w:instrText xml:space="preserve"> SECTIONPAGES   \* MERGEFORMAT </w:instrText>
    </w:r>
    <w:r w:rsidR="001F0FD9">
      <w:fldChar w:fldCharType="separate"/>
    </w:r>
    <w:r w:rsidR="00514048">
      <w:rPr>
        <w:noProof/>
      </w:rPr>
      <w:t>3</w:t>
    </w:r>
    <w:r w:rsidR="001F0FD9">
      <w:rPr>
        <w:noProof/>
      </w:rPr>
      <w:fldChar w:fldCharType="end"/>
    </w:r>
  </w:p>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63587" w:rsidRDefault="00960E53">
    <w:pPr>
      <w:pStyle w:val="Rodap"/>
      <w:framePr w:wrap="around" w:vAnchor="text" w:hAnchor="margin" w:xAlign="right" w:y="1"/>
      <w:rPr>
        <w:rStyle w:val="Nmerodepgina"/>
      </w:rPr>
    </w:pPr>
    <w:r>
      <w:rPr>
        <w:rStyle w:val="Nmerodepgina"/>
      </w:rPr>
      <w:fldChar w:fldCharType="begin"/>
    </w:r>
    <w:r w:rsidR="00163587">
      <w:rPr>
        <w:rStyle w:val="Nmerodepgina"/>
      </w:rPr>
      <w:instrText xml:space="preserve">PAGE  </w:instrText>
    </w:r>
    <w:r>
      <w:rPr>
        <w:rStyle w:val="Nmerodepgina"/>
      </w:rPr>
      <w:fldChar w:fldCharType="end"/>
    </w:r>
  </w:p>
  <w:p w:rsidR="00163587" w:rsidRDefault="00163587">
    <w:pPr>
      <w:pStyle w:val="Rodap"/>
      <w:ind w:right="360"/>
    </w:pPr>
  </w:p>
</w:ftr>
</file>

<file path=word/footer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63587" w:rsidRDefault="001F0FD9">
    <w:pPr>
      <w:pStyle w:val="Rodap"/>
      <w:jc w:val="center"/>
    </w:pPr>
    <w:r>
      <w:fldChar w:fldCharType="begin"/>
    </w:r>
    <w:r>
      <w:instrText xml:space="preserve"> PAGE  \* MERGEFORMAT </w:instrText>
    </w:r>
    <w:r>
      <w:fldChar w:fldCharType="separate"/>
    </w:r>
    <w:r w:rsidR="00514048">
      <w:rPr>
        <w:noProof/>
      </w:rPr>
      <w:t>23</w:t>
    </w:r>
    <w:r>
      <w:rPr>
        <w:noProof/>
      </w:rPr>
      <w:fldChar w:fldCharType="end"/>
    </w:r>
  </w:p>
</w:ftr>
</file>

<file path=word/footer2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63587" w:rsidRDefault="001F0FD9">
    <w:pPr>
      <w:pStyle w:val="Rodap"/>
      <w:jc w:val="center"/>
    </w:pPr>
    <w:r>
      <w:fldChar w:fldCharType="begin"/>
    </w:r>
    <w:r>
      <w:instrText xml:space="preserve"> PAGE  \* MERGEFORMAT </w:instrText>
    </w:r>
    <w:r>
      <w:fldChar w:fldCharType="separate"/>
    </w:r>
    <w:r w:rsidR="00514048">
      <w:rPr>
        <w:noProof/>
      </w:rPr>
      <w:t>4</w:t>
    </w:r>
    <w:r>
      <w:rPr>
        <w:noProof/>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63587" w:rsidRDefault="00163587">
    <w:pPr>
      <w:pStyle w:val="Rodap"/>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63587" w:rsidRDefault="001F0FD9" w:rsidP="0076629D">
    <w:pPr>
      <w:pStyle w:val="Rodap"/>
      <w:jc w:val="right"/>
    </w:pPr>
    <w:r>
      <w:fldChar w:fldCharType="begin"/>
    </w:r>
    <w:r>
      <w:instrText xml:space="preserve"> PAGE   \* MERGEFORMAT </w:instrText>
    </w:r>
    <w:r>
      <w:fldChar w:fldCharType="separate"/>
    </w:r>
    <w:r w:rsidR="00514048">
      <w:rPr>
        <w:noProof/>
      </w:rPr>
      <w:t>1</w:t>
    </w:r>
    <w:r>
      <w:rPr>
        <w:noProof/>
      </w:rPr>
      <w:fldChar w:fldCharType="end"/>
    </w:r>
    <w:r w:rsidR="00163587">
      <w:t>/1</w:t>
    </w:r>
  </w:p>
  <w:p w:rsidR="00163587" w:rsidRDefault="00163587">
    <w:pPr>
      <w:pStyle w:val="Rodap"/>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63587" w:rsidRDefault="00163587">
    <w:pPr>
      <w:pStyle w:val="Rodap"/>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63587" w:rsidRDefault="001F0FD9">
    <w:pPr>
      <w:pStyle w:val="Rodap"/>
      <w:jc w:val="right"/>
    </w:pPr>
    <w:r>
      <w:fldChar w:fldCharType="begin"/>
    </w:r>
    <w:r>
      <w:instrText xml:space="preserve"> PAGE   \* MERGEFORMAT </w:instrText>
    </w:r>
    <w:r>
      <w:fldChar w:fldCharType="separate"/>
    </w:r>
    <w:r w:rsidR="00514048">
      <w:rPr>
        <w:noProof/>
      </w:rPr>
      <w:t>4</w:t>
    </w:r>
    <w:r>
      <w:rPr>
        <w:noProof/>
      </w:rPr>
      <w:fldChar w:fldCharType="end"/>
    </w:r>
    <w:r w:rsidR="00163587">
      <w:t>/</w:t>
    </w:r>
    <w:r>
      <w:fldChar w:fldCharType="begin"/>
    </w:r>
    <w:r>
      <w:instrText xml:space="preserve"> SECTIONPAGES   \* MERGEFORMAT </w:instrText>
    </w:r>
    <w:r>
      <w:fldChar w:fldCharType="separate"/>
    </w:r>
    <w:r w:rsidR="00514048">
      <w:rPr>
        <w:noProof/>
      </w:rPr>
      <w:t>4</w:t>
    </w:r>
    <w:r>
      <w:rPr>
        <w:noProof/>
      </w:rPr>
      <w:fldChar w:fldCharType="end"/>
    </w:r>
  </w:p>
  <w:p w:rsidR="00163587" w:rsidRDefault="00163587">
    <w:pPr>
      <w:pStyle w:val="Rodap"/>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63587" w:rsidRDefault="001F0FD9">
    <w:pPr>
      <w:pStyle w:val="Rodap"/>
      <w:jc w:val="right"/>
    </w:pPr>
    <w:r>
      <w:fldChar w:fldCharType="begin"/>
    </w:r>
    <w:r>
      <w:instrText xml:space="preserve"> PAGE   \* MERGEFORMAT </w:instrText>
    </w:r>
    <w:r>
      <w:fldChar w:fldCharType="separate"/>
    </w:r>
    <w:r w:rsidR="00514048">
      <w:rPr>
        <w:noProof/>
      </w:rPr>
      <w:t>1</w:t>
    </w:r>
    <w:r>
      <w:rPr>
        <w:noProof/>
      </w:rPr>
      <w:fldChar w:fldCharType="end"/>
    </w:r>
    <w:r w:rsidR="00163587">
      <w:t>/</w:t>
    </w:r>
    <w:r>
      <w:fldChar w:fldCharType="begin"/>
    </w:r>
    <w:r>
      <w:instrText xml:space="preserve"> SECTIONPAGES   \* MERGEFORMAT </w:instrText>
    </w:r>
    <w:r>
      <w:fldChar w:fldCharType="separate"/>
    </w:r>
    <w:r w:rsidR="00514048">
      <w:rPr>
        <w:noProof/>
      </w:rPr>
      <w:t>1</w:t>
    </w:r>
    <w:r>
      <w:rPr>
        <w:noProof/>
      </w:rPr>
      <w:fldChar w:fldCharType="end"/>
    </w:r>
  </w:p>
  <w:p w:rsidR="00163587" w:rsidRDefault="00163587">
    <w:pPr>
      <w:pStyle w:val="Rodap"/>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63587" w:rsidRDefault="001F0FD9">
    <w:pPr>
      <w:pStyle w:val="Rodap"/>
      <w:jc w:val="right"/>
    </w:pPr>
    <w:r>
      <w:fldChar w:fldCharType="begin"/>
    </w:r>
    <w:r>
      <w:instrText xml:space="preserve"> PAGE   \* MERGEFORMAT </w:instrText>
    </w:r>
    <w:r>
      <w:fldChar w:fldCharType="separate"/>
    </w:r>
    <w:r w:rsidR="00514048">
      <w:rPr>
        <w:noProof/>
      </w:rPr>
      <w:t>3</w:t>
    </w:r>
    <w:r>
      <w:rPr>
        <w:noProof/>
      </w:rPr>
      <w:fldChar w:fldCharType="end"/>
    </w:r>
    <w:r w:rsidR="00163587">
      <w:t>/</w:t>
    </w:r>
    <w:r>
      <w:fldChar w:fldCharType="begin"/>
    </w:r>
    <w:r>
      <w:instrText xml:space="preserve"> SECTIONPAGES   \* MERGEFORMAT </w:instrText>
    </w:r>
    <w:r>
      <w:fldChar w:fldCharType="separate"/>
    </w:r>
    <w:r w:rsidR="00514048">
      <w:rPr>
        <w:noProof/>
      </w:rPr>
      <w:t>3</w:t>
    </w:r>
    <w:r>
      <w:rPr>
        <w:noProof/>
      </w:rPr>
      <w:fldChar w:fldCharType="end"/>
    </w:r>
  </w:p>
  <w:p w:rsidR="00163587" w:rsidRDefault="00163587">
    <w:pPr>
      <w:pStyle w:val="Rodap"/>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63587" w:rsidRDefault="001F0FD9">
    <w:pPr>
      <w:pStyle w:val="Rodap"/>
      <w:jc w:val="right"/>
    </w:pPr>
    <w:r>
      <w:fldChar w:fldCharType="begin"/>
    </w:r>
    <w:r>
      <w:instrText xml:space="preserve"> PAGE   \* MERGEFORMAT </w:instrText>
    </w:r>
    <w:r>
      <w:fldChar w:fldCharType="separate"/>
    </w:r>
    <w:r w:rsidR="00514048">
      <w:rPr>
        <w:noProof/>
      </w:rPr>
      <w:t>2</w:t>
    </w:r>
    <w:r>
      <w:rPr>
        <w:noProof/>
      </w:rPr>
      <w:fldChar w:fldCharType="end"/>
    </w:r>
    <w:r w:rsidR="00163587">
      <w:t>/</w:t>
    </w:r>
    <w:r>
      <w:fldChar w:fldCharType="begin"/>
    </w:r>
    <w:r>
      <w:instrText xml:space="preserve"> SECTIONPAGES   \* MERGEFORMAT </w:instrText>
    </w:r>
    <w:r>
      <w:fldChar w:fldCharType="separate"/>
    </w:r>
    <w:r w:rsidR="00514048">
      <w:rPr>
        <w:noProof/>
      </w:rPr>
      <w:t>2</w:t>
    </w:r>
    <w:r>
      <w:rPr>
        <w:noProof/>
      </w:rPr>
      <w:fldChar w:fldCharType="end"/>
    </w:r>
  </w:p>
  <w:p w:rsidR="00163587" w:rsidRDefault="00163587">
    <w:pPr>
      <w:pStyle w:val="Rodap"/>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F0FD9" w:rsidRDefault="001F0FD9">
      <w:r>
        <w:separator/>
      </w:r>
    </w:p>
  </w:footnote>
  <w:footnote w:type="continuationSeparator" w:id="0">
    <w:p w:rsidR="001F0FD9" w:rsidRDefault="001F0FD9">
      <w:r>
        <w:continuationSeparator/>
      </w:r>
    </w:p>
  </w:footnote>
  <w:footnote w:id="1">
    <w:p w:rsidR="00163587" w:rsidRPr="007523A6" w:rsidRDefault="00163587" w:rsidP="0076629D">
      <w:pPr>
        <w:pStyle w:val="Textodenotaderodap"/>
        <w:rPr>
          <w:rFonts w:ascii="Calibri" w:hAnsi="Calibri"/>
        </w:rPr>
      </w:pPr>
      <w:r w:rsidRPr="007523A6">
        <w:rPr>
          <w:rStyle w:val="Refdenotaderodap"/>
          <w:rFonts w:ascii="Calibri" w:hAnsi="Calibri"/>
        </w:rPr>
        <w:footnoteRef/>
      </w:r>
      <w:r w:rsidRPr="007523A6">
        <w:rPr>
          <w:rFonts w:ascii="Calibri" w:hAnsi="Calibri"/>
        </w:rPr>
        <w:t xml:space="preserve"> </w:t>
      </w:r>
      <w:r w:rsidRPr="007523A6">
        <w:rPr>
          <w:rFonts w:ascii="Calibri" w:hAnsi="Calibri"/>
          <w:i/>
        </w:rPr>
        <w:t>Data Definition Language</w:t>
      </w:r>
    </w:p>
  </w:footnote>
  <w:footnote w:id="2">
    <w:p w:rsidR="00163587" w:rsidRPr="007523A6" w:rsidRDefault="00163587" w:rsidP="0076629D">
      <w:pPr>
        <w:pStyle w:val="Textodenotaderodap"/>
        <w:rPr>
          <w:rFonts w:ascii="Calibri" w:hAnsi="Calibri"/>
        </w:rPr>
      </w:pPr>
      <w:r w:rsidRPr="007523A6">
        <w:rPr>
          <w:rStyle w:val="Refdenotaderodap"/>
          <w:rFonts w:ascii="Calibri" w:hAnsi="Calibri"/>
        </w:rPr>
        <w:footnoteRef/>
      </w:r>
      <w:r w:rsidRPr="007523A6">
        <w:rPr>
          <w:rFonts w:ascii="Calibri" w:hAnsi="Calibri"/>
        </w:rPr>
        <w:t xml:space="preserve"> </w:t>
      </w:r>
      <w:r w:rsidRPr="007523A6">
        <w:rPr>
          <w:rFonts w:ascii="Calibri" w:hAnsi="Calibri"/>
          <w:i/>
        </w:rPr>
        <w:t>Data Manipulation Language</w:t>
      </w:r>
    </w:p>
  </w:footnote>
  <w:footnote w:id="3">
    <w:p w:rsidR="00163587" w:rsidRPr="002D5786" w:rsidRDefault="00163587" w:rsidP="0076629D">
      <w:pPr>
        <w:pStyle w:val="Textodenotaderodap"/>
        <w:rPr>
          <w:rFonts w:ascii="Calibri" w:hAnsi="Calibri"/>
        </w:rPr>
      </w:pPr>
      <w:r>
        <w:rPr>
          <w:rStyle w:val="Refdenotaderodap"/>
        </w:rPr>
        <w:footnoteRef/>
      </w:r>
      <w:r>
        <w:t xml:space="preserve"> </w:t>
      </w:r>
      <w:r w:rsidRPr="002D5786">
        <w:rPr>
          <w:rFonts w:ascii="Calibri" w:hAnsi="Calibri"/>
        </w:rPr>
        <w:t>Quando o montante de pontos de função de manutenções corretivas for igual ou inferior que 2% do total de pontos de função da aplicação ou seu valor absoluto for menor que 5 pontos de função, o indicador será considerado atendido e o fator de impacto referente ao indicador será 0(</w:t>
      </w:r>
      <w:r w:rsidRPr="002D5786">
        <w:rPr>
          <w:rFonts w:ascii="Calibri" w:hAnsi="Calibri"/>
          <w:b/>
        </w:rPr>
        <w:t>zero</w:t>
      </w:r>
      <w:r w:rsidRPr="002D5786">
        <w:rPr>
          <w:rFonts w:ascii="Calibri" w:hAnsi="Calibri"/>
        </w:rPr>
        <w:t>).</w:t>
      </w:r>
    </w:p>
  </w:footnote>
  <w:footnote w:id="4">
    <w:p w:rsidR="00163587" w:rsidRPr="002D5786" w:rsidRDefault="00163587" w:rsidP="0076629D">
      <w:pPr>
        <w:pStyle w:val="Textodenotaderodap"/>
        <w:rPr>
          <w:rFonts w:ascii="Calibri" w:hAnsi="Calibri"/>
        </w:rPr>
      </w:pPr>
      <w:r w:rsidRPr="002D5786">
        <w:rPr>
          <w:rStyle w:val="Refdenotaderodap"/>
          <w:rFonts w:ascii="Calibri" w:hAnsi="Calibri"/>
        </w:rPr>
        <w:footnoteRef/>
      </w:r>
      <w:r w:rsidRPr="002D5786">
        <w:rPr>
          <w:rFonts w:ascii="Calibri" w:hAnsi="Calibri"/>
        </w:rPr>
        <w:t xml:space="preserve"> O tempo consumido com a verificação da efetividade da demanda não será computado para fins da determinação do atraso.</w:t>
      </w:r>
    </w:p>
  </w:footnote>
  <w:footnote w:id="5">
    <w:p w:rsidR="00163587" w:rsidRPr="002D5786" w:rsidRDefault="00163587" w:rsidP="0076629D">
      <w:pPr>
        <w:pStyle w:val="Textodenotaderodap"/>
        <w:rPr>
          <w:rFonts w:ascii="Calibri" w:hAnsi="Calibri"/>
        </w:rPr>
      </w:pPr>
      <w:r w:rsidRPr="002D5786">
        <w:rPr>
          <w:rStyle w:val="Refdenotaderodap"/>
          <w:rFonts w:ascii="Calibri" w:hAnsi="Calibri"/>
        </w:rPr>
        <w:footnoteRef/>
      </w:r>
      <w:r w:rsidRPr="002D5786">
        <w:rPr>
          <w:rFonts w:ascii="Calibri" w:hAnsi="Calibri"/>
        </w:rPr>
        <w:t xml:space="preserve"> O prazo para conclusão das demandas de manutenção corretiva é mesmo que o de execução de uma demanda de manutençao evolutiv</w:t>
      </w:r>
      <w:r>
        <w:t xml:space="preserve">a/adaptativa equivalente em pontos de função </w:t>
      </w:r>
      <w:r w:rsidRPr="00927B0A">
        <w:rPr>
          <w:rFonts w:ascii="Calibri" w:hAnsi="Calibri"/>
        </w:rPr>
        <w:t>constante</w:t>
      </w:r>
      <w:r>
        <w:t xml:space="preserve"> </w:t>
      </w:r>
      <w:r w:rsidRPr="002D5786">
        <w:rPr>
          <w:rFonts w:ascii="Calibri" w:hAnsi="Calibri"/>
        </w:rPr>
        <w:t xml:space="preserve">no </w:t>
      </w:r>
      <w:r w:rsidRPr="002D5786">
        <w:rPr>
          <w:rFonts w:ascii="Calibri" w:hAnsi="Calibri"/>
          <w:b/>
        </w:rPr>
        <w:t xml:space="preserve">Anexo V </w:t>
      </w:r>
      <w:r w:rsidRPr="002D5786">
        <w:rPr>
          <w:rFonts w:ascii="Calibri" w:hAnsi="Calibri"/>
        </w:rPr>
        <w:t>e o tempo consumido com a homologação da demanda não será computado para fins da determinação do atraso.</w:t>
      </w:r>
    </w:p>
  </w:footnote>
  <w:footnote w:id="6">
    <w:p w:rsidR="00163587" w:rsidRDefault="00163587" w:rsidP="0076629D">
      <w:pPr>
        <w:pStyle w:val="Textodenotaderodap"/>
      </w:pPr>
      <w:r>
        <w:rPr>
          <w:rStyle w:val="Refdenotaderodap"/>
        </w:rPr>
        <w:footnoteRef/>
      </w:r>
      <w:r>
        <w:t xml:space="preserve"> </w:t>
      </w:r>
      <w:r w:rsidR="00960E53" w:rsidRPr="00960E53">
        <w:rPr>
          <w:rFonts w:ascii="Calibri" w:hAnsi="Calibri"/>
          <w:rPrChange w:id="62" w:author="ANALB" w:date="2012-07-02T16:16:00Z">
            <w:rPr/>
          </w:rPrChange>
        </w:rPr>
        <w:t xml:space="preserve">Para determinação do valor final da release, o valor esperado deverá ser multiplicado pelo fator de atendimento do nível de serviço conforme especificado no </w:t>
      </w:r>
      <w:r w:rsidR="00960E53" w:rsidRPr="00960E53">
        <w:rPr>
          <w:rFonts w:ascii="Calibri" w:hAnsi="Calibri"/>
          <w:b/>
          <w:rPrChange w:id="63" w:author="ANALB" w:date="2012-07-02T16:16:00Z">
            <w:rPr>
              <w:b/>
            </w:rPr>
          </w:rPrChange>
        </w:rPr>
        <w:t>Anexo VI</w:t>
      </w:r>
      <w:r w:rsidR="00960E53" w:rsidRPr="00960E53">
        <w:rPr>
          <w:rFonts w:ascii="Calibri" w:hAnsi="Calibri"/>
          <w:rPrChange w:id="64" w:author="ANALB" w:date="2012-07-02T16:16:00Z">
            <w:rPr/>
          </w:rPrChange>
        </w:rPr>
        <w:t>.</w:t>
      </w:r>
    </w:p>
  </w:footnote>
  <w:footnote w:id="7">
    <w:p w:rsidR="00163587" w:rsidRDefault="00163587" w:rsidP="0076629D">
      <w:pPr>
        <w:pStyle w:val="Textodenotaderodap"/>
      </w:pPr>
      <w:r>
        <w:rPr>
          <w:rStyle w:val="Refdenotaderodap"/>
        </w:rPr>
        <w:footnoteRef/>
      </w:r>
      <w:r>
        <w:t xml:space="preserve"> Para determinação do valor final da OS, o valor esperado deverá ser multiplicado pelo fator de atendimento do nível de serviço conforme especificado no </w:t>
      </w:r>
      <w:r w:rsidRPr="0078734C">
        <w:rPr>
          <w:b/>
        </w:rPr>
        <w:t>Anexo VI</w:t>
      </w:r>
      <w:r>
        <w:t>.</w:t>
      </w:r>
    </w:p>
  </w:footnote>
  <w:footnote w:id="8">
    <w:p w:rsidR="00163587" w:rsidRPr="004E3E24" w:rsidRDefault="00163587" w:rsidP="0076629D">
      <w:pPr>
        <w:pStyle w:val="Textodenotaderodap"/>
        <w:rPr>
          <w:rFonts w:ascii="Calibri" w:hAnsi="Calibri"/>
        </w:rPr>
      </w:pPr>
      <w:r w:rsidRPr="004E3E24">
        <w:rPr>
          <w:rStyle w:val="Refdenotaderodap"/>
          <w:rFonts w:ascii="Calibri" w:hAnsi="Calibri"/>
        </w:rPr>
        <w:footnoteRef/>
      </w:r>
      <w:r w:rsidRPr="004E3E24">
        <w:rPr>
          <w:rFonts w:ascii="Calibri" w:hAnsi="Calibri"/>
        </w:rPr>
        <w:t xml:space="preserve"> Para determinação do valor final da OS, o valor esperado deverá ser multiplicado pelo fator de atendimento do nível de serviço conforme especificado no </w:t>
      </w:r>
      <w:r w:rsidRPr="004E3E24">
        <w:rPr>
          <w:rFonts w:ascii="Calibri" w:hAnsi="Calibri"/>
          <w:b/>
        </w:rPr>
        <w:t>Anexo VI</w:t>
      </w:r>
      <w:r w:rsidRPr="004E3E24">
        <w:rPr>
          <w:rFonts w:ascii="Calibri" w:hAnsi="Calibri"/>
        </w:rPr>
        <w:t>.</w:t>
      </w:r>
    </w:p>
  </w:footnote>
  <w:footnote w:id="9">
    <w:p w:rsidR="00163587" w:rsidRPr="004E3E24" w:rsidRDefault="00163587" w:rsidP="0076629D">
      <w:pPr>
        <w:pStyle w:val="Textodenotaderodap"/>
        <w:rPr>
          <w:rFonts w:ascii="Calibri" w:hAnsi="Calibri"/>
        </w:rPr>
      </w:pPr>
      <w:r w:rsidRPr="004E3E24">
        <w:rPr>
          <w:rStyle w:val="Refdenotaderodap"/>
          <w:rFonts w:ascii="Calibri" w:hAnsi="Calibri"/>
        </w:rPr>
        <w:footnoteRef/>
      </w:r>
      <w:r w:rsidRPr="004E3E24">
        <w:rPr>
          <w:rFonts w:ascii="Calibri" w:hAnsi="Calibri"/>
        </w:rPr>
        <w:t xml:space="preserve"> Para determinação do valor mensal final para a OS, o valor esperado deverá ser multiplicado pelo fator de atendimento do nível de serviço conforme especificado no </w:t>
      </w:r>
      <w:r w:rsidRPr="004E3E24">
        <w:rPr>
          <w:rFonts w:ascii="Calibri" w:hAnsi="Calibri"/>
          <w:b/>
        </w:rPr>
        <w:t>Anexo VI</w:t>
      </w:r>
      <w:r w:rsidRPr="004E3E24">
        <w:rPr>
          <w:rFonts w:ascii="Calibri" w:hAnsi="Calibri"/>
        </w:rPr>
        <w:t>.</w:t>
      </w:r>
    </w:p>
    <w:p w:rsidR="00163587" w:rsidRPr="004E3E24" w:rsidRDefault="00163587" w:rsidP="0076629D">
      <w:pPr>
        <w:pStyle w:val="Textodenotaderodap"/>
        <w:rPr>
          <w:rFonts w:ascii="Calibri" w:hAnsi="Calibri"/>
        </w:rPr>
      </w:pPr>
    </w:p>
  </w:footnote>
  <w:footnote w:id="10">
    <w:p w:rsidR="00163587" w:rsidRDefault="00163587" w:rsidP="0076629D">
      <w:pPr>
        <w:pStyle w:val="Textodenotaderodap"/>
      </w:pPr>
      <w:r w:rsidRPr="004E3E24">
        <w:rPr>
          <w:rStyle w:val="Refdenotaderodap"/>
          <w:rFonts w:ascii="Calibri" w:hAnsi="Calibri"/>
        </w:rPr>
        <w:footnoteRef/>
      </w:r>
      <w:r w:rsidRPr="004E3E24">
        <w:rPr>
          <w:rFonts w:ascii="Calibri" w:hAnsi="Calibri"/>
        </w:rPr>
        <w:t xml:space="preserve"> Para determinação do valor mensal final para a OS, o valor esperado deverá ser multiplicado pelo fator de atendimento do nível de serviço conforme especificado no </w:t>
      </w:r>
      <w:r w:rsidRPr="004E3E24">
        <w:rPr>
          <w:rFonts w:ascii="Calibri" w:hAnsi="Calibri"/>
          <w:b/>
        </w:rPr>
        <w:t>Anexo VI</w:t>
      </w:r>
      <w:r w:rsidRPr="004E3E24">
        <w:rPr>
          <w:rFonts w:ascii="Calibri" w:hAnsi="Calibri"/>
        </w:rPr>
        <w:t>.</w:t>
      </w:r>
    </w:p>
    <w:p w:rsidR="00163587" w:rsidRDefault="00163587" w:rsidP="0076629D">
      <w:pPr>
        <w:pStyle w:val="Textodenotaderodap"/>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9991" w:type="dxa"/>
      <w:tblLayout w:type="fixed"/>
      <w:tblCellMar>
        <w:left w:w="0" w:type="dxa"/>
        <w:right w:w="0" w:type="dxa"/>
      </w:tblCellMar>
      <w:tblLook w:val="0000" w:firstRow="0" w:lastRow="0" w:firstColumn="0" w:lastColumn="0" w:noHBand="0" w:noVBand="0"/>
    </w:tblPr>
    <w:tblGrid>
      <w:gridCol w:w="921"/>
      <w:gridCol w:w="9070"/>
    </w:tblGrid>
    <w:tr w:rsidR="00163587" w:rsidTr="00631921">
      <w:trPr>
        <w:trHeight w:hRule="exact" w:val="851"/>
      </w:trPr>
      <w:tc>
        <w:tcPr>
          <w:tcW w:w="921" w:type="dxa"/>
          <w:vAlign w:val="center"/>
        </w:tcPr>
        <w:p w:rsidR="00163587" w:rsidRDefault="00163587" w:rsidP="00631921">
          <w:r>
            <w:rPr>
              <w:rFonts w:ascii="Calibri" w:hAnsi="Calibri"/>
              <w:b/>
              <w:noProof/>
            </w:rPr>
            <w:drawing>
              <wp:inline distT="0" distB="0" distL="0" distR="0">
                <wp:extent cx="556895" cy="445135"/>
                <wp:effectExtent l="19050" t="0" r="0" b="0"/>
                <wp:docPr id="1" name="Imagem 1" descr="logotcu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tcu2"/>
                        <pic:cNvPicPr>
                          <a:picLocks noChangeAspect="1" noChangeArrowheads="1"/>
                        </pic:cNvPicPr>
                      </pic:nvPicPr>
                      <pic:blipFill>
                        <a:blip r:embed="rId1"/>
                        <a:srcRect/>
                        <a:stretch>
                          <a:fillRect/>
                        </a:stretch>
                      </pic:blipFill>
                      <pic:spPr bwMode="auto">
                        <a:xfrm>
                          <a:off x="0" y="0"/>
                          <a:ext cx="556895" cy="445135"/>
                        </a:xfrm>
                        <a:prstGeom prst="rect">
                          <a:avLst/>
                        </a:prstGeom>
                        <a:noFill/>
                        <a:ln w="9525">
                          <a:noFill/>
                          <a:miter lim="800000"/>
                          <a:headEnd/>
                          <a:tailEnd/>
                        </a:ln>
                      </pic:spPr>
                    </pic:pic>
                  </a:graphicData>
                </a:graphic>
              </wp:inline>
            </w:drawing>
          </w:r>
        </w:p>
      </w:tc>
      <w:tc>
        <w:tcPr>
          <w:tcW w:w="9070" w:type="dxa"/>
          <w:vAlign w:val="center"/>
        </w:tcPr>
        <w:p w:rsidR="00163587" w:rsidRPr="00C60305" w:rsidRDefault="00163587" w:rsidP="00631921">
          <w:pPr>
            <w:pStyle w:val="Ttulo1"/>
            <w:spacing w:before="0" w:after="0"/>
            <w:ind w:left="0"/>
            <w:rPr>
              <w:rFonts w:ascii="Times New Roman" w:hAnsi="Times New Roman"/>
              <w:sz w:val="16"/>
              <w:szCs w:val="16"/>
            </w:rPr>
          </w:pPr>
          <w:r>
            <w:rPr>
              <w:rFonts w:ascii="Arial Black" w:hAnsi="Arial Black"/>
            </w:rPr>
            <w:t xml:space="preserve"> </w:t>
          </w:r>
          <w:r w:rsidRPr="00C60305">
            <w:rPr>
              <w:rFonts w:ascii="Times New Roman" w:hAnsi="Times New Roman"/>
              <w:sz w:val="16"/>
              <w:szCs w:val="16"/>
            </w:rPr>
            <w:t>TRIBUNAL DE CONTAS DA UNIÃO – TCU</w:t>
          </w:r>
        </w:p>
        <w:p w:rsidR="00163587" w:rsidRDefault="00163587" w:rsidP="00631921">
          <w:pPr>
            <w:pStyle w:val="Ttulo1"/>
            <w:spacing w:before="0" w:after="0"/>
            <w:ind w:left="0"/>
            <w:rPr>
              <w:rFonts w:ascii="Times New Roman" w:hAnsi="Times New Roman"/>
              <w:sz w:val="16"/>
              <w:szCs w:val="16"/>
            </w:rPr>
          </w:pPr>
          <w:r>
            <w:rPr>
              <w:rFonts w:ascii="Times New Roman" w:hAnsi="Times New Roman"/>
              <w:sz w:val="16"/>
              <w:szCs w:val="16"/>
            </w:rPr>
            <w:t xml:space="preserve">  </w:t>
          </w:r>
          <w:r w:rsidRPr="00C60305">
            <w:rPr>
              <w:rFonts w:ascii="Times New Roman" w:hAnsi="Times New Roman"/>
              <w:sz w:val="16"/>
              <w:szCs w:val="16"/>
            </w:rPr>
            <w:t xml:space="preserve">Secretaria de </w:t>
          </w:r>
          <w:r>
            <w:rPr>
              <w:rFonts w:ascii="Times New Roman" w:hAnsi="Times New Roman"/>
              <w:sz w:val="16"/>
              <w:szCs w:val="16"/>
            </w:rPr>
            <w:t>Licitações</w:t>
          </w:r>
          <w:r w:rsidRPr="00C60305">
            <w:rPr>
              <w:rFonts w:ascii="Times New Roman" w:hAnsi="Times New Roman"/>
              <w:sz w:val="16"/>
              <w:szCs w:val="16"/>
            </w:rPr>
            <w:t xml:space="preserve">, </w:t>
          </w:r>
          <w:r>
            <w:rPr>
              <w:rFonts w:ascii="Times New Roman" w:hAnsi="Times New Roman"/>
              <w:sz w:val="16"/>
              <w:szCs w:val="16"/>
            </w:rPr>
            <w:t xml:space="preserve">Contratos e </w:t>
          </w:r>
          <w:r w:rsidRPr="00C60305">
            <w:rPr>
              <w:rFonts w:ascii="Times New Roman" w:hAnsi="Times New Roman"/>
              <w:sz w:val="16"/>
              <w:szCs w:val="16"/>
            </w:rPr>
            <w:t>Patrimônio – SE</w:t>
          </w:r>
          <w:r>
            <w:rPr>
              <w:rFonts w:ascii="Times New Roman" w:hAnsi="Times New Roman"/>
              <w:sz w:val="16"/>
              <w:szCs w:val="16"/>
            </w:rPr>
            <w:t>LIP</w:t>
          </w:r>
        </w:p>
        <w:p w:rsidR="00163587" w:rsidRPr="00C60305" w:rsidRDefault="00163587" w:rsidP="00631921">
          <w:pPr>
            <w:pStyle w:val="Ttulo1"/>
            <w:spacing w:before="0" w:after="0"/>
            <w:ind w:left="0"/>
            <w:rPr>
              <w:rFonts w:ascii="Times New Roman" w:hAnsi="Times New Roman"/>
              <w:sz w:val="16"/>
              <w:szCs w:val="16"/>
            </w:rPr>
          </w:pPr>
          <w:r>
            <w:rPr>
              <w:rFonts w:ascii="Times New Roman" w:hAnsi="Times New Roman"/>
              <w:sz w:val="16"/>
              <w:szCs w:val="16"/>
            </w:rPr>
            <w:t xml:space="preserve">  Diretoria</w:t>
          </w:r>
          <w:r w:rsidRPr="00C60305">
            <w:rPr>
              <w:rFonts w:ascii="Times New Roman" w:hAnsi="Times New Roman"/>
              <w:sz w:val="16"/>
              <w:szCs w:val="16"/>
            </w:rPr>
            <w:t xml:space="preserve"> de Licitações – DILIC </w:t>
          </w:r>
        </w:p>
        <w:p w:rsidR="00163587" w:rsidRDefault="00163587" w:rsidP="00631921">
          <w:pPr>
            <w:pStyle w:val="Cabealho0"/>
            <w:spacing w:line="240" w:lineRule="auto"/>
            <w:rPr>
              <w:rFonts w:ascii="Arial" w:hAnsi="Arial"/>
            </w:rPr>
          </w:pPr>
          <w:r>
            <w:rPr>
              <w:b/>
              <w:sz w:val="16"/>
              <w:szCs w:val="16"/>
            </w:rPr>
            <w:t xml:space="preserve">  </w:t>
          </w:r>
        </w:p>
      </w:tc>
    </w:tr>
  </w:tbl>
  <w:p w:rsidR="00163587" w:rsidRPr="00631921" w:rsidRDefault="00163587" w:rsidP="00631921">
    <w:pPr>
      <w:pStyle w:val="Cabealho"/>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63587" w:rsidRDefault="00163587">
    <w:pPr>
      <w:pStyle w:val="Cabealho"/>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9991" w:type="dxa"/>
      <w:tblLayout w:type="fixed"/>
      <w:tblCellMar>
        <w:left w:w="0" w:type="dxa"/>
        <w:right w:w="0" w:type="dxa"/>
      </w:tblCellMar>
      <w:tblLook w:val="0000" w:firstRow="0" w:lastRow="0" w:firstColumn="0" w:lastColumn="0" w:noHBand="0" w:noVBand="0"/>
    </w:tblPr>
    <w:tblGrid>
      <w:gridCol w:w="921"/>
      <w:gridCol w:w="9070"/>
    </w:tblGrid>
    <w:tr w:rsidR="00163587" w:rsidTr="00CE54CD">
      <w:trPr>
        <w:trHeight w:hRule="exact" w:val="851"/>
      </w:trPr>
      <w:tc>
        <w:tcPr>
          <w:tcW w:w="921" w:type="dxa"/>
          <w:vAlign w:val="center"/>
        </w:tcPr>
        <w:p w:rsidR="00163587" w:rsidRDefault="00163587" w:rsidP="00CE54CD">
          <w:r>
            <w:rPr>
              <w:rFonts w:ascii="Calibri" w:hAnsi="Calibri"/>
              <w:b/>
              <w:noProof/>
            </w:rPr>
            <w:drawing>
              <wp:inline distT="0" distB="0" distL="0" distR="0">
                <wp:extent cx="556895" cy="445135"/>
                <wp:effectExtent l="19050" t="0" r="0" b="0"/>
                <wp:docPr id="99" name="Imagem 99" descr="logotcu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logotcu2"/>
                        <pic:cNvPicPr>
                          <a:picLocks noChangeAspect="1" noChangeArrowheads="1"/>
                        </pic:cNvPicPr>
                      </pic:nvPicPr>
                      <pic:blipFill>
                        <a:blip r:embed="rId1"/>
                        <a:srcRect/>
                        <a:stretch>
                          <a:fillRect/>
                        </a:stretch>
                      </pic:blipFill>
                      <pic:spPr bwMode="auto">
                        <a:xfrm>
                          <a:off x="0" y="0"/>
                          <a:ext cx="556895" cy="445135"/>
                        </a:xfrm>
                        <a:prstGeom prst="rect">
                          <a:avLst/>
                        </a:prstGeom>
                        <a:noFill/>
                        <a:ln w="9525">
                          <a:noFill/>
                          <a:miter lim="800000"/>
                          <a:headEnd/>
                          <a:tailEnd/>
                        </a:ln>
                      </pic:spPr>
                    </pic:pic>
                  </a:graphicData>
                </a:graphic>
              </wp:inline>
            </w:drawing>
          </w:r>
        </w:p>
      </w:tc>
      <w:tc>
        <w:tcPr>
          <w:tcW w:w="9070" w:type="dxa"/>
          <w:vAlign w:val="center"/>
        </w:tcPr>
        <w:p w:rsidR="00163587" w:rsidRPr="00C60305" w:rsidRDefault="00163587" w:rsidP="00CE54CD">
          <w:pPr>
            <w:pStyle w:val="Ttulo1"/>
            <w:spacing w:before="0" w:after="0"/>
            <w:ind w:left="0"/>
            <w:rPr>
              <w:rFonts w:ascii="Times New Roman" w:hAnsi="Times New Roman"/>
              <w:sz w:val="16"/>
              <w:szCs w:val="16"/>
            </w:rPr>
          </w:pPr>
          <w:r>
            <w:rPr>
              <w:rFonts w:ascii="Arial Black" w:hAnsi="Arial Black"/>
            </w:rPr>
            <w:t xml:space="preserve"> </w:t>
          </w:r>
          <w:r w:rsidRPr="00C60305">
            <w:rPr>
              <w:rFonts w:ascii="Times New Roman" w:hAnsi="Times New Roman"/>
              <w:sz w:val="16"/>
              <w:szCs w:val="16"/>
            </w:rPr>
            <w:t>TRIBUNAL DE CONTAS DA UNIÃO – TCU</w:t>
          </w:r>
        </w:p>
        <w:p w:rsidR="00163587" w:rsidRDefault="00163587" w:rsidP="00CE54CD">
          <w:pPr>
            <w:pStyle w:val="Ttulo1"/>
            <w:spacing w:before="0" w:after="0"/>
            <w:ind w:left="0"/>
            <w:rPr>
              <w:rFonts w:ascii="Times New Roman" w:hAnsi="Times New Roman"/>
              <w:sz w:val="16"/>
              <w:szCs w:val="16"/>
            </w:rPr>
          </w:pPr>
          <w:r>
            <w:rPr>
              <w:rFonts w:ascii="Times New Roman" w:hAnsi="Times New Roman"/>
              <w:sz w:val="16"/>
              <w:szCs w:val="16"/>
            </w:rPr>
            <w:t xml:space="preserve">  </w:t>
          </w:r>
          <w:r w:rsidRPr="00C60305">
            <w:rPr>
              <w:rFonts w:ascii="Times New Roman" w:hAnsi="Times New Roman"/>
              <w:sz w:val="16"/>
              <w:szCs w:val="16"/>
            </w:rPr>
            <w:t xml:space="preserve">Secretaria de </w:t>
          </w:r>
          <w:r>
            <w:rPr>
              <w:rFonts w:ascii="Times New Roman" w:hAnsi="Times New Roman"/>
              <w:sz w:val="16"/>
              <w:szCs w:val="16"/>
            </w:rPr>
            <w:t>Licitações</w:t>
          </w:r>
          <w:r w:rsidRPr="00C60305">
            <w:rPr>
              <w:rFonts w:ascii="Times New Roman" w:hAnsi="Times New Roman"/>
              <w:sz w:val="16"/>
              <w:szCs w:val="16"/>
            </w:rPr>
            <w:t xml:space="preserve">, </w:t>
          </w:r>
          <w:r>
            <w:rPr>
              <w:rFonts w:ascii="Times New Roman" w:hAnsi="Times New Roman"/>
              <w:sz w:val="16"/>
              <w:szCs w:val="16"/>
            </w:rPr>
            <w:t xml:space="preserve">Contratos e </w:t>
          </w:r>
          <w:r w:rsidRPr="00C60305">
            <w:rPr>
              <w:rFonts w:ascii="Times New Roman" w:hAnsi="Times New Roman"/>
              <w:sz w:val="16"/>
              <w:szCs w:val="16"/>
            </w:rPr>
            <w:t>Patrimônio – SE</w:t>
          </w:r>
          <w:r>
            <w:rPr>
              <w:rFonts w:ascii="Times New Roman" w:hAnsi="Times New Roman"/>
              <w:sz w:val="16"/>
              <w:szCs w:val="16"/>
            </w:rPr>
            <w:t>LIP</w:t>
          </w:r>
        </w:p>
        <w:p w:rsidR="00163587" w:rsidRPr="00C60305" w:rsidRDefault="00163587" w:rsidP="00CE54CD">
          <w:pPr>
            <w:pStyle w:val="Ttulo1"/>
            <w:spacing w:before="0" w:after="0"/>
            <w:ind w:left="0"/>
            <w:rPr>
              <w:rFonts w:ascii="Times New Roman" w:hAnsi="Times New Roman"/>
              <w:sz w:val="16"/>
              <w:szCs w:val="16"/>
            </w:rPr>
          </w:pPr>
          <w:r>
            <w:rPr>
              <w:rFonts w:ascii="Times New Roman" w:hAnsi="Times New Roman"/>
              <w:sz w:val="16"/>
              <w:szCs w:val="16"/>
            </w:rPr>
            <w:t xml:space="preserve">  Diretoria</w:t>
          </w:r>
          <w:r w:rsidRPr="00C60305">
            <w:rPr>
              <w:rFonts w:ascii="Times New Roman" w:hAnsi="Times New Roman"/>
              <w:sz w:val="16"/>
              <w:szCs w:val="16"/>
            </w:rPr>
            <w:t xml:space="preserve"> de Licitações – DILIC </w:t>
          </w:r>
        </w:p>
        <w:p w:rsidR="00163587" w:rsidRDefault="00163587" w:rsidP="00CE54CD">
          <w:pPr>
            <w:pStyle w:val="Cabealho0"/>
            <w:spacing w:line="240" w:lineRule="auto"/>
            <w:rPr>
              <w:rFonts w:ascii="Arial" w:hAnsi="Arial"/>
            </w:rPr>
          </w:pPr>
          <w:r>
            <w:rPr>
              <w:b/>
              <w:sz w:val="16"/>
              <w:szCs w:val="16"/>
            </w:rPr>
            <w:t xml:space="preserve">  </w:t>
          </w:r>
        </w:p>
      </w:tc>
    </w:tr>
  </w:tbl>
  <w:p w:rsidR="00163587" w:rsidRPr="00D911A8" w:rsidRDefault="00163587" w:rsidP="0076629D">
    <w:pPr>
      <w:pStyle w:val="Cabealho"/>
      <w:pBdr>
        <w:bottom w:val="single" w:sz="4" w:space="1" w:color="auto"/>
      </w:pBdr>
      <w:tabs>
        <w:tab w:val="right" w:pos="8364"/>
        <w:tab w:val="right" w:pos="14884"/>
      </w:tabs>
    </w:pPr>
    <w:r>
      <w:rPr>
        <w:rFonts w:ascii="Arial Black" w:hAnsi="Arial Black"/>
        <w:sz w:val="16"/>
        <w:szCs w:val="16"/>
      </w:rPr>
      <w:tab/>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9991" w:type="dxa"/>
      <w:tblLayout w:type="fixed"/>
      <w:tblCellMar>
        <w:left w:w="0" w:type="dxa"/>
        <w:right w:w="0" w:type="dxa"/>
      </w:tblCellMar>
      <w:tblLook w:val="0000" w:firstRow="0" w:lastRow="0" w:firstColumn="0" w:lastColumn="0" w:noHBand="0" w:noVBand="0"/>
    </w:tblPr>
    <w:tblGrid>
      <w:gridCol w:w="921"/>
      <w:gridCol w:w="9070"/>
    </w:tblGrid>
    <w:tr w:rsidR="00163587" w:rsidTr="00CE54CD">
      <w:trPr>
        <w:trHeight w:hRule="exact" w:val="851"/>
      </w:trPr>
      <w:tc>
        <w:tcPr>
          <w:tcW w:w="921" w:type="dxa"/>
          <w:vAlign w:val="center"/>
        </w:tcPr>
        <w:p w:rsidR="00163587" w:rsidRDefault="00163587" w:rsidP="00CE54CD">
          <w:r>
            <w:rPr>
              <w:rFonts w:ascii="Calibri" w:hAnsi="Calibri"/>
              <w:b/>
              <w:noProof/>
            </w:rPr>
            <w:drawing>
              <wp:inline distT="0" distB="0" distL="0" distR="0">
                <wp:extent cx="556895" cy="445135"/>
                <wp:effectExtent l="19050" t="0" r="0" b="0"/>
                <wp:docPr id="100" name="Imagem 100" descr="logotcu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logotcu2"/>
                        <pic:cNvPicPr>
                          <a:picLocks noChangeAspect="1" noChangeArrowheads="1"/>
                        </pic:cNvPicPr>
                      </pic:nvPicPr>
                      <pic:blipFill>
                        <a:blip r:embed="rId1"/>
                        <a:srcRect/>
                        <a:stretch>
                          <a:fillRect/>
                        </a:stretch>
                      </pic:blipFill>
                      <pic:spPr bwMode="auto">
                        <a:xfrm>
                          <a:off x="0" y="0"/>
                          <a:ext cx="556895" cy="445135"/>
                        </a:xfrm>
                        <a:prstGeom prst="rect">
                          <a:avLst/>
                        </a:prstGeom>
                        <a:noFill/>
                        <a:ln w="9525">
                          <a:noFill/>
                          <a:miter lim="800000"/>
                          <a:headEnd/>
                          <a:tailEnd/>
                        </a:ln>
                      </pic:spPr>
                    </pic:pic>
                  </a:graphicData>
                </a:graphic>
              </wp:inline>
            </w:drawing>
          </w:r>
        </w:p>
      </w:tc>
      <w:tc>
        <w:tcPr>
          <w:tcW w:w="9070" w:type="dxa"/>
          <w:vAlign w:val="center"/>
        </w:tcPr>
        <w:p w:rsidR="00163587" w:rsidRPr="00C60305" w:rsidRDefault="00163587" w:rsidP="00CE54CD">
          <w:pPr>
            <w:pStyle w:val="Ttulo1"/>
            <w:spacing w:before="0" w:after="0"/>
            <w:ind w:left="0"/>
            <w:rPr>
              <w:rFonts w:ascii="Times New Roman" w:hAnsi="Times New Roman"/>
              <w:sz w:val="16"/>
              <w:szCs w:val="16"/>
            </w:rPr>
          </w:pPr>
          <w:r>
            <w:rPr>
              <w:rFonts w:ascii="Arial Black" w:hAnsi="Arial Black"/>
            </w:rPr>
            <w:t xml:space="preserve"> </w:t>
          </w:r>
          <w:r w:rsidRPr="00C60305">
            <w:rPr>
              <w:rFonts w:ascii="Times New Roman" w:hAnsi="Times New Roman"/>
              <w:sz w:val="16"/>
              <w:szCs w:val="16"/>
            </w:rPr>
            <w:t>TRIBUNAL DE CONTAS DA UNIÃO – TCU</w:t>
          </w:r>
        </w:p>
        <w:p w:rsidR="00163587" w:rsidRDefault="00163587" w:rsidP="00CE54CD">
          <w:pPr>
            <w:pStyle w:val="Ttulo1"/>
            <w:spacing w:before="0" w:after="0"/>
            <w:ind w:left="0"/>
            <w:rPr>
              <w:rFonts w:ascii="Times New Roman" w:hAnsi="Times New Roman"/>
              <w:sz w:val="16"/>
              <w:szCs w:val="16"/>
            </w:rPr>
          </w:pPr>
          <w:r>
            <w:rPr>
              <w:rFonts w:ascii="Times New Roman" w:hAnsi="Times New Roman"/>
              <w:sz w:val="16"/>
              <w:szCs w:val="16"/>
            </w:rPr>
            <w:t xml:space="preserve">  </w:t>
          </w:r>
          <w:r w:rsidRPr="00C60305">
            <w:rPr>
              <w:rFonts w:ascii="Times New Roman" w:hAnsi="Times New Roman"/>
              <w:sz w:val="16"/>
              <w:szCs w:val="16"/>
            </w:rPr>
            <w:t xml:space="preserve">Secretaria de </w:t>
          </w:r>
          <w:r>
            <w:rPr>
              <w:rFonts w:ascii="Times New Roman" w:hAnsi="Times New Roman"/>
              <w:sz w:val="16"/>
              <w:szCs w:val="16"/>
            </w:rPr>
            <w:t>Licitações</w:t>
          </w:r>
          <w:r w:rsidRPr="00C60305">
            <w:rPr>
              <w:rFonts w:ascii="Times New Roman" w:hAnsi="Times New Roman"/>
              <w:sz w:val="16"/>
              <w:szCs w:val="16"/>
            </w:rPr>
            <w:t xml:space="preserve">, </w:t>
          </w:r>
          <w:r>
            <w:rPr>
              <w:rFonts w:ascii="Times New Roman" w:hAnsi="Times New Roman"/>
              <w:sz w:val="16"/>
              <w:szCs w:val="16"/>
            </w:rPr>
            <w:t xml:space="preserve">Contratos e </w:t>
          </w:r>
          <w:r w:rsidRPr="00C60305">
            <w:rPr>
              <w:rFonts w:ascii="Times New Roman" w:hAnsi="Times New Roman"/>
              <w:sz w:val="16"/>
              <w:szCs w:val="16"/>
            </w:rPr>
            <w:t>Patrimônio – SE</w:t>
          </w:r>
          <w:r>
            <w:rPr>
              <w:rFonts w:ascii="Times New Roman" w:hAnsi="Times New Roman"/>
              <w:sz w:val="16"/>
              <w:szCs w:val="16"/>
            </w:rPr>
            <w:t>LIP</w:t>
          </w:r>
        </w:p>
        <w:p w:rsidR="00163587" w:rsidRPr="00C60305" w:rsidRDefault="00163587" w:rsidP="00CE54CD">
          <w:pPr>
            <w:pStyle w:val="Ttulo1"/>
            <w:spacing w:before="0" w:after="0"/>
            <w:ind w:left="0"/>
            <w:rPr>
              <w:rFonts w:ascii="Times New Roman" w:hAnsi="Times New Roman"/>
              <w:sz w:val="16"/>
              <w:szCs w:val="16"/>
            </w:rPr>
          </w:pPr>
          <w:r>
            <w:rPr>
              <w:rFonts w:ascii="Times New Roman" w:hAnsi="Times New Roman"/>
              <w:sz w:val="16"/>
              <w:szCs w:val="16"/>
            </w:rPr>
            <w:t xml:space="preserve">  Diretoria</w:t>
          </w:r>
          <w:r w:rsidRPr="00C60305">
            <w:rPr>
              <w:rFonts w:ascii="Times New Roman" w:hAnsi="Times New Roman"/>
              <w:sz w:val="16"/>
              <w:szCs w:val="16"/>
            </w:rPr>
            <w:t xml:space="preserve"> de Licitações – DILIC </w:t>
          </w:r>
        </w:p>
        <w:p w:rsidR="00163587" w:rsidRDefault="00163587" w:rsidP="00CE54CD">
          <w:pPr>
            <w:pStyle w:val="Cabealho0"/>
            <w:spacing w:line="240" w:lineRule="auto"/>
            <w:rPr>
              <w:rFonts w:ascii="Arial" w:hAnsi="Arial"/>
            </w:rPr>
          </w:pPr>
          <w:r>
            <w:rPr>
              <w:b/>
              <w:sz w:val="16"/>
              <w:szCs w:val="16"/>
            </w:rPr>
            <w:t xml:space="preserve">  </w:t>
          </w:r>
        </w:p>
      </w:tc>
    </w:tr>
  </w:tbl>
  <w:p w:rsidR="00163587" w:rsidRPr="00D911A8" w:rsidRDefault="00163587" w:rsidP="0076629D">
    <w:pPr>
      <w:pStyle w:val="Cabealho"/>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9991" w:type="dxa"/>
      <w:tblLayout w:type="fixed"/>
      <w:tblCellMar>
        <w:left w:w="0" w:type="dxa"/>
        <w:right w:w="0" w:type="dxa"/>
      </w:tblCellMar>
      <w:tblLook w:val="0000" w:firstRow="0" w:lastRow="0" w:firstColumn="0" w:lastColumn="0" w:noHBand="0" w:noVBand="0"/>
    </w:tblPr>
    <w:tblGrid>
      <w:gridCol w:w="921"/>
      <w:gridCol w:w="9070"/>
    </w:tblGrid>
    <w:tr w:rsidR="00163587" w:rsidTr="00CE54CD">
      <w:trPr>
        <w:trHeight w:hRule="exact" w:val="851"/>
      </w:trPr>
      <w:tc>
        <w:tcPr>
          <w:tcW w:w="921" w:type="dxa"/>
          <w:vAlign w:val="center"/>
        </w:tcPr>
        <w:p w:rsidR="00163587" w:rsidRDefault="00163587" w:rsidP="00CE54CD">
          <w:r>
            <w:rPr>
              <w:rFonts w:ascii="Calibri" w:hAnsi="Calibri"/>
              <w:b/>
              <w:noProof/>
            </w:rPr>
            <w:drawing>
              <wp:inline distT="0" distB="0" distL="0" distR="0">
                <wp:extent cx="556895" cy="445135"/>
                <wp:effectExtent l="19050" t="0" r="0" b="0"/>
                <wp:docPr id="101" name="Imagem 101" descr="logotcu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logotcu2"/>
                        <pic:cNvPicPr>
                          <a:picLocks noChangeAspect="1" noChangeArrowheads="1"/>
                        </pic:cNvPicPr>
                      </pic:nvPicPr>
                      <pic:blipFill>
                        <a:blip r:embed="rId1"/>
                        <a:srcRect/>
                        <a:stretch>
                          <a:fillRect/>
                        </a:stretch>
                      </pic:blipFill>
                      <pic:spPr bwMode="auto">
                        <a:xfrm>
                          <a:off x="0" y="0"/>
                          <a:ext cx="556895" cy="445135"/>
                        </a:xfrm>
                        <a:prstGeom prst="rect">
                          <a:avLst/>
                        </a:prstGeom>
                        <a:noFill/>
                        <a:ln w="9525">
                          <a:noFill/>
                          <a:miter lim="800000"/>
                          <a:headEnd/>
                          <a:tailEnd/>
                        </a:ln>
                      </pic:spPr>
                    </pic:pic>
                  </a:graphicData>
                </a:graphic>
              </wp:inline>
            </w:drawing>
          </w:r>
        </w:p>
      </w:tc>
      <w:tc>
        <w:tcPr>
          <w:tcW w:w="9070" w:type="dxa"/>
          <w:vAlign w:val="center"/>
        </w:tcPr>
        <w:p w:rsidR="00163587" w:rsidRPr="00C60305" w:rsidRDefault="00163587" w:rsidP="00CE54CD">
          <w:pPr>
            <w:pStyle w:val="Ttulo1"/>
            <w:spacing w:before="0" w:after="0"/>
            <w:ind w:left="0"/>
            <w:rPr>
              <w:rFonts w:ascii="Times New Roman" w:hAnsi="Times New Roman"/>
              <w:sz w:val="16"/>
              <w:szCs w:val="16"/>
            </w:rPr>
          </w:pPr>
          <w:r>
            <w:rPr>
              <w:rFonts w:ascii="Arial Black" w:hAnsi="Arial Black"/>
            </w:rPr>
            <w:t xml:space="preserve"> </w:t>
          </w:r>
          <w:r w:rsidRPr="00C60305">
            <w:rPr>
              <w:rFonts w:ascii="Times New Roman" w:hAnsi="Times New Roman"/>
              <w:sz w:val="16"/>
              <w:szCs w:val="16"/>
            </w:rPr>
            <w:t>TRIBUNAL DE CONTAS DA UNIÃO – TCU</w:t>
          </w:r>
        </w:p>
        <w:p w:rsidR="00163587" w:rsidRDefault="00163587" w:rsidP="00CE54CD">
          <w:pPr>
            <w:pStyle w:val="Ttulo1"/>
            <w:spacing w:before="0" w:after="0"/>
            <w:ind w:left="0"/>
            <w:rPr>
              <w:rFonts w:ascii="Times New Roman" w:hAnsi="Times New Roman"/>
              <w:sz w:val="16"/>
              <w:szCs w:val="16"/>
            </w:rPr>
          </w:pPr>
          <w:r>
            <w:rPr>
              <w:rFonts w:ascii="Times New Roman" w:hAnsi="Times New Roman"/>
              <w:sz w:val="16"/>
              <w:szCs w:val="16"/>
            </w:rPr>
            <w:t xml:space="preserve">  </w:t>
          </w:r>
          <w:r w:rsidRPr="00C60305">
            <w:rPr>
              <w:rFonts w:ascii="Times New Roman" w:hAnsi="Times New Roman"/>
              <w:sz w:val="16"/>
              <w:szCs w:val="16"/>
            </w:rPr>
            <w:t xml:space="preserve">Secretaria de </w:t>
          </w:r>
          <w:r>
            <w:rPr>
              <w:rFonts w:ascii="Times New Roman" w:hAnsi="Times New Roman"/>
              <w:sz w:val="16"/>
              <w:szCs w:val="16"/>
            </w:rPr>
            <w:t>Licitações</w:t>
          </w:r>
          <w:r w:rsidRPr="00C60305">
            <w:rPr>
              <w:rFonts w:ascii="Times New Roman" w:hAnsi="Times New Roman"/>
              <w:sz w:val="16"/>
              <w:szCs w:val="16"/>
            </w:rPr>
            <w:t xml:space="preserve">, </w:t>
          </w:r>
          <w:r>
            <w:rPr>
              <w:rFonts w:ascii="Times New Roman" w:hAnsi="Times New Roman"/>
              <w:sz w:val="16"/>
              <w:szCs w:val="16"/>
            </w:rPr>
            <w:t xml:space="preserve">Contratos e </w:t>
          </w:r>
          <w:r w:rsidRPr="00C60305">
            <w:rPr>
              <w:rFonts w:ascii="Times New Roman" w:hAnsi="Times New Roman"/>
              <w:sz w:val="16"/>
              <w:szCs w:val="16"/>
            </w:rPr>
            <w:t>Patrimônio – SE</w:t>
          </w:r>
          <w:r>
            <w:rPr>
              <w:rFonts w:ascii="Times New Roman" w:hAnsi="Times New Roman"/>
              <w:sz w:val="16"/>
              <w:szCs w:val="16"/>
            </w:rPr>
            <w:t>LIP</w:t>
          </w:r>
        </w:p>
        <w:p w:rsidR="00163587" w:rsidRPr="00C60305" w:rsidRDefault="00163587" w:rsidP="00CE54CD">
          <w:pPr>
            <w:pStyle w:val="Ttulo1"/>
            <w:spacing w:before="0" w:after="0"/>
            <w:ind w:left="0"/>
            <w:rPr>
              <w:rFonts w:ascii="Times New Roman" w:hAnsi="Times New Roman"/>
              <w:sz w:val="16"/>
              <w:szCs w:val="16"/>
            </w:rPr>
          </w:pPr>
          <w:r>
            <w:rPr>
              <w:rFonts w:ascii="Times New Roman" w:hAnsi="Times New Roman"/>
              <w:sz w:val="16"/>
              <w:szCs w:val="16"/>
            </w:rPr>
            <w:t xml:space="preserve">  Diretoria</w:t>
          </w:r>
          <w:r w:rsidRPr="00C60305">
            <w:rPr>
              <w:rFonts w:ascii="Times New Roman" w:hAnsi="Times New Roman"/>
              <w:sz w:val="16"/>
              <w:szCs w:val="16"/>
            </w:rPr>
            <w:t xml:space="preserve"> de Licitações – DILIC </w:t>
          </w:r>
        </w:p>
        <w:p w:rsidR="00163587" w:rsidRDefault="00163587" w:rsidP="00CE54CD">
          <w:pPr>
            <w:pStyle w:val="Cabealho0"/>
            <w:spacing w:line="240" w:lineRule="auto"/>
            <w:rPr>
              <w:rFonts w:ascii="Arial" w:hAnsi="Arial"/>
            </w:rPr>
          </w:pPr>
          <w:r>
            <w:rPr>
              <w:b/>
              <w:sz w:val="16"/>
              <w:szCs w:val="16"/>
            </w:rPr>
            <w:t xml:space="preserve">  </w:t>
          </w:r>
        </w:p>
      </w:tc>
    </w:tr>
  </w:tbl>
  <w:p w:rsidR="00163587" w:rsidRPr="00D26A62" w:rsidRDefault="00163587" w:rsidP="0076629D">
    <w:pPr>
      <w:pStyle w:val="Cabealho"/>
      <w:pBdr>
        <w:bottom w:val="single" w:sz="4" w:space="1" w:color="auto"/>
      </w:pBdr>
      <w:tabs>
        <w:tab w:val="right" w:pos="8364"/>
        <w:tab w:val="right" w:pos="14884"/>
      </w:tabs>
      <w:rPr>
        <w:rFonts w:ascii="Arial Black" w:hAnsi="Arial Black"/>
        <w:sz w:val="16"/>
        <w:szCs w:val="16"/>
      </w:rPr>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9991" w:type="dxa"/>
      <w:tblLayout w:type="fixed"/>
      <w:tblCellMar>
        <w:left w:w="0" w:type="dxa"/>
        <w:right w:w="0" w:type="dxa"/>
      </w:tblCellMar>
      <w:tblLook w:val="0000" w:firstRow="0" w:lastRow="0" w:firstColumn="0" w:lastColumn="0" w:noHBand="0" w:noVBand="0"/>
    </w:tblPr>
    <w:tblGrid>
      <w:gridCol w:w="921"/>
      <w:gridCol w:w="9070"/>
    </w:tblGrid>
    <w:tr w:rsidR="00163587" w:rsidTr="00CE54CD">
      <w:trPr>
        <w:trHeight w:hRule="exact" w:val="851"/>
      </w:trPr>
      <w:tc>
        <w:tcPr>
          <w:tcW w:w="921" w:type="dxa"/>
          <w:vAlign w:val="center"/>
        </w:tcPr>
        <w:p w:rsidR="00163587" w:rsidRDefault="00163587" w:rsidP="00CE54CD">
          <w:r>
            <w:rPr>
              <w:rFonts w:ascii="Calibri" w:hAnsi="Calibri"/>
              <w:b/>
              <w:noProof/>
            </w:rPr>
            <w:drawing>
              <wp:inline distT="0" distB="0" distL="0" distR="0">
                <wp:extent cx="556895" cy="445135"/>
                <wp:effectExtent l="19050" t="0" r="0" b="0"/>
                <wp:docPr id="102" name="Imagem 102" descr="logotcu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logotcu2"/>
                        <pic:cNvPicPr>
                          <a:picLocks noChangeAspect="1" noChangeArrowheads="1"/>
                        </pic:cNvPicPr>
                      </pic:nvPicPr>
                      <pic:blipFill>
                        <a:blip r:embed="rId1"/>
                        <a:srcRect/>
                        <a:stretch>
                          <a:fillRect/>
                        </a:stretch>
                      </pic:blipFill>
                      <pic:spPr bwMode="auto">
                        <a:xfrm>
                          <a:off x="0" y="0"/>
                          <a:ext cx="556895" cy="445135"/>
                        </a:xfrm>
                        <a:prstGeom prst="rect">
                          <a:avLst/>
                        </a:prstGeom>
                        <a:noFill/>
                        <a:ln w="9525">
                          <a:noFill/>
                          <a:miter lim="800000"/>
                          <a:headEnd/>
                          <a:tailEnd/>
                        </a:ln>
                      </pic:spPr>
                    </pic:pic>
                  </a:graphicData>
                </a:graphic>
              </wp:inline>
            </w:drawing>
          </w:r>
        </w:p>
      </w:tc>
      <w:tc>
        <w:tcPr>
          <w:tcW w:w="9070" w:type="dxa"/>
          <w:vAlign w:val="center"/>
        </w:tcPr>
        <w:p w:rsidR="00163587" w:rsidRPr="00C60305" w:rsidRDefault="00163587" w:rsidP="00CE54CD">
          <w:pPr>
            <w:pStyle w:val="Ttulo1"/>
            <w:spacing w:before="0" w:after="0"/>
            <w:ind w:left="0"/>
            <w:rPr>
              <w:rFonts w:ascii="Times New Roman" w:hAnsi="Times New Roman"/>
              <w:sz w:val="16"/>
              <w:szCs w:val="16"/>
            </w:rPr>
          </w:pPr>
          <w:r>
            <w:rPr>
              <w:rFonts w:ascii="Arial Black" w:hAnsi="Arial Black"/>
            </w:rPr>
            <w:t xml:space="preserve"> </w:t>
          </w:r>
          <w:r w:rsidRPr="00C60305">
            <w:rPr>
              <w:rFonts w:ascii="Times New Roman" w:hAnsi="Times New Roman"/>
              <w:sz w:val="16"/>
              <w:szCs w:val="16"/>
            </w:rPr>
            <w:t>TRIBUNAL DE CONTAS DA UNIÃO – TCU</w:t>
          </w:r>
        </w:p>
        <w:p w:rsidR="00163587" w:rsidRDefault="00163587" w:rsidP="00CE54CD">
          <w:pPr>
            <w:pStyle w:val="Ttulo1"/>
            <w:spacing w:before="0" w:after="0"/>
            <w:ind w:left="0"/>
            <w:rPr>
              <w:rFonts w:ascii="Times New Roman" w:hAnsi="Times New Roman"/>
              <w:sz w:val="16"/>
              <w:szCs w:val="16"/>
            </w:rPr>
          </w:pPr>
          <w:r>
            <w:rPr>
              <w:rFonts w:ascii="Times New Roman" w:hAnsi="Times New Roman"/>
              <w:sz w:val="16"/>
              <w:szCs w:val="16"/>
            </w:rPr>
            <w:t xml:space="preserve">  </w:t>
          </w:r>
          <w:r w:rsidRPr="00C60305">
            <w:rPr>
              <w:rFonts w:ascii="Times New Roman" w:hAnsi="Times New Roman"/>
              <w:sz w:val="16"/>
              <w:szCs w:val="16"/>
            </w:rPr>
            <w:t xml:space="preserve">Secretaria de </w:t>
          </w:r>
          <w:r>
            <w:rPr>
              <w:rFonts w:ascii="Times New Roman" w:hAnsi="Times New Roman"/>
              <w:sz w:val="16"/>
              <w:szCs w:val="16"/>
            </w:rPr>
            <w:t>Licitações</w:t>
          </w:r>
          <w:r w:rsidRPr="00C60305">
            <w:rPr>
              <w:rFonts w:ascii="Times New Roman" w:hAnsi="Times New Roman"/>
              <w:sz w:val="16"/>
              <w:szCs w:val="16"/>
            </w:rPr>
            <w:t xml:space="preserve">, </w:t>
          </w:r>
          <w:r>
            <w:rPr>
              <w:rFonts w:ascii="Times New Roman" w:hAnsi="Times New Roman"/>
              <w:sz w:val="16"/>
              <w:szCs w:val="16"/>
            </w:rPr>
            <w:t xml:space="preserve">Contratos e </w:t>
          </w:r>
          <w:r w:rsidRPr="00C60305">
            <w:rPr>
              <w:rFonts w:ascii="Times New Roman" w:hAnsi="Times New Roman"/>
              <w:sz w:val="16"/>
              <w:szCs w:val="16"/>
            </w:rPr>
            <w:t>Patrimônio – SE</w:t>
          </w:r>
          <w:r>
            <w:rPr>
              <w:rFonts w:ascii="Times New Roman" w:hAnsi="Times New Roman"/>
              <w:sz w:val="16"/>
              <w:szCs w:val="16"/>
            </w:rPr>
            <w:t>LIP</w:t>
          </w:r>
        </w:p>
        <w:p w:rsidR="00163587" w:rsidRPr="00C60305" w:rsidRDefault="00163587" w:rsidP="00CE54CD">
          <w:pPr>
            <w:pStyle w:val="Ttulo1"/>
            <w:spacing w:before="0" w:after="0"/>
            <w:ind w:left="0"/>
            <w:rPr>
              <w:rFonts w:ascii="Times New Roman" w:hAnsi="Times New Roman"/>
              <w:sz w:val="16"/>
              <w:szCs w:val="16"/>
            </w:rPr>
          </w:pPr>
          <w:r>
            <w:rPr>
              <w:rFonts w:ascii="Times New Roman" w:hAnsi="Times New Roman"/>
              <w:sz w:val="16"/>
              <w:szCs w:val="16"/>
            </w:rPr>
            <w:t xml:space="preserve">  Diretoria</w:t>
          </w:r>
          <w:r w:rsidRPr="00C60305">
            <w:rPr>
              <w:rFonts w:ascii="Times New Roman" w:hAnsi="Times New Roman"/>
              <w:sz w:val="16"/>
              <w:szCs w:val="16"/>
            </w:rPr>
            <w:t xml:space="preserve"> de Licitações – DILIC </w:t>
          </w:r>
        </w:p>
        <w:p w:rsidR="00163587" w:rsidRDefault="00163587" w:rsidP="00CE54CD">
          <w:pPr>
            <w:pStyle w:val="Cabealho0"/>
            <w:spacing w:line="240" w:lineRule="auto"/>
            <w:rPr>
              <w:rFonts w:ascii="Arial" w:hAnsi="Arial"/>
            </w:rPr>
          </w:pPr>
          <w:r>
            <w:rPr>
              <w:b/>
              <w:sz w:val="16"/>
              <w:szCs w:val="16"/>
            </w:rPr>
            <w:t xml:space="preserve">  </w:t>
          </w:r>
        </w:p>
      </w:tc>
    </w:tr>
  </w:tbl>
  <w:p w:rsidR="00163587" w:rsidRDefault="00163587" w:rsidP="0076629D">
    <w:pPr>
      <w:pStyle w:val="Cabealho"/>
      <w:pBdr>
        <w:bottom w:val="single" w:sz="4" w:space="1" w:color="auto"/>
      </w:pBdr>
      <w:tabs>
        <w:tab w:val="right" w:pos="10206"/>
      </w:tabs>
      <w:ind w:right="458" w:firstLine="851"/>
      <w:rPr>
        <w:rFonts w:ascii="Arial Black" w:hAnsi="Arial Black"/>
        <w:sz w:val="16"/>
        <w:szCs w:val="16"/>
      </w:rPr>
    </w:pP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9991" w:type="dxa"/>
      <w:tblLayout w:type="fixed"/>
      <w:tblCellMar>
        <w:left w:w="0" w:type="dxa"/>
        <w:right w:w="0" w:type="dxa"/>
      </w:tblCellMar>
      <w:tblLook w:val="0000" w:firstRow="0" w:lastRow="0" w:firstColumn="0" w:lastColumn="0" w:noHBand="0" w:noVBand="0"/>
    </w:tblPr>
    <w:tblGrid>
      <w:gridCol w:w="921"/>
      <w:gridCol w:w="9070"/>
    </w:tblGrid>
    <w:tr w:rsidR="00163587" w:rsidTr="00CE54CD">
      <w:trPr>
        <w:trHeight w:hRule="exact" w:val="851"/>
      </w:trPr>
      <w:tc>
        <w:tcPr>
          <w:tcW w:w="921" w:type="dxa"/>
          <w:vAlign w:val="center"/>
        </w:tcPr>
        <w:p w:rsidR="00163587" w:rsidRDefault="00163587" w:rsidP="00CE54CD">
          <w:r>
            <w:rPr>
              <w:rFonts w:ascii="Calibri" w:hAnsi="Calibri"/>
              <w:b/>
              <w:noProof/>
            </w:rPr>
            <w:drawing>
              <wp:inline distT="0" distB="0" distL="0" distR="0">
                <wp:extent cx="556895" cy="445135"/>
                <wp:effectExtent l="19050" t="0" r="0" b="0"/>
                <wp:docPr id="103" name="Imagem 103" descr="logotcu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logotcu2"/>
                        <pic:cNvPicPr>
                          <a:picLocks noChangeAspect="1" noChangeArrowheads="1"/>
                        </pic:cNvPicPr>
                      </pic:nvPicPr>
                      <pic:blipFill>
                        <a:blip r:embed="rId1"/>
                        <a:srcRect/>
                        <a:stretch>
                          <a:fillRect/>
                        </a:stretch>
                      </pic:blipFill>
                      <pic:spPr bwMode="auto">
                        <a:xfrm>
                          <a:off x="0" y="0"/>
                          <a:ext cx="556895" cy="445135"/>
                        </a:xfrm>
                        <a:prstGeom prst="rect">
                          <a:avLst/>
                        </a:prstGeom>
                        <a:noFill/>
                        <a:ln w="9525">
                          <a:noFill/>
                          <a:miter lim="800000"/>
                          <a:headEnd/>
                          <a:tailEnd/>
                        </a:ln>
                      </pic:spPr>
                    </pic:pic>
                  </a:graphicData>
                </a:graphic>
              </wp:inline>
            </w:drawing>
          </w:r>
        </w:p>
      </w:tc>
      <w:tc>
        <w:tcPr>
          <w:tcW w:w="9070" w:type="dxa"/>
          <w:vAlign w:val="center"/>
        </w:tcPr>
        <w:p w:rsidR="00163587" w:rsidRPr="00C60305" w:rsidRDefault="00163587" w:rsidP="00CE54CD">
          <w:pPr>
            <w:pStyle w:val="Ttulo1"/>
            <w:spacing w:before="0" w:after="0"/>
            <w:ind w:left="0"/>
            <w:rPr>
              <w:rFonts w:ascii="Times New Roman" w:hAnsi="Times New Roman"/>
              <w:sz w:val="16"/>
              <w:szCs w:val="16"/>
            </w:rPr>
          </w:pPr>
          <w:r>
            <w:rPr>
              <w:rFonts w:ascii="Arial Black" w:hAnsi="Arial Black"/>
            </w:rPr>
            <w:t xml:space="preserve"> </w:t>
          </w:r>
          <w:r w:rsidRPr="00C60305">
            <w:rPr>
              <w:rFonts w:ascii="Times New Roman" w:hAnsi="Times New Roman"/>
              <w:sz w:val="16"/>
              <w:szCs w:val="16"/>
            </w:rPr>
            <w:t>TRIBUNAL DE CONTAS DA UNIÃO – TCU</w:t>
          </w:r>
        </w:p>
        <w:p w:rsidR="00163587" w:rsidRDefault="00163587" w:rsidP="00CE54CD">
          <w:pPr>
            <w:pStyle w:val="Ttulo1"/>
            <w:spacing w:before="0" w:after="0"/>
            <w:ind w:left="0"/>
            <w:rPr>
              <w:rFonts w:ascii="Times New Roman" w:hAnsi="Times New Roman"/>
              <w:sz w:val="16"/>
              <w:szCs w:val="16"/>
            </w:rPr>
          </w:pPr>
          <w:r>
            <w:rPr>
              <w:rFonts w:ascii="Times New Roman" w:hAnsi="Times New Roman"/>
              <w:sz w:val="16"/>
              <w:szCs w:val="16"/>
            </w:rPr>
            <w:t xml:space="preserve">  </w:t>
          </w:r>
          <w:r w:rsidRPr="00C60305">
            <w:rPr>
              <w:rFonts w:ascii="Times New Roman" w:hAnsi="Times New Roman"/>
              <w:sz w:val="16"/>
              <w:szCs w:val="16"/>
            </w:rPr>
            <w:t xml:space="preserve">Secretaria de </w:t>
          </w:r>
          <w:r>
            <w:rPr>
              <w:rFonts w:ascii="Times New Roman" w:hAnsi="Times New Roman"/>
              <w:sz w:val="16"/>
              <w:szCs w:val="16"/>
            </w:rPr>
            <w:t>Licitações</w:t>
          </w:r>
          <w:r w:rsidRPr="00C60305">
            <w:rPr>
              <w:rFonts w:ascii="Times New Roman" w:hAnsi="Times New Roman"/>
              <w:sz w:val="16"/>
              <w:szCs w:val="16"/>
            </w:rPr>
            <w:t xml:space="preserve">, </w:t>
          </w:r>
          <w:r>
            <w:rPr>
              <w:rFonts w:ascii="Times New Roman" w:hAnsi="Times New Roman"/>
              <w:sz w:val="16"/>
              <w:szCs w:val="16"/>
            </w:rPr>
            <w:t xml:space="preserve">Contratos e </w:t>
          </w:r>
          <w:r w:rsidRPr="00C60305">
            <w:rPr>
              <w:rFonts w:ascii="Times New Roman" w:hAnsi="Times New Roman"/>
              <w:sz w:val="16"/>
              <w:szCs w:val="16"/>
            </w:rPr>
            <w:t>Patrimônio – SE</w:t>
          </w:r>
          <w:r>
            <w:rPr>
              <w:rFonts w:ascii="Times New Roman" w:hAnsi="Times New Roman"/>
              <w:sz w:val="16"/>
              <w:szCs w:val="16"/>
            </w:rPr>
            <w:t>LIP</w:t>
          </w:r>
        </w:p>
        <w:p w:rsidR="00163587" w:rsidRPr="00C60305" w:rsidRDefault="00163587" w:rsidP="00CE54CD">
          <w:pPr>
            <w:pStyle w:val="Ttulo1"/>
            <w:spacing w:before="0" w:after="0"/>
            <w:ind w:left="0"/>
            <w:rPr>
              <w:rFonts w:ascii="Times New Roman" w:hAnsi="Times New Roman"/>
              <w:sz w:val="16"/>
              <w:szCs w:val="16"/>
            </w:rPr>
          </w:pPr>
          <w:r>
            <w:rPr>
              <w:rFonts w:ascii="Times New Roman" w:hAnsi="Times New Roman"/>
              <w:sz w:val="16"/>
              <w:szCs w:val="16"/>
            </w:rPr>
            <w:t xml:space="preserve">  Diretoria</w:t>
          </w:r>
          <w:r w:rsidRPr="00C60305">
            <w:rPr>
              <w:rFonts w:ascii="Times New Roman" w:hAnsi="Times New Roman"/>
              <w:sz w:val="16"/>
              <w:szCs w:val="16"/>
            </w:rPr>
            <w:t xml:space="preserve"> de Licitações – DILIC </w:t>
          </w:r>
        </w:p>
        <w:p w:rsidR="00163587" w:rsidRDefault="00163587" w:rsidP="00CE54CD">
          <w:pPr>
            <w:pStyle w:val="Cabealho0"/>
            <w:spacing w:line="240" w:lineRule="auto"/>
            <w:rPr>
              <w:rFonts w:ascii="Arial" w:hAnsi="Arial"/>
            </w:rPr>
          </w:pPr>
          <w:r>
            <w:rPr>
              <w:b/>
              <w:sz w:val="16"/>
              <w:szCs w:val="16"/>
            </w:rPr>
            <w:t xml:space="preserve">  </w:t>
          </w:r>
        </w:p>
      </w:tc>
    </w:tr>
  </w:tbl>
  <w:p w:rsidR="00163587" w:rsidRPr="007A3144" w:rsidRDefault="00163587" w:rsidP="0076629D">
    <w:pPr>
      <w:pStyle w:val="Cabealho"/>
      <w:rPr>
        <w:szCs w:val="16"/>
      </w:rPr>
    </w:pP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9991" w:type="dxa"/>
      <w:tblLayout w:type="fixed"/>
      <w:tblCellMar>
        <w:left w:w="0" w:type="dxa"/>
        <w:right w:w="0" w:type="dxa"/>
      </w:tblCellMar>
      <w:tblLook w:val="0000" w:firstRow="0" w:lastRow="0" w:firstColumn="0" w:lastColumn="0" w:noHBand="0" w:noVBand="0"/>
    </w:tblPr>
    <w:tblGrid>
      <w:gridCol w:w="921"/>
      <w:gridCol w:w="9070"/>
    </w:tblGrid>
    <w:tr w:rsidR="00163587" w:rsidTr="004E3E24">
      <w:trPr>
        <w:trHeight w:hRule="exact" w:val="851"/>
      </w:trPr>
      <w:tc>
        <w:tcPr>
          <w:tcW w:w="921" w:type="dxa"/>
          <w:vAlign w:val="center"/>
        </w:tcPr>
        <w:p w:rsidR="00163587" w:rsidRDefault="00163587" w:rsidP="004E3E24">
          <w:r>
            <w:rPr>
              <w:rFonts w:ascii="Calibri" w:hAnsi="Calibri"/>
              <w:b/>
              <w:noProof/>
            </w:rPr>
            <w:drawing>
              <wp:inline distT="0" distB="0" distL="0" distR="0">
                <wp:extent cx="556895" cy="445135"/>
                <wp:effectExtent l="19050" t="0" r="0" b="0"/>
                <wp:docPr id="104" name="Imagem 104" descr="logotcu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logotcu2"/>
                        <pic:cNvPicPr>
                          <a:picLocks noChangeAspect="1" noChangeArrowheads="1"/>
                        </pic:cNvPicPr>
                      </pic:nvPicPr>
                      <pic:blipFill>
                        <a:blip r:embed="rId1"/>
                        <a:srcRect/>
                        <a:stretch>
                          <a:fillRect/>
                        </a:stretch>
                      </pic:blipFill>
                      <pic:spPr bwMode="auto">
                        <a:xfrm>
                          <a:off x="0" y="0"/>
                          <a:ext cx="556895" cy="445135"/>
                        </a:xfrm>
                        <a:prstGeom prst="rect">
                          <a:avLst/>
                        </a:prstGeom>
                        <a:noFill/>
                        <a:ln w="9525">
                          <a:noFill/>
                          <a:miter lim="800000"/>
                          <a:headEnd/>
                          <a:tailEnd/>
                        </a:ln>
                      </pic:spPr>
                    </pic:pic>
                  </a:graphicData>
                </a:graphic>
              </wp:inline>
            </w:drawing>
          </w:r>
        </w:p>
      </w:tc>
      <w:tc>
        <w:tcPr>
          <w:tcW w:w="9070" w:type="dxa"/>
          <w:vAlign w:val="center"/>
        </w:tcPr>
        <w:p w:rsidR="00163587" w:rsidRPr="00C60305" w:rsidRDefault="00163587" w:rsidP="004E3E24">
          <w:pPr>
            <w:pStyle w:val="Ttulo1"/>
            <w:spacing w:before="0" w:after="0"/>
            <w:ind w:left="0"/>
            <w:rPr>
              <w:rFonts w:ascii="Times New Roman" w:hAnsi="Times New Roman"/>
              <w:sz w:val="16"/>
              <w:szCs w:val="16"/>
            </w:rPr>
          </w:pPr>
          <w:r>
            <w:rPr>
              <w:rFonts w:ascii="Arial Black" w:hAnsi="Arial Black"/>
            </w:rPr>
            <w:t xml:space="preserve"> </w:t>
          </w:r>
          <w:r w:rsidRPr="00C60305">
            <w:rPr>
              <w:rFonts w:ascii="Times New Roman" w:hAnsi="Times New Roman"/>
              <w:sz w:val="16"/>
              <w:szCs w:val="16"/>
            </w:rPr>
            <w:t>TRIBUNAL DE CONTAS DA UNIÃO – TCU</w:t>
          </w:r>
        </w:p>
        <w:p w:rsidR="00163587" w:rsidRDefault="00163587" w:rsidP="004E3E24">
          <w:pPr>
            <w:pStyle w:val="Ttulo1"/>
            <w:spacing w:before="0" w:after="0"/>
            <w:ind w:left="0"/>
            <w:rPr>
              <w:rFonts w:ascii="Times New Roman" w:hAnsi="Times New Roman"/>
              <w:sz w:val="16"/>
              <w:szCs w:val="16"/>
            </w:rPr>
          </w:pPr>
          <w:r>
            <w:rPr>
              <w:rFonts w:ascii="Times New Roman" w:hAnsi="Times New Roman"/>
              <w:sz w:val="16"/>
              <w:szCs w:val="16"/>
            </w:rPr>
            <w:t xml:space="preserve">  </w:t>
          </w:r>
          <w:r w:rsidRPr="00C60305">
            <w:rPr>
              <w:rFonts w:ascii="Times New Roman" w:hAnsi="Times New Roman"/>
              <w:sz w:val="16"/>
              <w:szCs w:val="16"/>
            </w:rPr>
            <w:t xml:space="preserve">Secretaria de </w:t>
          </w:r>
          <w:r>
            <w:rPr>
              <w:rFonts w:ascii="Times New Roman" w:hAnsi="Times New Roman"/>
              <w:sz w:val="16"/>
              <w:szCs w:val="16"/>
            </w:rPr>
            <w:t>Licitações</w:t>
          </w:r>
          <w:r w:rsidRPr="00C60305">
            <w:rPr>
              <w:rFonts w:ascii="Times New Roman" w:hAnsi="Times New Roman"/>
              <w:sz w:val="16"/>
              <w:szCs w:val="16"/>
            </w:rPr>
            <w:t xml:space="preserve">, </w:t>
          </w:r>
          <w:r>
            <w:rPr>
              <w:rFonts w:ascii="Times New Roman" w:hAnsi="Times New Roman"/>
              <w:sz w:val="16"/>
              <w:szCs w:val="16"/>
            </w:rPr>
            <w:t xml:space="preserve">Contratos e </w:t>
          </w:r>
          <w:r w:rsidRPr="00C60305">
            <w:rPr>
              <w:rFonts w:ascii="Times New Roman" w:hAnsi="Times New Roman"/>
              <w:sz w:val="16"/>
              <w:szCs w:val="16"/>
            </w:rPr>
            <w:t>Patrimônio – SE</w:t>
          </w:r>
          <w:r>
            <w:rPr>
              <w:rFonts w:ascii="Times New Roman" w:hAnsi="Times New Roman"/>
              <w:sz w:val="16"/>
              <w:szCs w:val="16"/>
            </w:rPr>
            <w:t>LIP</w:t>
          </w:r>
        </w:p>
        <w:p w:rsidR="00163587" w:rsidRPr="00C60305" w:rsidRDefault="00163587" w:rsidP="004E3E24">
          <w:pPr>
            <w:pStyle w:val="Ttulo1"/>
            <w:spacing w:before="0" w:after="0"/>
            <w:ind w:left="0"/>
            <w:rPr>
              <w:rFonts w:ascii="Times New Roman" w:hAnsi="Times New Roman"/>
              <w:sz w:val="16"/>
              <w:szCs w:val="16"/>
            </w:rPr>
          </w:pPr>
          <w:r>
            <w:rPr>
              <w:rFonts w:ascii="Times New Roman" w:hAnsi="Times New Roman"/>
              <w:sz w:val="16"/>
              <w:szCs w:val="16"/>
            </w:rPr>
            <w:t xml:space="preserve">  Diretoria</w:t>
          </w:r>
          <w:r w:rsidRPr="00C60305">
            <w:rPr>
              <w:rFonts w:ascii="Times New Roman" w:hAnsi="Times New Roman"/>
              <w:sz w:val="16"/>
              <w:szCs w:val="16"/>
            </w:rPr>
            <w:t xml:space="preserve"> de Licitações – DILIC </w:t>
          </w:r>
        </w:p>
        <w:p w:rsidR="00163587" w:rsidRDefault="00163587" w:rsidP="004E3E24">
          <w:pPr>
            <w:pStyle w:val="Cabealho0"/>
            <w:spacing w:line="240" w:lineRule="auto"/>
            <w:rPr>
              <w:rFonts w:ascii="Arial" w:hAnsi="Arial"/>
            </w:rPr>
          </w:pPr>
          <w:r>
            <w:rPr>
              <w:b/>
              <w:sz w:val="16"/>
              <w:szCs w:val="16"/>
            </w:rPr>
            <w:t xml:space="preserve">  </w:t>
          </w:r>
        </w:p>
      </w:tc>
    </w:tr>
  </w:tbl>
  <w:p w:rsidR="00163587" w:rsidRPr="00B90EAA" w:rsidRDefault="00163587" w:rsidP="0076629D">
    <w:pPr>
      <w:pStyle w:val="Cabealho"/>
      <w:pBdr>
        <w:bottom w:val="single" w:sz="4" w:space="12" w:color="auto"/>
      </w:pBdr>
      <w:tabs>
        <w:tab w:val="right" w:pos="9498"/>
      </w:tabs>
      <w:ind w:right="-1" w:firstLine="851"/>
      <w:rPr>
        <w:rFonts w:ascii="Arial Black" w:hAnsi="Arial Black"/>
        <w:sz w:val="16"/>
        <w:szCs w:val="16"/>
      </w:rPr>
    </w:pPr>
  </w:p>
  <w:p w:rsidR="00163587" w:rsidRPr="00F54A72" w:rsidRDefault="00163587" w:rsidP="0076629D">
    <w:pPr>
      <w:pStyle w:val="Cabealho"/>
      <w:rPr>
        <w:szCs w:val="16"/>
      </w:rPr>
    </w:pP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9991" w:type="dxa"/>
      <w:tblLayout w:type="fixed"/>
      <w:tblCellMar>
        <w:left w:w="0" w:type="dxa"/>
        <w:right w:w="0" w:type="dxa"/>
      </w:tblCellMar>
      <w:tblLook w:val="0000" w:firstRow="0" w:lastRow="0" w:firstColumn="0" w:lastColumn="0" w:noHBand="0" w:noVBand="0"/>
    </w:tblPr>
    <w:tblGrid>
      <w:gridCol w:w="921"/>
      <w:gridCol w:w="9070"/>
    </w:tblGrid>
    <w:tr w:rsidR="00163587" w:rsidTr="00D13510">
      <w:trPr>
        <w:trHeight w:hRule="exact" w:val="851"/>
      </w:trPr>
      <w:tc>
        <w:tcPr>
          <w:tcW w:w="921" w:type="dxa"/>
          <w:vAlign w:val="center"/>
        </w:tcPr>
        <w:p w:rsidR="00163587" w:rsidRDefault="00163587" w:rsidP="00D13510">
          <w:r>
            <w:rPr>
              <w:rFonts w:ascii="Calibri" w:hAnsi="Calibri"/>
              <w:b/>
              <w:noProof/>
            </w:rPr>
            <w:drawing>
              <wp:inline distT="0" distB="0" distL="0" distR="0">
                <wp:extent cx="556895" cy="445135"/>
                <wp:effectExtent l="19050" t="0" r="0" b="0"/>
                <wp:docPr id="105" name="Imagem 105" descr="logotcu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logotcu2"/>
                        <pic:cNvPicPr>
                          <a:picLocks noChangeAspect="1" noChangeArrowheads="1"/>
                        </pic:cNvPicPr>
                      </pic:nvPicPr>
                      <pic:blipFill>
                        <a:blip r:embed="rId1"/>
                        <a:srcRect/>
                        <a:stretch>
                          <a:fillRect/>
                        </a:stretch>
                      </pic:blipFill>
                      <pic:spPr bwMode="auto">
                        <a:xfrm>
                          <a:off x="0" y="0"/>
                          <a:ext cx="556895" cy="445135"/>
                        </a:xfrm>
                        <a:prstGeom prst="rect">
                          <a:avLst/>
                        </a:prstGeom>
                        <a:noFill/>
                        <a:ln w="9525">
                          <a:noFill/>
                          <a:miter lim="800000"/>
                          <a:headEnd/>
                          <a:tailEnd/>
                        </a:ln>
                      </pic:spPr>
                    </pic:pic>
                  </a:graphicData>
                </a:graphic>
              </wp:inline>
            </w:drawing>
          </w:r>
        </w:p>
      </w:tc>
      <w:tc>
        <w:tcPr>
          <w:tcW w:w="9070" w:type="dxa"/>
          <w:vAlign w:val="center"/>
        </w:tcPr>
        <w:p w:rsidR="00163587" w:rsidRPr="00C60305" w:rsidRDefault="00163587" w:rsidP="00D13510">
          <w:pPr>
            <w:pStyle w:val="Ttulo1"/>
            <w:spacing w:before="0" w:after="0"/>
            <w:ind w:left="0"/>
            <w:rPr>
              <w:rFonts w:ascii="Times New Roman" w:hAnsi="Times New Roman"/>
              <w:sz w:val="16"/>
              <w:szCs w:val="16"/>
            </w:rPr>
          </w:pPr>
          <w:r>
            <w:rPr>
              <w:rFonts w:ascii="Arial Black" w:hAnsi="Arial Black"/>
            </w:rPr>
            <w:t xml:space="preserve"> </w:t>
          </w:r>
          <w:r w:rsidRPr="00C60305">
            <w:rPr>
              <w:rFonts w:ascii="Times New Roman" w:hAnsi="Times New Roman"/>
              <w:sz w:val="16"/>
              <w:szCs w:val="16"/>
            </w:rPr>
            <w:t>TRIBUNAL DE CONTAS DA UNIÃO – TCU</w:t>
          </w:r>
        </w:p>
        <w:p w:rsidR="00163587" w:rsidRDefault="00163587" w:rsidP="00D13510">
          <w:pPr>
            <w:pStyle w:val="Ttulo1"/>
            <w:spacing w:before="0" w:after="0"/>
            <w:ind w:left="0"/>
            <w:rPr>
              <w:rFonts w:ascii="Times New Roman" w:hAnsi="Times New Roman"/>
              <w:sz w:val="16"/>
              <w:szCs w:val="16"/>
            </w:rPr>
          </w:pPr>
          <w:r>
            <w:rPr>
              <w:rFonts w:ascii="Times New Roman" w:hAnsi="Times New Roman"/>
              <w:sz w:val="16"/>
              <w:szCs w:val="16"/>
            </w:rPr>
            <w:t xml:space="preserve">  </w:t>
          </w:r>
          <w:r w:rsidRPr="00C60305">
            <w:rPr>
              <w:rFonts w:ascii="Times New Roman" w:hAnsi="Times New Roman"/>
              <w:sz w:val="16"/>
              <w:szCs w:val="16"/>
            </w:rPr>
            <w:t xml:space="preserve">Secretaria de </w:t>
          </w:r>
          <w:r>
            <w:rPr>
              <w:rFonts w:ascii="Times New Roman" w:hAnsi="Times New Roman"/>
              <w:sz w:val="16"/>
              <w:szCs w:val="16"/>
            </w:rPr>
            <w:t>Licitações</w:t>
          </w:r>
          <w:r w:rsidRPr="00C60305">
            <w:rPr>
              <w:rFonts w:ascii="Times New Roman" w:hAnsi="Times New Roman"/>
              <w:sz w:val="16"/>
              <w:szCs w:val="16"/>
            </w:rPr>
            <w:t xml:space="preserve">, </w:t>
          </w:r>
          <w:r>
            <w:rPr>
              <w:rFonts w:ascii="Times New Roman" w:hAnsi="Times New Roman"/>
              <w:sz w:val="16"/>
              <w:szCs w:val="16"/>
            </w:rPr>
            <w:t xml:space="preserve">Contratos e </w:t>
          </w:r>
          <w:r w:rsidRPr="00C60305">
            <w:rPr>
              <w:rFonts w:ascii="Times New Roman" w:hAnsi="Times New Roman"/>
              <w:sz w:val="16"/>
              <w:szCs w:val="16"/>
            </w:rPr>
            <w:t>Patrimônio – SE</w:t>
          </w:r>
          <w:r>
            <w:rPr>
              <w:rFonts w:ascii="Times New Roman" w:hAnsi="Times New Roman"/>
              <w:sz w:val="16"/>
              <w:szCs w:val="16"/>
            </w:rPr>
            <w:t>LIP</w:t>
          </w:r>
        </w:p>
        <w:p w:rsidR="00163587" w:rsidRPr="00C60305" w:rsidRDefault="00163587" w:rsidP="00D13510">
          <w:pPr>
            <w:pStyle w:val="Ttulo1"/>
            <w:spacing w:before="0" w:after="0"/>
            <w:ind w:left="0"/>
            <w:rPr>
              <w:rFonts w:ascii="Times New Roman" w:hAnsi="Times New Roman"/>
              <w:sz w:val="16"/>
              <w:szCs w:val="16"/>
            </w:rPr>
          </w:pPr>
          <w:r>
            <w:rPr>
              <w:rFonts w:ascii="Times New Roman" w:hAnsi="Times New Roman"/>
              <w:sz w:val="16"/>
              <w:szCs w:val="16"/>
            </w:rPr>
            <w:t xml:space="preserve">  Diretoria</w:t>
          </w:r>
          <w:r w:rsidRPr="00C60305">
            <w:rPr>
              <w:rFonts w:ascii="Times New Roman" w:hAnsi="Times New Roman"/>
              <w:sz w:val="16"/>
              <w:szCs w:val="16"/>
            </w:rPr>
            <w:t xml:space="preserve"> de Licitações – DILIC </w:t>
          </w:r>
        </w:p>
        <w:p w:rsidR="00163587" w:rsidRDefault="00163587" w:rsidP="00D13510">
          <w:pPr>
            <w:pStyle w:val="Cabealho0"/>
            <w:spacing w:line="240" w:lineRule="auto"/>
            <w:rPr>
              <w:rFonts w:ascii="Arial" w:hAnsi="Arial"/>
            </w:rPr>
          </w:pPr>
          <w:r>
            <w:rPr>
              <w:b/>
              <w:sz w:val="16"/>
              <w:szCs w:val="16"/>
            </w:rPr>
            <w:t xml:space="preserve">  </w:t>
          </w:r>
        </w:p>
      </w:tc>
    </w:tr>
  </w:tbl>
  <w:p w:rsidR="00163587" w:rsidRPr="00D26A62" w:rsidRDefault="00163587" w:rsidP="0076629D">
    <w:pPr>
      <w:pStyle w:val="Cabealho"/>
      <w:pBdr>
        <w:bottom w:val="single" w:sz="4" w:space="1" w:color="auto"/>
      </w:pBdr>
      <w:tabs>
        <w:tab w:val="right" w:pos="8364"/>
        <w:tab w:val="right" w:pos="14884"/>
      </w:tabs>
      <w:rPr>
        <w:rFonts w:ascii="Arial Black" w:hAnsi="Arial Black"/>
        <w:sz w:val="16"/>
        <w:szCs w:val="16"/>
      </w:rPr>
    </w:pP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9991" w:type="dxa"/>
      <w:tblLayout w:type="fixed"/>
      <w:tblCellMar>
        <w:left w:w="0" w:type="dxa"/>
        <w:right w:w="0" w:type="dxa"/>
      </w:tblCellMar>
      <w:tblLook w:val="0000" w:firstRow="0" w:lastRow="0" w:firstColumn="0" w:lastColumn="0" w:noHBand="0" w:noVBand="0"/>
    </w:tblPr>
    <w:tblGrid>
      <w:gridCol w:w="921"/>
      <w:gridCol w:w="9070"/>
    </w:tblGrid>
    <w:tr w:rsidR="00163587" w:rsidTr="00D13510">
      <w:trPr>
        <w:trHeight w:hRule="exact" w:val="851"/>
      </w:trPr>
      <w:tc>
        <w:tcPr>
          <w:tcW w:w="921" w:type="dxa"/>
          <w:vAlign w:val="center"/>
        </w:tcPr>
        <w:p w:rsidR="00163587" w:rsidRDefault="00163587" w:rsidP="00D13510">
          <w:r>
            <w:rPr>
              <w:rFonts w:ascii="Calibri" w:hAnsi="Calibri"/>
              <w:b/>
              <w:noProof/>
            </w:rPr>
            <w:drawing>
              <wp:inline distT="0" distB="0" distL="0" distR="0">
                <wp:extent cx="556895" cy="445135"/>
                <wp:effectExtent l="19050" t="0" r="0" b="0"/>
                <wp:docPr id="106" name="Imagem 106" descr="logotcu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logotcu2"/>
                        <pic:cNvPicPr>
                          <a:picLocks noChangeAspect="1" noChangeArrowheads="1"/>
                        </pic:cNvPicPr>
                      </pic:nvPicPr>
                      <pic:blipFill>
                        <a:blip r:embed="rId1"/>
                        <a:srcRect/>
                        <a:stretch>
                          <a:fillRect/>
                        </a:stretch>
                      </pic:blipFill>
                      <pic:spPr bwMode="auto">
                        <a:xfrm>
                          <a:off x="0" y="0"/>
                          <a:ext cx="556895" cy="445135"/>
                        </a:xfrm>
                        <a:prstGeom prst="rect">
                          <a:avLst/>
                        </a:prstGeom>
                        <a:noFill/>
                        <a:ln w="9525">
                          <a:noFill/>
                          <a:miter lim="800000"/>
                          <a:headEnd/>
                          <a:tailEnd/>
                        </a:ln>
                      </pic:spPr>
                    </pic:pic>
                  </a:graphicData>
                </a:graphic>
              </wp:inline>
            </w:drawing>
          </w:r>
        </w:p>
      </w:tc>
      <w:tc>
        <w:tcPr>
          <w:tcW w:w="9070" w:type="dxa"/>
          <w:vAlign w:val="center"/>
        </w:tcPr>
        <w:p w:rsidR="00163587" w:rsidRPr="00C60305" w:rsidRDefault="00163587" w:rsidP="00D13510">
          <w:pPr>
            <w:pStyle w:val="Ttulo1"/>
            <w:spacing w:before="0" w:after="0"/>
            <w:ind w:left="0"/>
            <w:rPr>
              <w:rFonts w:ascii="Times New Roman" w:hAnsi="Times New Roman"/>
              <w:sz w:val="16"/>
              <w:szCs w:val="16"/>
            </w:rPr>
          </w:pPr>
          <w:r>
            <w:rPr>
              <w:rFonts w:ascii="Arial Black" w:hAnsi="Arial Black"/>
            </w:rPr>
            <w:t xml:space="preserve"> </w:t>
          </w:r>
          <w:r w:rsidRPr="00C60305">
            <w:rPr>
              <w:rFonts w:ascii="Times New Roman" w:hAnsi="Times New Roman"/>
              <w:sz w:val="16"/>
              <w:szCs w:val="16"/>
            </w:rPr>
            <w:t>TRIBUNAL DE CONTAS DA UNIÃO – TCU</w:t>
          </w:r>
        </w:p>
        <w:p w:rsidR="00163587" w:rsidRDefault="00163587" w:rsidP="00D13510">
          <w:pPr>
            <w:pStyle w:val="Ttulo1"/>
            <w:spacing w:before="0" w:after="0"/>
            <w:ind w:left="0"/>
            <w:rPr>
              <w:rFonts w:ascii="Times New Roman" w:hAnsi="Times New Roman"/>
              <w:sz w:val="16"/>
              <w:szCs w:val="16"/>
            </w:rPr>
          </w:pPr>
          <w:r>
            <w:rPr>
              <w:rFonts w:ascii="Times New Roman" w:hAnsi="Times New Roman"/>
              <w:sz w:val="16"/>
              <w:szCs w:val="16"/>
            </w:rPr>
            <w:t xml:space="preserve">  </w:t>
          </w:r>
          <w:r w:rsidRPr="00C60305">
            <w:rPr>
              <w:rFonts w:ascii="Times New Roman" w:hAnsi="Times New Roman"/>
              <w:sz w:val="16"/>
              <w:szCs w:val="16"/>
            </w:rPr>
            <w:t xml:space="preserve">Secretaria de </w:t>
          </w:r>
          <w:r>
            <w:rPr>
              <w:rFonts w:ascii="Times New Roman" w:hAnsi="Times New Roman"/>
              <w:sz w:val="16"/>
              <w:szCs w:val="16"/>
            </w:rPr>
            <w:t>Licitações</w:t>
          </w:r>
          <w:r w:rsidRPr="00C60305">
            <w:rPr>
              <w:rFonts w:ascii="Times New Roman" w:hAnsi="Times New Roman"/>
              <w:sz w:val="16"/>
              <w:szCs w:val="16"/>
            </w:rPr>
            <w:t xml:space="preserve">, </w:t>
          </w:r>
          <w:r>
            <w:rPr>
              <w:rFonts w:ascii="Times New Roman" w:hAnsi="Times New Roman"/>
              <w:sz w:val="16"/>
              <w:szCs w:val="16"/>
            </w:rPr>
            <w:t xml:space="preserve">Contratos e </w:t>
          </w:r>
          <w:r w:rsidRPr="00C60305">
            <w:rPr>
              <w:rFonts w:ascii="Times New Roman" w:hAnsi="Times New Roman"/>
              <w:sz w:val="16"/>
              <w:szCs w:val="16"/>
            </w:rPr>
            <w:t>Patrimônio – SE</w:t>
          </w:r>
          <w:r>
            <w:rPr>
              <w:rFonts w:ascii="Times New Roman" w:hAnsi="Times New Roman"/>
              <w:sz w:val="16"/>
              <w:szCs w:val="16"/>
            </w:rPr>
            <w:t>LIP</w:t>
          </w:r>
        </w:p>
        <w:p w:rsidR="00163587" w:rsidRPr="00C60305" w:rsidRDefault="00163587" w:rsidP="00D13510">
          <w:pPr>
            <w:pStyle w:val="Ttulo1"/>
            <w:spacing w:before="0" w:after="0"/>
            <w:ind w:left="0"/>
            <w:rPr>
              <w:rFonts w:ascii="Times New Roman" w:hAnsi="Times New Roman"/>
              <w:sz w:val="16"/>
              <w:szCs w:val="16"/>
            </w:rPr>
          </w:pPr>
          <w:r>
            <w:rPr>
              <w:rFonts w:ascii="Times New Roman" w:hAnsi="Times New Roman"/>
              <w:sz w:val="16"/>
              <w:szCs w:val="16"/>
            </w:rPr>
            <w:t xml:space="preserve">  Diretoria</w:t>
          </w:r>
          <w:r w:rsidRPr="00C60305">
            <w:rPr>
              <w:rFonts w:ascii="Times New Roman" w:hAnsi="Times New Roman"/>
              <w:sz w:val="16"/>
              <w:szCs w:val="16"/>
            </w:rPr>
            <w:t xml:space="preserve"> de Licitações – DILIC </w:t>
          </w:r>
        </w:p>
        <w:p w:rsidR="00163587" w:rsidRDefault="00163587" w:rsidP="00D13510">
          <w:pPr>
            <w:pStyle w:val="Cabealho0"/>
            <w:spacing w:line="240" w:lineRule="auto"/>
            <w:rPr>
              <w:rFonts w:ascii="Arial" w:hAnsi="Arial"/>
            </w:rPr>
          </w:pPr>
          <w:r>
            <w:rPr>
              <w:b/>
              <w:sz w:val="16"/>
              <w:szCs w:val="16"/>
            </w:rPr>
            <w:t xml:space="preserve">  </w:t>
          </w:r>
        </w:p>
      </w:tc>
    </w:tr>
  </w:tbl>
  <w:p w:rsidR="00163587" w:rsidRDefault="00163587" w:rsidP="0076629D">
    <w:pPr>
      <w:pStyle w:val="Cabealho"/>
      <w:pBdr>
        <w:bottom w:val="single" w:sz="4" w:space="1" w:color="auto"/>
      </w:pBdr>
      <w:tabs>
        <w:tab w:val="center" w:pos="2977"/>
        <w:tab w:val="right" w:pos="10206"/>
      </w:tabs>
      <w:ind w:right="458" w:firstLine="851"/>
      <w:rPr>
        <w:rFonts w:ascii="Arial Black" w:hAnsi="Arial Black"/>
        <w:sz w:val="16"/>
        <w:szCs w:val="16"/>
      </w:rPr>
    </w:pPr>
  </w:p>
  <w:p w:rsidR="00163587" w:rsidRPr="007A3144" w:rsidRDefault="00163587" w:rsidP="0076629D">
    <w:pPr>
      <w:pStyle w:val="Cabealho"/>
      <w:rPr>
        <w:szCs w:val="16"/>
      </w:rPr>
    </w:pP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9991" w:type="dxa"/>
      <w:tblLayout w:type="fixed"/>
      <w:tblCellMar>
        <w:left w:w="0" w:type="dxa"/>
        <w:right w:w="0" w:type="dxa"/>
      </w:tblCellMar>
      <w:tblLook w:val="0000" w:firstRow="0" w:lastRow="0" w:firstColumn="0" w:lastColumn="0" w:noHBand="0" w:noVBand="0"/>
    </w:tblPr>
    <w:tblGrid>
      <w:gridCol w:w="921"/>
      <w:gridCol w:w="9070"/>
    </w:tblGrid>
    <w:tr w:rsidR="00163587" w:rsidTr="00072038">
      <w:trPr>
        <w:trHeight w:hRule="exact" w:val="851"/>
      </w:trPr>
      <w:tc>
        <w:tcPr>
          <w:tcW w:w="921" w:type="dxa"/>
          <w:vAlign w:val="center"/>
        </w:tcPr>
        <w:p w:rsidR="00163587" w:rsidRDefault="00163587" w:rsidP="00072038">
          <w:r>
            <w:rPr>
              <w:rFonts w:ascii="Calibri" w:hAnsi="Calibri"/>
              <w:b/>
              <w:noProof/>
            </w:rPr>
            <w:drawing>
              <wp:inline distT="0" distB="0" distL="0" distR="0">
                <wp:extent cx="556895" cy="445135"/>
                <wp:effectExtent l="19050" t="0" r="0" b="0"/>
                <wp:docPr id="107" name="Imagem 107" descr="logotcu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logotcu2"/>
                        <pic:cNvPicPr>
                          <a:picLocks noChangeAspect="1" noChangeArrowheads="1"/>
                        </pic:cNvPicPr>
                      </pic:nvPicPr>
                      <pic:blipFill>
                        <a:blip r:embed="rId1"/>
                        <a:srcRect/>
                        <a:stretch>
                          <a:fillRect/>
                        </a:stretch>
                      </pic:blipFill>
                      <pic:spPr bwMode="auto">
                        <a:xfrm>
                          <a:off x="0" y="0"/>
                          <a:ext cx="556895" cy="445135"/>
                        </a:xfrm>
                        <a:prstGeom prst="rect">
                          <a:avLst/>
                        </a:prstGeom>
                        <a:noFill/>
                        <a:ln w="9525">
                          <a:noFill/>
                          <a:miter lim="800000"/>
                          <a:headEnd/>
                          <a:tailEnd/>
                        </a:ln>
                      </pic:spPr>
                    </pic:pic>
                  </a:graphicData>
                </a:graphic>
              </wp:inline>
            </w:drawing>
          </w:r>
        </w:p>
      </w:tc>
      <w:tc>
        <w:tcPr>
          <w:tcW w:w="9070" w:type="dxa"/>
          <w:vAlign w:val="center"/>
        </w:tcPr>
        <w:p w:rsidR="00163587" w:rsidRPr="00C60305" w:rsidRDefault="00163587" w:rsidP="00072038">
          <w:pPr>
            <w:pStyle w:val="Ttulo1"/>
            <w:spacing w:before="0" w:after="0"/>
            <w:ind w:left="0"/>
            <w:rPr>
              <w:rFonts w:ascii="Times New Roman" w:hAnsi="Times New Roman"/>
              <w:sz w:val="16"/>
              <w:szCs w:val="16"/>
            </w:rPr>
          </w:pPr>
          <w:r>
            <w:rPr>
              <w:rFonts w:ascii="Arial Black" w:hAnsi="Arial Black"/>
            </w:rPr>
            <w:t xml:space="preserve"> </w:t>
          </w:r>
          <w:r w:rsidRPr="00C60305">
            <w:rPr>
              <w:rFonts w:ascii="Times New Roman" w:hAnsi="Times New Roman"/>
              <w:sz w:val="16"/>
              <w:szCs w:val="16"/>
            </w:rPr>
            <w:t>TRIBUNAL DE CONTAS DA UNIÃO – TCU</w:t>
          </w:r>
        </w:p>
        <w:p w:rsidR="00163587" w:rsidRDefault="00163587" w:rsidP="00072038">
          <w:pPr>
            <w:pStyle w:val="Ttulo1"/>
            <w:spacing w:before="0" w:after="0"/>
            <w:ind w:left="0"/>
            <w:rPr>
              <w:rFonts w:ascii="Times New Roman" w:hAnsi="Times New Roman"/>
              <w:sz w:val="16"/>
              <w:szCs w:val="16"/>
            </w:rPr>
          </w:pPr>
          <w:r>
            <w:rPr>
              <w:rFonts w:ascii="Times New Roman" w:hAnsi="Times New Roman"/>
              <w:sz w:val="16"/>
              <w:szCs w:val="16"/>
            </w:rPr>
            <w:t xml:space="preserve">  </w:t>
          </w:r>
          <w:r w:rsidRPr="00C60305">
            <w:rPr>
              <w:rFonts w:ascii="Times New Roman" w:hAnsi="Times New Roman"/>
              <w:sz w:val="16"/>
              <w:szCs w:val="16"/>
            </w:rPr>
            <w:t xml:space="preserve">Secretaria de </w:t>
          </w:r>
          <w:r>
            <w:rPr>
              <w:rFonts w:ascii="Times New Roman" w:hAnsi="Times New Roman"/>
              <w:sz w:val="16"/>
              <w:szCs w:val="16"/>
            </w:rPr>
            <w:t>Licitações</w:t>
          </w:r>
          <w:r w:rsidRPr="00C60305">
            <w:rPr>
              <w:rFonts w:ascii="Times New Roman" w:hAnsi="Times New Roman"/>
              <w:sz w:val="16"/>
              <w:szCs w:val="16"/>
            </w:rPr>
            <w:t xml:space="preserve">, </w:t>
          </w:r>
          <w:r>
            <w:rPr>
              <w:rFonts w:ascii="Times New Roman" w:hAnsi="Times New Roman"/>
              <w:sz w:val="16"/>
              <w:szCs w:val="16"/>
            </w:rPr>
            <w:t xml:space="preserve">Contratos e </w:t>
          </w:r>
          <w:r w:rsidRPr="00C60305">
            <w:rPr>
              <w:rFonts w:ascii="Times New Roman" w:hAnsi="Times New Roman"/>
              <w:sz w:val="16"/>
              <w:szCs w:val="16"/>
            </w:rPr>
            <w:t>Patrimônio – SE</w:t>
          </w:r>
          <w:r>
            <w:rPr>
              <w:rFonts w:ascii="Times New Roman" w:hAnsi="Times New Roman"/>
              <w:sz w:val="16"/>
              <w:szCs w:val="16"/>
            </w:rPr>
            <w:t>LIP</w:t>
          </w:r>
        </w:p>
        <w:p w:rsidR="00163587" w:rsidRPr="00C60305" w:rsidRDefault="00163587" w:rsidP="00072038">
          <w:pPr>
            <w:pStyle w:val="Ttulo1"/>
            <w:spacing w:before="0" w:after="0"/>
            <w:ind w:left="0"/>
            <w:rPr>
              <w:rFonts w:ascii="Times New Roman" w:hAnsi="Times New Roman"/>
              <w:sz w:val="16"/>
              <w:szCs w:val="16"/>
            </w:rPr>
          </w:pPr>
          <w:r>
            <w:rPr>
              <w:rFonts w:ascii="Times New Roman" w:hAnsi="Times New Roman"/>
              <w:sz w:val="16"/>
              <w:szCs w:val="16"/>
            </w:rPr>
            <w:t xml:space="preserve">  Diretoria</w:t>
          </w:r>
          <w:r w:rsidRPr="00C60305">
            <w:rPr>
              <w:rFonts w:ascii="Times New Roman" w:hAnsi="Times New Roman"/>
              <w:sz w:val="16"/>
              <w:szCs w:val="16"/>
            </w:rPr>
            <w:t xml:space="preserve"> de Licitações – DILIC </w:t>
          </w:r>
        </w:p>
        <w:p w:rsidR="00163587" w:rsidRDefault="00163587" w:rsidP="00072038">
          <w:pPr>
            <w:pStyle w:val="Cabealho0"/>
            <w:spacing w:line="240" w:lineRule="auto"/>
            <w:rPr>
              <w:rFonts w:ascii="Arial" w:hAnsi="Arial"/>
            </w:rPr>
          </w:pPr>
          <w:r>
            <w:rPr>
              <w:b/>
              <w:sz w:val="16"/>
              <w:szCs w:val="16"/>
            </w:rPr>
            <w:t xml:space="preserve">  </w:t>
          </w:r>
        </w:p>
      </w:tc>
    </w:tr>
  </w:tbl>
  <w:p w:rsidR="00163587" w:rsidRDefault="00163587">
    <w:pPr>
      <w:pStyle w:val="Cabealho"/>
      <w:rPr>
        <w:sz w:val="16"/>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9991" w:type="dxa"/>
      <w:tblLayout w:type="fixed"/>
      <w:tblCellMar>
        <w:left w:w="0" w:type="dxa"/>
        <w:right w:w="0" w:type="dxa"/>
      </w:tblCellMar>
      <w:tblLook w:val="0000" w:firstRow="0" w:lastRow="0" w:firstColumn="0" w:lastColumn="0" w:noHBand="0" w:noVBand="0"/>
    </w:tblPr>
    <w:tblGrid>
      <w:gridCol w:w="921"/>
      <w:gridCol w:w="9070"/>
    </w:tblGrid>
    <w:tr w:rsidR="00163587" w:rsidTr="00593E4E">
      <w:trPr>
        <w:trHeight w:hRule="exact" w:val="851"/>
      </w:trPr>
      <w:tc>
        <w:tcPr>
          <w:tcW w:w="921" w:type="dxa"/>
          <w:vAlign w:val="center"/>
        </w:tcPr>
        <w:p w:rsidR="00163587" w:rsidRDefault="00163587" w:rsidP="00593E4E">
          <w:r>
            <w:rPr>
              <w:rFonts w:ascii="Calibri" w:hAnsi="Calibri"/>
              <w:b/>
              <w:noProof/>
            </w:rPr>
            <w:drawing>
              <wp:inline distT="0" distB="0" distL="0" distR="0">
                <wp:extent cx="556895" cy="445135"/>
                <wp:effectExtent l="19050" t="0" r="0" b="0"/>
                <wp:docPr id="92" name="Imagem 92" descr="logotcu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logotcu2"/>
                        <pic:cNvPicPr>
                          <a:picLocks noChangeAspect="1" noChangeArrowheads="1"/>
                        </pic:cNvPicPr>
                      </pic:nvPicPr>
                      <pic:blipFill>
                        <a:blip r:embed="rId1"/>
                        <a:srcRect/>
                        <a:stretch>
                          <a:fillRect/>
                        </a:stretch>
                      </pic:blipFill>
                      <pic:spPr bwMode="auto">
                        <a:xfrm>
                          <a:off x="0" y="0"/>
                          <a:ext cx="556895" cy="445135"/>
                        </a:xfrm>
                        <a:prstGeom prst="rect">
                          <a:avLst/>
                        </a:prstGeom>
                        <a:noFill/>
                        <a:ln w="9525">
                          <a:noFill/>
                          <a:miter lim="800000"/>
                          <a:headEnd/>
                          <a:tailEnd/>
                        </a:ln>
                      </pic:spPr>
                    </pic:pic>
                  </a:graphicData>
                </a:graphic>
              </wp:inline>
            </w:drawing>
          </w:r>
        </w:p>
      </w:tc>
      <w:tc>
        <w:tcPr>
          <w:tcW w:w="9070" w:type="dxa"/>
          <w:vAlign w:val="center"/>
        </w:tcPr>
        <w:p w:rsidR="00163587" w:rsidRPr="00C60305" w:rsidRDefault="00163587" w:rsidP="00593E4E">
          <w:pPr>
            <w:pStyle w:val="Ttulo1"/>
            <w:spacing w:before="0" w:after="0"/>
            <w:ind w:left="0"/>
            <w:rPr>
              <w:rFonts w:ascii="Times New Roman" w:hAnsi="Times New Roman"/>
              <w:sz w:val="16"/>
              <w:szCs w:val="16"/>
            </w:rPr>
          </w:pPr>
          <w:r>
            <w:rPr>
              <w:rFonts w:ascii="Arial Black" w:hAnsi="Arial Black"/>
            </w:rPr>
            <w:t xml:space="preserve"> </w:t>
          </w:r>
          <w:r w:rsidRPr="00C60305">
            <w:rPr>
              <w:rFonts w:ascii="Times New Roman" w:hAnsi="Times New Roman"/>
              <w:sz w:val="16"/>
              <w:szCs w:val="16"/>
            </w:rPr>
            <w:t>TRIBUNAL DE CONTAS DA UNIÃO – TCU</w:t>
          </w:r>
        </w:p>
        <w:p w:rsidR="00163587" w:rsidRDefault="00163587" w:rsidP="00593E4E">
          <w:pPr>
            <w:pStyle w:val="Ttulo1"/>
            <w:spacing w:before="0" w:after="0"/>
            <w:ind w:left="0"/>
            <w:rPr>
              <w:rFonts w:ascii="Times New Roman" w:hAnsi="Times New Roman"/>
              <w:sz w:val="16"/>
              <w:szCs w:val="16"/>
            </w:rPr>
          </w:pPr>
          <w:r>
            <w:rPr>
              <w:rFonts w:ascii="Times New Roman" w:hAnsi="Times New Roman"/>
              <w:sz w:val="16"/>
              <w:szCs w:val="16"/>
            </w:rPr>
            <w:t xml:space="preserve">  </w:t>
          </w:r>
          <w:r w:rsidRPr="00C60305">
            <w:rPr>
              <w:rFonts w:ascii="Times New Roman" w:hAnsi="Times New Roman"/>
              <w:sz w:val="16"/>
              <w:szCs w:val="16"/>
            </w:rPr>
            <w:t xml:space="preserve">Secretaria de </w:t>
          </w:r>
          <w:r>
            <w:rPr>
              <w:rFonts w:ascii="Times New Roman" w:hAnsi="Times New Roman"/>
              <w:sz w:val="16"/>
              <w:szCs w:val="16"/>
            </w:rPr>
            <w:t>Licitações</w:t>
          </w:r>
          <w:r w:rsidRPr="00C60305">
            <w:rPr>
              <w:rFonts w:ascii="Times New Roman" w:hAnsi="Times New Roman"/>
              <w:sz w:val="16"/>
              <w:szCs w:val="16"/>
            </w:rPr>
            <w:t xml:space="preserve">, </w:t>
          </w:r>
          <w:r>
            <w:rPr>
              <w:rFonts w:ascii="Times New Roman" w:hAnsi="Times New Roman"/>
              <w:sz w:val="16"/>
              <w:szCs w:val="16"/>
            </w:rPr>
            <w:t xml:space="preserve">Contratos e </w:t>
          </w:r>
          <w:r w:rsidRPr="00C60305">
            <w:rPr>
              <w:rFonts w:ascii="Times New Roman" w:hAnsi="Times New Roman"/>
              <w:sz w:val="16"/>
              <w:szCs w:val="16"/>
            </w:rPr>
            <w:t>Patrimônio – SE</w:t>
          </w:r>
          <w:r>
            <w:rPr>
              <w:rFonts w:ascii="Times New Roman" w:hAnsi="Times New Roman"/>
              <w:sz w:val="16"/>
              <w:szCs w:val="16"/>
            </w:rPr>
            <w:t>LIP</w:t>
          </w:r>
        </w:p>
        <w:p w:rsidR="00163587" w:rsidRPr="00C60305" w:rsidRDefault="00163587" w:rsidP="00593E4E">
          <w:pPr>
            <w:pStyle w:val="Ttulo1"/>
            <w:spacing w:before="0" w:after="0"/>
            <w:ind w:left="0"/>
            <w:rPr>
              <w:rFonts w:ascii="Times New Roman" w:hAnsi="Times New Roman"/>
              <w:sz w:val="16"/>
              <w:szCs w:val="16"/>
            </w:rPr>
          </w:pPr>
          <w:r>
            <w:rPr>
              <w:rFonts w:ascii="Times New Roman" w:hAnsi="Times New Roman"/>
              <w:sz w:val="16"/>
              <w:szCs w:val="16"/>
            </w:rPr>
            <w:t xml:space="preserve">  Diretoria</w:t>
          </w:r>
          <w:r w:rsidRPr="00C60305">
            <w:rPr>
              <w:rFonts w:ascii="Times New Roman" w:hAnsi="Times New Roman"/>
              <w:sz w:val="16"/>
              <w:szCs w:val="16"/>
            </w:rPr>
            <w:t xml:space="preserve"> de Licitações – DILIC </w:t>
          </w:r>
        </w:p>
        <w:p w:rsidR="00163587" w:rsidRDefault="00163587" w:rsidP="00593E4E">
          <w:pPr>
            <w:pStyle w:val="Cabealho0"/>
            <w:spacing w:line="240" w:lineRule="auto"/>
            <w:rPr>
              <w:rFonts w:ascii="Arial" w:hAnsi="Arial"/>
            </w:rPr>
          </w:pPr>
          <w:r>
            <w:rPr>
              <w:b/>
              <w:sz w:val="16"/>
              <w:szCs w:val="16"/>
            </w:rPr>
            <w:t xml:space="preserve">  </w:t>
          </w:r>
        </w:p>
      </w:tc>
    </w:tr>
  </w:tbl>
  <w:p w:rsidR="00163587" w:rsidRPr="00593E4E" w:rsidRDefault="00163587" w:rsidP="00593E4E">
    <w:pPr>
      <w:pStyle w:val="Cabealho"/>
    </w:pP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9991" w:type="dxa"/>
      <w:tblLayout w:type="fixed"/>
      <w:tblCellMar>
        <w:left w:w="0" w:type="dxa"/>
        <w:right w:w="0" w:type="dxa"/>
      </w:tblCellMar>
      <w:tblLook w:val="0000" w:firstRow="0" w:lastRow="0" w:firstColumn="0" w:lastColumn="0" w:noHBand="0" w:noVBand="0"/>
    </w:tblPr>
    <w:tblGrid>
      <w:gridCol w:w="921"/>
      <w:gridCol w:w="9070"/>
    </w:tblGrid>
    <w:tr w:rsidR="00163587" w:rsidTr="00072038">
      <w:trPr>
        <w:trHeight w:hRule="exact" w:val="851"/>
      </w:trPr>
      <w:tc>
        <w:tcPr>
          <w:tcW w:w="921" w:type="dxa"/>
          <w:vAlign w:val="center"/>
        </w:tcPr>
        <w:p w:rsidR="00163587" w:rsidRDefault="00163587" w:rsidP="00072038">
          <w:r>
            <w:rPr>
              <w:rFonts w:ascii="Calibri" w:hAnsi="Calibri"/>
              <w:b/>
              <w:noProof/>
            </w:rPr>
            <w:drawing>
              <wp:inline distT="0" distB="0" distL="0" distR="0">
                <wp:extent cx="556895" cy="445135"/>
                <wp:effectExtent l="19050" t="0" r="0" b="0"/>
                <wp:docPr id="108" name="Imagem 108" descr="logotcu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logotcu2"/>
                        <pic:cNvPicPr>
                          <a:picLocks noChangeAspect="1" noChangeArrowheads="1"/>
                        </pic:cNvPicPr>
                      </pic:nvPicPr>
                      <pic:blipFill>
                        <a:blip r:embed="rId1"/>
                        <a:srcRect/>
                        <a:stretch>
                          <a:fillRect/>
                        </a:stretch>
                      </pic:blipFill>
                      <pic:spPr bwMode="auto">
                        <a:xfrm>
                          <a:off x="0" y="0"/>
                          <a:ext cx="556895" cy="445135"/>
                        </a:xfrm>
                        <a:prstGeom prst="rect">
                          <a:avLst/>
                        </a:prstGeom>
                        <a:noFill/>
                        <a:ln w="9525">
                          <a:noFill/>
                          <a:miter lim="800000"/>
                          <a:headEnd/>
                          <a:tailEnd/>
                        </a:ln>
                      </pic:spPr>
                    </pic:pic>
                  </a:graphicData>
                </a:graphic>
              </wp:inline>
            </w:drawing>
          </w:r>
        </w:p>
      </w:tc>
      <w:tc>
        <w:tcPr>
          <w:tcW w:w="9070" w:type="dxa"/>
          <w:vAlign w:val="center"/>
        </w:tcPr>
        <w:p w:rsidR="00163587" w:rsidRPr="00C60305" w:rsidRDefault="00163587" w:rsidP="00072038">
          <w:pPr>
            <w:pStyle w:val="Ttulo1"/>
            <w:spacing w:before="0" w:after="0"/>
            <w:ind w:left="0"/>
            <w:rPr>
              <w:rFonts w:ascii="Times New Roman" w:hAnsi="Times New Roman"/>
              <w:sz w:val="16"/>
              <w:szCs w:val="16"/>
            </w:rPr>
          </w:pPr>
          <w:r>
            <w:rPr>
              <w:rFonts w:ascii="Arial Black" w:hAnsi="Arial Black"/>
            </w:rPr>
            <w:t xml:space="preserve"> </w:t>
          </w:r>
          <w:r w:rsidRPr="00C60305">
            <w:rPr>
              <w:rFonts w:ascii="Times New Roman" w:hAnsi="Times New Roman"/>
              <w:sz w:val="16"/>
              <w:szCs w:val="16"/>
            </w:rPr>
            <w:t>TRIBUNAL DE CONTAS DA UNIÃO – TCU</w:t>
          </w:r>
        </w:p>
        <w:p w:rsidR="00163587" w:rsidRDefault="00163587" w:rsidP="00072038">
          <w:pPr>
            <w:pStyle w:val="Ttulo1"/>
            <w:spacing w:before="0" w:after="0"/>
            <w:ind w:left="0"/>
            <w:rPr>
              <w:rFonts w:ascii="Times New Roman" w:hAnsi="Times New Roman"/>
              <w:sz w:val="16"/>
              <w:szCs w:val="16"/>
            </w:rPr>
          </w:pPr>
          <w:r>
            <w:rPr>
              <w:rFonts w:ascii="Times New Roman" w:hAnsi="Times New Roman"/>
              <w:sz w:val="16"/>
              <w:szCs w:val="16"/>
            </w:rPr>
            <w:t xml:space="preserve">  </w:t>
          </w:r>
          <w:r w:rsidRPr="00C60305">
            <w:rPr>
              <w:rFonts w:ascii="Times New Roman" w:hAnsi="Times New Roman"/>
              <w:sz w:val="16"/>
              <w:szCs w:val="16"/>
            </w:rPr>
            <w:t xml:space="preserve">Secretaria de </w:t>
          </w:r>
          <w:r>
            <w:rPr>
              <w:rFonts w:ascii="Times New Roman" w:hAnsi="Times New Roman"/>
              <w:sz w:val="16"/>
              <w:szCs w:val="16"/>
            </w:rPr>
            <w:t>Licitações</w:t>
          </w:r>
          <w:r w:rsidRPr="00C60305">
            <w:rPr>
              <w:rFonts w:ascii="Times New Roman" w:hAnsi="Times New Roman"/>
              <w:sz w:val="16"/>
              <w:szCs w:val="16"/>
            </w:rPr>
            <w:t xml:space="preserve">, </w:t>
          </w:r>
          <w:r>
            <w:rPr>
              <w:rFonts w:ascii="Times New Roman" w:hAnsi="Times New Roman"/>
              <w:sz w:val="16"/>
              <w:szCs w:val="16"/>
            </w:rPr>
            <w:t xml:space="preserve">Contratos e </w:t>
          </w:r>
          <w:r w:rsidRPr="00C60305">
            <w:rPr>
              <w:rFonts w:ascii="Times New Roman" w:hAnsi="Times New Roman"/>
              <w:sz w:val="16"/>
              <w:szCs w:val="16"/>
            </w:rPr>
            <w:t>Patrimônio – SE</w:t>
          </w:r>
          <w:r>
            <w:rPr>
              <w:rFonts w:ascii="Times New Roman" w:hAnsi="Times New Roman"/>
              <w:sz w:val="16"/>
              <w:szCs w:val="16"/>
            </w:rPr>
            <w:t>LIP</w:t>
          </w:r>
        </w:p>
        <w:p w:rsidR="00163587" w:rsidRPr="00C60305" w:rsidRDefault="00163587" w:rsidP="00072038">
          <w:pPr>
            <w:pStyle w:val="Ttulo1"/>
            <w:spacing w:before="0" w:after="0"/>
            <w:ind w:left="0"/>
            <w:rPr>
              <w:rFonts w:ascii="Times New Roman" w:hAnsi="Times New Roman"/>
              <w:sz w:val="16"/>
              <w:szCs w:val="16"/>
            </w:rPr>
          </w:pPr>
          <w:r>
            <w:rPr>
              <w:rFonts w:ascii="Times New Roman" w:hAnsi="Times New Roman"/>
              <w:sz w:val="16"/>
              <w:szCs w:val="16"/>
            </w:rPr>
            <w:t xml:space="preserve">  Diretoria</w:t>
          </w:r>
          <w:r w:rsidRPr="00C60305">
            <w:rPr>
              <w:rFonts w:ascii="Times New Roman" w:hAnsi="Times New Roman"/>
              <w:sz w:val="16"/>
              <w:szCs w:val="16"/>
            </w:rPr>
            <w:t xml:space="preserve"> de Licitações – DILIC </w:t>
          </w:r>
        </w:p>
        <w:p w:rsidR="00163587" w:rsidRDefault="00163587" w:rsidP="00072038">
          <w:pPr>
            <w:pStyle w:val="Cabealho0"/>
            <w:spacing w:line="240" w:lineRule="auto"/>
            <w:rPr>
              <w:rFonts w:ascii="Arial" w:hAnsi="Arial"/>
            </w:rPr>
          </w:pPr>
          <w:r>
            <w:rPr>
              <w:b/>
              <w:sz w:val="16"/>
              <w:szCs w:val="16"/>
            </w:rPr>
            <w:t xml:space="preserve">  </w:t>
          </w:r>
        </w:p>
      </w:tc>
    </w:tr>
  </w:tbl>
  <w:p w:rsidR="00163587" w:rsidRPr="003A73DA" w:rsidRDefault="00163587" w:rsidP="0076629D">
    <w:pPr>
      <w:pStyle w:val="Cabealho"/>
      <w:pBdr>
        <w:bottom w:val="single" w:sz="4" w:space="1" w:color="auto"/>
      </w:pBdr>
      <w:tabs>
        <w:tab w:val="center" w:pos="2977"/>
        <w:tab w:val="right" w:pos="9498"/>
      </w:tabs>
      <w:ind w:left="851" w:right="-1"/>
      <w:rPr>
        <w:rFonts w:ascii="Arial Black" w:hAnsi="Arial Black"/>
        <w:sz w:val="16"/>
        <w:szCs w:val="16"/>
        <w:u w:val="single"/>
      </w:rPr>
    </w:pPr>
  </w:p>
  <w:p w:rsidR="00163587" w:rsidRPr="00D911A8" w:rsidRDefault="00163587" w:rsidP="0076629D">
    <w:pPr>
      <w:pStyle w:val="Cabealho"/>
    </w:pP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9991" w:type="dxa"/>
      <w:tblLayout w:type="fixed"/>
      <w:tblCellMar>
        <w:left w:w="0" w:type="dxa"/>
        <w:right w:w="0" w:type="dxa"/>
      </w:tblCellMar>
      <w:tblLook w:val="0000" w:firstRow="0" w:lastRow="0" w:firstColumn="0" w:lastColumn="0" w:noHBand="0" w:noVBand="0"/>
    </w:tblPr>
    <w:tblGrid>
      <w:gridCol w:w="921"/>
      <w:gridCol w:w="9070"/>
    </w:tblGrid>
    <w:tr w:rsidR="00163587" w:rsidTr="004B1B93">
      <w:trPr>
        <w:trHeight w:hRule="exact" w:val="851"/>
      </w:trPr>
      <w:tc>
        <w:tcPr>
          <w:tcW w:w="921" w:type="dxa"/>
          <w:vAlign w:val="center"/>
        </w:tcPr>
        <w:p w:rsidR="00163587" w:rsidRDefault="00163587" w:rsidP="004B1B93">
          <w:r>
            <w:rPr>
              <w:rFonts w:ascii="Calibri" w:hAnsi="Calibri"/>
              <w:b/>
              <w:noProof/>
            </w:rPr>
            <w:drawing>
              <wp:inline distT="0" distB="0" distL="0" distR="0">
                <wp:extent cx="556895" cy="445135"/>
                <wp:effectExtent l="19050" t="0" r="0" b="0"/>
                <wp:docPr id="109" name="Imagem 109" descr="logotcu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logotcu2"/>
                        <pic:cNvPicPr>
                          <a:picLocks noChangeAspect="1" noChangeArrowheads="1"/>
                        </pic:cNvPicPr>
                      </pic:nvPicPr>
                      <pic:blipFill>
                        <a:blip r:embed="rId1"/>
                        <a:srcRect/>
                        <a:stretch>
                          <a:fillRect/>
                        </a:stretch>
                      </pic:blipFill>
                      <pic:spPr bwMode="auto">
                        <a:xfrm>
                          <a:off x="0" y="0"/>
                          <a:ext cx="556895" cy="445135"/>
                        </a:xfrm>
                        <a:prstGeom prst="rect">
                          <a:avLst/>
                        </a:prstGeom>
                        <a:noFill/>
                        <a:ln w="9525">
                          <a:noFill/>
                          <a:miter lim="800000"/>
                          <a:headEnd/>
                          <a:tailEnd/>
                        </a:ln>
                      </pic:spPr>
                    </pic:pic>
                  </a:graphicData>
                </a:graphic>
              </wp:inline>
            </w:drawing>
          </w:r>
        </w:p>
      </w:tc>
      <w:tc>
        <w:tcPr>
          <w:tcW w:w="9070" w:type="dxa"/>
          <w:vAlign w:val="center"/>
        </w:tcPr>
        <w:p w:rsidR="00163587" w:rsidRPr="00C60305" w:rsidRDefault="00163587" w:rsidP="004B1B93">
          <w:pPr>
            <w:pStyle w:val="Ttulo1"/>
            <w:spacing w:before="0" w:after="0"/>
            <w:ind w:left="0"/>
            <w:rPr>
              <w:rFonts w:ascii="Times New Roman" w:hAnsi="Times New Roman"/>
              <w:sz w:val="16"/>
              <w:szCs w:val="16"/>
            </w:rPr>
          </w:pPr>
          <w:r>
            <w:rPr>
              <w:rFonts w:ascii="Arial Black" w:hAnsi="Arial Black"/>
            </w:rPr>
            <w:t xml:space="preserve"> </w:t>
          </w:r>
          <w:r w:rsidRPr="00C60305">
            <w:rPr>
              <w:rFonts w:ascii="Times New Roman" w:hAnsi="Times New Roman"/>
              <w:sz w:val="16"/>
              <w:szCs w:val="16"/>
            </w:rPr>
            <w:t>TRIBUNAL DE CONTAS DA UNIÃO – TCU</w:t>
          </w:r>
        </w:p>
        <w:p w:rsidR="00163587" w:rsidRDefault="00163587" w:rsidP="004B1B93">
          <w:pPr>
            <w:pStyle w:val="Ttulo1"/>
            <w:spacing w:before="0" w:after="0"/>
            <w:ind w:left="0"/>
            <w:rPr>
              <w:rFonts w:ascii="Times New Roman" w:hAnsi="Times New Roman"/>
              <w:sz w:val="16"/>
              <w:szCs w:val="16"/>
            </w:rPr>
          </w:pPr>
          <w:r>
            <w:rPr>
              <w:rFonts w:ascii="Times New Roman" w:hAnsi="Times New Roman"/>
              <w:sz w:val="16"/>
              <w:szCs w:val="16"/>
            </w:rPr>
            <w:t xml:space="preserve">  </w:t>
          </w:r>
          <w:r w:rsidRPr="00C60305">
            <w:rPr>
              <w:rFonts w:ascii="Times New Roman" w:hAnsi="Times New Roman"/>
              <w:sz w:val="16"/>
              <w:szCs w:val="16"/>
            </w:rPr>
            <w:t xml:space="preserve">Secretaria de </w:t>
          </w:r>
          <w:r>
            <w:rPr>
              <w:rFonts w:ascii="Times New Roman" w:hAnsi="Times New Roman"/>
              <w:sz w:val="16"/>
              <w:szCs w:val="16"/>
            </w:rPr>
            <w:t>Licitações</w:t>
          </w:r>
          <w:r w:rsidRPr="00C60305">
            <w:rPr>
              <w:rFonts w:ascii="Times New Roman" w:hAnsi="Times New Roman"/>
              <w:sz w:val="16"/>
              <w:szCs w:val="16"/>
            </w:rPr>
            <w:t xml:space="preserve">, </w:t>
          </w:r>
          <w:r>
            <w:rPr>
              <w:rFonts w:ascii="Times New Roman" w:hAnsi="Times New Roman"/>
              <w:sz w:val="16"/>
              <w:szCs w:val="16"/>
            </w:rPr>
            <w:t xml:space="preserve">Contratos e </w:t>
          </w:r>
          <w:r w:rsidRPr="00C60305">
            <w:rPr>
              <w:rFonts w:ascii="Times New Roman" w:hAnsi="Times New Roman"/>
              <w:sz w:val="16"/>
              <w:szCs w:val="16"/>
            </w:rPr>
            <w:t>Patrimônio – SE</w:t>
          </w:r>
          <w:r>
            <w:rPr>
              <w:rFonts w:ascii="Times New Roman" w:hAnsi="Times New Roman"/>
              <w:sz w:val="16"/>
              <w:szCs w:val="16"/>
            </w:rPr>
            <w:t>LIP</w:t>
          </w:r>
        </w:p>
        <w:p w:rsidR="00163587" w:rsidRPr="00C60305" w:rsidRDefault="00163587" w:rsidP="004B1B93">
          <w:pPr>
            <w:pStyle w:val="Ttulo1"/>
            <w:spacing w:before="0" w:after="0"/>
            <w:ind w:left="0"/>
            <w:rPr>
              <w:rFonts w:ascii="Times New Roman" w:hAnsi="Times New Roman"/>
              <w:sz w:val="16"/>
              <w:szCs w:val="16"/>
            </w:rPr>
          </w:pPr>
          <w:r>
            <w:rPr>
              <w:rFonts w:ascii="Times New Roman" w:hAnsi="Times New Roman"/>
              <w:sz w:val="16"/>
              <w:szCs w:val="16"/>
            </w:rPr>
            <w:t xml:space="preserve">  Diretoria</w:t>
          </w:r>
          <w:r w:rsidRPr="00C60305">
            <w:rPr>
              <w:rFonts w:ascii="Times New Roman" w:hAnsi="Times New Roman"/>
              <w:sz w:val="16"/>
              <w:szCs w:val="16"/>
            </w:rPr>
            <w:t xml:space="preserve"> de Licitações – DILIC </w:t>
          </w:r>
        </w:p>
        <w:p w:rsidR="00163587" w:rsidRDefault="00163587" w:rsidP="004B1B93">
          <w:pPr>
            <w:pStyle w:val="Cabealho0"/>
            <w:spacing w:line="240" w:lineRule="auto"/>
            <w:rPr>
              <w:rFonts w:ascii="Arial" w:hAnsi="Arial"/>
            </w:rPr>
          </w:pPr>
          <w:r>
            <w:rPr>
              <w:b/>
              <w:sz w:val="16"/>
              <w:szCs w:val="16"/>
            </w:rPr>
            <w:t xml:space="preserve">  </w:t>
          </w:r>
        </w:p>
      </w:tc>
    </w:tr>
  </w:tbl>
  <w:p w:rsidR="00163587" w:rsidRPr="00B90EAA" w:rsidRDefault="00163587" w:rsidP="0076629D">
    <w:pPr>
      <w:pStyle w:val="Cabealho"/>
      <w:pBdr>
        <w:bottom w:val="single" w:sz="4" w:space="0" w:color="auto"/>
      </w:pBdr>
      <w:tabs>
        <w:tab w:val="right" w:pos="9356"/>
        <w:tab w:val="right" w:pos="10915"/>
      </w:tabs>
      <w:ind w:right="-1" w:firstLine="851"/>
      <w:rPr>
        <w:rFonts w:ascii="Arial Black" w:hAnsi="Arial Black"/>
        <w:sz w:val="16"/>
        <w:szCs w:val="16"/>
      </w:rPr>
    </w:pPr>
  </w:p>
  <w:p w:rsidR="00163587" w:rsidRPr="00F54A72" w:rsidRDefault="00163587" w:rsidP="0076629D">
    <w:pPr>
      <w:pStyle w:val="Cabealho"/>
      <w:rPr>
        <w:szCs w:val="16"/>
      </w:rPr>
    </w:pP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9991" w:type="dxa"/>
      <w:tblLayout w:type="fixed"/>
      <w:tblCellMar>
        <w:left w:w="0" w:type="dxa"/>
        <w:right w:w="0" w:type="dxa"/>
      </w:tblCellMar>
      <w:tblLook w:val="0000" w:firstRow="0" w:lastRow="0" w:firstColumn="0" w:lastColumn="0" w:noHBand="0" w:noVBand="0"/>
    </w:tblPr>
    <w:tblGrid>
      <w:gridCol w:w="921"/>
      <w:gridCol w:w="9070"/>
    </w:tblGrid>
    <w:tr w:rsidR="00163587" w:rsidTr="00824F0C">
      <w:trPr>
        <w:trHeight w:hRule="exact" w:val="851"/>
      </w:trPr>
      <w:tc>
        <w:tcPr>
          <w:tcW w:w="921" w:type="dxa"/>
          <w:vAlign w:val="center"/>
        </w:tcPr>
        <w:p w:rsidR="00163587" w:rsidRDefault="00163587" w:rsidP="00824F0C">
          <w:r>
            <w:rPr>
              <w:rFonts w:ascii="Calibri" w:hAnsi="Calibri"/>
              <w:b/>
              <w:noProof/>
            </w:rPr>
            <w:drawing>
              <wp:inline distT="0" distB="0" distL="0" distR="0">
                <wp:extent cx="556895" cy="445135"/>
                <wp:effectExtent l="19050" t="0" r="0" b="0"/>
                <wp:docPr id="110" name="Imagem 110" descr="logotcu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logotcu2"/>
                        <pic:cNvPicPr>
                          <a:picLocks noChangeAspect="1" noChangeArrowheads="1"/>
                        </pic:cNvPicPr>
                      </pic:nvPicPr>
                      <pic:blipFill>
                        <a:blip r:embed="rId1"/>
                        <a:srcRect/>
                        <a:stretch>
                          <a:fillRect/>
                        </a:stretch>
                      </pic:blipFill>
                      <pic:spPr bwMode="auto">
                        <a:xfrm>
                          <a:off x="0" y="0"/>
                          <a:ext cx="556895" cy="445135"/>
                        </a:xfrm>
                        <a:prstGeom prst="rect">
                          <a:avLst/>
                        </a:prstGeom>
                        <a:noFill/>
                        <a:ln w="9525">
                          <a:noFill/>
                          <a:miter lim="800000"/>
                          <a:headEnd/>
                          <a:tailEnd/>
                        </a:ln>
                      </pic:spPr>
                    </pic:pic>
                  </a:graphicData>
                </a:graphic>
              </wp:inline>
            </w:drawing>
          </w:r>
        </w:p>
      </w:tc>
      <w:tc>
        <w:tcPr>
          <w:tcW w:w="9070" w:type="dxa"/>
          <w:vAlign w:val="center"/>
        </w:tcPr>
        <w:p w:rsidR="00163587" w:rsidRPr="00C60305" w:rsidRDefault="00163587" w:rsidP="00824F0C">
          <w:pPr>
            <w:pStyle w:val="Ttulo1"/>
            <w:spacing w:before="0" w:after="0"/>
            <w:ind w:left="0"/>
            <w:rPr>
              <w:rFonts w:ascii="Times New Roman" w:hAnsi="Times New Roman"/>
              <w:sz w:val="16"/>
              <w:szCs w:val="16"/>
            </w:rPr>
          </w:pPr>
          <w:r>
            <w:rPr>
              <w:rFonts w:ascii="Arial Black" w:hAnsi="Arial Black"/>
            </w:rPr>
            <w:t xml:space="preserve"> </w:t>
          </w:r>
          <w:r w:rsidRPr="00C60305">
            <w:rPr>
              <w:rFonts w:ascii="Times New Roman" w:hAnsi="Times New Roman"/>
              <w:sz w:val="16"/>
              <w:szCs w:val="16"/>
            </w:rPr>
            <w:t>TRIBUNAL DE CONTAS DA UNIÃO – TCU</w:t>
          </w:r>
        </w:p>
        <w:p w:rsidR="00163587" w:rsidRDefault="00163587" w:rsidP="00824F0C">
          <w:pPr>
            <w:pStyle w:val="Ttulo1"/>
            <w:spacing w:before="0" w:after="0"/>
            <w:ind w:left="0"/>
            <w:rPr>
              <w:rFonts w:ascii="Times New Roman" w:hAnsi="Times New Roman"/>
              <w:sz w:val="16"/>
              <w:szCs w:val="16"/>
            </w:rPr>
          </w:pPr>
          <w:r>
            <w:rPr>
              <w:rFonts w:ascii="Times New Roman" w:hAnsi="Times New Roman"/>
              <w:sz w:val="16"/>
              <w:szCs w:val="16"/>
            </w:rPr>
            <w:t xml:space="preserve">  </w:t>
          </w:r>
          <w:r w:rsidRPr="00C60305">
            <w:rPr>
              <w:rFonts w:ascii="Times New Roman" w:hAnsi="Times New Roman"/>
              <w:sz w:val="16"/>
              <w:szCs w:val="16"/>
            </w:rPr>
            <w:t xml:space="preserve">Secretaria de </w:t>
          </w:r>
          <w:r>
            <w:rPr>
              <w:rFonts w:ascii="Times New Roman" w:hAnsi="Times New Roman"/>
              <w:sz w:val="16"/>
              <w:szCs w:val="16"/>
            </w:rPr>
            <w:t>Licitações</w:t>
          </w:r>
          <w:r w:rsidRPr="00C60305">
            <w:rPr>
              <w:rFonts w:ascii="Times New Roman" w:hAnsi="Times New Roman"/>
              <w:sz w:val="16"/>
              <w:szCs w:val="16"/>
            </w:rPr>
            <w:t xml:space="preserve">, </w:t>
          </w:r>
          <w:r>
            <w:rPr>
              <w:rFonts w:ascii="Times New Roman" w:hAnsi="Times New Roman"/>
              <w:sz w:val="16"/>
              <w:szCs w:val="16"/>
            </w:rPr>
            <w:t xml:space="preserve">Contratos e </w:t>
          </w:r>
          <w:r w:rsidRPr="00C60305">
            <w:rPr>
              <w:rFonts w:ascii="Times New Roman" w:hAnsi="Times New Roman"/>
              <w:sz w:val="16"/>
              <w:szCs w:val="16"/>
            </w:rPr>
            <w:t>Patrimônio – SE</w:t>
          </w:r>
          <w:r>
            <w:rPr>
              <w:rFonts w:ascii="Times New Roman" w:hAnsi="Times New Roman"/>
              <w:sz w:val="16"/>
              <w:szCs w:val="16"/>
            </w:rPr>
            <w:t>LIP</w:t>
          </w:r>
        </w:p>
        <w:p w:rsidR="00163587" w:rsidRPr="00C60305" w:rsidRDefault="00163587" w:rsidP="00824F0C">
          <w:pPr>
            <w:pStyle w:val="Ttulo1"/>
            <w:spacing w:before="0" w:after="0"/>
            <w:ind w:left="0"/>
            <w:rPr>
              <w:rFonts w:ascii="Times New Roman" w:hAnsi="Times New Roman"/>
              <w:sz w:val="16"/>
              <w:szCs w:val="16"/>
            </w:rPr>
          </w:pPr>
          <w:r>
            <w:rPr>
              <w:rFonts w:ascii="Times New Roman" w:hAnsi="Times New Roman"/>
              <w:sz w:val="16"/>
              <w:szCs w:val="16"/>
            </w:rPr>
            <w:t xml:space="preserve">  Diretoria</w:t>
          </w:r>
          <w:r w:rsidRPr="00C60305">
            <w:rPr>
              <w:rFonts w:ascii="Times New Roman" w:hAnsi="Times New Roman"/>
              <w:sz w:val="16"/>
              <w:szCs w:val="16"/>
            </w:rPr>
            <w:t xml:space="preserve"> de Licitações – DILIC </w:t>
          </w:r>
        </w:p>
        <w:p w:rsidR="00163587" w:rsidRDefault="00163587" w:rsidP="00824F0C">
          <w:pPr>
            <w:pStyle w:val="Cabealho0"/>
            <w:spacing w:line="240" w:lineRule="auto"/>
            <w:rPr>
              <w:rFonts w:ascii="Arial" w:hAnsi="Arial"/>
            </w:rPr>
          </w:pPr>
          <w:r>
            <w:rPr>
              <w:b/>
              <w:sz w:val="16"/>
              <w:szCs w:val="16"/>
            </w:rPr>
            <w:t xml:space="preserve">  </w:t>
          </w:r>
        </w:p>
      </w:tc>
    </w:tr>
  </w:tbl>
  <w:p w:rsidR="00163587" w:rsidRPr="0060253E" w:rsidRDefault="00163587" w:rsidP="0076629D">
    <w:pPr>
      <w:pStyle w:val="Cabealho"/>
      <w:pBdr>
        <w:bottom w:val="single" w:sz="4" w:space="1" w:color="auto"/>
      </w:pBdr>
      <w:tabs>
        <w:tab w:val="right" w:pos="9356"/>
        <w:tab w:val="right" w:pos="10915"/>
      </w:tabs>
      <w:ind w:right="-1" w:firstLine="851"/>
      <w:rPr>
        <w:rFonts w:ascii="Arial Black" w:hAnsi="Arial Black"/>
        <w:sz w:val="16"/>
        <w:szCs w:val="16"/>
      </w:rPr>
    </w:pPr>
  </w:p>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9991" w:type="dxa"/>
      <w:tblLayout w:type="fixed"/>
      <w:tblCellMar>
        <w:left w:w="0" w:type="dxa"/>
        <w:right w:w="0" w:type="dxa"/>
      </w:tblCellMar>
      <w:tblLook w:val="0000" w:firstRow="0" w:lastRow="0" w:firstColumn="0" w:lastColumn="0" w:noHBand="0" w:noVBand="0"/>
    </w:tblPr>
    <w:tblGrid>
      <w:gridCol w:w="921"/>
      <w:gridCol w:w="9070"/>
    </w:tblGrid>
    <w:tr w:rsidR="00163587" w:rsidTr="00824F0C">
      <w:trPr>
        <w:trHeight w:hRule="exact" w:val="851"/>
      </w:trPr>
      <w:tc>
        <w:tcPr>
          <w:tcW w:w="921" w:type="dxa"/>
          <w:vAlign w:val="center"/>
        </w:tcPr>
        <w:p w:rsidR="00163587" w:rsidRDefault="00163587" w:rsidP="00824F0C">
          <w:r>
            <w:rPr>
              <w:rFonts w:ascii="Calibri" w:hAnsi="Calibri"/>
              <w:b/>
              <w:noProof/>
            </w:rPr>
            <w:drawing>
              <wp:inline distT="0" distB="0" distL="0" distR="0">
                <wp:extent cx="556895" cy="445135"/>
                <wp:effectExtent l="19050" t="0" r="0" b="0"/>
                <wp:docPr id="111" name="Imagem 111" descr="logotcu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logotcu2"/>
                        <pic:cNvPicPr>
                          <a:picLocks noChangeAspect="1" noChangeArrowheads="1"/>
                        </pic:cNvPicPr>
                      </pic:nvPicPr>
                      <pic:blipFill>
                        <a:blip r:embed="rId1"/>
                        <a:srcRect/>
                        <a:stretch>
                          <a:fillRect/>
                        </a:stretch>
                      </pic:blipFill>
                      <pic:spPr bwMode="auto">
                        <a:xfrm>
                          <a:off x="0" y="0"/>
                          <a:ext cx="556895" cy="445135"/>
                        </a:xfrm>
                        <a:prstGeom prst="rect">
                          <a:avLst/>
                        </a:prstGeom>
                        <a:noFill/>
                        <a:ln w="9525">
                          <a:noFill/>
                          <a:miter lim="800000"/>
                          <a:headEnd/>
                          <a:tailEnd/>
                        </a:ln>
                      </pic:spPr>
                    </pic:pic>
                  </a:graphicData>
                </a:graphic>
              </wp:inline>
            </w:drawing>
          </w:r>
        </w:p>
      </w:tc>
      <w:tc>
        <w:tcPr>
          <w:tcW w:w="9070" w:type="dxa"/>
          <w:vAlign w:val="center"/>
        </w:tcPr>
        <w:p w:rsidR="00163587" w:rsidRPr="00C60305" w:rsidRDefault="00163587" w:rsidP="00824F0C">
          <w:pPr>
            <w:pStyle w:val="Ttulo1"/>
            <w:spacing w:before="0" w:after="0"/>
            <w:ind w:left="0"/>
            <w:rPr>
              <w:rFonts w:ascii="Times New Roman" w:hAnsi="Times New Roman"/>
              <w:sz w:val="16"/>
              <w:szCs w:val="16"/>
            </w:rPr>
          </w:pPr>
          <w:r>
            <w:rPr>
              <w:rFonts w:ascii="Arial Black" w:hAnsi="Arial Black"/>
            </w:rPr>
            <w:t xml:space="preserve"> </w:t>
          </w:r>
          <w:r w:rsidRPr="00C60305">
            <w:rPr>
              <w:rFonts w:ascii="Times New Roman" w:hAnsi="Times New Roman"/>
              <w:sz w:val="16"/>
              <w:szCs w:val="16"/>
            </w:rPr>
            <w:t>TRIBUNAL DE CONTAS DA UNIÃO – TCU</w:t>
          </w:r>
        </w:p>
        <w:p w:rsidR="00163587" w:rsidRDefault="00163587" w:rsidP="00824F0C">
          <w:pPr>
            <w:pStyle w:val="Ttulo1"/>
            <w:spacing w:before="0" w:after="0"/>
            <w:ind w:left="0"/>
            <w:rPr>
              <w:rFonts w:ascii="Times New Roman" w:hAnsi="Times New Roman"/>
              <w:sz w:val="16"/>
              <w:szCs w:val="16"/>
            </w:rPr>
          </w:pPr>
          <w:r>
            <w:rPr>
              <w:rFonts w:ascii="Times New Roman" w:hAnsi="Times New Roman"/>
              <w:sz w:val="16"/>
              <w:szCs w:val="16"/>
            </w:rPr>
            <w:t xml:space="preserve">  </w:t>
          </w:r>
          <w:r w:rsidRPr="00C60305">
            <w:rPr>
              <w:rFonts w:ascii="Times New Roman" w:hAnsi="Times New Roman"/>
              <w:sz w:val="16"/>
              <w:szCs w:val="16"/>
            </w:rPr>
            <w:t xml:space="preserve">Secretaria de </w:t>
          </w:r>
          <w:r>
            <w:rPr>
              <w:rFonts w:ascii="Times New Roman" w:hAnsi="Times New Roman"/>
              <w:sz w:val="16"/>
              <w:szCs w:val="16"/>
            </w:rPr>
            <w:t>Licitações</w:t>
          </w:r>
          <w:r w:rsidRPr="00C60305">
            <w:rPr>
              <w:rFonts w:ascii="Times New Roman" w:hAnsi="Times New Roman"/>
              <w:sz w:val="16"/>
              <w:szCs w:val="16"/>
            </w:rPr>
            <w:t xml:space="preserve">, </w:t>
          </w:r>
          <w:r>
            <w:rPr>
              <w:rFonts w:ascii="Times New Roman" w:hAnsi="Times New Roman"/>
              <w:sz w:val="16"/>
              <w:szCs w:val="16"/>
            </w:rPr>
            <w:t xml:space="preserve">Contratos e </w:t>
          </w:r>
          <w:r w:rsidRPr="00C60305">
            <w:rPr>
              <w:rFonts w:ascii="Times New Roman" w:hAnsi="Times New Roman"/>
              <w:sz w:val="16"/>
              <w:szCs w:val="16"/>
            </w:rPr>
            <w:t>Patrimônio – SE</w:t>
          </w:r>
          <w:r>
            <w:rPr>
              <w:rFonts w:ascii="Times New Roman" w:hAnsi="Times New Roman"/>
              <w:sz w:val="16"/>
              <w:szCs w:val="16"/>
            </w:rPr>
            <w:t>LIP</w:t>
          </w:r>
        </w:p>
        <w:p w:rsidR="00163587" w:rsidRPr="00C60305" w:rsidRDefault="00163587" w:rsidP="00824F0C">
          <w:pPr>
            <w:pStyle w:val="Ttulo1"/>
            <w:spacing w:before="0" w:after="0"/>
            <w:ind w:left="0"/>
            <w:rPr>
              <w:rFonts w:ascii="Times New Roman" w:hAnsi="Times New Roman"/>
              <w:sz w:val="16"/>
              <w:szCs w:val="16"/>
            </w:rPr>
          </w:pPr>
          <w:r>
            <w:rPr>
              <w:rFonts w:ascii="Times New Roman" w:hAnsi="Times New Roman"/>
              <w:sz w:val="16"/>
              <w:szCs w:val="16"/>
            </w:rPr>
            <w:t xml:space="preserve">  Diretoria</w:t>
          </w:r>
          <w:r w:rsidRPr="00C60305">
            <w:rPr>
              <w:rFonts w:ascii="Times New Roman" w:hAnsi="Times New Roman"/>
              <w:sz w:val="16"/>
              <w:szCs w:val="16"/>
            </w:rPr>
            <w:t xml:space="preserve"> de Licitações – DILIC </w:t>
          </w:r>
        </w:p>
        <w:p w:rsidR="00163587" w:rsidRDefault="00163587" w:rsidP="00824F0C">
          <w:pPr>
            <w:pStyle w:val="Cabealho0"/>
            <w:spacing w:line="240" w:lineRule="auto"/>
            <w:rPr>
              <w:rFonts w:ascii="Arial" w:hAnsi="Arial"/>
            </w:rPr>
          </w:pPr>
          <w:r>
            <w:rPr>
              <w:b/>
              <w:sz w:val="16"/>
              <w:szCs w:val="16"/>
            </w:rPr>
            <w:t xml:space="preserve">  </w:t>
          </w:r>
        </w:p>
      </w:tc>
    </w:tr>
  </w:tbl>
  <w:p w:rsidR="00163587" w:rsidRDefault="00163587" w:rsidP="0076629D">
    <w:pPr>
      <w:pStyle w:val="Cabealho"/>
      <w:pBdr>
        <w:bottom w:val="single" w:sz="4" w:space="4" w:color="auto"/>
      </w:pBdr>
      <w:tabs>
        <w:tab w:val="right" w:pos="9498"/>
        <w:tab w:val="right" w:pos="10915"/>
      </w:tabs>
      <w:ind w:right="-1" w:firstLine="851"/>
      <w:rPr>
        <w:rFonts w:ascii="Arial Black" w:hAnsi="Arial Black"/>
        <w:sz w:val="16"/>
        <w:szCs w:val="16"/>
      </w:rPr>
    </w:pPr>
  </w:p>
  <w:p w:rsidR="00163587" w:rsidRPr="002F67FE" w:rsidRDefault="00163587" w:rsidP="0076629D">
    <w:pPr>
      <w:pStyle w:val="Cabealho"/>
      <w:rPr>
        <w:szCs w:val="28"/>
      </w:rPr>
    </w:pPr>
  </w:p>
</w:hdr>
</file>

<file path=word/header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9991" w:type="dxa"/>
      <w:tblLayout w:type="fixed"/>
      <w:tblCellMar>
        <w:left w:w="0" w:type="dxa"/>
        <w:right w:w="0" w:type="dxa"/>
      </w:tblCellMar>
      <w:tblLook w:val="0000" w:firstRow="0" w:lastRow="0" w:firstColumn="0" w:lastColumn="0" w:noHBand="0" w:noVBand="0"/>
    </w:tblPr>
    <w:tblGrid>
      <w:gridCol w:w="921"/>
      <w:gridCol w:w="9070"/>
    </w:tblGrid>
    <w:tr w:rsidR="00163587" w:rsidTr="00824F0C">
      <w:trPr>
        <w:trHeight w:hRule="exact" w:val="851"/>
      </w:trPr>
      <w:tc>
        <w:tcPr>
          <w:tcW w:w="921" w:type="dxa"/>
          <w:vAlign w:val="center"/>
        </w:tcPr>
        <w:p w:rsidR="00163587" w:rsidRDefault="00163587" w:rsidP="00824F0C">
          <w:r>
            <w:rPr>
              <w:rFonts w:ascii="Calibri" w:hAnsi="Calibri"/>
              <w:b/>
              <w:noProof/>
            </w:rPr>
            <w:drawing>
              <wp:inline distT="0" distB="0" distL="0" distR="0">
                <wp:extent cx="556895" cy="445135"/>
                <wp:effectExtent l="19050" t="0" r="0" b="0"/>
                <wp:docPr id="112" name="Imagem 112" descr="logotcu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logotcu2"/>
                        <pic:cNvPicPr>
                          <a:picLocks noChangeAspect="1" noChangeArrowheads="1"/>
                        </pic:cNvPicPr>
                      </pic:nvPicPr>
                      <pic:blipFill>
                        <a:blip r:embed="rId1"/>
                        <a:srcRect/>
                        <a:stretch>
                          <a:fillRect/>
                        </a:stretch>
                      </pic:blipFill>
                      <pic:spPr bwMode="auto">
                        <a:xfrm>
                          <a:off x="0" y="0"/>
                          <a:ext cx="556895" cy="445135"/>
                        </a:xfrm>
                        <a:prstGeom prst="rect">
                          <a:avLst/>
                        </a:prstGeom>
                        <a:noFill/>
                        <a:ln w="9525">
                          <a:noFill/>
                          <a:miter lim="800000"/>
                          <a:headEnd/>
                          <a:tailEnd/>
                        </a:ln>
                      </pic:spPr>
                    </pic:pic>
                  </a:graphicData>
                </a:graphic>
              </wp:inline>
            </w:drawing>
          </w:r>
        </w:p>
      </w:tc>
      <w:tc>
        <w:tcPr>
          <w:tcW w:w="9070" w:type="dxa"/>
          <w:vAlign w:val="center"/>
        </w:tcPr>
        <w:p w:rsidR="00163587" w:rsidRPr="00C60305" w:rsidRDefault="00163587" w:rsidP="00824F0C">
          <w:pPr>
            <w:pStyle w:val="Ttulo1"/>
            <w:spacing w:before="0" w:after="0"/>
            <w:ind w:left="0"/>
            <w:rPr>
              <w:rFonts w:ascii="Times New Roman" w:hAnsi="Times New Roman"/>
              <w:sz w:val="16"/>
              <w:szCs w:val="16"/>
            </w:rPr>
          </w:pPr>
          <w:r>
            <w:rPr>
              <w:rFonts w:ascii="Arial Black" w:hAnsi="Arial Black"/>
            </w:rPr>
            <w:t xml:space="preserve"> </w:t>
          </w:r>
          <w:r w:rsidRPr="00C60305">
            <w:rPr>
              <w:rFonts w:ascii="Times New Roman" w:hAnsi="Times New Roman"/>
              <w:sz w:val="16"/>
              <w:szCs w:val="16"/>
            </w:rPr>
            <w:t>TRIBUNAL DE CONTAS DA UNIÃO – TCU</w:t>
          </w:r>
        </w:p>
        <w:p w:rsidR="00163587" w:rsidRDefault="00163587" w:rsidP="00824F0C">
          <w:pPr>
            <w:pStyle w:val="Ttulo1"/>
            <w:spacing w:before="0" w:after="0"/>
            <w:ind w:left="0"/>
            <w:rPr>
              <w:rFonts w:ascii="Times New Roman" w:hAnsi="Times New Roman"/>
              <w:sz w:val="16"/>
              <w:szCs w:val="16"/>
            </w:rPr>
          </w:pPr>
          <w:r>
            <w:rPr>
              <w:rFonts w:ascii="Times New Roman" w:hAnsi="Times New Roman"/>
              <w:sz w:val="16"/>
              <w:szCs w:val="16"/>
            </w:rPr>
            <w:t xml:space="preserve">  </w:t>
          </w:r>
          <w:r w:rsidRPr="00C60305">
            <w:rPr>
              <w:rFonts w:ascii="Times New Roman" w:hAnsi="Times New Roman"/>
              <w:sz w:val="16"/>
              <w:szCs w:val="16"/>
            </w:rPr>
            <w:t xml:space="preserve">Secretaria de </w:t>
          </w:r>
          <w:r>
            <w:rPr>
              <w:rFonts w:ascii="Times New Roman" w:hAnsi="Times New Roman"/>
              <w:sz w:val="16"/>
              <w:szCs w:val="16"/>
            </w:rPr>
            <w:t>Licitações</w:t>
          </w:r>
          <w:r w:rsidRPr="00C60305">
            <w:rPr>
              <w:rFonts w:ascii="Times New Roman" w:hAnsi="Times New Roman"/>
              <w:sz w:val="16"/>
              <w:szCs w:val="16"/>
            </w:rPr>
            <w:t xml:space="preserve">, </w:t>
          </w:r>
          <w:r>
            <w:rPr>
              <w:rFonts w:ascii="Times New Roman" w:hAnsi="Times New Roman"/>
              <w:sz w:val="16"/>
              <w:szCs w:val="16"/>
            </w:rPr>
            <w:t xml:space="preserve">Contratos e </w:t>
          </w:r>
          <w:r w:rsidRPr="00C60305">
            <w:rPr>
              <w:rFonts w:ascii="Times New Roman" w:hAnsi="Times New Roman"/>
              <w:sz w:val="16"/>
              <w:szCs w:val="16"/>
            </w:rPr>
            <w:t>Patrimônio – SE</w:t>
          </w:r>
          <w:r>
            <w:rPr>
              <w:rFonts w:ascii="Times New Roman" w:hAnsi="Times New Roman"/>
              <w:sz w:val="16"/>
              <w:szCs w:val="16"/>
            </w:rPr>
            <w:t>LIP</w:t>
          </w:r>
        </w:p>
        <w:p w:rsidR="00163587" w:rsidRPr="00C60305" w:rsidRDefault="00163587" w:rsidP="00824F0C">
          <w:pPr>
            <w:pStyle w:val="Ttulo1"/>
            <w:spacing w:before="0" w:after="0"/>
            <w:ind w:left="0"/>
            <w:rPr>
              <w:rFonts w:ascii="Times New Roman" w:hAnsi="Times New Roman"/>
              <w:sz w:val="16"/>
              <w:szCs w:val="16"/>
            </w:rPr>
          </w:pPr>
          <w:r>
            <w:rPr>
              <w:rFonts w:ascii="Times New Roman" w:hAnsi="Times New Roman"/>
              <w:sz w:val="16"/>
              <w:szCs w:val="16"/>
            </w:rPr>
            <w:t xml:space="preserve">  Diretoria</w:t>
          </w:r>
          <w:r w:rsidRPr="00C60305">
            <w:rPr>
              <w:rFonts w:ascii="Times New Roman" w:hAnsi="Times New Roman"/>
              <w:sz w:val="16"/>
              <w:szCs w:val="16"/>
            </w:rPr>
            <w:t xml:space="preserve"> de Licitações – DILIC </w:t>
          </w:r>
        </w:p>
        <w:p w:rsidR="00163587" w:rsidRDefault="00163587" w:rsidP="00824F0C">
          <w:pPr>
            <w:pStyle w:val="Cabealho0"/>
            <w:spacing w:line="240" w:lineRule="auto"/>
            <w:rPr>
              <w:rFonts w:ascii="Arial" w:hAnsi="Arial"/>
            </w:rPr>
          </w:pPr>
          <w:r>
            <w:rPr>
              <w:b/>
              <w:sz w:val="16"/>
              <w:szCs w:val="16"/>
            </w:rPr>
            <w:t xml:space="preserve">  </w:t>
          </w:r>
        </w:p>
      </w:tc>
    </w:tr>
  </w:tbl>
  <w:p w:rsidR="00163587" w:rsidRDefault="00163587" w:rsidP="0076629D">
    <w:pPr>
      <w:pStyle w:val="Cabealho"/>
      <w:pBdr>
        <w:bottom w:val="single" w:sz="4" w:space="4" w:color="auto"/>
      </w:pBdr>
      <w:tabs>
        <w:tab w:val="right" w:pos="9498"/>
        <w:tab w:val="right" w:pos="10915"/>
      </w:tabs>
      <w:ind w:right="-1" w:firstLine="851"/>
      <w:rPr>
        <w:rFonts w:ascii="Arial Black" w:hAnsi="Arial Black"/>
        <w:sz w:val="16"/>
        <w:szCs w:val="16"/>
      </w:rPr>
    </w:pPr>
  </w:p>
  <w:p w:rsidR="00163587" w:rsidRPr="002F67FE" w:rsidRDefault="00163587" w:rsidP="0076629D">
    <w:pPr>
      <w:pStyle w:val="Cabealho"/>
      <w:rPr>
        <w:szCs w:val="28"/>
      </w:rPr>
    </w:pPr>
  </w:p>
</w:hdr>
</file>

<file path=word/header2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9991" w:type="dxa"/>
      <w:tblLayout w:type="fixed"/>
      <w:tblCellMar>
        <w:left w:w="0" w:type="dxa"/>
        <w:right w:w="0" w:type="dxa"/>
      </w:tblCellMar>
      <w:tblLook w:val="0000" w:firstRow="0" w:lastRow="0" w:firstColumn="0" w:lastColumn="0" w:noHBand="0" w:noVBand="0"/>
    </w:tblPr>
    <w:tblGrid>
      <w:gridCol w:w="921"/>
      <w:gridCol w:w="9070"/>
    </w:tblGrid>
    <w:tr w:rsidR="00163587" w:rsidTr="00824F0C">
      <w:trPr>
        <w:trHeight w:hRule="exact" w:val="851"/>
      </w:trPr>
      <w:tc>
        <w:tcPr>
          <w:tcW w:w="921" w:type="dxa"/>
          <w:vAlign w:val="center"/>
        </w:tcPr>
        <w:p w:rsidR="00163587" w:rsidRDefault="00163587" w:rsidP="00824F0C">
          <w:r>
            <w:rPr>
              <w:rFonts w:ascii="Calibri" w:hAnsi="Calibri"/>
              <w:b/>
              <w:noProof/>
            </w:rPr>
            <w:drawing>
              <wp:inline distT="0" distB="0" distL="0" distR="0">
                <wp:extent cx="556895" cy="445135"/>
                <wp:effectExtent l="19050" t="0" r="0" b="0"/>
                <wp:docPr id="113" name="Imagem 113" descr="logotcu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logotcu2"/>
                        <pic:cNvPicPr>
                          <a:picLocks noChangeAspect="1" noChangeArrowheads="1"/>
                        </pic:cNvPicPr>
                      </pic:nvPicPr>
                      <pic:blipFill>
                        <a:blip r:embed="rId1"/>
                        <a:srcRect/>
                        <a:stretch>
                          <a:fillRect/>
                        </a:stretch>
                      </pic:blipFill>
                      <pic:spPr bwMode="auto">
                        <a:xfrm>
                          <a:off x="0" y="0"/>
                          <a:ext cx="556895" cy="445135"/>
                        </a:xfrm>
                        <a:prstGeom prst="rect">
                          <a:avLst/>
                        </a:prstGeom>
                        <a:noFill/>
                        <a:ln w="9525">
                          <a:noFill/>
                          <a:miter lim="800000"/>
                          <a:headEnd/>
                          <a:tailEnd/>
                        </a:ln>
                      </pic:spPr>
                    </pic:pic>
                  </a:graphicData>
                </a:graphic>
              </wp:inline>
            </w:drawing>
          </w:r>
        </w:p>
      </w:tc>
      <w:tc>
        <w:tcPr>
          <w:tcW w:w="9070" w:type="dxa"/>
          <w:vAlign w:val="center"/>
        </w:tcPr>
        <w:p w:rsidR="00163587" w:rsidRPr="00C60305" w:rsidRDefault="00163587" w:rsidP="00824F0C">
          <w:pPr>
            <w:pStyle w:val="Ttulo1"/>
            <w:spacing w:before="0" w:after="0"/>
            <w:ind w:left="0"/>
            <w:rPr>
              <w:rFonts w:ascii="Times New Roman" w:hAnsi="Times New Roman"/>
              <w:sz w:val="16"/>
              <w:szCs w:val="16"/>
            </w:rPr>
          </w:pPr>
          <w:r>
            <w:rPr>
              <w:rFonts w:ascii="Arial Black" w:hAnsi="Arial Black"/>
            </w:rPr>
            <w:t xml:space="preserve"> </w:t>
          </w:r>
          <w:r w:rsidRPr="00C60305">
            <w:rPr>
              <w:rFonts w:ascii="Times New Roman" w:hAnsi="Times New Roman"/>
              <w:sz w:val="16"/>
              <w:szCs w:val="16"/>
            </w:rPr>
            <w:t>TRIBUNAL DE CONTAS DA UNIÃO – TCU</w:t>
          </w:r>
        </w:p>
        <w:p w:rsidR="00163587" w:rsidRDefault="00163587" w:rsidP="00824F0C">
          <w:pPr>
            <w:pStyle w:val="Ttulo1"/>
            <w:spacing w:before="0" w:after="0"/>
            <w:ind w:left="0"/>
            <w:rPr>
              <w:rFonts w:ascii="Times New Roman" w:hAnsi="Times New Roman"/>
              <w:sz w:val="16"/>
              <w:szCs w:val="16"/>
            </w:rPr>
          </w:pPr>
          <w:r>
            <w:rPr>
              <w:rFonts w:ascii="Times New Roman" w:hAnsi="Times New Roman"/>
              <w:sz w:val="16"/>
              <w:szCs w:val="16"/>
            </w:rPr>
            <w:t xml:space="preserve">  </w:t>
          </w:r>
          <w:r w:rsidRPr="00C60305">
            <w:rPr>
              <w:rFonts w:ascii="Times New Roman" w:hAnsi="Times New Roman"/>
              <w:sz w:val="16"/>
              <w:szCs w:val="16"/>
            </w:rPr>
            <w:t xml:space="preserve">Secretaria de </w:t>
          </w:r>
          <w:r>
            <w:rPr>
              <w:rFonts w:ascii="Times New Roman" w:hAnsi="Times New Roman"/>
              <w:sz w:val="16"/>
              <w:szCs w:val="16"/>
            </w:rPr>
            <w:t>Licitações</w:t>
          </w:r>
          <w:r w:rsidRPr="00C60305">
            <w:rPr>
              <w:rFonts w:ascii="Times New Roman" w:hAnsi="Times New Roman"/>
              <w:sz w:val="16"/>
              <w:szCs w:val="16"/>
            </w:rPr>
            <w:t xml:space="preserve">, </w:t>
          </w:r>
          <w:r>
            <w:rPr>
              <w:rFonts w:ascii="Times New Roman" w:hAnsi="Times New Roman"/>
              <w:sz w:val="16"/>
              <w:szCs w:val="16"/>
            </w:rPr>
            <w:t xml:space="preserve">Contratos e </w:t>
          </w:r>
          <w:r w:rsidRPr="00C60305">
            <w:rPr>
              <w:rFonts w:ascii="Times New Roman" w:hAnsi="Times New Roman"/>
              <w:sz w:val="16"/>
              <w:szCs w:val="16"/>
            </w:rPr>
            <w:t>Patrimônio – SE</w:t>
          </w:r>
          <w:r>
            <w:rPr>
              <w:rFonts w:ascii="Times New Roman" w:hAnsi="Times New Roman"/>
              <w:sz w:val="16"/>
              <w:szCs w:val="16"/>
            </w:rPr>
            <w:t>LIP</w:t>
          </w:r>
        </w:p>
        <w:p w:rsidR="00163587" w:rsidRPr="00C60305" w:rsidRDefault="00163587" w:rsidP="00824F0C">
          <w:pPr>
            <w:pStyle w:val="Ttulo1"/>
            <w:spacing w:before="0" w:after="0"/>
            <w:ind w:left="0"/>
            <w:rPr>
              <w:rFonts w:ascii="Times New Roman" w:hAnsi="Times New Roman"/>
              <w:sz w:val="16"/>
              <w:szCs w:val="16"/>
            </w:rPr>
          </w:pPr>
          <w:r>
            <w:rPr>
              <w:rFonts w:ascii="Times New Roman" w:hAnsi="Times New Roman"/>
              <w:sz w:val="16"/>
              <w:szCs w:val="16"/>
            </w:rPr>
            <w:t xml:space="preserve">  Diretoria</w:t>
          </w:r>
          <w:r w:rsidRPr="00C60305">
            <w:rPr>
              <w:rFonts w:ascii="Times New Roman" w:hAnsi="Times New Roman"/>
              <w:sz w:val="16"/>
              <w:szCs w:val="16"/>
            </w:rPr>
            <w:t xml:space="preserve"> de Licitações – DILIC </w:t>
          </w:r>
        </w:p>
        <w:p w:rsidR="00163587" w:rsidRDefault="00163587" w:rsidP="00824F0C">
          <w:pPr>
            <w:pStyle w:val="Cabealho0"/>
            <w:spacing w:line="240" w:lineRule="auto"/>
            <w:rPr>
              <w:rFonts w:ascii="Arial" w:hAnsi="Arial"/>
            </w:rPr>
          </w:pPr>
          <w:r>
            <w:rPr>
              <w:b/>
              <w:sz w:val="16"/>
              <w:szCs w:val="16"/>
            </w:rPr>
            <w:t xml:space="preserve">  </w:t>
          </w:r>
        </w:p>
      </w:tc>
    </w:tr>
  </w:tbl>
  <w:p w:rsidR="00163587" w:rsidRDefault="00163587" w:rsidP="0076629D">
    <w:pPr>
      <w:pStyle w:val="Cabealho"/>
      <w:pBdr>
        <w:bottom w:val="single" w:sz="4" w:space="4" w:color="auto"/>
      </w:pBdr>
      <w:tabs>
        <w:tab w:val="right" w:pos="9498"/>
        <w:tab w:val="right" w:pos="10915"/>
      </w:tabs>
      <w:ind w:right="-1" w:firstLine="851"/>
      <w:rPr>
        <w:rFonts w:ascii="Arial Black" w:hAnsi="Arial Black"/>
        <w:sz w:val="16"/>
        <w:szCs w:val="16"/>
      </w:rPr>
    </w:pPr>
  </w:p>
  <w:p w:rsidR="00163587" w:rsidRPr="002F67FE" w:rsidRDefault="00163587" w:rsidP="0076629D">
    <w:pPr>
      <w:pStyle w:val="Cabealho"/>
      <w:rPr>
        <w:szCs w:val="28"/>
      </w:rPr>
    </w:pPr>
  </w:p>
</w:hdr>
</file>

<file path=word/header2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9991" w:type="dxa"/>
      <w:tblLayout w:type="fixed"/>
      <w:tblCellMar>
        <w:left w:w="0" w:type="dxa"/>
        <w:right w:w="0" w:type="dxa"/>
      </w:tblCellMar>
      <w:tblLook w:val="0000" w:firstRow="0" w:lastRow="0" w:firstColumn="0" w:lastColumn="0" w:noHBand="0" w:noVBand="0"/>
    </w:tblPr>
    <w:tblGrid>
      <w:gridCol w:w="921"/>
      <w:gridCol w:w="9070"/>
    </w:tblGrid>
    <w:tr w:rsidR="00163587" w:rsidTr="00824F0C">
      <w:trPr>
        <w:trHeight w:hRule="exact" w:val="851"/>
      </w:trPr>
      <w:tc>
        <w:tcPr>
          <w:tcW w:w="921" w:type="dxa"/>
          <w:vAlign w:val="center"/>
        </w:tcPr>
        <w:p w:rsidR="00163587" w:rsidRDefault="00163587" w:rsidP="00824F0C">
          <w:r>
            <w:rPr>
              <w:rFonts w:ascii="Calibri" w:hAnsi="Calibri"/>
              <w:b/>
              <w:noProof/>
            </w:rPr>
            <w:drawing>
              <wp:inline distT="0" distB="0" distL="0" distR="0">
                <wp:extent cx="556895" cy="445135"/>
                <wp:effectExtent l="19050" t="0" r="0" b="0"/>
                <wp:docPr id="114" name="Imagem 114" descr="logotcu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logotcu2"/>
                        <pic:cNvPicPr>
                          <a:picLocks noChangeAspect="1" noChangeArrowheads="1"/>
                        </pic:cNvPicPr>
                      </pic:nvPicPr>
                      <pic:blipFill>
                        <a:blip r:embed="rId1"/>
                        <a:srcRect/>
                        <a:stretch>
                          <a:fillRect/>
                        </a:stretch>
                      </pic:blipFill>
                      <pic:spPr bwMode="auto">
                        <a:xfrm>
                          <a:off x="0" y="0"/>
                          <a:ext cx="556895" cy="445135"/>
                        </a:xfrm>
                        <a:prstGeom prst="rect">
                          <a:avLst/>
                        </a:prstGeom>
                        <a:noFill/>
                        <a:ln w="9525">
                          <a:noFill/>
                          <a:miter lim="800000"/>
                          <a:headEnd/>
                          <a:tailEnd/>
                        </a:ln>
                      </pic:spPr>
                    </pic:pic>
                  </a:graphicData>
                </a:graphic>
              </wp:inline>
            </w:drawing>
          </w:r>
        </w:p>
      </w:tc>
      <w:tc>
        <w:tcPr>
          <w:tcW w:w="9070" w:type="dxa"/>
          <w:vAlign w:val="center"/>
        </w:tcPr>
        <w:p w:rsidR="00163587" w:rsidRPr="00C60305" w:rsidRDefault="00163587" w:rsidP="00824F0C">
          <w:pPr>
            <w:pStyle w:val="Ttulo1"/>
            <w:spacing w:before="0" w:after="0"/>
            <w:ind w:left="0"/>
            <w:rPr>
              <w:rFonts w:ascii="Times New Roman" w:hAnsi="Times New Roman"/>
              <w:sz w:val="16"/>
              <w:szCs w:val="16"/>
            </w:rPr>
          </w:pPr>
          <w:r>
            <w:rPr>
              <w:rFonts w:ascii="Arial Black" w:hAnsi="Arial Black"/>
            </w:rPr>
            <w:t xml:space="preserve"> </w:t>
          </w:r>
          <w:r w:rsidRPr="00C60305">
            <w:rPr>
              <w:rFonts w:ascii="Times New Roman" w:hAnsi="Times New Roman"/>
              <w:sz w:val="16"/>
              <w:szCs w:val="16"/>
            </w:rPr>
            <w:t>TRIBUNAL DE CONTAS DA UNIÃO – TCU</w:t>
          </w:r>
        </w:p>
        <w:p w:rsidR="00163587" w:rsidRDefault="00163587" w:rsidP="00824F0C">
          <w:pPr>
            <w:pStyle w:val="Ttulo1"/>
            <w:spacing w:before="0" w:after="0"/>
            <w:ind w:left="0"/>
            <w:rPr>
              <w:rFonts w:ascii="Times New Roman" w:hAnsi="Times New Roman"/>
              <w:sz w:val="16"/>
              <w:szCs w:val="16"/>
            </w:rPr>
          </w:pPr>
          <w:r>
            <w:rPr>
              <w:rFonts w:ascii="Times New Roman" w:hAnsi="Times New Roman"/>
              <w:sz w:val="16"/>
              <w:szCs w:val="16"/>
            </w:rPr>
            <w:t xml:space="preserve">  </w:t>
          </w:r>
          <w:r w:rsidRPr="00C60305">
            <w:rPr>
              <w:rFonts w:ascii="Times New Roman" w:hAnsi="Times New Roman"/>
              <w:sz w:val="16"/>
              <w:szCs w:val="16"/>
            </w:rPr>
            <w:t xml:space="preserve">Secretaria de </w:t>
          </w:r>
          <w:r>
            <w:rPr>
              <w:rFonts w:ascii="Times New Roman" w:hAnsi="Times New Roman"/>
              <w:sz w:val="16"/>
              <w:szCs w:val="16"/>
            </w:rPr>
            <w:t>Licitações</w:t>
          </w:r>
          <w:r w:rsidRPr="00C60305">
            <w:rPr>
              <w:rFonts w:ascii="Times New Roman" w:hAnsi="Times New Roman"/>
              <w:sz w:val="16"/>
              <w:szCs w:val="16"/>
            </w:rPr>
            <w:t xml:space="preserve">, </w:t>
          </w:r>
          <w:r>
            <w:rPr>
              <w:rFonts w:ascii="Times New Roman" w:hAnsi="Times New Roman"/>
              <w:sz w:val="16"/>
              <w:szCs w:val="16"/>
            </w:rPr>
            <w:t xml:space="preserve">Contratos e </w:t>
          </w:r>
          <w:r w:rsidRPr="00C60305">
            <w:rPr>
              <w:rFonts w:ascii="Times New Roman" w:hAnsi="Times New Roman"/>
              <w:sz w:val="16"/>
              <w:szCs w:val="16"/>
            </w:rPr>
            <w:t>Patrimônio – SE</w:t>
          </w:r>
          <w:r>
            <w:rPr>
              <w:rFonts w:ascii="Times New Roman" w:hAnsi="Times New Roman"/>
              <w:sz w:val="16"/>
              <w:szCs w:val="16"/>
            </w:rPr>
            <w:t>LIP</w:t>
          </w:r>
        </w:p>
        <w:p w:rsidR="00163587" w:rsidRPr="00C60305" w:rsidRDefault="00163587" w:rsidP="00824F0C">
          <w:pPr>
            <w:pStyle w:val="Ttulo1"/>
            <w:spacing w:before="0" w:after="0"/>
            <w:ind w:left="0"/>
            <w:rPr>
              <w:rFonts w:ascii="Times New Roman" w:hAnsi="Times New Roman"/>
              <w:sz w:val="16"/>
              <w:szCs w:val="16"/>
            </w:rPr>
          </w:pPr>
          <w:r>
            <w:rPr>
              <w:rFonts w:ascii="Times New Roman" w:hAnsi="Times New Roman"/>
              <w:sz w:val="16"/>
              <w:szCs w:val="16"/>
            </w:rPr>
            <w:t xml:space="preserve">  Diretoria</w:t>
          </w:r>
          <w:r w:rsidRPr="00C60305">
            <w:rPr>
              <w:rFonts w:ascii="Times New Roman" w:hAnsi="Times New Roman"/>
              <w:sz w:val="16"/>
              <w:szCs w:val="16"/>
            </w:rPr>
            <w:t xml:space="preserve"> de Licitações – DILIC </w:t>
          </w:r>
        </w:p>
        <w:p w:rsidR="00163587" w:rsidRDefault="00163587" w:rsidP="00824F0C">
          <w:pPr>
            <w:pStyle w:val="Cabealho0"/>
            <w:spacing w:line="240" w:lineRule="auto"/>
            <w:rPr>
              <w:rFonts w:ascii="Arial" w:hAnsi="Arial"/>
            </w:rPr>
          </w:pPr>
          <w:r>
            <w:rPr>
              <w:b/>
              <w:sz w:val="16"/>
              <w:szCs w:val="16"/>
            </w:rPr>
            <w:t xml:space="preserve">  </w:t>
          </w:r>
        </w:p>
      </w:tc>
    </w:tr>
  </w:tbl>
  <w:p w:rsidR="00163587" w:rsidRDefault="00163587" w:rsidP="00631921">
    <w:pPr>
      <w:pStyle w:val="Cabealho"/>
      <w:pBdr>
        <w:bottom w:val="single" w:sz="4" w:space="4" w:color="auto"/>
      </w:pBdr>
      <w:tabs>
        <w:tab w:val="right" w:pos="9498"/>
        <w:tab w:val="right" w:pos="10915"/>
      </w:tabs>
      <w:ind w:right="-1" w:firstLine="851"/>
      <w:rPr>
        <w:rFonts w:ascii="Arial Black" w:hAnsi="Arial Black"/>
        <w:sz w:val="16"/>
        <w:szCs w:val="16"/>
      </w:rPr>
    </w:pPr>
    <w:r>
      <w:rPr>
        <w:rFonts w:ascii="Arial Black" w:hAnsi="Arial Black"/>
        <w:sz w:val="28"/>
        <w:szCs w:val="28"/>
      </w:rPr>
      <w:tab/>
    </w:r>
  </w:p>
  <w:p w:rsidR="00163587" w:rsidRPr="002F67FE" w:rsidRDefault="00163587" w:rsidP="0076629D">
    <w:pPr>
      <w:pStyle w:val="Cabealho"/>
      <w:rPr>
        <w:szCs w:val="28"/>
      </w:rPr>
    </w:pPr>
  </w:p>
</w:hdr>
</file>

<file path=word/header2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9991" w:type="dxa"/>
      <w:tblLayout w:type="fixed"/>
      <w:tblCellMar>
        <w:left w:w="0" w:type="dxa"/>
        <w:right w:w="0" w:type="dxa"/>
      </w:tblCellMar>
      <w:tblLook w:val="0000" w:firstRow="0" w:lastRow="0" w:firstColumn="0" w:lastColumn="0" w:noHBand="0" w:noVBand="0"/>
    </w:tblPr>
    <w:tblGrid>
      <w:gridCol w:w="921"/>
      <w:gridCol w:w="9070"/>
    </w:tblGrid>
    <w:tr w:rsidR="00163587" w:rsidTr="00252A27">
      <w:trPr>
        <w:trHeight w:hRule="exact" w:val="851"/>
      </w:trPr>
      <w:tc>
        <w:tcPr>
          <w:tcW w:w="921" w:type="dxa"/>
          <w:vAlign w:val="center"/>
        </w:tcPr>
        <w:p w:rsidR="00163587" w:rsidRDefault="00163587">
          <w:r>
            <w:rPr>
              <w:rFonts w:ascii="Calibri" w:hAnsi="Calibri"/>
              <w:b/>
              <w:noProof/>
            </w:rPr>
            <w:drawing>
              <wp:inline distT="0" distB="0" distL="0" distR="0">
                <wp:extent cx="556895" cy="445135"/>
                <wp:effectExtent l="19050" t="0" r="0" b="0"/>
                <wp:docPr id="115" name="Imagem 115" descr="logotcu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logotcu2"/>
                        <pic:cNvPicPr>
                          <a:picLocks noChangeAspect="1" noChangeArrowheads="1"/>
                        </pic:cNvPicPr>
                      </pic:nvPicPr>
                      <pic:blipFill>
                        <a:blip r:embed="rId1"/>
                        <a:srcRect/>
                        <a:stretch>
                          <a:fillRect/>
                        </a:stretch>
                      </pic:blipFill>
                      <pic:spPr bwMode="auto">
                        <a:xfrm>
                          <a:off x="0" y="0"/>
                          <a:ext cx="556895" cy="445135"/>
                        </a:xfrm>
                        <a:prstGeom prst="rect">
                          <a:avLst/>
                        </a:prstGeom>
                        <a:noFill/>
                        <a:ln w="9525">
                          <a:noFill/>
                          <a:miter lim="800000"/>
                          <a:headEnd/>
                          <a:tailEnd/>
                        </a:ln>
                      </pic:spPr>
                    </pic:pic>
                  </a:graphicData>
                </a:graphic>
              </wp:inline>
            </w:drawing>
          </w:r>
        </w:p>
      </w:tc>
      <w:tc>
        <w:tcPr>
          <w:tcW w:w="9070" w:type="dxa"/>
          <w:vAlign w:val="center"/>
        </w:tcPr>
        <w:p w:rsidR="00163587" w:rsidRPr="00C60305" w:rsidRDefault="00163587" w:rsidP="00F03418">
          <w:pPr>
            <w:pStyle w:val="Ttulo1"/>
            <w:spacing w:before="0" w:after="0"/>
            <w:ind w:left="0"/>
            <w:rPr>
              <w:rFonts w:ascii="Times New Roman" w:hAnsi="Times New Roman"/>
              <w:sz w:val="16"/>
              <w:szCs w:val="16"/>
            </w:rPr>
          </w:pPr>
          <w:r>
            <w:rPr>
              <w:rFonts w:ascii="Arial Black" w:hAnsi="Arial Black"/>
            </w:rPr>
            <w:t xml:space="preserve"> </w:t>
          </w:r>
          <w:r w:rsidRPr="00C60305">
            <w:rPr>
              <w:rFonts w:ascii="Times New Roman" w:hAnsi="Times New Roman"/>
              <w:sz w:val="16"/>
              <w:szCs w:val="16"/>
            </w:rPr>
            <w:t>TRIBUNAL DE CONTAS DA UNIÃO – TCU</w:t>
          </w:r>
        </w:p>
        <w:p w:rsidR="00163587" w:rsidRDefault="00163587" w:rsidP="00F03418">
          <w:pPr>
            <w:pStyle w:val="Ttulo1"/>
            <w:spacing w:before="0" w:after="0"/>
            <w:ind w:left="0"/>
            <w:rPr>
              <w:rFonts w:ascii="Times New Roman" w:hAnsi="Times New Roman"/>
              <w:sz w:val="16"/>
              <w:szCs w:val="16"/>
            </w:rPr>
          </w:pPr>
          <w:r>
            <w:rPr>
              <w:rFonts w:ascii="Times New Roman" w:hAnsi="Times New Roman"/>
              <w:sz w:val="16"/>
              <w:szCs w:val="16"/>
            </w:rPr>
            <w:t xml:space="preserve">  </w:t>
          </w:r>
          <w:r w:rsidRPr="00C60305">
            <w:rPr>
              <w:rFonts w:ascii="Times New Roman" w:hAnsi="Times New Roman"/>
              <w:sz w:val="16"/>
              <w:szCs w:val="16"/>
            </w:rPr>
            <w:t xml:space="preserve">Secretaria de </w:t>
          </w:r>
          <w:r>
            <w:rPr>
              <w:rFonts w:ascii="Times New Roman" w:hAnsi="Times New Roman"/>
              <w:sz w:val="16"/>
              <w:szCs w:val="16"/>
            </w:rPr>
            <w:t>Licitações</w:t>
          </w:r>
          <w:r w:rsidRPr="00C60305">
            <w:rPr>
              <w:rFonts w:ascii="Times New Roman" w:hAnsi="Times New Roman"/>
              <w:sz w:val="16"/>
              <w:szCs w:val="16"/>
            </w:rPr>
            <w:t xml:space="preserve">, </w:t>
          </w:r>
          <w:r>
            <w:rPr>
              <w:rFonts w:ascii="Times New Roman" w:hAnsi="Times New Roman"/>
              <w:sz w:val="16"/>
              <w:szCs w:val="16"/>
            </w:rPr>
            <w:t xml:space="preserve">Contratos e </w:t>
          </w:r>
          <w:r w:rsidRPr="00C60305">
            <w:rPr>
              <w:rFonts w:ascii="Times New Roman" w:hAnsi="Times New Roman"/>
              <w:sz w:val="16"/>
              <w:szCs w:val="16"/>
            </w:rPr>
            <w:t>Patrimônio – SE</w:t>
          </w:r>
          <w:r>
            <w:rPr>
              <w:rFonts w:ascii="Times New Roman" w:hAnsi="Times New Roman"/>
              <w:sz w:val="16"/>
              <w:szCs w:val="16"/>
            </w:rPr>
            <w:t>LIP</w:t>
          </w:r>
        </w:p>
        <w:p w:rsidR="00163587" w:rsidRPr="00C60305" w:rsidRDefault="00163587" w:rsidP="00F03418">
          <w:pPr>
            <w:pStyle w:val="Ttulo1"/>
            <w:spacing w:before="0" w:after="0"/>
            <w:ind w:left="0"/>
            <w:rPr>
              <w:rFonts w:ascii="Times New Roman" w:hAnsi="Times New Roman"/>
              <w:sz w:val="16"/>
              <w:szCs w:val="16"/>
            </w:rPr>
          </w:pPr>
          <w:r>
            <w:rPr>
              <w:rFonts w:ascii="Times New Roman" w:hAnsi="Times New Roman"/>
              <w:sz w:val="16"/>
              <w:szCs w:val="16"/>
            </w:rPr>
            <w:t xml:space="preserve">  Diretoria</w:t>
          </w:r>
          <w:r w:rsidRPr="00C60305">
            <w:rPr>
              <w:rFonts w:ascii="Times New Roman" w:hAnsi="Times New Roman"/>
              <w:sz w:val="16"/>
              <w:szCs w:val="16"/>
            </w:rPr>
            <w:t xml:space="preserve"> de Licitações – DILIC </w:t>
          </w:r>
        </w:p>
        <w:p w:rsidR="00163587" w:rsidRDefault="00163587" w:rsidP="00D37B8D">
          <w:pPr>
            <w:pStyle w:val="Cabealho0"/>
            <w:spacing w:line="240" w:lineRule="auto"/>
            <w:rPr>
              <w:rFonts w:ascii="Arial" w:hAnsi="Arial"/>
            </w:rPr>
          </w:pPr>
          <w:r>
            <w:rPr>
              <w:b/>
              <w:sz w:val="16"/>
              <w:szCs w:val="16"/>
            </w:rPr>
            <w:t xml:space="preserve">  </w:t>
          </w:r>
        </w:p>
      </w:tc>
    </w:tr>
  </w:tbl>
  <w:p w:rsidR="00163587" w:rsidRDefault="00163587">
    <w:pPr>
      <w:pStyle w:val="Cabealho"/>
    </w:pPr>
  </w:p>
</w:hdr>
</file>

<file path=word/header2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9991" w:type="dxa"/>
      <w:tblLayout w:type="fixed"/>
      <w:tblCellMar>
        <w:left w:w="0" w:type="dxa"/>
        <w:right w:w="0" w:type="dxa"/>
      </w:tblCellMar>
      <w:tblLook w:val="0000" w:firstRow="0" w:lastRow="0" w:firstColumn="0" w:lastColumn="0" w:noHBand="0" w:noVBand="0"/>
    </w:tblPr>
    <w:tblGrid>
      <w:gridCol w:w="921"/>
      <w:gridCol w:w="9070"/>
    </w:tblGrid>
    <w:tr w:rsidR="00163587" w:rsidTr="007D73E1">
      <w:trPr>
        <w:trHeight w:hRule="exact" w:val="851"/>
      </w:trPr>
      <w:tc>
        <w:tcPr>
          <w:tcW w:w="921" w:type="dxa"/>
          <w:vAlign w:val="center"/>
        </w:tcPr>
        <w:p w:rsidR="00163587" w:rsidRDefault="00163587" w:rsidP="007D73E1">
          <w:r>
            <w:rPr>
              <w:rFonts w:ascii="Calibri" w:hAnsi="Calibri"/>
              <w:b/>
              <w:noProof/>
            </w:rPr>
            <w:drawing>
              <wp:inline distT="0" distB="0" distL="0" distR="0">
                <wp:extent cx="556895" cy="445135"/>
                <wp:effectExtent l="19050" t="0" r="0" b="0"/>
                <wp:docPr id="116" name="Imagem 116" descr="logotcu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logotcu2"/>
                        <pic:cNvPicPr>
                          <a:picLocks noChangeAspect="1" noChangeArrowheads="1"/>
                        </pic:cNvPicPr>
                      </pic:nvPicPr>
                      <pic:blipFill>
                        <a:blip r:embed="rId1"/>
                        <a:srcRect/>
                        <a:stretch>
                          <a:fillRect/>
                        </a:stretch>
                      </pic:blipFill>
                      <pic:spPr bwMode="auto">
                        <a:xfrm>
                          <a:off x="0" y="0"/>
                          <a:ext cx="556895" cy="445135"/>
                        </a:xfrm>
                        <a:prstGeom prst="rect">
                          <a:avLst/>
                        </a:prstGeom>
                        <a:noFill/>
                        <a:ln w="9525">
                          <a:noFill/>
                          <a:miter lim="800000"/>
                          <a:headEnd/>
                          <a:tailEnd/>
                        </a:ln>
                      </pic:spPr>
                    </pic:pic>
                  </a:graphicData>
                </a:graphic>
              </wp:inline>
            </w:drawing>
          </w:r>
        </w:p>
      </w:tc>
      <w:tc>
        <w:tcPr>
          <w:tcW w:w="9070" w:type="dxa"/>
          <w:vAlign w:val="center"/>
        </w:tcPr>
        <w:p w:rsidR="00163587" w:rsidRPr="00C60305" w:rsidRDefault="00163587" w:rsidP="007D73E1">
          <w:pPr>
            <w:pStyle w:val="Ttulo1"/>
            <w:spacing w:before="0" w:after="0"/>
            <w:ind w:left="0"/>
            <w:rPr>
              <w:rFonts w:ascii="Times New Roman" w:hAnsi="Times New Roman"/>
              <w:sz w:val="16"/>
              <w:szCs w:val="16"/>
            </w:rPr>
          </w:pPr>
          <w:r>
            <w:rPr>
              <w:rFonts w:ascii="Arial Black" w:hAnsi="Arial Black"/>
            </w:rPr>
            <w:t xml:space="preserve"> </w:t>
          </w:r>
          <w:r w:rsidRPr="00C60305">
            <w:rPr>
              <w:rFonts w:ascii="Times New Roman" w:hAnsi="Times New Roman"/>
              <w:sz w:val="16"/>
              <w:szCs w:val="16"/>
            </w:rPr>
            <w:t>TRIBUNAL DE CONTAS DA UNIÃO – TCU</w:t>
          </w:r>
        </w:p>
        <w:p w:rsidR="00163587" w:rsidRDefault="00163587" w:rsidP="007D73E1">
          <w:pPr>
            <w:pStyle w:val="Ttulo1"/>
            <w:spacing w:before="0" w:after="0"/>
            <w:ind w:left="0"/>
            <w:rPr>
              <w:rFonts w:ascii="Times New Roman" w:hAnsi="Times New Roman"/>
              <w:sz w:val="16"/>
              <w:szCs w:val="16"/>
            </w:rPr>
          </w:pPr>
          <w:r>
            <w:rPr>
              <w:rFonts w:ascii="Times New Roman" w:hAnsi="Times New Roman"/>
              <w:sz w:val="16"/>
              <w:szCs w:val="16"/>
            </w:rPr>
            <w:t xml:space="preserve">  </w:t>
          </w:r>
          <w:r w:rsidRPr="00C60305">
            <w:rPr>
              <w:rFonts w:ascii="Times New Roman" w:hAnsi="Times New Roman"/>
              <w:sz w:val="16"/>
              <w:szCs w:val="16"/>
            </w:rPr>
            <w:t xml:space="preserve">Secretaria de </w:t>
          </w:r>
          <w:r>
            <w:rPr>
              <w:rFonts w:ascii="Times New Roman" w:hAnsi="Times New Roman"/>
              <w:sz w:val="16"/>
              <w:szCs w:val="16"/>
            </w:rPr>
            <w:t>Licitações</w:t>
          </w:r>
          <w:r w:rsidRPr="00C60305">
            <w:rPr>
              <w:rFonts w:ascii="Times New Roman" w:hAnsi="Times New Roman"/>
              <w:sz w:val="16"/>
              <w:szCs w:val="16"/>
            </w:rPr>
            <w:t xml:space="preserve">, </w:t>
          </w:r>
          <w:r>
            <w:rPr>
              <w:rFonts w:ascii="Times New Roman" w:hAnsi="Times New Roman"/>
              <w:sz w:val="16"/>
              <w:szCs w:val="16"/>
            </w:rPr>
            <w:t xml:space="preserve">Contratos e </w:t>
          </w:r>
          <w:r w:rsidRPr="00C60305">
            <w:rPr>
              <w:rFonts w:ascii="Times New Roman" w:hAnsi="Times New Roman"/>
              <w:sz w:val="16"/>
              <w:szCs w:val="16"/>
            </w:rPr>
            <w:t>Patrimônio – SE</w:t>
          </w:r>
          <w:r>
            <w:rPr>
              <w:rFonts w:ascii="Times New Roman" w:hAnsi="Times New Roman"/>
              <w:sz w:val="16"/>
              <w:szCs w:val="16"/>
            </w:rPr>
            <w:t>LIP</w:t>
          </w:r>
        </w:p>
        <w:p w:rsidR="00163587" w:rsidRPr="00C60305" w:rsidRDefault="00163587" w:rsidP="007D73E1">
          <w:pPr>
            <w:pStyle w:val="Ttulo1"/>
            <w:spacing w:before="0" w:after="0"/>
            <w:ind w:left="0"/>
            <w:rPr>
              <w:rFonts w:ascii="Times New Roman" w:hAnsi="Times New Roman"/>
              <w:sz w:val="16"/>
              <w:szCs w:val="16"/>
            </w:rPr>
          </w:pPr>
          <w:r>
            <w:rPr>
              <w:rFonts w:ascii="Times New Roman" w:hAnsi="Times New Roman"/>
              <w:sz w:val="16"/>
              <w:szCs w:val="16"/>
            </w:rPr>
            <w:t xml:space="preserve">  Diretoria</w:t>
          </w:r>
          <w:r w:rsidRPr="00C60305">
            <w:rPr>
              <w:rFonts w:ascii="Times New Roman" w:hAnsi="Times New Roman"/>
              <w:sz w:val="16"/>
              <w:szCs w:val="16"/>
            </w:rPr>
            <w:t xml:space="preserve"> de Licitações – DILIC </w:t>
          </w:r>
        </w:p>
        <w:p w:rsidR="00163587" w:rsidRDefault="00163587" w:rsidP="007D73E1">
          <w:pPr>
            <w:pStyle w:val="Cabealho0"/>
            <w:spacing w:line="240" w:lineRule="auto"/>
            <w:rPr>
              <w:rFonts w:ascii="Arial" w:hAnsi="Arial"/>
            </w:rPr>
          </w:pPr>
          <w:r>
            <w:rPr>
              <w:b/>
              <w:sz w:val="16"/>
              <w:szCs w:val="16"/>
            </w:rPr>
            <w:t xml:space="preserve">  </w:t>
          </w:r>
        </w:p>
      </w:tc>
    </w:tr>
  </w:tbl>
  <w:p w:rsidR="00163587" w:rsidRDefault="00163587">
    <w:pPr>
      <w:pStyle w:val="Cabealho"/>
      <w:jc w:val="cent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9991" w:type="dxa"/>
      <w:tblLayout w:type="fixed"/>
      <w:tblCellMar>
        <w:left w:w="0" w:type="dxa"/>
        <w:right w:w="0" w:type="dxa"/>
      </w:tblCellMar>
      <w:tblLook w:val="0000" w:firstRow="0" w:lastRow="0" w:firstColumn="0" w:lastColumn="0" w:noHBand="0" w:noVBand="0"/>
    </w:tblPr>
    <w:tblGrid>
      <w:gridCol w:w="921"/>
      <w:gridCol w:w="9070"/>
    </w:tblGrid>
    <w:tr w:rsidR="00163587" w:rsidTr="002D3DDF">
      <w:trPr>
        <w:trHeight w:hRule="exact" w:val="851"/>
      </w:trPr>
      <w:tc>
        <w:tcPr>
          <w:tcW w:w="921" w:type="dxa"/>
          <w:vAlign w:val="center"/>
        </w:tcPr>
        <w:p w:rsidR="00163587" w:rsidRDefault="00163587" w:rsidP="002D3DDF">
          <w:r>
            <w:rPr>
              <w:rFonts w:ascii="Calibri" w:hAnsi="Calibri"/>
              <w:b/>
              <w:noProof/>
            </w:rPr>
            <w:drawing>
              <wp:inline distT="0" distB="0" distL="0" distR="0">
                <wp:extent cx="556895" cy="445135"/>
                <wp:effectExtent l="19050" t="0" r="0" b="0"/>
                <wp:docPr id="93" name="Imagem 93" descr="logotcu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logotcu2"/>
                        <pic:cNvPicPr>
                          <a:picLocks noChangeAspect="1" noChangeArrowheads="1"/>
                        </pic:cNvPicPr>
                      </pic:nvPicPr>
                      <pic:blipFill>
                        <a:blip r:embed="rId1"/>
                        <a:srcRect/>
                        <a:stretch>
                          <a:fillRect/>
                        </a:stretch>
                      </pic:blipFill>
                      <pic:spPr bwMode="auto">
                        <a:xfrm>
                          <a:off x="0" y="0"/>
                          <a:ext cx="556895" cy="445135"/>
                        </a:xfrm>
                        <a:prstGeom prst="rect">
                          <a:avLst/>
                        </a:prstGeom>
                        <a:noFill/>
                        <a:ln w="9525">
                          <a:noFill/>
                          <a:miter lim="800000"/>
                          <a:headEnd/>
                          <a:tailEnd/>
                        </a:ln>
                      </pic:spPr>
                    </pic:pic>
                  </a:graphicData>
                </a:graphic>
              </wp:inline>
            </w:drawing>
          </w:r>
        </w:p>
      </w:tc>
      <w:tc>
        <w:tcPr>
          <w:tcW w:w="9070" w:type="dxa"/>
          <w:vAlign w:val="center"/>
        </w:tcPr>
        <w:p w:rsidR="00163587" w:rsidRPr="00C60305" w:rsidRDefault="00163587" w:rsidP="002D3DDF">
          <w:pPr>
            <w:pStyle w:val="Ttulo1"/>
            <w:spacing w:before="0" w:after="0"/>
            <w:ind w:left="0"/>
            <w:rPr>
              <w:rFonts w:ascii="Times New Roman" w:hAnsi="Times New Roman"/>
              <w:sz w:val="16"/>
              <w:szCs w:val="16"/>
            </w:rPr>
          </w:pPr>
          <w:r>
            <w:rPr>
              <w:rFonts w:ascii="Arial Black" w:hAnsi="Arial Black"/>
            </w:rPr>
            <w:t xml:space="preserve"> </w:t>
          </w:r>
          <w:r w:rsidRPr="00C60305">
            <w:rPr>
              <w:rFonts w:ascii="Times New Roman" w:hAnsi="Times New Roman"/>
              <w:sz w:val="16"/>
              <w:szCs w:val="16"/>
            </w:rPr>
            <w:t>TRIBUNAL DE CONTAS DA UNIÃO – TCU</w:t>
          </w:r>
        </w:p>
        <w:p w:rsidR="00163587" w:rsidRDefault="00163587" w:rsidP="002D3DDF">
          <w:pPr>
            <w:pStyle w:val="Ttulo1"/>
            <w:spacing w:before="0" w:after="0"/>
            <w:ind w:left="0"/>
            <w:rPr>
              <w:rFonts w:ascii="Times New Roman" w:hAnsi="Times New Roman"/>
              <w:sz w:val="16"/>
              <w:szCs w:val="16"/>
            </w:rPr>
          </w:pPr>
          <w:r>
            <w:rPr>
              <w:rFonts w:ascii="Times New Roman" w:hAnsi="Times New Roman"/>
              <w:sz w:val="16"/>
              <w:szCs w:val="16"/>
            </w:rPr>
            <w:t xml:space="preserve">  </w:t>
          </w:r>
          <w:r w:rsidRPr="00C60305">
            <w:rPr>
              <w:rFonts w:ascii="Times New Roman" w:hAnsi="Times New Roman"/>
              <w:sz w:val="16"/>
              <w:szCs w:val="16"/>
            </w:rPr>
            <w:t xml:space="preserve">Secretaria de </w:t>
          </w:r>
          <w:r>
            <w:rPr>
              <w:rFonts w:ascii="Times New Roman" w:hAnsi="Times New Roman"/>
              <w:sz w:val="16"/>
              <w:szCs w:val="16"/>
            </w:rPr>
            <w:t>Licitações</w:t>
          </w:r>
          <w:r w:rsidRPr="00C60305">
            <w:rPr>
              <w:rFonts w:ascii="Times New Roman" w:hAnsi="Times New Roman"/>
              <w:sz w:val="16"/>
              <w:szCs w:val="16"/>
            </w:rPr>
            <w:t xml:space="preserve">, </w:t>
          </w:r>
          <w:r>
            <w:rPr>
              <w:rFonts w:ascii="Times New Roman" w:hAnsi="Times New Roman"/>
              <w:sz w:val="16"/>
              <w:szCs w:val="16"/>
            </w:rPr>
            <w:t xml:space="preserve">Contratos e </w:t>
          </w:r>
          <w:r w:rsidRPr="00C60305">
            <w:rPr>
              <w:rFonts w:ascii="Times New Roman" w:hAnsi="Times New Roman"/>
              <w:sz w:val="16"/>
              <w:szCs w:val="16"/>
            </w:rPr>
            <w:t>Patrimônio – SE</w:t>
          </w:r>
          <w:r>
            <w:rPr>
              <w:rFonts w:ascii="Times New Roman" w:hAnsi="Times New Roman"/>
              <w:sz w:val="16"/>
              <w:szCs w:val="16"/>
            </w:rPr>
            <w:t>LIP</w:t>
          </w:r>
        </w:p>
        <w:p w:rsidR="00163587" w:rsidRPr="00C60305" w:rsidRDefault="00163587" w:rsidP="002D3DDF">
          <w:pPr>
            <w:pStyle w:val="Ttulo1"/>
            <w:spacing w:before="0" w:after="0"/>
            <w:ind w:left="0"/>
            <w:rPr>
              <w:rFonts w:ascii="Times New Roman" w:hAnsi="Times New Roman"/>
              <w:sz w:val="16"/>
              <w:szCs w:val="16"/>
            </w:rPr>
          </w:pPr>
          <w:r>
            <w:rPr>
              <w:rFonts w:ascii="Times New Roman" w:hAnsi="Times New Roman"/>
              <w:sz w:val="16"/>
              <w:szCs w:val="16"/>
            </w:rPr>
            <w:t xml:space="preserve">  Diretoria</w:t>
          </w:r>
          <w:r w:rsidRPr="00C60305">
            <w:rPr>
              <w:rFonts w:ascii="Times New Roman" w:hAnsi="Times New Roman"/>
              <w:sz w:val="16"/>
              <w:szCs w:val="16"/>
            </w:rPr>
            <w:t xml:space="preserve"> de Licitações – DILIC </w:t>
          </w:r>
        </w:p>
        <w:p w:rsidR="00163587" w:rsidRDefault="00163587" w:rsidP="002D3DDF">
          <w:pPr>
            <w:pStyle w:val="Cabealho0"/>
            <w:spacing w:line="240" w:lineRule="auto"/>
            <w:rPr>
              <w:rFonts w:ascii="Arial" w:hAnsi="Arial"/>
            </w:rPr>
          </w:pPr>
          <w:r>
            <w:rPr>
              <w:b/>
              <w:sz w:val="16"/>
              <w:szCs w:val="16"/>
            </w:rPr>
            <w:t xml:space="preserve">  </w:t>
          </w:r>
        </w:p>
      </w:tc>
    </w:tr>
  </w:tbl>
  <w:p w:rsidR="00163587" w:rsidRPr="00D911A8" w:rsidRDefault="00163587" w:rsidP="0076629D">
    <w:pPr>
      <w:pStyle w:val="Cabealho"/>
      <w:pBdr>
        <w:bottom w:val="single" w:sz="4" w:space="1" w:color="auto"/>
      </w:pBdr>
      <w:tabs>
        <w:tab w:val="right" w:pos="8364"/>
        <w:tab w:val="right" w:pos="14601"/>
      </w:tabs>
    </w:pPr>
    <w:r>
      <w:rPr>
        <w:rFonts w:ascii="Arial Black" w:hAnsi="Arial Black"/>
        <w:sz w:val="16"/>
        <w:szCs w:val="16"/>
      </w:rPr>
      <w:tab/>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9991" w:type="dxa"/>
      <w:tblLayout w:type="fixed"/>
      <w:tblCellMar>
        <w:left w:w="0" w:type="dxa"/>
        <w:right w:w="0" w:type="dxa"/>
      </w:tblCellMar>
      <w:tblLook w:val="0000" w:firstRow="0" w:lastRow="0" w:firstColumn="0" w:lastColumn="0" w:noHBand="0" w:noVBand="0"/>
    </w:tblPr>
    <w:tblGrid>
      <w:gridCol w:w="921"/>
      <w:gridCol w:w="9070"/>
    </w:tblGrid>
    <w:tr w:rsidR="00163587" w:rsidTr="00B727DF">
      <w:trPr>
        <w:trHeight w:hRule="exact" w:val="851"/>
      </w:trPr>
      <w:tc>
        <w:tcPr>
          <w:tcW w:w="921" w:type="dxa"/>
          <w:vAlign w:val="center"/>
        </w:tcPr>
        <w:p w:rsidR="00163587" w:rsidRDefault="00163587" w:rsidP="00B727DF">
          <w:r>
            <w:rPr>
              <w:rFonts w:ascii="Calibri" w:hAnsi="Calibri"/>
              <w:b/>
              <w:noProof/>
            </w:rPr>
            <w:drawing>
              <wp:inline distT="0" distB="0" distL="0" distR="0">
                <wp:extent cx="556895" cy="445135"/>
                <wp:effectExtent l="19050" t="0" r="0" b="0"/>
                <wp:docPr id="94" name="Imagem 94" descr="logotcu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logotcu2"/>
                        <pic:cNvPicPr>
                          <a:picLocks noChangeAspect="1" noChangeArrowheads="1"/>
                        </pic:cNvPicPr>
                      </pic:nvPicPr>
                      <pic:blipFill>
                        <a:blip r:embed="rId1"/>
                        <a:srcRect/>
                        <a:stretch>
                          <a:fillRect/>
                        </a:stretch>
                      </pic:blipFill>
                      <pic:spPr bwMode="auto">
                        <a:xfrm>
                          <a:off x="0" y="0"/>
                          <a:ext cx="556895" cy="445135"/>
                        </a:xfrm>
                        <a:prstGeom prst="rect">
                          <a:avLst/>
                        </a:prstGeom>
                        <a:noFill/>
                        <a:ln w="9525">
                          <a:noFill/>
                          <a:miter lim="800000"/>
                          <a:headEnd/>
                          <a:tailEnd/>
                        </a:ln>
                      </pic:spPr>
                    </pic:pic>
                  </a:graphicData>
                </a:graphic>
              </wp:inline>
            </w:drawing>
          </w:r>
        </w:p>
      </w:tc>
      <w:tc>
        <w:tcPr>
          <w:tcW w:w="9070" w:type="dxa"/>
          <w:vAlign w:val="center"/>
        </w:tcPr>
        <w:p w:rsidR="00163587" w:rsidRPr="00C60305" w:rsidRDefault="00163587" w:rsidP="00B727DF">
          <w:pPr>
            <w:pStyle w:val="Ttulo1"/>
            <w:spacing w:before="0" w:after="0"/>
            <w:ind w:left="0"/>
            <w:rPr>
              <w:rFonts w:ascii="Times New Roman" w:hAnsi="Times New Roman"/>
              <w:sz w:val="16"/>
              <w:szCs w:val="16"/>
            </w:rPr>
          </w:pPr>
          <w:r>
            <w:rPr>
              <w:rFonts w:ascii="Arial Black" w:hAnsi="Arial Black"/>
            </w:rPr>
            <w:t xml:space="preserve"> </w:t>
          </w:r>
          <w:r w:rsidRPr="00C60305">
            <w:rPr>
              <w:rFonts w:ascii="Times New Roman" w:hAnsi="Times New Roman"/>
              <w:sz w:val="16"/>
              <w:szCs w:val="16"/>
            </w:rPr>
            <w:t>TRIBUNAL DE CONTAS DA UNIÃO – TCU</w:t>
          </w:r>
        </w:p>
        <w:p w:rsidR="00163587" w:rsidRDefault="00163587" w:rsidP="00B727DF">
          <w:pPr>
            <w:pStyle w:val="Ttulo1"/>
            <w:spacing w:before="0" w:after="0"/>
            <w:ind w:left="0"/>
            <w:rPr>
              <w:rFonts w:ascii="Times New Roman" w:hAnsi="Times New Roman"/>
              <w:sz w:val="16"/>
              <w:szCs w:val="16"/>
            </w:rPr>
          </w:pPr>
          <w:r>
            <w:rPr>
              <w:rFonts w:ascii="Times New Roman" w:hAnsi="Times New Roman"/>
              <w:sz w:val="16"/>
              <w:szCs w:val="16"/>
            </w:rPr>
            <w:t xml:space="preserve">  </w:t>
          </w:r>
          <w:r w:rsidRPr="00C60305">
            <w:rPr>
              <w:rFonts w:ascii="Times New Roman" w:hAnsi="Times New Roman"/>
              <w:sz w:val="16"/>
              <w:szCs w:val="16"/>
            </w:rPr>
            <w:t xml:space="preserve">Secretaria de </w:t>
          </w:r>
          <w:r>
            <w:rPr>
              <w:rFonts w:ascii="Times New Roman" w:hAnsi="Times New Roman"/>
              <w:sz w:val="16"/>
              <w:szCs w:val="16"/>
            </w:rPr>
            <w:t>Licitações</w:t>
          </w:r>
          <w:r w:rsidRPr="00C60305">
            <w:rPr>
              <w:rFonts w:ascii="Times New Roman" w:hAnsi="Times New Roman"/>
              <w:sz w:val="16"/>
              <w:szCs w:val="16"/>
            </w:rPr>
            <w:t xml:space="preserve">, </w:t>
          </w:r>
          <w:r>
            <w:rPr>
              <w:rFonts w:ascii="Times New Roman" w:hAnsi="Times New Roman"/>
              <w:sz w:val="16"/>
              <w:szCs w:val="16"/>
            </w:rPr>
            <w:t xml:space="preserve">Contratos e </w:t>
          </w:r>
          <w:r w:rsidRPr="00C60305">
            <w:rPr>
              <w:rFonts w:ascii="Times New Roman" w:hAnsi="Times New Roman"/>
              <w:sz w:val="16"/>
              <w:szCs w:val="16"/>
            </w:rPr>
            <w:t>Patrimônio – SE</w:t>
          </w:r>
          <w:r>
            <w:rPr>
              <w:rFonts w:ascii="Times New Roman" w:hAnsi="Times New Roman"/>
              <w:sz w:val="16"/>
              <w:szCs w:val="16"/>
            </w:rPr>
            <w:t>LIP</w:t>
          </w:r>
        </w:p>
        <w:p w:rsidR="00163587" w:rsidRPr="00C60305" w:rsidRDefault="00163587" w:rsidP="00B727DF">
          <w:pPr>
            <w:pStyle w:val="Ttulo1"/>
            <w:spacing w:before="0" w:after="0"/>
            <w:ind w:left="0"/>
            <w:rPr>
              <w:rFonts w:ascii="Times New Roman" w:hAnsi="Times New Roman"/>
              <w:sz w:val="16"/>
              <w:szCs w:val="16"/>
            </w:rPr>
          </w:pPr>
          <w:r>
            <w:rPr>
              <w:rFonts w:ascii="Times New Roman" w:hAnsi="Times New Roman"/>
              <w:sz w:val="16"/>
              <w:szCs w:val="16"/>
            </w:rPr>
            <w:t xml:space="preserve">  Diretoria</w:t>
          </w:r>
          <w:r w:rsidRPr="00C60305">
            <w:rPr>
              <w:rFonts w:ascii="Times New Roman" w:hAnsi="Times New Roman"/>
              <w:sz w:val="16"/>
              <w:szCs w:val="16"/>
            </w:rPr>
            <w:t xml:space="preserve"> de Licitações – DILIC </w:t>
          </w:r>
        </w:p>
        <w:p w:rsidR="00163587" w:rsidRDefault="00163587" w:rsidP="00B727DF">
          <w:pPr>
            <w:pStyle w:val="Cabealho0"/>
            <w:spacing w:line="240" w:lineRule="auto"/>
            <w:rPr>
              <w:rFonts w:ascii="Arial" w:hAnsi="Arial"/>
            </w:rPr>
          </w:pPr>
          <w:r>
            <w:rPr>
              <w:b/>
              <w:sz w:val="16"/>
              <w:szCs w:val="16"/>
            </w:rPr>
            <w:t xml:space="preserve">  </w:t>
          </w:r>
        </w:p>
      </w:tc>
    </w:tr>
  </w:tbl>
  <w:p w:rsidR="00163587" w:rsidRPr="00D911A8" w:rsidRDefault="00163587" w:rsidP="0076629D">
    <w:pPr>
      <w:pStyle w:val="Cabealho"/>
      <w:pBdr>
        <w:bottom w:val="single" w:sz="4" w:space="1" w:color="auto"/>
      </w:pBdr>
      <w:tabs>
        <w:tab w:val="right" w:pos="8364"/>
        <w:tab w:val="right" w:pos="14601"/>
      </w:tabs>
    </w:pPr>
    <w:r>
      <w:rPr>
        <w:rFonts w:ascii="Arial Black" w:hAnsi="Arial Black"/>
        <w:sz w:val="16"/>
        <w:szCs w:val="16"/>
      </w:rPr>
      <w:tab/>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9991" w:type="dxa"/>
      <w:tblLayout w:type="fixed"/>
      <w:tblCellMar>
        <w:left w:w="0" w:type="dxa"/>
        <w:right w:w="0" w:type="dxa"/>
      </w:tblCellMar>
      <w:tblLook w:val="0000" w:firstRow="0" w:lastRow="0" w:firstColumn="0" w:lastColumn="0" w:noHBand="0" w:noVBand="0"/>
    </w:tblPr>
    <w:tblGrid>
      <w:gridCol w:w="921"/>
      <w:gridCol w:w="9070"/>
    </w:tblGrid>
    <w:tr w:rsidR="00163587" w:rsidTr="00B727DF">
      <w:trPr>
        <w:trHeight w:hRule="exact" w:val="851"/>
      </w:trPr>
      <w:tc>
        <w:tcPr>
          <w:tcW w:w="921" w:type="dxa"/>
          <w:vAlign w:val="center"/>
        </w:tcPr>
        <w:p w:rsidR="00163587" w:rsidRDefault="00163587" w:rsidP="00B727DF">
          <w:r>
            <w:rPr>
              <w:rFonts w:ascii="Calibri" w:hAnsi="Calibri"/>
              <w:b/>
              <w:noProof/>
            </w:rPr>
            <w:drawing>
              <wp:inline distT="0" distB="0" distL="0" distR="0">
                <wp:extent cx="556895" cy="445135"/>
                <wp:effectExtent l="19050" t="0" r="0" b="0"/>
                <wp:docPr id="95" name="Imagem 95" descr="logotcu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logotcu2"/>
                        <pic:cNvPicPr>
                          <a:picLocks noChangeAspect="1" noChangeArrowheads="1"/>
                        </pic:cNvPicPr>
                      </pic:nvPicPr>
                      <pic:blipFill>
                        <a:blip r:embed="rId1"/>
                        <a:srcRect/>
                        <a:stretch>
                          <a:fillRect/>
                        </a:stretch>
                      </pic:blipFill>
                      <pic:spPr bwMode="auto">
                        <a:xfrm>
                          <a:off x="0" y="0"/>
                          <a:ext cx="556895" cy="445135"/>
                        </a:xfrm>
                        <a:prstGeom prst="rect">
                          <a:avLst/>
                        </a:prstGeom>
                        <a:noFill/>
                        <a:ln w="9525">
                          <a:noFill/>
                          <a:miter lim="800000"/>
                          <a:headEnd/>
                          <a:tailEnd/>
                        </a:ln>
                      </pic:spPr>
                    </pic:pic>
                  </a:graphicData>
                </a:graphic>
              </wp:inline>
            </w:drawing>
          </w:r>
        </w:p>
      </w:tc>
      <w:tc>
        <w:tcPr>
          <w:tcW w:w="9070" w:type="dxa"/>
          <w:vAlign w:val="center"/>
        </w:tcPr>
        <w:p w:rsidR="00163587" w:rsidRPr="00C60305" w:rsidRDefault="00163587" w:rsidP="00B727DF">
          <w:pPr>
            <w:pStyle w:val="Ttulo1"/>
            <w:spacing w:before="0" w:after="0"/>
            <w:ind w:left="0"/>
            <w:rPr>
              <w:rFonts w:ascii="Times New Roman" w:hAnsi="Times New Roman"/>
              <w:sz w:val="16"/>
              <w:szCs w:val="16"/>
            </w:rPr>
          </w:pPr>
          <w:r>
            <w:rPr>
              <w:rFonts w:ascii="Arial Black" w:hAnsi="Arial Black"/>
            </w:rPr>
            <w:t xml:space="preserve"> </w:t>
          </w:r>
          <w:r w:rsidRPr="00C60305">
            <w:rPr>
              <w:rFonts w:ascii="Times New Roman" w:hAnsi="Times New Roman"/>
              <w:sz w:val="16"/>
              <w:szCs w:val="16"/>
            </w:rPr>
            <w:t>TRIBUNAL DE CONTAS DA UNIÃO – TCU</w:t>
          </w:r>
        </w:p>
        <w:p w:rsidR="00163587" w:rsidRDefault="00163587" w:rsidP="00B727DF">
          <w:pPr>
            <w:pStyle w:val="Ttulo1"/>
            <w:spacing w:before="0" w:after="0"/>
            <w:ind w:left="0"/>
            <w:rPr>
              <w:rFonts w:ascii="Times New Roman" w:hAnsi="Times New Roman"/>
              <w:sz w:val="16"/>
              <w:szCs w:val="16"/>
            </w:rPr>
          </w:pPr>
          <w:r>
            <w:rPr>
              <w:rFonts w:ascii="Times New Roman" w:hAnsi="Times New Roman"/>
              <w:sz w:val="16"/>
              <w:szCs w:val="16"/>
            </w:rPr>
            <w:t xml:space="preserve">  </w:t>
          </w:r>
          <w:r w:rsidRPr="00C60305">
            <w:rPr>
              <w:rFonts w:ascii="Times New Roman" w:hAnsi="Times New Roman"/>
              <w:sz w:val="16"/>
              <w:szCs w:val="16"/>
            </w:rPr>
            <w:t xml:space="preserve">Secretaria de </w:t>
          </w:r>
          <w:r>
            <w:rPr>
              <w:rFonts w:ascii="Times New Roman" w:hAnsi="Times New Roman"/>
              <w:sz w:val="16"/>
              <w:szCs w:val="16"/>
            </w:rPr>
            <w:t>Licitações</w:t>
          </w:r>
          <w:r w:rsidRPr="00C60305">
            <w:rPr>
              <w:rFonts w:ascii="Times New Roman" w:hAnsi="Times New Roman"/>
              <w:sz w:val="16"/>
              <w:szCs w:val="16"/>
            </w:rPr>
            <w:t xml:space="preserve">, </w:t>
          </w:r>
          <w:r>
            <w:rPr>
              <w:rFonts w:ascii="Times New Roman" w:hAnsi="Times New Roman"/>
              <w:sz w:val="16"/>
              <w:szCs w:val="16"/>
            </w:rPr>
            <w:t xml:space="preserve">Contratos e </w:t>
          </w:r>
          <w:r w:rsidRPr="00C60305">
            <w:rPr>
              <w:rFonts w:ascii="Times New Roman" w:hAnsi="Times New Roman"/>
              <w:sz w:val="16"/>
              <w:szCs w:val="16"/>
            </w:rPr>
            <w:t>Patrimônio – SE</w:t>
          </w:r>
          <w:r>
            <w:rPr>
              <w:rFonts w:ascii="Times New Roman" w:hAnsi="Times New Roman"/>
              <w:sz w:val="16"/>
              <w:szCs w:val="16"/>
            </w:rPr>
            <w:t>LIP</w:t>
          </w:r>
        </w:p>
        <w:p w:rsidR="00163587" w:rsidRPr="00C60305" w:rsidRDefault="00163587" w:rsidP="00B727DF">
          <w:pPr>
            <w:pStyle w:val="Ttulo1"/>
            <w:spacing w:before="0" w:after="0"/>
            <w:ind w:left="0"/>
            <w:rPr>
              <w:rFonts w:ascii="Times New Roman" w:hAnsi="Times New Roman"/>
              <w:sz w:val="16"/>
              <w:szCs w:val="16"/>
            </w:rPr>
          </w:pPr>
          <w:r>
            <w:rPr>
              <w:rFonts w:ascii="Times New Roman" w:hAnsi="Times New Roman"/>
              <w:sz w:val="16"/>
              <w:szCs w:val="16"/>
            </w:rPr>
            <w:t xml:space="preserve">  Diretoria</w:t>
          </w:r>
          <w:r w:rsidRPr="00C60305">
            <w:rPr>
              <w:rFonts w:ascii="Times New Roman" w:hAnsi="Times New Roman"/>
              <w:sz w:val="16"/>
              <w:szCs w:val="16"/>
            </w:rPr>
            <w:t xml:space="preserve"> de Licitações – DILIC </w:t>
          </w:r>
        </w:p>
        <w:p w:rsidR="00163587" w:rsidRDefault="00163587" w:rsidP="00B727DF">
          <w:pPr>
            <w:pStyle w:val="Cabealho0"/>
            <w:spacing w:line="240" w:lineRule="auto"/>
            <w:rPr>
              <w:rFonts w:ascii="Arial" w:hAnsi="Arial"/>
            </w:rPr>
          </w:pPr>
          <w:r>
            <w:rPr>
              <w:b/>
              <w:sz w:val="16"/>
              <w:szCs w:val="16"/>
            </w:rPr>
            <w:t xml:space="preserve">  </w:t>
          </w:r>
        </w:p>
      </w:tc>
    </w:tr>
  </w:tbl>
  <w:p w:rsidR="00163587" w:rsidRPr="00B55153" w:rsidRDefault="00163587" w:rsidP="00B55153">
    <w:pPr>
      <w:pStyle w:val="Cabealho"/>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9991" w:type="dxa"/>
      <w:tblLayout w:type="fixed"/>
      <w:tblCellMar>
        <w:left w:w="0" w:type="dxa"/>
        <w:right w:w="0" w:type="dxa"/>
      </w:tblCellMar>
      <w:tblLook w:val="0000" w:firstRow="0" w:lastRow="0" w:firstColumn="0" w:lastColumn="0" w:noHBand="0" w:noVBand="0"/>
    </w:tblPr>
    <w:tblGrid>
      <w:gridCol w:w="921"/>
      <w:gridCol w:w="9070"/>
    </w:tblGrid>
    <w:tr w:rsidR="00163587" w:rsidTr="004F7A4B">
      <w:trPr>
        <w:trHeight w:hRule="exact" w:val="851"/>
      </w:trPr>
      <w:tc>
        <w:tcPr>
          <w:tcW w:w="921" w:type="dxa"/>
          <w:vAlign w:val="center"/>
        </w:tcPr>
        <w:p w:rsidR="00163587" w:rsidRDefault="00163587" w:rsidP="004F7A4B">
          <w:r>
            <w:rPr>
              <w:rFonts w:ascii="Calibri" w:hAnsi="Calibri"/>
              <w:b/>
              <w:noProof/>
            </w:rPr>
            <w:drawing>
              <wp:inline distT="0" distB="0" distL="0" distR="0">
                <wp:extent cx="556895" cy="445135"/>
                <wp:effectExtent l="19050" t="0" r="0" b="0"/>
                <wp:docPr id="96" name="Imagem 96" descr="logotcu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logotcu2"/>
                        <pic:cNvPicPr>
                          <a:picLocks noChangeAspect="1" noChangeArrowheads="1"/>
                        </pic:cNvPicPr>
                      </pic:nvPicPr>
                      <pic:blipFill>
                        <a:blip r:embed="rId1"/>
                        <a:srcRect/>
                        <a:stretch>
                          <a:fillRect/>
                        </a:stretch>
                      </pic:blipFill>
                      <pic:spPr bwMode="auto">
                        <a:xfrm>
                          <a:off x="0" y="0"/>
                          <a:ext cx="556895" cy="445135"/>
                        </a:xfrm>
                        <a:prstGeom prst="rect">
                          <a:avLst/>
                        </a:prstGeom>
                        <a:noFill/>
                        <a:ln w="9525">
                          <a:noFill/>
                          <a:miter lim="800000"/>
                          <a:headEnd/>
                          <a:tailEnd/>
                        </a:ln>
                      </pic:spPr>
                    </pic:pic>
                  </a:graphicData>
                </a:graphic>
              </wp:inline>
            </w:drawing>
          </w:r>
        </w:p>
      </w:tc>
      <w:tc>
        <w:tcPr>
          <w:tcW w:w="9070" w:type="dxa"/>
          <w:vAlign w:val="center"/>
        </w:tcPr>
        <w:p w:rsidR="00163587" w:rsidRPr="00C60305" w:rsidRDefault="00163587" w:rsidP="004F7A4B">
          <w:pPr>
            <w:pStyle w:val="Ttulo1"/>
            <w:spacing w:before="0" w:after="0"/>
            <w:ind w:left="0"/>
            <w:rPr>
              <w:rFonts w:ascii="Times New Roman" w:hAnsi="Times New Roman"/>
              <w:sz w:val="16"/>
              <w:szCs w:val="16"/>
            </w:rPr>
          </w:pPr>
          <w:r>
            <w:rPr>
              <w:rFonts w:ascii="Arial Black" w:hAnsi="Arial Black"/>
            </w:rPr>
            <w:t xml:space="preserve"> </w:t>
          </w:r>
          <w:r w:rsidRPr="00C60305">
            <w:rPr>
              <w:rFonts w:ascii="Times New Roman" w:hAnsi="Times New Roman"/>
              <w:sz w:val="16"/>
              <w:szCs w:val="16"/>
            </w:rPr>
            <w:t>TRIBUNAL DE CONTAS DA UNIÃO – TCU</w:t>
          </w:r>
        </w:p>
        <w:p w:rsidR="00163587" w:rsidRDefault="00163587" w:rsidP="004F7A4B">
          <w:pPr>
            <w:pStyle w:val="Ttulo1"/>
            <w:spacing w:before="0" w:after="0"/>
            <w:ind w:left="0"/>
            <w:rPr>
              <w:rFonts w:ascii="Times New Roman" w:hAnsi="Times New Roman"/>
              <w:sz w:val="16"/>
              <w:szCs w:val="16"/>
            </w:rPr>
          </w:pPr>
          <w:r>
            <w:rPr>
              <w:rFonts w:ascii="Times New Roman" w:hAnsi="Times New Roman"/>
              <w:sz w:val="16"/>
              <w:szCs w:val="16"/>
            </w:rPr>
            <w:t xml:space="preserve">  </w:t>
          </w:r>
          <w:r w:rsidRPr="00C60305">
            <w:rPr>
              <w:rFonts w:ascii="Times New Roman" w:hAnsi="Times New Roman"/>
              <w:sz w:val="16"/>
              <w:szCs w:val="16"/>
            </w:rPr>
            <w:t xml:space="preserve">Secretaria de </w:t>
          </w:r>
          <w:r>
            <w:rPr>
              <w:rFonts w:ascii="Times New Roman" w:hAnsi="Times New Roman"/>
              <w:sz w:val="16"/>
              <w:szCs w:val="16"/>
            </w:rPr>
            <w:t>Licitações</w:t>
          </w:r>
          <w:r w:rsidRPr="00C60305">
            <w:rPr>
              <w:rFonts w:ascii="Times New Roman" w:hAnsi="Times New Roman"/>
              <w:sz w:val="16"/>
              <w:szCs w:val="16"/>
            </w:rPr>
            <w:t xml:space="preserve">, </w:t>
          </w:r>
          <w:r>
            <w:rPr>
              <w:rFonts w:ascii="Times New Roman" w:hAnsi="Times New Roman"/>
              <w:sz w:val="16"/>
              <w:szCs w:val="16"/>
            </w:rPr>
            <w:t xml:space="preserve">Contratos e </w:t>
          </w:r>
          <w:r w:rsidRPr="00C60305">
            <w:rPr>
              <w:rFonts w:ascii="Times New Roman" w:hAnsi="Times New Roman"/>
              <w:sz w:val="16"/>
              <w:szCs w:val="16"/>
            </w:rPr>
            <w:t>Patrimônio – SE</w:t>
          </w:r>
          <w:r>
            <w:rPr>
              <w:rFonts w:ascii="Times New Roman" w:hAnsi="Times New Roman"/>
              <w:sz w:val="16"/>
              <w:szCs w:val="16"/>
            </w:rPr>
            <w:t>LIP</w:t>
          </w:r>
        </w:p>
        <w:p w:rsidR="00163587" w:rsidRPr="00C60305" w:rsidRDefault="00163587" w:rsidP="004F7A4B">
          <w:pPr>
            <w:pStyle w:val="Ttulo1"/>
            <w:spacing w:before="0" w:after="0"/>
            <w:ind w:left="0"/>
            <w:rPr>
              <w:rFonts w:ascii="Times New Roman" w:hAnsi="Times New Roman"/>
              <w:sz w:val="16"/>
              <w:szCs w:val="16"/>
            </w:rPr>
          </w:pPr>
          <w:r>
            <w:rPr>
              <w:rFonts w:ascii="Times New Roman" w:hAnsi="Times New Roman"/>
              <w:sz w:val="16"/>
              <w:szCs w:val="16"/>
            </w:rPr>
            <w:t xml:space="preserve">  Diretoria</w:t>
          </w:r>
          <w:r w:rsidRPr="00C60305">
            <w:rPr>
              <w:rFonts w:ascii="Times New Roman" w:hAnsi="Times New Roman"/>
              <w:sz w:val="16"/>
              <w:szCs w:val="16"/>
            </w:rPr>
            <w:t xml:space="preserve"> de Licitações – DILIC </w:t>
          </w:r>
        </w:p>
        <w:p w:rsidR="00163587" w:rsidRDefault="00163587" w:rsidP="004F7A4B">
          <w:pPr>
            <w:pStyle w:val="Cabealho0"/>
            <w:spacing w:line="240" w:lineRule="auto"/>
            <w:rPr>
              <w:rFonts w:ascii="Arial" w:hAnsi="Arial"/>
            </w:rPr>
          </w:pPr>
          <w:r>
            <w:rPr>
              <w:b/>
              <w:sz w:val="16"/>
              <w:szCs w:val="16"/>
            </w:rPr>
            <w:t xml:space="preserve">  </w:t>
          </w:r>
        </w:p>
      </w:tc>
    </w:tr>
  </w:tbl>
  <w:p w:rsidR="00163587" w:rsidRPr="00D911A8" w:rsidRDefault="00163587" w:rsidP="0076629D">
    <w:pPr>
      <w:pStyle w:val="Cabealho"/>
      <w:pBdr>
        <w:bottom w:val="single" w:sz="4" w:space="1" w:color="auto"/>
      </w:pBdr>
      <w:tabs>
        <w:tab w:val="right" w:pos="8364"/>
        <w:tab w:val="right" w:pos="14601"/>
      </w:tabs>
    </w:pPr>
    <w:r>
      <w:rPr>
        <w:rFonts w:ascii="Arial Black" w:hAnsi="Arial Black"/>
        <w:sz w:val="28"/>
        <w:szCs w:val="28"/>
      </w:rPr>
      <w:tab/>
    </w:r>
    <w:r>
      <w:rPr>
        <w:rFonts w:ascii="Arial Black" w:hAnsi="Arial Black"/>
        <w:sz w:val="28"/>
        <w:szCs w:val="28"/>
      </w:rPr>
      <w:tab/>
    </w:r>
    <w:r>
      <w:rPr>
        <w:rFonts w:ascii="Arial Black" w:hAnsi="Arial Black"/>
        <w:sz w:val="16"/>
        <w:szCs w:val="16"/>
      </w:rPr>
      <w:tab/>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9991" w:type="dxa"/>
      <w:tblLayout w:type="fixed"/>
      <w:tblCellMar>
        <w:left w:w="0" w:type="dxa"/>
        <w:right w:w="0" w:type="dxa"/>
      </w:tblCellMar>
      <w:tblLook w:val="0000" w:firstRow="0" w:lastRow="0" w:firstColumn="0" w:lastColumn="0" w:noHBand="0" w:noVBand="0"/>
    </w:tblPr>
    <w:tblGrid>
      <w:gridCol w:w="921"/>
      <w:gridCol w:w="9070"/>
    </w:tblGrid>
    <w:tr w:rsidR="00163587" w:rsidTr="00CE54CD">
      <w:trPr>
        <w:trHeight w:hRule="exact" w:val="851"/>
      </w:trPr>
      <w:tc>
        <w:tcPr>
          <w:tcW w:w="921" w:type="dxa"/>
          <w:vAlign w:val="center"/>
        </w:tcPr>
        <w:p w:rsidR="00163587" w:rsidRDefault="00163587" w:rsidP="00CE54CD">
          <w:r>
            <w:rPr>
              <w:rFonts w:ascii="Calibri" w:hAnsi="Calibri"/>
              <w:b/>
              <w:noProof/>
            </w:rPr>
            <w:drawing>
              <wp:inline distT="0" distB="0" distL="0" distR="0">
                <wp:extent cx="556895" cy="445135"/>
                <wp:effectExtent l="19050" t="0" r="0" b="0"/>
                <wp:docPr id="97" name="Imagem 97" descr="logotcu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logotcu2"/>
                        <pic:cNvPicPr>
                          <a:picLocks noChangeAspect="1" noChangeArrowheads="1"/>
                        </pic:cNvPicPr>
                      </pic:nvPicPr>
                      <pic:blipFill>
                        <a:blip r:embed="rId1"/>
                        <a:srcRect/>
                        <a:stretch>
                          <a:fillRect/>
                        </a:stretch>
                      </pic:blipFill>
                      <pic:spPr bwMode="auto">
                        <a:xfrm>
                          <a:off x="0" y="0"/>
                          <a:ext cx="556895" cy="445135"/>
                        </a:xfrm>
                        <a:prstGeom prst="rect">
                          <a:avLst/>
                        </a:prstGeom>
                        <a:noFill/>
                        <a:ln w="9525">
                          <a:noFill/>
                          <a:miter lim="800000"/>
                          <a:headEnd/>
                          <a:tailEnd/>
                        </a:ln>
                      </pic:spPr>
                    </pic:pic>
                  </a:graphicData>
                </a:graphic>
              </wp:inline>
            </w:drawing>
          </w:r>
        </w:p>
      </w:tc>
      <w:tc>
        <w:tcPr>
          <w:tcW w:w="9070" w:type="dxa"/>
          <w:vAlign w:val="center"/>
        </w:tcPr>
        <w:p w:rsidR="00163587" w:rsidRPr="00C60305" w:rsidRDefault="00163587" w:rsidP="00CE54CD">
          <w:pPr>
            <w:pStyle w:val="Ttulo1"/>
            <w:spacing w:before="0" w:after="0"/>
            <w:ind w:left="0"/>
            <w:rPr>
              <w:rFonts w:ascii="Times New Roman" w:hAnsi="Times New Roman"/>
              <w:sz w:val="16"/>
              <w:szCs w:val="16"/>
            </w:rPr>
          </w:pPr>
          <w:r>
            <w:rPr>
              <w:rFonts w:ascii="Arial Black" w:hAnsi="Arial Black"/>
            </w:rPr>
            <w:t xml:space="preserve"> </w:t>
          </w:r>
          <w:r w:rsidRPr="00C60305">
            <w:rPr>
              <w:rFonts w:ascii="Times New Roman" w:hAnsi="Times New Roman"/>
              <w:sz w:val="16"/>
              <w:szCs w:val="16"/>
            </w:rPr>
            <w:t>TRIBUNAL DE CONTAS DA UNIÃO – TCU</w:t>
          </w:r>
        </w:p>
        <w:p w:rsidR="00163587" w:rsidRDefault="00163587" w:rsidP="00CE54CD">
          <w:pPr>
            <w:pStyle w:val="Ttulo1"/>
            <w:spacing w:before="0" w:after="0"/>
            <w:ind w:left="0"/>
            <w:rPr>
              <w:rFonts w:ascii="Times New Roman" w:hAnsi="Times New Roman"/>
              <w:sz w:val="16"/>
              <w:szCs w:val="16"/>
            </w:rPr>
          </w:pPr>
          <w:r>
            <w:rPr>
              <w:rFonts w:ascii="Times New Roman" w:hAnsi="Times New Roman"/>
              <w:sz w:val="16"/>
              <w:szCs w:val="16"/>
            </w:rPr>
            <w:t xml:space="preserve">  </w:t>
          </w:r>
          <w:r w:rsidRPr="00C60305">
            <w:rPr>
              <w:rFonts w:ascii="Times New Roman" w:hAnsi="Times New Roman"/>
              <w:sz w:val="16"/>
              <w:szCs w:val="16"/>
            </w:rPr>
            <w:t xml:space="preserve">Secretaria de </w:t>
          </w:r>
          <w:r>
            <w:rPr>
              <w:rFonts w:ascii="Times New Roman" w:hAnsi="Times New Roman"/>
              <w:sz w:val="16"/>
              <w:szCs w:val="16"/>
            </w:rPr>
            <w:t>Licitações</w:t>
          </w:r>
          <w:r w:rsidRPr="00C60305">
            <w:rPr>
              <w:rFonts w:ascii="Times New Roman" w:hAnsi="Times New Roman"/>
              <w:sz w:val="16"/>
              <w:szCs w:val="16"/>
            </w:rPr>
            <w:t xml:space="preserve">, </w:t>
          </w:r>
          <w:r>
            <w:rPr>
              <w:rFonts w:ascii="Times New Roman" w:hAnsi="Times New Roman"/>
              <w:sz w:val="16"/>
              <w:szCs w:val="16"/>
            </w:rPr>
            <w:t xml:space="preserve">Contratos e </w:t>
          </w:r>
          <w:r w:rsidRPr="00C60305">
            <w:rPr>
              <w:rFonts w:ascii="Times New Roman" w:hAnsi="Times New Roman"/>
              <w:sz w:val="16"/>
              <w:szCs w:val="16"/>
            </w:rPr>
            <w:t>Patrimônio – SE</w:t>
          </w:r>
          <w:r>
            <w:rPr>
              <w:rFonts w:ascii="Times New Roman" w:hAnsi="Times New Roman"/>
              <w:sz w:val="16"/>
              <w:szCs w:val="16"/>
            </w:rPr>
            <w:t>LIP</w:t>
          </w:r>
        </w:p>
        <w:p w:rsidR="00163587" w:rsidRPr="00C60305" w:rsidRDefault="00163587" w:rsidP="00CE54CD">
          <w:pPr>
            <w:pStyle w:val="Ttulo1"/>
            <w:spacing w:before="0" w:after="0"/>
            <w:ind w:left="0"/>
            <w:rPr>
              <w:rFonts w:ascii="Times New Roman" w:hAnsi="Times New Roman"/>
              <w:sz w:val="16"/>
              <w:szCs w:val="16"/>
            </w:rPr>
          </w:pPr>
          <w:r>
            <w:rPr>
              <w:rFonts w:ascii="Times New Roman" w:hAnsi="Times New Roman"/>
              <w:sz w:val="16"/>
              <w:szCs w:val="16"/>
            </w:rPr>
            <w:t xml:space="preserve">  Diretoria</w:t>
          </w:r>
          <w:r w:rsidRPr="00C60305">
            <w:rPr>
              <w:rFonts w:ascii="Times New Roman" w:hAnsi="Times New Roman"/>
              <w:sz w:val="16"/>
              <w:szCs w:val="16"/>
            </w:rPr>
            <w:t xml:space="preserve"> de Licitações – DILIC </w:t>
          </w:r>
        </w:p>
        <w:p w:rsidR="00163587" w:rsidRDefault="00163587" w:rsidP="00CE54CD">
          <w:pPr>
            <w:pStyle w:val="Cabealho0"/>
            <w:spacing w:line="240" w:lineRule="auto"/>
            <w:rPr>
              <w:rFonts w:ascii="Arial" w:hAnsi="Arial"/>
            </w:rPr>
          </w:pPr>
          <w:r>
            <w:rPr>
              <w:b/>
              <w:sz w:val="16"/>
              <w:szCs w:val="16"/>
            </w:rPr>
            <w:t xml:space="preserve">  </w:t>
          </w:r>
        </w:p>
      </w:tc>
    </w:tr>
  </w:tbl>
  <w:p w:rsidR="00163587" w:rsidRPr="00D911A8" w:rsidRDefault="00163587" w:rsidP="0076629D">
    <w:pPr>
      <w:pStyle w:val="Cabealho"/>
      <w:pBdr>
        <w:bottom w:val="single" w:sz="4" w:space="1" w:color="auto"/>
      </w:pBdr>
      <w:tabs>
        <w:tab w:val="right" w:pos="8364"/>
        <w:tab w:val="right" w:pos="14601"/>
      </w:tabs>
    </w:pPr>
    <w:r>
      <w:rPr>
        <w:rFonts w:ascii="Arial Black" w:hAnsi="Arial Black"/>
        <w:sz w:val="28"/>
        <w:szCs w:val="28"/>
      </w:rPr>
      <w:tab/>
    </w:r>
    <w:r>
      <w:rPr>
        <w:rFonts w:ascii="Arial Black" w:hAnsi="Arial Black"/>
        <w:sz w:val="28"/>
        <w:szCs w:val="28"/>
      </w:rPr>
      <w:tab/>
    </w:r>
    <w:r>
      <w:rPr>
        <w:rFonts w:ascii="Arial Black" w:hAnsi="Arial Black"/>
        <w:sz w:val="16"/>
        <w:szCs w:val="16"/>
      </w:rPr>
      <w:tab/>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63587" w:rsidRDefault="00163587">
    <w:pPr>
      <w:pStyle w:val="Cabealho"/>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9991" w:type="dxa"/>
      <w:tblLayout w:type="fixed"/>
      <w:tblCellMar>
        <w:left w:w="0" w:type="dxa"/>
        <w:right w:w="0" w:type="dxa"/>
      </w:tblCellMar>
      <w:tblLook w:val="0000" w:firstRow="0" w:lastRow="0" w:firstColumn="0" w:lastColumn="0" w:noHBand="0" w:noVBand="0"/>
    </w:tblPr>
    <w:tblGrid>
      <w:gridCol w:w="921"/>
      <w:gridCol w:w="9070"/>
    </w:tblGrid>
    <w:tr w:rsidR="00163587" w:rsidTr="00CE54CD">
      <w:trPr>
        <w:trHeight w:hRule="exact" w:val="851"/>
      </w:trPr>
      <w:tc>
        <w:tcPr>
          <w:tcW w:w="921" w:type="dxa"/>
          <w:vAlign w:val="center"/>
        </w:tcPr>
        <w:p w:rsidR="00163587" w:rsidRDefault="00163587" w:rsidP="00CE54CD">
          <w:r>
            <w:rPr>
              <w:rFonts w:ascii="Calibri" w:hAnsi="Calibri"/>
              <w:b/>
              <w:noProof/>
            </w:rPr>
            <w:drawing>
              <wp:inline distT="0" distB="0" distL="0" distR="0">
                <wp:extent cx="556895" cy="445135"/>
                <wp:effectExtent l="19050" t="0" r="0" b="0"/>
                <wp:docPr id="98" name="Imagem 98" descr="logotcu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logotcu2"/>
                        <pic:cNvPicPr>
                          <a:picLocks noChangeAspect="1" noChangeArrowheads="1"/>
                        </pic:cNvPicPr>
                      </pic:nvPicPr>
                      <pic:blipFill>
                        <a:blip r:embed="rId1"/>
                        <a:srcRect/>
                        <a:stretch>
                          <a:fillRect/>
                        </a:stretch>
                      </pic:blipFill>
                      <pic:spPr bwMode="auto">
                        <a:xfrm>
                          <a:off x="0" y="0"/>
                          <a:ext cx="556895" cy="445135"/>
                        </a:xfrm>
                        <a:prstGeom prst="rect">
                          <a:avLst/>
                        </a:prstGeom>
                        <a:noFill/>
                        <a:ln w="9525">
                          <a:noFill/>
                          <a:miter lim="800000"/>
                          <a:headEnd/>
                          <a:tailEnd/>
                        </a:ln>
                      </pic:spPr>
                    </pic:pic>
                  </a:graphicData>
                </a:graphic>
              </wp:inline>
            </w:drawing>
          </w:r>
        </w:p>
      </w:tc>
      <w:tc>
        <w:tcPr>
          <w:tcW w:w="9070" w:type="dxa"/>
          <w:vAlign w:val="center"/>
        </w:tcPr>
        <w:p w:rsidR="00163587" w:rsidRPr="00C60305" w:rsidRDefault="00163587" w:rsidP="00CE54CD">
          <w:pPr>
            <w:pStyle w:val="Ttulo1"/>
            <w:spacing w:before="0" w:after="0"/>
            <w:ind w:left="0"/>
            <w:rPr>
              <w:rFonts w:ascii="Times New Roman" w:hAnsi="Times New Roman"/>
              <w:sz w:val="16"/>
              <w:szCs w:val="16"/>
            </w:rPr>
          </w:pPr>
          <w:r>
            <w:rPr>
              <w:rFonts w:ascii="Arial Black" w:hAnsi="Arial Black"/>
            </w:rPr>
            <w:t xml:space="preserve"> </w:t>
          </w:r>
          <w:r w:rsidRPr="00C60305">
            <w:rPr>
              <w:rFonts w:ascii="Times New Roman" w:hAnsi="Times New Roman"/>
              <w:sz w:val="16"/>
              <w:szCs w:val="16"/>
            </w:rPr>
            <w:t>TRIBUNAL DE CONTAS DA UNIÃO – TCU</w:t>
          </w:r>
        </w:p>
        <w:p w:rsidR="00163587" w:rsidRDefault="00163587" w:rsidP="00CE54CD">
          <w:pPr>
            <w:pStyle w:val="Ttulo1"/>
            <w:spacing w:before="0" w:after="0"/>
            <w:ind w:left="0"/>
            <w:rPr>
              <w:rFonts w:ascii="Times New Roman" w:hAnsi="Times New Roman"/>
              <w:sz w:val="16"/>
              <w:szCs w:val="16"/>
            </w:rPr>
          </w:pPr>
          <w:r>
            <w:rPr>
              <w:rFonts w:ascii="Times New Roman" w:hAnsi="Times New Roman"/>
              <w:sz w:val="16"/>
              <w:szCs w:val="16"/>
            </w:rPr>
            <w:t xml:space="preserve">  </w:t>
          </w:r>
          <w:r w:rsidRPr="00C60305">
            <w:rPr>
              <w:rFonts w:ascii="Times New Roman" w:hAnsi="Times New Roman"/>
              <w:sz w:val="16"/>
              <w:szCs w:val="16"/>
            </w:rPr>
            <w:t xml:space="preserve">Secretaria de </w:t>
          </w:r>
          <w:r>
            <w:rPr>
              <w:rFonts w:ascii="Times New Roman" w:hAnsi="Times New Roman"/>
              <w:sz w:val="16"/>
              <w:szCs w:val="16"/>
            </w:rPr>
            <w:t>Licitações</w:t>
          </w:r>
          <w:r w:rsidRPr="00C60305">
            <w:rPr>
              <w:rFonts w:ascii="Times New Roman" w:hAnsi="Times New Roman"/>
              <w:sz w:val="16"/>
              <w:szCs w:val="16"/>
            </w:rPr>
            <w:t xml:space="preserve">, </w:t>
          </w:r>
          <w:r>
            <w:rPr>
              <w:rFonts w:ascii="Times New Roman" w:hAnsi="Times New Roman"/>
              <w:sz w:val="16"/>
              <w:szCs w:val="16"/>
            </w:rPr>
            <w:t xml:space="preserve">Contratos e </w:t>
          </w:r>
          <w:r w:rsidRPr="00C60305">
            <w:rPr>
              <w:rFonts w:ascii="Times New Roman" w:hAnsi="Times New Roman"/>
              <w:sz w:val="16"/>
              <w:szCs w:val="16"/>
            </w:rPr>
            <w:t>Patrimônio – SE</w:t>
          </w:r>
          <w:r>
            <w:rPr>
              <w:rFonts w:ascii="Times New Roman" w:hAnsi="Times New Roman"/>
              <w:sz w:val="16"/>
              <w:szCs w:val="16"/>
            </w:rPr>
            <w:t>LIP</w:t>
          </w:r>
        </w:p>
        <w:p w:rsidR="00163587" w:rsidRPr="00C60305" w:rsidRDefault="00163587" w:rsidP="00CE54CD">
          <w:pPr>
            <w:pStyle w:val="Ttulo1"/>
            <w:spacing w:before="0" w:after="0"/>
            <w:ind w:left="0"/>
            <w:rPr>
              <w:rFonts w:ascii="Times New Roman" w:hAnsi="Times New Roman"/>
              <w:sz w:val="16"/>
              <w:szCs w:val="16"/>
            </w:rPr>
          </w:pPr>
          <w:r>
            <w:rPr>
              <w:rFonts w:ascii="Times New Roman" w:hAnsi="Times New Roman"/>
              <w:sz w:val="16"/>
              <w:szCs w:val="16"/>
            </w:rPr>
            <w:t xml:space="preserve">  Diretoria</w:t>
          </w:r>
          <w:r w:rsidRPr="00C60305">
            <w:rPr>
              <w:rFonts w:ascii="Times New Roman" w:hAnsi="Times New Roman"/>
              <w:sz w:val="16"/>
              <w:szCs w:val="16"/>
            </w:rPr>
            <w:t xml:space="preserve"> de Licitações – DILIC </w:t>
          </w:r>
        </w:p>
        <w:p w:rsidR="00163587" w:rsidRDefault="00163587" w:rsidP="00CE54CD">
          <w:pPr>
            <w:pStyle w:val="Cabealho0"/>
            <w:spacing w:line="240" w:lineRule="auto"/>
            <w:rPr>
              <w:rFonts w:ascii="Arial" w:hAnsi="Arial"/>
            </w:rPr>
          </w:pPr>
          <w:r>
            <w:rPr>
              <w:b/>
              <w:sz w:val="16"/>
              <w:szCs w:val="16"/>
            </w:rPr>
            <w:t xml:space="preserve">  </w:t>
          </w:r>
        </w:p>
      </w:tc>
    </w:tr>
  </w:tbl>
  <w:p w:rsidR="00163587" w:rsidRPr="00765793" w:rsidRDefault="00163587" w:rsidP="00765793">
    <w:pPr>
      <w:pStyle w:val="Cabealh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282296"/>
    <w:multiLevelType w:val="multilevel"/>
    <w:tmpl w:val="18FE42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0B43658"/>
    <w:multiLevelType w:val="hybridMultilevel"/>
    <w:tmpl w:val="07A0CDF2"/>
    <w:lvl w:ilvl="0" w:tplc="0416000F">
      <w:start w:val="1"/>
      <w:numFmt w:val="decimal"/>
      <w:lvlText w:val="%1."/>
      <w:lvlJc w:val="left"/>
      <w:pPr>
        <w:tabs>
          <w:tab w:val="num" w:pos="1145"/>
        </w:tabs>
        <w:ind w:left="1145" w:hanging="360"/>
      </w:pPr>
    </w:lvl>
    <w:lvl w:ilvl="1" w:tplc="04160019" w:tentative="1">
      <w:start w:val="1"/>
      <w:numFmt w:val="lowerLetter"/>
      <w:lvlText w:val="%2."/>
      <w:lvlJc w:val="left"/>
      <w:pPr>
        <w:tabs>
          <w:tab w:val="num" w:pos="1865"/>
        </w:tabs>
        <w:ind w:left="1865" w:hanging="360"/>
      </w:pPr>
    </w:lvl>
    <w:lvl w:ilvl="2" w:tplc="0416001B" w:tentative="1">
      <w:start w:val="1"/>
      <w:numFmt w:val="lowerRoman"/>
      <w:lvlText w:val="%3."/>
      <w:lvlJc w:val="right"/>
      <w:pPr>
        <w:tabs>
          <w:tab w:val="num" w:pos="2585"/>
        </w:tabs>
        <w:ind w:left="2585" w:hanging="180"/>
      </w:pPr>
    </w:lvl>
    <w:lvl w:ilvl="3" w:tplc="0416000F" w:tentative="1">
      <w:start w:val="1"/>
      <w:numFmt w:val="decimal"/>
      <w:lvlText w:val="%4."/>
      <w:lvlJc w:val="left"/>
      <w:pPr>
        <w:tabs>
          <w:tab w:val="num" w:pos="3305"/>
        </w:tabs>
        <w:ind w:left="3305" w:hanging="360"/>
      </w:pPr>
    </w:lvl>
    <w:lvl w:ilvl="4" w:tplc="04160019" w:tentative="1">
      <w:start w:val="1"/>
      <w:numFmt w:val="lowerLetter"/>
      <w:lvlText w:val="%5."/>
      <w:lvlJc w:val="left"/>
      <w:pPr>
        <w:tabs>
          <w:tab w:val="num" w:pos="4025"/>
        </w:tabs>
        <w:ind w:left="4025" w:hanging="360"/>
      </w:pPr>
    </w:lvl>
    <w:lvl w:ilvl="5" w:tplc="0416001B" w:tentative="1">
      <w:start w:val="1"/>
      <w:numFmt w:val="lowerRoman"/>
      <w:lvlText w:val="%6."/>
      <w:lvlJc w:val="right"/>
      <w:pPr>
        <w:tabs>
          <w:tab w:val="num" w:pos="4745"/>
        </w:tabs>
        <w:ind w:left="4745" w:hanging="180"/>
      </w:pPr>
    </w:lvl>
    <w:lvl w:ilvl="6" w:tplc="0416000F" w:tentative="1">
      <w:start w:val="1"/>
      <w:numFmt w:val="decimal"/>
      <w:lvlText w:val="%7."/>
      <w:lvlJc w:val="left"/>
      <w:pPr>
        <w:tabs>
          <w:tab w:val="num" w:pos="5465"/>
        </w:tabs>
        <w:ind w:left="5465" w:hanging="360"/>
      </w:pPr>
    </w:lvl>
    <w:lvl w:ilvl="7" w:tplc="04160019" w:tentative="1">
      <w:start w:val="1"/>
      <w:numFmt w:val="lowerLetter"/>
      <w:lvlText w:val="%8."/>
      <w:lvlJc w:val="left"/>
      <w:pPr>
        <w:tabs>
          <w:tab w:val="num" w:pos="6185"/>
        </w:tabs>
        <w:ind w:left="6185" w:hanging="360"/>
      </w:pPr>
    </w:lvl>
    <w:lvl w:ilvl="8" w:tplc="0416001B" w:tentative="1">
      <w:start w:val="1"/>
      <w:numFmt w:val="lowerRoman"/>
      <w:lvlText w:val="%9."/>
      <w:lvlJc w:val="right"/>
      <w:pPr>
        <w:tabs>
          <w:tab w:val="num" w:pos="6905"/>
        </w:tabs>
        <w:ind w:left="6905" w:hanging="180"/>
      </w:pPr>
    </w:lvl>
  </w:abstractNum>
  <w:abstractNum w:abstractNumId="2">
    <w:nsid w:val="00BC60F7"/>
    <w:multiLevelType w:val="multilevel"/>
    <w:tmpl w:val="39980D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3324332"/>
    <w:multiLevelType w:val="multilevel"/>
    <w:tmpl w:val="09E4EE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83174CE"/>
    <w:multiLevelType w:val="hybridMultilevel"/>
    <w:tmpl w:val="9B2EE2EA"/>
    <w:lvl w:ilvl="0" w:tplc="04160019">
      <w:start w:val="1"/>
      <w:numFmt w:val="lowerLetter"/>
      <w:lvlText w:val="%1."/>
      <w:lvlJc w:val="left"/>
      <w:pPr>
        <w:tabs>
          <w:tab w:val="num" w:pos="1287"/>
        </w:tabs>
        <w:ind w:left="1287" w:hanging="360"/>
      </w:pPr>
    </w:lvl>
    <w:lvl w:ilvl="1" w:tplc="04160019" w:tentative="1">
      <w:start w:val="1"/>
      <w:numFmt w:val="lowerLetter"/>
      <w:lvlText w:val="%2."/>
      <w:lvlJc w:val="left"/>
      <w:pPr>
        <w:tabs>
          <w:tab w:val="num" w:pos="2007"/>
        </w:tabs>
        <w:ind w:left="2007" w:hanging="360"/>
      </w:pPr>
    </w:lvl>
    <w:lvl w:ilvl="2" w:tplc="0416001B" w:tentative="1">
      <w:start w:val="1"/>
      <w:numFmt w:val="lowerRoman"/>
      <w:lvlText w:val="%3."/>
      <w:lvlJc w:val="right"/>
      <w:pPr>
        <w:tabs>
          <w:tab w:val="num" w:pos="2727"/>
        </w:tabs>
        <w:ind w:left="2727" w:hanging="180"/>
      </w:pPr>
    </w:lvl>
    <w:lvl w:ilvl="3" w:tplc="0416000F" w:tentative="1">
      <w:start w:val="1"/>
      <w:numFmt w:val="decimal"/>
      <w:lvlText w:val="%4."/>
      <w:lvlJc w:val="left"/>
      <w:pPr>
        <w:tabs>
          <w:tab w:val="num" w:pos="3447"/>
        </w:tabs>
        <w:ind w:left="3447" w:hanging="360"/>
      </w:pPr>
    </w:lvl>
    <w:lvl w:ilvl="4" w:tplc="04160019" w:tentative="1">
      <w:start w:val="1"/>
      <w:numFmt w:val="lowerLetter"/>
      <w:lvlText w:val="%5."/>
      <w:lvlJc w:val="left"/>
      <w:pPr>
        <w:tabs>
          <w:tab w:val="num" w:pos="4167"/>
        </w:tabs>
        <w:ind w:left="4167" w:hanging="360"/>
      </w:pPr>
    </w:lvl>
    <w:lvl w:ilvl="5" w:tplc="0416001B" w:tentative="1">
      <w:start w:val="1"/>
      <w:numFmt w:val="lowerRoman"/>
      <w:lvlText w:val="%6."/>
      <w:lvlJc w:val="right"/>
      <w:pPr>
        <w:tabs>
          <w:tab w:val="num" w:pos="4887"/>
        </w:tabs>
        <w:ind w:left="4887" w:hanging="180"/>
      </w:pPr>
    </w:lvl>
    <w:lvl w:ilvl="6" w:tplc="0416000F" w:tentative="1">
      <w:start w:val="1"/>
      <w:numFmt w:val="decimal"/>
      <w:lvlText w:val="%7."/>
      <w:lvlJc w:val="left"/>
      <w:pPr>
        <w:tabs>
          <w:tab w:val="num" w:pos="5607"/>
        </w:tabs>
        <w:ind w:left="5607" w:hanging="360"/>
      </w:pPr>
    </w:lvl>
    <w:lvl w:ilvl="7" w:tplc="04160019" w:tentative="1">
      <w:start w:val="1"/>
      <w:numFmt w:val="lowerLetter"/>
      <w:lvlText w:val="%8."/>
      <w:lvlJc w:val="left"/>
      <w:pPr>
        <w:tabs>
          <w:tab w:val="num" w:pos="6327"/>
        </w:tabs>
        <w:ind w:left="6327" w:hanging="360"/>
      </w:pPr>
    </w:lvl>
    <w:lvl w:ilvl="8" w:tplc="0416001B" w:tentative="1">
      <w:start w:val="1"/>
      <w:numFmt w:val="lowerRoman"/>
      <w:lvlText w:val="%9."/>
      <w:lvlJc w:val="right"/>
      <w:pPr>
        <w:tabs>
          <w:tab w:val="num" w:pos="7047"/>
        </w:tabs>
        <w:ind w:left="7047" w:hanging="180"/>
      </w:pPr>
    </w:lvl>
  </w:abstractNum>
  <w:abstractNum w:abstractNumId="5">
    <w:nsid w:val="0BB013DE"/>
    <w:multiLevelType w:val="multilevel"/>
    <w:tmpl w:val="BB1839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0EB57375"/>
    <w:multiLevelType w:val="hybridMultilevel"/>
    <w:tmpl w:val="62CEFB54"/>
    <w:lvl w:ilvl="0" w:tplc="04160019">
      <w:start w:val="1"/>
      <w:numFmt w:val="lowerLetter"/>
      <w:lvlText w:val="%1."/>
      <w:lvlJc w:val="left"/>
      <w:pPr>
        <w:tabs>
          <w:tab w:val="num" w:pos="1287"/>
        </w:tabs>
        <w:ind w:left="1287" w:hanging="360"/>
      </w:pPr>
    </w:lvl>
    <w:lvl w:ilvl="1" w:tplc="04160019" w:tentative="1">
      <w:start w:val="1"/>
      <w:numFmt w:val="lowerLetter"/>
      <w:lvlText w:val="%2."/>
      <w:lvlJc w:val="left"/>
      <w:pPr>
        <w:tabs>
          <w:tab w:val="num" w:pos="2007"/>
        </w:tabs>
        <w:ind w:left="2007" w:hanging="360"/>
      </w:pPr>
    </w:lvl>
    <w:lvl w:ilvl="2" w:tplc="0416001B" w:tentative="1">
      <w:start w:val="1"/>
      <w:numFmt w:val="lowerRoman"/>
      <w:lvlText w:val="%3."/>
      <w:lvlJc w:val="right"/>
      <w:pPr>
        <w:tabs>
          <w:tab w:val="num" w:pos="2727"/>
        </w:tabs>
        <w:ind w:left="2727" w:hanging="180"/>
      </w:pPr>
    </w:lvl>
    <w:lvl w:ilvl="3" w:tplc="0416000F" w:tentative="1">
      <w:start w:val="1"/>
      <w:numFmt w:val="decimal"/>
      <w:lvlText w:val="%4."/>
      <w:lvlJc w:val="left"/>
      <w:pPr>
        <w:tabs>
          <w:tab w:val="num" w:pos="3447"/>
        </w:tabs>
        <w:ind w:left="3447" w:hanging="360"/>
      </w:pPr>
    </w:lvl>
    <w:lvl w:ilvl="4" w:tplc="04160019" w:tentative="1">
      <w:start w:val="1"/>
      <w:numFmt w:val="lowerLetter"/>
      <w:lvlText w:val="%5."/>
      <w:lvlJc w:val="left"/>
      <w:pPr>
        <w:tabs>
          <w:tab w:val="num" w:pos="4167"/>
        </w:tabs>
        <w:ind w:left="4167" w:hanging="360"/>
      </w:pPr>
    </w:lvl>
    <w:lvl w:ilvl="5" w:tplc="0416001B" w:tentative="1">
      <w:start w:val="1"/>
      <w:numFmt w:val="lowerRoman"/>
      <w:lvlText w:val="%6."/>
      <w:lvlJc w:val="right"/>
      <w:pPr>
        <w:tabs>
          <w:tab w:val="num" w:pos="4887"/>
        </w:tabs>
        <w:ind w:left="4887" w:hanging="180"/>
      </w:pPr>
    </w:lvl>
    <w:lvl w:ilvl="6" w:tplc="0416000F" w:tentative="1">
      <w:start w:val="1"/>
      <w:numFmt w:val="decimal"/>
      <w:lvlText w:val="%7."/>
      <w:lvlJc w:val="left"/>
      <w:pPr>
        <w:tabs>
          <w:tab w:val="num" w:pos="5607"/>
        </w:tabs>
        <w:ind w:left="5607" w:hanging="360"/>
      </w:pPr>
    </w:lvl>
    <w:lvl w:ilvl="7" w:tplc="04160019" w:tentative="1">
      <w:start w:val="1"/>
      <w:numFmt w:val="lowerLetter"/>
      <w:lvlText w:val="%8."/>
      <w:lvlJc w:val="left"/>
      <w:pPr>
        <w:tabs>
          <w:tab w:val="num" w:pos="6327"/>
        </w:tabs>
        <w:ind w:left="6327" w:hanging="360"/>
      </w:pPr>
    </w:lvl>
    <w:lvl w:ilvl="8" w:tplc="0416001B" w:tentative="1">
      <w:start w:val="1"/>
      <w:numFmt w:val="lowerRoman"/>
      <w:lvlText w:val="%9."/>
      <w:lvlJc w:val="right"/>
      <w:pPr>
        <w:tabs>
          <w:tab w:val="num" w:pos="7047"/>
        </w:tabs>
        <w:ind w:left="7047" w:hanging="180"/>
      </w:pPr>
    </w:lvl>
  </w:abstractNum>
  <w:abstractNum w:abstractNumId="7">
    <w:nsid w:val="0EC12326"/>
    <w:multiLevelType w:val="hybridMultilevel"/>
    <w:tmpl w:val="652833C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nsid w:val="10640AB3"/>
    <w:multiLevelType w:val="hybridMultilevel"/>
    <w:tmpl w:val="65028950"/>
    <w:lvl w:ilvl="0" w:tplc="04160019">
      <w:start w:val="1"/>
      <w:numFmt w:val="lowerLetter"/>
      <w:lvlText w:val="%1."/>
      <w:lvlJc w:val="left"/>
      <w:pPr>
        <w:tabs>
          <w:tab w:val="num" w:pos="1287"/>
        </w:tabs>
        <w:ind w:left="1287" w:hanging="360"/>
      </w:pPr>
    </w:lvl>
    <w:lvl w:ilvl="1" w:tplc="04160019" w:tentative="1">
      <w:start w:val="1"/>
      <w:numFmt w:val="lowerLetter"/>
      <w:lvlText w:val="%2."/>
      <w:lvlJc w:val="left"/>
      <w:pPr>
        <w:tabs>
          <w:tab w:val="num" w:pos="2007"/>
        </w:tabs>
        <w:ind w:left="2007" w:hanging="360"/>
      </w:pPr>
    </w:lvl>
    <w:lvl w:ilvl="2" w:tplc="0416001B" w:tentative="1">
      <w:start w:val="1"/>
      <w:numFmt w:val="lowerRoman"/>
      <w:lvlText w:val="%3."/>
      <w:lvlJc w:val="right"/>
      <w:pPr>
        <w:tabs>
          <w:tab w:val="num" w:pos="2727"/>
        </w:tabs>
        <w:ind w:left="2727" w:hanging="180"/>
      </w:pPr>
    </w:lvl>
    <w:lvl w:ilvl="3" w:tplc="0416000F" w:tentative="1">
      <w:start w:val="1"/>
      <w:numFmt w:val="decimal"/>
      <w:lvlText w:val="%4."/>
      <w:lvlJc w:val="left"/>
      <w:pPr>
        <w:tabs>
          <w:tab w:val="num" w:pos="3447"/>
        </w:tabs>
        <w:ind w:left="3447" w:hanging="360"/>
      </w:pPr>
    </w:lvl>
    <w:lvl w:ilvl="4" w:tplc="04160019" w:tentative="1">
      <w:start w:val="1"/>
      <w:numFmt w:val="lowerLetter"/>
      <w:lvlText w:val="%5."/>
      <w:lvlJc w:val="left"/>
      <w:pPr>
        <w:tabs>
          <w:tab w:val="num" w:pos="4167"/>
        </w:tabs>
        <w:ind w:left="4167" w:hanging="360"/>
      </w:pPr>
    </w:lvl>
    <w:lvl w:ilvl="5" w:tplc="0416001B" w:tentative="1">
      <w:start w:val="1"/>
      <w:numFmt w:val="lowerRoman"/>
      <w:lvlText w:val="%6."/>
      <w:lvlJc w:val="right"/>
      <w:pPr>
        <w:tabs>
          <w:tab w:val="num" w:pos="4887"/>
        </w:tabs>
        <w:ind w:left="4887" w:hanging="180"/>
      </w:pPr>
    </w:lvl>
    <w:lvl w:ilvl="6" w:tplc="0416000F" w:tentative="1">
      <w:start w:val="1"/>
      <w:numFmt w:val="decimal"/>
      <w:lvlText w:val="%7."/>
      <w:lvlJc w:val="left"/>
      <w:pPr>
        <w:tabs>
          <w:tab w:val="num" w:pos="5607"/>
        </w:tabs>
        <w:ind w:left="5607" w:hanging="360"/>
      </w:pPr>
    </w:lvl>
    <w:lvl w:ilvl="7" w:tplc="04160019" w:tentative="1">
      <w:start w:val="1"/>
      <w:numFmt w:val="lowerLetter"/>
      <w:lvlText w:val="%8."/>
      <w:lvlJc w:val="left"/>
      <w:pPr>
        <w:tabs>
          <w:tab w:val="num" w:pos="6327"/>
        </w:tabs>
        <w:ind w:left="6327" w:hanging="360"/>
      </w:pPr>
    </w:lvl>
    <w:lvl w:ilvl="8" w:tplc="0416001B" w:tentative="1">
      <w:start w:val="1"/>
      <w:numFmt w:val="lowerRoman"/>
      <w:lvlText w:val="%9."/>
      <w:lvlJc w:val="right"/>
      <w:pPr>
        <w:tabs>
          <w:tab w:val="num" w:pos="7047"/>
        </w:tabs>
        <w:ind w:left="7047" w:hanging="180"/>
      </w:pPr>
    </w:lvl>
  </w:abstractNum>
  <w:abstractNum w:abstractNumId="9">
    <w:nsid w:val="10B51207"/>
    <w:multiLevelType w:val="hybridMultilevel"/>
    <w:tmpl w:val="76DE967C"/>
    <w:lvl w:ilvl="0" w:tplc="04160001">
      <w:start w:val="1"/>
      <w:numFmt w:val="bullet"/>
      <w:lvlText w:val=""/>
      <w:lvlJc w:val="left"/>
      <w:pPr>
        <w:ind w:left="1865" w:hanging="360"/>
      </w:pPr>
      <w:rPr>
        <w:rFonts w:ascii="Symbol" w:hAnsi="Symbol" w:hint="default"/>
      </w:rPr>
    </w:lvl>
    <w:lvl w:ilvl="1" w:tplc="04160003" w:tentative="1">
      <w:start w:val="1"/>
      <w:numFmt w:val="bullet"/>
      <w:lvlText w:val="o"/>
      <w:lvlJc w:val="left"/>
      <w:pPr>
        <w:ind w:left="2585" w:hanging="360"/>
      </w:pPr>
      <w:rPr>
        <w:rFonts w:ascii="Courier New" w:hAnsi="Courier New" w:cs="Arial" w:hint="default"/>
      </w:rPr>
    </w:lvl>
    <w:lvl w:ilvl="2" w:tplc="04160005" w:tentative="1">
      <w:start w:val="1"/>
      <w:numFmt w:val="bullet"/>
      <w:lvlText w:val=""/>
      <w:lvlJc w:val="left"/>
      <w:pPr>
        <w:ind w:left="3305" w:hanging="360"/>
      </w:pPr>
      <w:rPr>
        <w:rFonts w:ascii="Wingdings" w:hAnsi="Wingdings" w:hint="default"/>
      </w:rPr>
    </w:lvl>
    <w:lvl w:ilvl="3" w:tplc="04160001" w:tentative="1">
      <w:start w:val="1"/>
      <w:numFmt w:val="bullet"/>
      <w:lvlText w:val=""/>
      <w:lvlJc w:val="left"/>
      <w:pPr>
        <w:ind w:left="4025" w:hanging="360"/>
      </w:pPr>
      <w:rPr>
        <w:rFonts w:ascii="Symbol" w:hAnsi="Symbol" w:hint="default"/>
      </w:rPr>
    </w:lvl>
    <w:lvl w:ilvl="4" w:tplc="04160003" w:tentative="1">
      <w:start w:val="1"/>
      <w:numFmt w:val="bullet"/>
      <w:lvlText w:val="o"/>
      <w:lvlJc w:val="left"/>
      <w:pPr>
        <w:ind w:left="4745" w:hanging="360"/>
      </w:pPr>
      <w:rPr>
        <w:rFonts w:ascii="Courier New" w:hAnsi="Courier New" w:cs="Arial" w:hint="default"/>
      </w:rPr>
    </w:lvl>
    <w:lvl w:ilvl="5" w:tplc="04160005" w:tentative="1">
      <w:start w:val="1"/>
      <w:numFmt w:val="bullet"/>
      <w:lvlText w:val=""/>
      <w:lvlJc w:val="left"/>
      <w:pPr>
        <w:ind w:left="5465" w:hanging="360"/>
      </w:pPr>
      <w:rPr>
        <w:rFonts w:ascii="Wingdings" w:hAnsi="Wingdings" w:hint="default"/>
      </w:rPr>
    </w:lvl>
    <w:lvl w:ilvl="6" w:tplc="04160001" w:tentative="1">
      <w:start w:val="1"/>
      <w:numFmt w:val="bullet"/>
      <w:lvlText w:val=""/>
      <w:lvlJc w:val="left"/>
      <w:pPr>
        <w:ind w:left="6185" w:hanging="360"/>
      </w:pPr>
      <w:rPr>
        <w:rFonts w:ascii="Symbol" w:hAnsi="Symbol" w:hint="default"/>
      </w:rPr>
    </w:lvl>
    <w:lvl w:ilvl="7" w:tplc="04160003" w:tentative="1">
      <w:start w:val="1"/>
      <w:numFmt w:val="bullet"/>
      <w:lvlText w:val="o"/>
      <w:lvlJc w:val="left"/>
      <w:pPr>
        <w:ind w:left="6905" w:hanging="360"/>
      </w:pPr>
      <w:rPr>
        <w:rFonts w:ascii="Courier New" w:hAnsi="Courier New" w:cs="Arial" w:hint="default"/>
      </w:rPr>
    </w:lvl>
    <w:lvl w:ilvl="8" w:tplc="04160005" w:tentative="1">
      <w:start w:val="1"/>
      <w:numFmt w:val="bullet"/>
      <w:lvlText w:val=""/>
      <w:lvlJc w:val="left"/>
      <w:pPr>
        <w:ind w:left="7625" w:hanging="360"/>
      </w:pPr>
      <w:rPr>
        <w:rFonts w:ascii="Wingdings" w:hAnsi="Wingdings" w:hint="default"/>
      </w:rPr>
    </w:lvl>
  </w:abstractNum>
  <w:abstractNum w:abstractNumId="10">
    <w:nsid w:val="10B77BCD"/>
    <w:multiLevelType w:val="multilevel"/>
    <w:tmpl w:val="8F5676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121E33A0"/>
    <w:multiLevelType w:val="multilevel"/>
    <w:tmpl w:val="6F16F8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128A6CB3"/>
    <w:multiLevelType w:val="multilevel"/>
    <w:tmpl w:val="9A38D6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1357329B"/>
    <w:multiLevelType w:val="hybridMultilevel"/>
    <w:tmpl w:val="CCA8F502"/>
    <w:lvl w:ilvl="0" w:tplc="A8927564">
      <w:start w:val="1"/>
      <w:numFmt w:val="decimal"/>
      <w:lvlText w:val="%1."/>
      <w:lvlJc w:val="left"/>
      <w:pPr>
        <w:ind w:left="720" w:hanging="360"/>
      </w:pPr>
      <w:rPr>
        <w:rFonts w:hint="default"/>
        <w:b/>
        <w:i w:val="0"/>
        <w:spacing w:val="0"/>
        <w:sz w:val="2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4">
    <w:nsid w:val="14DA1DA7"/>
    <w:multiLevelType w:val="multilevel"/>
    <w:tmpl w:val="98602F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164F7B30"/>
    <w:multiLevelType w:val="multilevel"/>
    <w:tmpl w:val="4404C9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180958F6"/>
    <w:multiLevelType w:val="hybridMultilevel"/>
    <w:tmpl w:val="47A87AE0"/>
    <w:lvl w:ilvl="0" w:tplc="5394CFE8">
      <w:start w:val="1"/>
      <w:numFmt w:val="lowerLetter"/>
      <w:lvlText w:val="%1."/>
      <w:lvlJc w:val="left"/>
      <w:pPr>
        <w:tabs>
          <w:tab w:val="num" w:pos="1287"/>
        </w:tabs>
        <w:ind w:left="1287" w:hanging="360"/>
      </w:pPr>
    </w:lvl>
    <w:lvl w:ilvl="1" w:tplc="A6905CC8" w:tentative="1">
      <w:start w:val="1"/>
      <w:numFmt w:val="lowerLetter"/>
      <w:lvlText w:val="%2."/>
      <w:lvlJc w:val="left"/>
      <w:pPr>
        <w:tabs>
          <w:tab w:val="num" w:pos="2007"/>
        </w:tabs>
        <w:ind w:left="2007" w:hanging="360"/>
      </w:pPr>
    </w:lvl>
    <w:lvl w:ilvl="2" w:tplc="E0AE07AA" w:tentative="1">
      <w:start w:val="1"/>
      <w:numFmt w:val="lowerRoman"/>
      <w:lvlText w:val="%3."/>
      <w:lvlJc w:val="right"/>
      <w:pPr>
        <w:tabs>
          <w:tab w:val="num" w:pos="2727"/>
        </w:tabs>
        <w:ind w:left="2727" w:hanging="180"/>
      </w:pPr>
    </w:lvl>
    <w:lvl w:ilvl="3" w:tplc="54584F4E" w:tentative="1">
      <w:start w:val="1"/>
      <w:numFmt w:val="decimal"/>
      <w:lvlText w:val="%4."/>
      <w:lvlJc w:val="left"/>
      <w:pPr>
        <w:tabs>
          <w:tab w:val="num" w:pos="3447"/>
        </w:tabs>
        <w:ind w:left="3447" w:hanging="360"/>
      </w:pPr>
    </w:lvl>
    <w:lvl w:ilvl="4" w:tplc="F0CA3786" w:tentative="1">
      <w:start w:val="1"/>
      <w:numFmt w:val="lowerLetter"/>
      <w:lvlText w:val="%5."/>
      <w:lvlJc w:val="left"/>
      <w:pPr>
        <w:tabs>
          <w:tab w:val="num" w:pos="4167"/>
        </w:tabs>
        <w:ind w:left="4167" w:hanging="360"/>
      </w:pPr>
    </w:lvl>
    <w:lvl w:ilvl="5" w:tplc="87AC5754" w:tentative="1">
      <w:start w:val="1"/>
      <w:numFmt w:val="lowerRoman"/>
      <w:lvlText w:val="%6."/>
      <w:lvlJc w:val="right"/>
      <w:pPr>
        <w:tabs>
          <w:tab w:val="num" w:pos="4887"/>
        </w:tabs>
        <w:ind w:left="4887" w:hanging="180"/>
      </w:pPr>
    </w:lvl>
    <w:lvl w:ilvl="6" w:tplc="C9624EC4" w:tentative="1">
      <w:start w:val="1"/>
      <w:numFmt w:val="decimal"/>
      <w:lvlText w:val="%7."/>
      <w:lvlJc w:val="left"/>
      <w:pPr>
        <w:tabs>
          <w:tab w:val="num" w:pos="5607"/>
        </w:tabs>
        <w:ind w:left="5607" w:hanging="360"/>
      </w:pPr>
    </w:lvl>
    <w:lvl w:ilvl="7" w:tplc="12281066" w:tentative="1">
      <w:start w:val="1"/>
      <w:numFmt w:val="lowerLetter"/>
      <w:lvlText w:val="%8."/>
      <w:lvlJc w:val="left"/>
      <w:pPr>
        <w:tabs>
          <w:tab w:val="num" w:pos="6327"/>
        </w:tabs>
        <w:ind w:left="6327" w:hanging="360"/>
      </w:pPr>
    </w:lvl>
    <w:lvl w:ilvl="8" w:tplc="6DBEAA88" w:tentative="1">
      <w:start w:val="1"/>
      <w:numFmt w:val="lowerRoman"/>
      <w:lvlText w:val="%9."/>
      <w:lvlJc w:val="right"/>
      <w:pPr>
        <w:tabs>
          <w:tab w:val="num" w:pos="7047"/>
        </w:tabs>
        <w:ind w:left="7047" w:hanging="180"/>
      </w:pPr>
    </w:lvl>
  </w:abstractNum>
  <w:abstractNum w:abstractNumId="17">
    <w:nsid w:val="181F1EC9"/>
    <w:multiLevelType w:val="hybridMultilevel"/>
    <w:tmpl w:val="FFFAC072"/>
    <w:lvl w:ilvl="0" w:tplc="81CE6086">
      <w:start w:val="1"/>
      <w:numFmt w:val="lowerLetter"/>
      <w:lvlText w:val="%1)"/>
      <w:lvlJc w:val="left"/>
      <w:pPr>
        <w:ind w:left="1353" w:hanging="360"/>
      </w:pPr>
      <w:rPr>
        <w:b w:val="0"/>
        <w:color w:val="auto"/>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nsid w:val="187A36CF"/>
    <w:multiLevelType w:val="hybridMultilevel"/>
    <w:tmpl w:val="D09C8CC6"/>
    <w:lvl w:ilvl="0" w:tplc="04160019">
      <w:start w:val="1"/>
      <w:numFmt w:val="bullet"/>
      <w:lvlText w:val=""/>
      <w:lvlJc w:val="left"/>
      <w:pPr>
        <w:ind w:left="720" w:hanging="360"/>
      </w:pPr>
      <w:rPr>
        <w:rFonts w:ascii="Symbol" w:hAnsi="Symbol" w:hint="default"/>
      </w:rPr>
    </w:lvl>
    <w:lvl w:ilvl="1" w:tplc="04160019" w:tentative="1">
      <w:start w:val="1"/>
      <w:numFmt w:val="bullet"/>
      <w:lvlText w:val="o"/>
      <w:lvlJc w:val="left"/>
      <w:pPr>
        <w:ind w:left="1440" w:hanging="360"/>
      </w:pPr>
      <w:rPr>
        <w:rFonts w:ascii="Courier New" w:hAnsi="Courier New" w:cs="Courier New" w:hint="default"/>
      </w:rPr>
    </w:lvl>
    <w:lvl w:ilvl="2" w:tplc="0416001B" w:tentative="1">
      <w:start w:val="1"/>
      <w:numFmt w:val="bullet"/>
      <w:lvlText w:val=""/>
      <w:lvlJc w:val="left"/>
      <w:pPr>
        <w:ind w:left="2160" w:hanging="360"/>
      </w:pPr>
      <w:rPr>
        <w:rFonts w:ascii="Wingdings" w:hAnsi="Wingdings" w:hint="default"/>
      </w:rPr>
    </w:lvl>
    <w:lvl w:ilvl="3" w:tplc="0416000F" w:tentative="1">
      <w:start w:val="1"/>
      <w:numFmt w:val="bullet"/>
      <w:lvlText w:val=""/>
      <w:lvlJc w:val="left"/>
      <w:pPr>
        <w:ind w:left="2880" w:hanging="360"/>
      </w:pPr>
      <w:rPr>
        <w:rFonts w:ascii="Symbol" w:hAnsi="Symbol" w:hint="default"/>
      </w:rPr>
    </w:lvl>
    <w:lvl w:ilvl="4" w:tplc="04160019" w:tentative="1">
      <w:start w:val="1"/>
      <w:numFmt w:val="bullet"/>
      <w:lvlText w:val="o"/>
      <w:lvlJc w:val="left"/>
      <w:pPr>
        <w:ind w:left="3600" w:hanging="360"/>
      </w:pPr>
      <w:rPr>
        <w:rFonts w:ascii="Courier New" w:hAnsi="Courier New" w:cs="Courier New" w:hint="default"/>
      </w:rPr>
    </w:lvl>
    <w:lvl w:ilvl="5" w:tplc="0416001B" w:tentative="1">
      <w:start w:val="1"/>
      <w:numFmt w:val="bullet"/>
      <w:lvlText w:val=""/>
      <w:lvlJc w:val="left"/>
      <w:pPr>
        <w:ind w:left="4320" w:hanging="360"/>
      </w:pPr>
      <w:rPr>
        <w:rFonts w:ascii="Wingdings" w:hAnsi="Wingdings" w:hint="default"/>
      </w:rPr>
    </w:lvl>
    <w:lvl w:ilvl="6" w:tplc="0416000F" w:tentative="1">
      <w:start w:val="1"/>
      <w:numFmt w:val="bullet"/>
      <w:lvlText w:val=""/>
      <w:lvlJc w:val="left"/>
      <w:pPr>
        <w:ind w:left="5040" w:hanging="360"/>
      </w:pPr>
      <w:rPr>
        <w:rFonts w:ascii="Symbol" w:hAnsi="Symbol" w:hint="default"/>
      </w:rPr>
    </w:lvl>
    <w:lvl w:ilvl="7" w:tplc="04160019" w:tentative="1">
      <w:start w:val="1"/>
      <w:numFmt w:val="bullet"/>
      <w:lvlText w:val="o"/>
      <w:lvlJc w:val="left"/>
      <w:pPr>
        <w:ind w:left="5760" w:hanging="360"/>
      </w:pPr>
      <w:rPr>
        <w:rFonts w:ascii="Courier New" w:hAnsi="Courier New" w:cs="Courier New" w:hint="default"/>
      </w:rPr>
    </w:lvl>
    <w:lvl w:ilvl="8" w:tplc="0416001B" w:tentative="1">
      <w:start w:val="1"/>
      <w:numFmt w:val="bullet"/>
      <w:lvlText w:val=""/>
      <w:lvlJc w:val="left"/>
      <w:pPr>
        <w:ind w:left="6480" w:hanging="360"/>
      </w:pPr>
      <w:rPr>
        <w:rFonts w:ascii="Wingdings" w:hAnsi="Wingdings" w:hint="default"/>
      </w:rPr>
    </w:lvl>
  </w:abstractNum>
  <w:abstractNum w:abstractNumId="19">
    <w:nsid w:val="1A1B2FED"/>
    <w:multiLevelType w:val="multilevel"/>
    <w:tmpl w:val="82C2AC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1A6B21C9"/>
    <w:multiLevelType w:val="multilevel"/>
    <w:tmpl w:val="6248F728"/>
    <w:lvl w:ilvl="0">
      <w:start w:val="2"/>
      <w:numFmt w:val="decimal"/>
      <w:lvlText w:val="%1."/>
      <w:lvlJc w:val="left"/>
      <w:pPr>
        <w:tabs>
          <w:tab w:val="num" w:pos="1410"/>
        </w:tabs>
        <w:ind w:left="1410" w:hanging="1410"/>
      </w:pPr>
      <w:rPr>
        <w:rFonts w:hint="default"/>
      </w:rPr>
    </w:lvl>
    <w:lvl w:ilvl="1">
      <w:start w:val="1"/>
      <w:numFmt w:val="decimal"/>
      <w:isLgl/>
      <w:lvlText w:val="%1.%2."/>
      <w:lvlJc w:val="left"/>
      <w:pPr>
        <w:ind w:left="1778" w:hanging="360"/>
      </w:pPr>
      <w:rPr>
        <w:rFonts w:hint="default"/>
      </w:rPr>
    </w:lvl>
    <w:lvl w:ilvl="2">
      <w:start w:val="1"/>
      <w:numFmt w:val="decimal"/>
      <w:isLgl/>
      <w:lvlText w:val="%1.%2.%3."/>
      <w:lvlJc w:val="left"/>
      <w:pPr>
        <w:ind w:left="3556" w:hanging="720"/>
      </w:pPr>
      <w:rPr>
        <w:rFonts w:hint="default"/>
      </w:rPr>
    </w:lvl>
    <w:lvl w:ilvl="3">
      <w:start w:val="1"/>
      <w:numFmt w:val="decimal"/>
      <w:isLgl/>
      <w:lvlText w:val="%1.%2.%3.%4."/>
      <w:lvlJc w:val="left"/>
      <w:pPr>
        <w:ind w:left="4974" w:hanging="720"/>
      </w:pPr>
      <w:rPr>
        <w:rFonts w:hint="default"/>
      </w:rPr>
    </w:lvl>
    <w:lvl w:ilvl="4">
      <w:start w:val="1"/>
      <w:numFmt w:val="decimal"/>
      <w:isLgl/>
      <w:lvlText w:val="%1.%2.%3.%4.%5."/>
      <w:lvlJc w:val="left"/>
      <w:pPr>
        <w:ind w:left="6752" w:hanging="1080"/>
      </w:pPr>
      <w:rPr>
        <w:rFonts w:hint="default"/>
      </w:rPr>
    </w:lvl>
    <w:lvl w:ilvl="5">
      <w:start w:val="1"/>
      <w:numFmt w:val="decimal"/>
      <w:isLgl/>
      <w:lvlText w:val="%1.%2.%3.%4.%5.%6."/>
      <w:lvlJc w:val="left"/>
      <w:pPr>
        <w:ind w:left="8170" w:hanging="1080"/>
      </w:pPr>
      <w:rPr>
        <w:rFonts w:hint="default"/>
      </w:rPr>
    </w:lvl>
    <w:lvl w:ilvl="6">
      <w:start w:val="1"/>
      <w:numFmt w:val="decimal"/>
      <w:isLgl/>
      <w:lvlText w:val="%1.%2.%3.%4.%5.%6.%7."/>
      <w:lvlJc w:val="left"/>
      <w:pPr>
        <w:ind w:left="9948" w:hanging="1440"/>
      </w:pPr>
      <w:rPr>
        <w:rFonts w:hint="default"/>
      </w:rPr>
    </w:lvl>
    <w:lvl w:ilvl="7">
      <w:start w:val="1"/>
      <w:numFmt w:val="decimal"/>
      <w:isLgl/>
      <w:lvlText w:val="%1.%2.%3.%4.%5.%6.%7.%8."/>
      <w:lvlJc w:val="left"/>
      <w:pPr>
        <w:ind w:left="11366" w:hanging="1440"/>
      </w:pPr>
      <w:rPr>
        <w:rFonts w:hint="default"/>
      </w:rPr>
    </w:lvl>
    <w:lvl w:ilvl="8">
      <w:start w:val="1"/>
      <w:numFmt w:val="decimal"/>
      <w:isLgl/>
      <w:lvlText w:val="%1.%2.%3.%4.%5.%6.%7.%8.%9."/>
      <w:lvlJc w:val="left"/>
      <w:pPr>
        <w:ind w:left="13144" w:hanging="1800"/>
      </w:pPr>
      <w:rPr>
        <w:rFonts w:hint="default"/>
      </w:rPr>
    </w:lvl>
  </w:abstractNum>
  <w:abstractNum w:abstractNumId="21">
    <w:nsid w:val="1BE43419"/>
    <w:multiLevelType w:val="multilevel"/>
    <w:tmpl w:val="E2D49D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1DB30006"/>
    <w:multiLevelType w:val="multilevel"/>
    <w:tmpl w:val="3E8036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1F786FC4"/>
    <w:multiLevelType w:val="hybridMultilevel"/>
    <w:tmpl w:val="14DEFC06"/>
    <w:lvl w:ilvl="0" w:tplc="A710BE2C">
      <w:start w:val="1"/>
      <w:numFmt w:val="lowerLetter"/>
      <w:lvlText w:val="%1."/>
      <w:lvlJc w:val="left"/>
      <w:pPr>
        <w:tabs>
          <w:tab w:val="num" w:pos="1287"/>
        </w:tabs>
        <w:ind w:left="1287" w:hanging="360"/>
      </w:pPr>
    </w:lvl>
    <w:lvl w:ilvl="1" w:tplc="2A149C90" w:tentative="1">
      <w:start w:val="1"/>
      <w:numFmt w:val="lowerLetter"/>
      <w:lvlText w:val="%2."/>
      <w:lvlJc w:val="left"/>
      <w:pPr>
        <w:tabs>
          <w:tab w:val="num" w:pos="2007"/>
        </w:tabs>
        <w:ind w:left="2007" w:hanging="360"/>
      </w:pPr>
    </w:lvl>
    <w:lvl w:ilvl="2" w:tplc="C2CA59AC" w:tentative="1">
      <w:start w:val="1"/>
      <w:numFmt w:val="lowerRoman"/>
      <w:lvlText w:val="%3."/>
      <w:lvlJc w:val="right"/>
      <w:pPr>
        <w:tabs>
          <w:tab w:val="num" w:pos="2727"/>
        </w:tabs>
        <w:ind w:left="2727" w:hanging="180"/>
      </w:pPr>
    </w:lvl>
    <w:lvl w:ilvl="3" w:tplc="A08234F0" w:tentative="1">
      <w:start w:val="1"/>
      <w:numFmt w:val="decimal"/>
      <w:lvlText w:val="%4."/>
      <w:lvlJc w:val="left"/>
      <w:pPr>
        <w:tabs>
          <w:tab w:val="num" w:pos="3447"/>
        </w:tabs>
        <w:ind w:left="3447" w:hanging="360"/>
      </w:pPr>
    </w:lvl>
    <w:lvl w:ilvl="4" w:tplc="67021D56" w:tentative="1">
      <w:start w:val="1"/>
      <w:numFmt w:val="lowerLetter"/>
      <w:lvlText w:val="%5."/>
      <w:lvlJc w:val="left"/>
      <w:pPr>
        <w:tabs>
          <w:tab w:val="num" w:pos="4167"/>
        </w:tabs>
        <w:ind w:left="4167" w:hanging="360"/>
      </w:pPr>
    </w:lvl>
    <w:lvl w:ilvl="5" w:tplc="C2D4D370" w:tentative="1">
      <w:start w:val="1"/>
      <w:numFmt w:val="lowerRoman"/>
      <w:lvlText w:val="%6."/>
      <w:lvlJc w:val="right"/>
      <w:pPr>
        <w:tabs>
          <w:tab w:val="num" w:pos="4887"/>
        </w:tabs>
        <w:ind w:left="4887" w:hanging="180"/>
      </w:pPr>
    </w:lvl>
    <w:lvl w:ilvl="6" w:tplc="F6862D84" w:tentative="1">
      <w:start w:val="1"/>
      <w:numFmt w:val="decimal"/>
      <w:lvlText w:val="%7."/>
      <w:lvlJc w:val="left"/>
      <w:pPr>
        <w:tabs>
          <w:tab w:val="num" w:pos="5607"/>
        </w:tabs>
        <w:ind w:left="5607" w:hanging="360"/>
      </w:pPr>
    </w:lvl>
    <w:lvl w:ilvl="7" w:tplc="65BA2668" w:tentative="1">
      <w:start w:val="1"/>
      <w:numFmt w:val="lowerLetter"/>
      <w:lvlText w:val="%8."/>
      <w:lvlJc w:val="left"/>
      <w:pPr>
        <w:tabs>
          <w:tab w:val="num" w:pos="6327"/>
        </w:tabs>
        <w:ind w:left="6327" w:hanging="360"/>
      </w:pPr>
    </w:lvl>
    <w:lvl w:ilvl="8" w:tplc="C34E2D64" w:tentative="1">
      <w:start w:val="1"/>
      <w:numFmt w:val="lowerRoman"/>
      <w:lvlText w:val="%9."/>
      <w:lvlJc w:val="right"/>
      <w:pPr>
        <w:tabs>
          <w:tab w:val="num" w:pos="7047"/>
        </w:tabs>
        <w:ind w:left="7047" w:hanging="180"/>
      </w:pPr>
    </w:lvl>
  </w:abstractNum>
  <w:abstractNum w:abstractNumId="24">
    <w:nsid w:val="1FF65E06"/>
    <w:multiLevelType w:val="multilevel"/>
    <w:tmpl w:val="D11002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203C5606"/>
    <w:multiLevelType w:val="hybridMultilevel"/>
    <w:tmpl w:val="E0DA9308"/>
    <w:lvl w:ilvl="0" w:tplc="B4B63A40">
      <w:start w:val="1"/>
      <w:numFmt w:val="lowerLetter"/>
      <w:lvlText w:val="%1."/>
      <w:lvlJc w:val="left"/>
      <w:pPr>
        <w:tabs>
          <w:tab w:val="num" w:pos="1287"/>
        </w:tabs>
        <w:ind w:left="1287" w:hanging="360"/>
      </w:pPr>
    </w:lvl>
    <w:lvl w:ilvl="1" w:tplc="1EE80B94" w:tentative="1">
      <w:start w:val="1"/>
      <w:numFmt w:val="lowerLetter"/>
      <w:lvlText w:val="%2."/>
      <w:lvlJc w:val="left"/>
      <w:pPr>
        <w:tabs>
          <w:tab w:val="num" w:pos="2007"/>
        </w:tabs>
        <w:ind w:left="2007" w:hanging="360"/>
      </w:pPr>
    </w:lvl>
    <w:lvl w:ilvl="2" w:tplc="B2F86C9A" w:tentative="1">
      <w:start w:val="1"/>
      <w:numFmt w:val="lowerRoman"/>
      <w:lvlText w:val="%3."/>
      <w:lvlJc w:val="right"/>
      <w:pPr>
        <w:tabs>
          <w:tab w:val="num" w:pos="2727"/>
        </w:tabs>
        <w:ind w:left="2727" w:hanging="180"/>
      </w:pPr>
    </w:lvl>
    <w:lvl w:ilvl="3" w:tplc="CAA2600E" w:tentative="1">
      <w:start w:val="1"/>
      <w:numFmt w:val="decimal"/>
      <w:lvlText w:val="%4."/>
      <w:lvlJc w:val="left"/>
      <w:pPr>
        <w:tabs>
          <w:tab w:val="num" w:pos="3447"/>
        </w:tabs>
        <w:ind w:left="3447" w:hanging="360"/>
      </w:pPr>
    </w:lvl>
    <w:lvl w:ilvl="4" w:tplc="8154DEBC" w:tentative="1">
      <w:start w:val="1"/>
      <w:numFmt w:val="lowerLetter"/>
      <w:lvlText w:val="%5."/>
      <w:lvlJc w:val="left"/>
      <w:pPr>
        <w:tabs>
          <w:tab w:val="num" w:pos="4167"/>
        </w:tabs>
        <w:ind w:left="4167" w:hanging="360"/>
      </w:pPr>
    </w:lvl>
    <w:lvl w:ilvl="5" w:tplc="4F9A3432" w:tentative="1">
      <w:start w:val="1"/>
      <w:numFmt w:val="lowerRoman"/>
      <w:lvlText w:val="%6."/>
      <w:lvlJc w:val="right"/>
      <w:pPr>
        <w:tabs>
          <w:tab w:val="num" w:pos="4887"/>
        </w:tabs>
        <w:ind w:left="4887" w:hanging="180"/>
      </w:pPr>
    </w:lvl>
    <w:lvl w:ilvl="6" w:tplc="E6F617BC" w:tentative="1">
      <w:start w:val="1"/>
      <w:numFmt w:val="decimal"/>
      <w:lvlText w:val="%7."/>
      <w:lvlJc w:val="left"/>
      <w:pPr>
        <w:tabs>
          <w:tab w:val="num" w:pos="5607"/>
        </w:tabs>
        <w:ind w:left="5607" w:hanging="360"/>
      </w:pPr>
    </w:lvl>
    <w:lvl w:ilvl="7" w:tplc="C71ADBBE" w:tentative="1">
      <w:start w:val="1"/>
      <w:numFmt w:val="lowerLetter"/>
      <w:lvlText w:val="%8."/>
      <w:lvlJc w:val="left"/>
      <w:pPr>
        <w:tabs>
          <w:tab w:val="num" w:pos="6327"/>
        </w:tabs>
        <w:ind w:left="6327" w:hanging="360"/>
      </w:pPr>
    </w:lvl>
    <w:lvl w:ilvl="8" w:tplc="8DEC42BE" w:tentative="1">
      <w:start w:val="1"/>
      <w:numFmt w:val="lowerRoman"/>
      <w:lvlText w:val="%9."/>
      <w:lvlJc w:val="right"/>
      <w:pPr>
        <w:tabs>
          <w:tab w:val="num" w:pos="7047"/>
        </w:tabs>
        <w:ind w:left="7047" w:hanging="180"/>
      </w:pPr>
    </w:lvl>
  </w:abstractNum>
  <w:abstractNum w:abstractNumId="26">
    <w:nsid w:val="224C08FF"/>
    <w:multiLevelType w:val="hybridMultilevel"/>
    <w:tmpl w:val="95B49D2C"/>
    <w:lvl w:ilvl="0" w:tplc="04160019">
      <w:start w:val="1"/>
      <w:numFmt w:val="bullet"/>
      <w:lvlText w:val=""/>
      <w:lvlJc w:val="left"/>
      <w:pPr>
        <w:ind w:left="720" w:hanging="360"/>
      </w:pPr>
      <w:rPr>
        <w:rFonts w:ascii="Symbol" w:hAnsi="Symbol" w:hint="default"/>
      </w:rPr>
    </w:lvl>
    <w:lvl w:ilvl="1" w:tplc="04160019" w:tentative="1">
      <w:start w:val="1"/>
      <w:numFmt w:val="bullet"/>
      <w:lvlText w:val="o"/>
      <w:lvlJc w:val="left"/>
      <w:pPr>
        <w:ind w:left="1440" w:hanging="360"/>
      </w:pPr>
      <w:rPr>
        <w:rFonts w:ascii="Courier New" w:hAnsi="Courier New" w:cs="Courier New" w:hint="default"/>
      </w:rPr>
    </w:lvl>
    <w:lvl w:ilvl="2" w:tplc="0416001B" w:tentative="1">
      <w:start w:val="1"/>
      <w:numFmt w:val="bullet"/>
      <w:lvlText w:val=""/>
      <w:lvlJc w:val="left"/>
      <w:pPr>
        <w:ind w:left="2160" w:hanging="360"/>
      </w:pPr>
      <w:rPr>
        <w:rFonts w:ascii="Wingdings" w:hAnsi="Wingdings" w:hint="default"/>
      </w:rPr>
    </w:lvl>
    <w:lvl w:ilvl="3" w:tplc="0416000F" w:tentative="1">
      <w:start w:val="1"/>
      <w:numFmt w:val="bullet"/>
      <w:lvlText w:val=""/>
      <w:lvlJc w:val="left"/>
      <w:pPr>
        <w:ind w:left="2880" w:hanging="360"/>
      </w:pPr>
      <w:rPr>
        <w:rFonts w:ascii="Symbol" w:hAnsi="Symbol" w:hint="default"/>
      </w:rPr>
    </w:lvl>
    <w:lvl w:ilvl="4" w:tplc="04160019" w:tentative="1">
      <w:start w:val="1"/>
      <w:numFmt w:val="bullet"/>
      <w:lvlText w:val="o"/>
      <w:lvlJc w:val="left"/>
      <w:pPr>
        <w:ind w:left="3600" w:hanging="360"/>
      </w:pPr>
      <w:rPr>
        <w:rFonts w:ascii="Courier New" w:hAnsi="Courier New" w:cs="Courier New" w:hint="default"/>
      </w:rPr>
    </w:lvl>
    <w:lvl w:ilvl="5" w:tplc="0416001B" w:tentative="1">
      <w:start w:val="1"/>
      <w:numFmt w:val="bullet"/>
      <w:lvlText w:val=""/>
      <w:lvlJc w:val="left"/>
      <w:pPr>
        <w:ind w:left="4320" w:hanging="360"/>
      </w:pPr>
      <w:rPr>
        <w:rFonts w:ascii="Wingdings" w:hAnsi="Wingdings" w:hint="default"/>
      </w:rPr>
    </w:lvl>
    <w:lvl w:ilvl="6" w:tplc="0416000F" w:tentative="1">
      <w:start w:val="1"/>
      <w:numFmt w:val="bullet"/>
      <w:lvlText w:val=""/>
      <w:lvlJc w:val="left"/>
      <w:pPr>
        <w:ind w:left="5040" w:hanging="360"/>
      </w:pPr>
      <w:rPr>
        <w:rFonts w:ascii="Symbol" w:hAnsi="Symbol" w:hint="default"/>
      </w:rPr>
    </w:lvl>
    <w:lvl w:ilvl="7" w:tplc="04160019" w:tentative="1">
      <w:start w:val="1"/>
      <w:numFmt w:val="bullet"/>
      <w:lvlText w:val="o"/>
      <w:lvlJc w:val="left"/>
      <w:pPr>
        <w:ind w:left="5760" w:hanging="360"/>
      </w:pPr>
      <w:rPr>
        <w:rFonts w:ascii="Courier New" w:hAnsi="Courier New" w:cs="Courier New" w:hint="default"/>
      </w:rPr>
    </w:lvl>
    <w:lvl w:ilvl="8" w:tplc="0416001B" w:tentative="1">
      <w:start w:val="1"/>
      <w:numFmt w:val="bullet"/>
      <w:lvlText w:val=""/>
      <w:lvlJc w:val="left"/>
      <w:pPr>
        <w:ind w:left="6480" w:hanging="360"/>
      </w:pPr>
      <w:rPr>
        <w:rFonts w:ascii="Wingdings" w:hAnsi="Wingdings" w:hint="default"/>
      </w:rPr>
    </w:lvl>
  </w:abstractNum>
  <w:abstractNum w:abstractNumId="27">
    <w:nsid w:val="224D0B22"/>
    <w:multiLevelType w:val="hybridMultilevel"/>
    <w:tmpl w:val="A4003BB2"/>
    <w:lvl w:ilvl="0" w:tplc="04160001">
      <w:start w:val="1"/>
      <w:numFmt w:val="lowerLetter"/>
      <w:lvlText w:val="%1."/>
      <w:lvlJc w:val="left"/>
      <w:pPr>
        <w:tabs>
          <w:tab w:val="num" w:pos="1287"/>
        </w:tabs>
        <w:ind w:left="1287" w:hanging="360"/>
      </w:pPr>
    </w:lvl>
    <w:lvl w:ilvl="1" w:tplc="04160003" w:tentative="1">
      <w:start w:val="1"/>
      <w:numFmt w:val="lowerLetter"/>
      <w:lvlText w:val="%2."/>
      <w:lvlJc w:val="left"/>
      <w:pPr>
        <w:tabs>
          <w:tab w:val="num" w:pos="2007"/>
        </w:tabs>
        <w:ind w:left="2007" w:hanging="360"/>
      </w:pPr>
    </w:lvl>
    <w:lvl w:ilvl="2" w:tplc="04160005" w:tentative="1">
      <w:start w:val="1"/>
      <w:numFmt w:val="lowerRoman"/>
      <w:lvlText w:val="%3."/>
      <w:lvlJc w:val="right"/>
      <w:pPr>
        <w:tabs>
          <w:tab w:val="num" w:pos="2727"/>
        </w:tabs>
        <w:ind w:left="2727" w:hanging="180"/>
      </w:pPr>
    </w:lvl>
    <w:lvl w:ilvl="3" w:tplc="04160001" w:tentative="1">
      <w:start w:val="1"/>
      <w:numFmt w:val="decimal"/>
      <w:lvlText w:val="%4."/>
      <w:lvlJc w:val="left"/>
      <w:pPr>
        <w:tabs>
          <w:tab w:val="num" w:pos="3447"/>
        </w:tabs>
        <w:ind w:left="3447" w:hanging="360"/>
      </w:pPr>
    </w:lvl>
    <w:lvl w:ilvl="4" w:tplc="04160003" w:tentative="1">
      <w:start w:val="1"/>
      <w:numFmt w:val="lowerLetter"/>
      <w:lvlText w:val="%5."/>
      <w:lvlJc w:val="left"/>
      <w:pPr>
        <w:tabs>
          <w:tab w:val="num" w:pos="4167"/>
        </w:tabs>
        <w:ind w:left="4167" w:hanging="360"/>
      </w:pPr>
    </w:lvl>
    <w:lvl w:ilvl="5" w:tplc="04160005" w:tentative="1">
      <w:start w:val="1"/>
      <w:numFmt w:val="lowerRoman"/>
      <w:lvlText w:val="%6."/>
      <w:lvlJc w:val="right"/>
      <w:pPr>
        <w:tabs>
          <w:tab w:val="num" w:pos="4887"/>
        </w:tabs>
        <w:ind w:left="4887" w:hanging="180"/>
      </w:pPr>
    </w:lvl>
    <w:lvl w:ilvl="6" w:tplc="04160001" w:tentative="1">
      <w:start w:val="1"/>
      <w:numFmt w:val="decimal"/>
      <w:lvlText w:val="%7."/>
      <w:lvlJc w:val="left"/>
      <w:pPr>
        <w:tabs>
          <w:tab w:val="num" w:pos="5607"/>
        </w:tabs>
        <w:ind w:left="5607" w:hanging="360"/>
      </w:pPr>
    </w:lvl>
    <w:lvl w:ilvl="7" w:tplc="04160003" w:tentative="1">
      <w:start w:val="1"/>
      <w:numFmt w:val="lowerLetter"/>
      <w:lvlText w:val="%8."/>
      <w:lvlJc w:val="left"/>
      <w:pPr>
        <w:tabs>
          <w:tab w:val="num" w:pos="6327"/>
        </w:tabs>
        <w:ind w:left="6327" w:hanging="360"/>
      </w:pPr>
    </w:lvl>
    <w:lvl w:ilvl="8" w:tplc="04160005" w:tentative="1">
      <w:start w:val="1"/>
      <w:numFmt w:val="lowerRoman"/>
      <w:lvlText w:val="%9."/>
      <w:lvlJc w:val="right"/>
      <w:pPr>
        <w:tabs>
          <w:tab w:val="num" w:pos="7047"/>
        </w:tabs>
        <w:ind w:left="7047" w:hanging="180"/>
      </w:pPr>
    </w:lvl>
  </w:abstractNum>
  <w:abstractNum w:abstractNumId="28">
    <w:nsid w:val="24087034"/>
    <w:multiLevelType w:val="multilevel"/>
    <w:tmpl w:val="A30EF7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244471A2"/>
    <w:multiLevelType w:val="multilevel"/>
    <w:tmpl w:val="37F644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270E7B28"/>
    <w:multiLevelType w:val="multilevel"/>
    <w:tmpl w:val="E7AA15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272D137D"/>
    <w:multiLevelType w:val="multilevel"/>
    <w:tmpl w:val="CA7EB7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290E292C"/>
    <w:multiLevelType w:val="hybridMultilevel"/>
    <w:tmpl w:val="90D6EFE4"/>
    <w:lvl w:ilvl="0" w:tplc="CD641CFA">
      <w:start w:val="1"/>
      <w:numFmt w:val="lowerLetter"/>
      <w:lvlText w:val="%1)"/>
      <w:lvlJc w:val="left"/>
      <w:pPr>
        <w:ind w:left="786" w:hanging="360"/>
      </w:pPr>
      <w:rPr>
        <w:b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nsid w:val="29C80D77"/>
    <w:multiLevelType w:val="hybridMultilevel"/>
    <w:tmpl w:val="FB3CD96E"/>
    <w:lvl w:ilvl="0" w:tplc="CD641CFA">
      <w:start w:val="1"/>
      <w:numFmt w:val="lowerLetter"/>
      <w:lvlText w:val="%1)"/>
      <w:lvlJc w:val="left"/>
      <w:pPr>
        <w:ind w:left="786" w:hanging="360"/>
      </w:pPr>
      <w:rPr>
        <w:b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
    <w:nsid w:val="2BBF098E"/>
    <w:multiLevelType w:val="hybridMultilevel"/>
    <w:tmpl w:val="56A67BA6"/>
    <w:lvl w:ilvl="0" w:tplc="B31A6330">
      <w:start w:val="1"/>
      <w:numFmt w:val="lowerLetter"/>
      <w:lvlText w:val="%1."/>
      <w:lvlJc w:val="left"/>
      <w:pPr>
        <w:tabs>
          <w:tab w:val="num" w:pos="720"/>
        </w:tabs>
        <w:ind w:left="720" w:hanging="360"/>
      </w:pPr>
    </w:lvl>
    <w:lvl w:ilvl="1" w:tplc="8490EE24" w:tentative="1">
      <w:start w:val="1"/>
      <w:numFmt w:val="lowerLetter"/>
      <w:lvlText w:val="%2."/>
      <w:lvlJc w:val="left"/>
      <w:pPr>
        <w:tabs>
          <w:tab w:val="num" w:pos="1440"/>
        </w:tabs>
        <w:ind w:left="1440" w:hanging="360"/>
      </w:pPr>
    </w:lvl>
    <w:lvl w:ilvl="2" w:tplc="83DC328C" w:tentative="1">
      <w:start w:val="1"/>
      <w:numFmt w:val="lowerRoman"/>
      <w:lvlText w:val="%3."/>
      <w:lvlJc w:val="right"/>
      <w:pPr>
        <w:tabs>
          <w:tab w:val="num" w:pos="2160"/>
        </w:tabs>
        <w:ind w:left="2160" w:hanging="180"/>
      </w:pPr>
    </w:lvl>
    <w:lvl w:ilvl="3" w:tplc="78D4F022" w:tentative="1">
      <w:start w:val="1"/>
      <w:numFmt w:val="decimal"/>
      <w:lvlText w:val="%4."/>
      <w:lvlJc w:val="left"/>
      <w:pPr>
        <w:tabs>
          <w:tab w:val="num" w:pos="2880"/>
        </w:tabs>
        <w:ind w:left="2880" w:hanging="360"/>
      </w:pPr>
    </w:lvl>
    <w:lvl w:ilvl="4" w:tplc="FE328380" w:tentative="1">
      <w:start w:val="1"/>
      <w:numFmt w:val="lowerLetter"/>
      <w:lvlText w:val="%5."/>
      <w:lvlJc w:val="left"/>
      <w:pPr>
        <w:tabs>
          <w:tab w:val="num" w:pos="3600"/>
        </w:tabs>
        <w:ind w:left="3600" w:hanging="360"/>
      </w:pPr>
    </w:lvl>
    <w:lvl w:ilvl="5" w:tplc="53EAD146" w:tentative="1">
      <w:start w:val="1"/>
      <w:numFmt w:val="lowerRoman"/>
      <w:lvlText w:val="%6."/>
      <w:lvlJc w:val="right"/>
      <w:pPr>
        <w:tabs>
          <w:tab w:val="num" w:pos="4320"/>
        </w:tabs>
        <w:ind w:left="4320" w:hanging="180"/>
      </w:pPr>
    </w:lvl>
    <w:lvl w:ilvl="6" w:tplc="25544C58" w:tentative="1">
      <w:start w:val="1"/>
      <w:numFmt w:val="decimal"/>
      <w:lvlText w:val="%7."/>
      <w:lvlJc w:val="left"/>
      <w:pPr>
        <w:tabs>
          <w:tab w:val="num" w:pos="5040"/>
        </w:tabs>
        <w:ind w:left="5040" w:hanging="360"/>
      </w:pPr>
    </w:lvl>
    <w:lvl w:ilvl="7" w:tplc="2D463406" w:tentative="1">
      <w:start w:val="1"/>
      <w:numFmt w:val="lowerLetter"/>
      <w:lvlText w:val="%8."/>
      <w:lvlJc w:val="left"/>
      <w:pPr>
        <w:tabs>
          <w:tab w:val="num" w:pos="5760"/>
        </w:tabs>
        <w:ind w:left="5760" w:hanging="360"/>
      </w:pPr>
    </w:lvl>
    <w:lvl w:ilvl="8" w:tplc="245C61C4" w:tentative="1">
      <w:start w:val="1"/>
      <w:numFmt w:val="lowerRoman"/>
      <w:lvlText w:val="%9."/>
      <w:lvlJc w:val="right"/>
      <w:pPr>
        <w:tabs>
          <w:tab w:val="num" w:pos="6480"/>
        </w:tabs>
        <w:ind w:left="6480" w:hanging="180"/>
      </w:pPr>
    </w:lvl>
  </w:abstractNum>
  <w:abstractNum w:abstractNumId="35">
    <w:nsid w:val="2D850522"/>
    <w:multiLevelType w:val="multilevel"/>
    <w:tmpl w:val="92984EEC"/>
    <w:lvl w:ilvl="0">
      <w:start w:val="1"/>
      <w:numFmt w:val="decimal"/>
      <w:pStyle w:val="RUPNvel2"/>
      <w:lvlText w:val="%1."/>
      <w:lvlJc w:val="left"/>
      <w:pPr>
        <w:tabs>
          <w:tab w:val="num" w:pos="360"/>
        </w:tabs>
        <w:ind w:left="360" w:hanging="360"/>
      </w:pPr>
      <w:rPr>
        <w:rFonts w:hint="default"/>
      </w:rPr>
    </w:lvl>
    <w:lvl w:ilvl="1">
      <w:start w:val="1"/>
      <w:numFmt w:val="decimal"/>
      <w:pStyle w:val="RUPNvel2"/>
      <w:isLgl/>
      <w:lvlText w:val="%1.%2."/>
      <w:lvlJc w:val="left"/>
      <w:pPr>
        <w:tabs>
          <w:tab w:val="num" w:pos="1146"/>
        </w:tabs>
        <w:ind w:left="1146" w:hanging="720"/>
      </w:pPr>
      <w:rPr>
        <w:rFonts w:hint="default"/>
      </w:rPr>
    </w:lvl>
    <w:lvl w:ilvl="2">
      <w:start w:val="1"/>
      <w:numFmt w:val="decimal"/>
      <w:pStyle w:val="RUPNvel3"/>
      <w:isLgl/>
      <w:lvlText w:val="%1.%2.%3."/>
      <w:lvlJc w:val="left"/>
      <w:pPr>
        <w:tabs>
          <w:tab w:val="num" w:pos="1146"/>
        </w:tabs>
        <w:ind w:left="1146" w:hanging="720"/>
      </w:pPr>
      <w:rPr>
        <w:rFonts w:hint="default"/>
        <w:b w:val="0"/>
        <w:i w:val="0"/>
      </w:rPr>
    </w:lvl>
    <w:lvl w:ilvl="3">
      <w:start w:val="1"/>
      <w:numFmt w:val="decimal"/>
      <w:isLgl/>
      <w:lvlText w:val="%1.%2.%3.%4."/>
      <w:lvlJc w:val="left"/>
      <w:pPr>
        <w:tabs>
          <w:tab w:val="num" w:pos="1505"/>
        </w:tabs>
        <w:ind w:left="1145" w:hanging="720"/>
      </w:pPr>
      <w:rPr>
        <w:rFonts w:hint="default"/>
      </w:rPr>
    </w:lvl>
    <w:lvl w:ilvl="4">
      <w:start w:val="1"/>
      <w:numFmt w:val="decimal"/>
      <w:isLgl/>
      <w:lvlText w:val="%1.%2.%3.%4.%5."/>
      <w:lvlJc w:val="left"/>
      <w:pPr>
        <w:tabs>
          <w:tab w:val="num" w:pos="2880"/>
        </w:tabs>
        <w:ind w:left="2520" w:hanging="1080"/>
      </w:pPr>
      <w:rPr>
        <w:rFonts w:hint="default"/>
      </w:rPr>
    </w:lvl>
    <w:lvl w:ilvl="5">
      <w:start w:val="1"/>
      <w:numFmt w:val="decimal"/>
      <w:isLgl/>
      <w:lvlText w:val="%1.%2.%3.%4.%5.%6."/>
      <w:lvlJc w:val="left"/>
      <w:pPr>
        <w:tabs>
          <w:tab w:val="num" w:pos="3240"/>
        </w:tabs>
        <w:ind w:left="3240" w:hanging="1440"/>
      </w:pPr>
      <w:rPr>
        <w:rFonts w:hint="default"/>
      </w:rPr>
    </w:lvl>
    <w:lvl w:ilvl="6">
      <w:start w:val="1"/>
      <w:numFmt w:val="decimal"/>
      <w:isLgl/>
      <w:lvlText w:val="%1.%2.%3.%4.%5.%6.%7."/>
      <w:lvlJc w:val="left"/>
      <w:pPr>
        <w:tabs>
          <w:tab w:val="num" w:pos="3600"/>
        </w:tabs>
        <w:ind w:left="3600" w:hanging="1440"/>
      </w:pPr>
      <w:rPr>
        <w:rFonts w:hint="default"/>
      </w:rPr>
    </w:lvl>
    <w:lvl w:ilvl="7">
      <w:start w:val="1"/>
      <w:numFmt w:val="none"/>
      <w:isLgl/>
      <w:lvlText w:val="6.1"/>
      <w:lvlJc w:val="left"/>
      <w:pPr>
        <w:tabs>
          <w:tab w:val="num" w:pos="4320"/>
        </w:tabs>
        <w:ind w:left="4320" w:hanging="1800"/>
      </w:pPr>
      <w:rPr>
        <w:rFonts w:hint="default"/>
      </w:rPr>
    </w:lvl>
    <w:lvl w:ilvl="8">
      <w:start w:val="1"/>
      <w:numFmt w:val="decimal"/>
      <w:isLgl/>
      <w:lvlText w:val="%1.%2.%3.%4.%5.%6.%7.%8.%9."/>
      <w:lvlJc w:val="left"/>
      <w:pPr>
        <w:tabs>
          <w:tab w:val="num" w:pos="5040"/>
        </w:tabs>
        <w:ind w:left="5040" w:hanging="2160"/>
      </w:pPr>
      <w:rPr>
        <w:rFonts w:hint="default"/>
      </w:rPr>
    </w:lvl>
  </w:abstractNum>
  <w:abstractNum w:abstractNumId="36">
    <w:nsid w:val="2EA070EE"/>
    <w:multiLevelType w:val="multilevel"/>
    <w:tmpl w:val="FB5A43C6"/>
    <w:lvl w:ilvl="0">
      <w:start w:val="1"/>
      <w:numFmt w:val="decimal"/>
      <w:suff w:val="nothing"/>
      <w:lvlText w:val="%1."/>
      <w:lvlJc w:val="left"/>
      <w:rPr>
        <w:b/>
        <w:i w:val="0"/>
      </w:rPr>
    </w:lvl>
    <w:lvl w:ilvl="1">
      <w:start w:val="1"/>
      <w:numFmt w:val="decimal"/>
      <w:pStyle w:val="ContratoTitulo"/>
      <w:lvlText w:val="%1.%2."/>
      <w:lvlJc w:val="left"/>
      <w:pPr>
        <w:tabs>
          <w:tab w:val="num" w:pos="360"/>
        </w:tabs>
      </w:pPr>
      <w:rPr>
        <w:rFonts w:ascii="Times New Roman" w:hAnsi="Times New Roman" w:hint="default"/>
        <w:b/>
        <w:i w:val="0"/>
        <w:sz w:val="24"/>
      </w:rPr>
    </w:lvl>
    <w:lvl w:ilvl="2">
      <w:start w:val="1"/>
      <w:numFmt w:val="decimal"/>
      <w:lvlText w:val="%1.%2.%3."/>
      <w:lvlJc w:val="left"/>
      <w:pPr>
        <w:tabs>
          <w:tab w:val="num" w:pos="1854"/>
        </w:tabs>
        <w:ind w:left="1134"/>
      </w:pPr>
      <w:rPr>
        <w:b/>
        <w:i w:val="0"/>
      </w:rPr>
    </w:lvl>
    <w:lvl w:ilvl="3">
      <w:start w:val="1"/>
      <w:numFmt w:val="decimal"/>
      <w:lvlText w:val="%1.%2.%3.%4."/>
      <w:lvlJc w:val="left"/>
      <w:pPr>
        <w:tabs>
          <w:tab w:val="num" w:pos="2138"/>
        </w:tabs>
        <w:ind w:left="1418"/>
      </w:pPr>
      <w:rPr>
        <w:b/>
        <w:i w:val="0"/>
      </w:rPr>
    </w:lvl>
    <w:lvl w:ilvl="4">
      <w:start w:val="1"/>
      <w:numFmt w:val="decimal"/>
      <w:lvlText w:val="%1.%2.%3.%4.%5."/>
      <w:lvlJc w:val="left"/>
      <w:pPr>
        <w:tabs>
          <w:tab w:val="num" w:pos="3240"/>
        </w:tabs>
        <w:ind w:left="2232" w:hanging="792"/>
      </w:pPr>
    </w:lvl>
    <w:lvl w:ilvl="5">
      <w:start w:val="1"/>
      <w:numFmt w:val="decimal"/>
      <w:lvlText w:val="%1.%2.%3.%4.%5.%6."/>
      <w:lvlJc w:val="left"/>
      <w:pPr>
        <w:tabs>
          <w:tab w:val="num" w:pos="3960"/>
        </w:tabs>
        <w:ind w:left="2736" w:hanging="936"/>
      </w:pPr>
    </w:lvl>
    <w:lvl w:ilvl="6">
      <w:start w:val="1"/>
      <w:numFmt w:val="decimal"/>
      <w:lvlText w:val="%1.%2.%3.%4.%5.%6.%7."/>
      <w:lvlJc w:val="left"/>
      <w:pPr>
        <w:tabs>
          <w:tab w:val="num" w:pos="4680"/>
        </w:tabs>
        <w:ind w:left="3240" w:hanging="1080"/>
      </w:pPr>
    </w:lvl>
    <w:lvl w:ilvl="7">
      <w:start w:val="1"/>
      <w:numFmt w:val="decimal"/>
      <w:lvlText w:val="%1.%2.%3.%4.%5.%6.%7.%8."/>
      <w:lvlJc w:val="left"/>
      <w:pPr>
        <w:tabs>
          <w:tab w:val="num" w:pos="5400"/>
        </w:tabs>
        <w:ind w:left="3744" w:hanging="1224"/>
      </w:pPr>
    </w:lvl>
    <w:lvl w:ilvl="8">
      <w:start w:val="1"/>
      <w:numFmt w:val="decimal"/>
      <w:lvlText w:val="%1.%2.%3.%4.%5.%6.%7.%8.%9."/>
      <w:lvlJc w:val="left"/>
      <w:pPr>
        <w:tabs>
          <w:tab w:val="num" w:pos="6120"/>
        </w:tabs>
        <w:ind w:left="4320" w:hanging="1440"/>
      </w:pPr>
    </w:lvl>
  </w:abstractNum>
  <w:abstractNum w:abstractNumId="37">
    <w:nsid w:val="2EFF2C73"/>
    <w:multiLevelType w:val="multilevel"/>
    <w:tmpl w:val="12221328"/>
    <w:lvl w:ilvl="0">
      <w:start w:val="2"/>
      <w:numFmt w:val="decimal"/>
      <w:lvlText w:val="%1."/>
      <w:lvlJc w:val="left"/>
      <w:pPr>
        <w:ind w:left="360" w:hanging="360"/>
      </w:pPr>
      <w:rPr>
        <w:rFonts w:hint="default"/>
        <w:color w:val="auto"/>
      </w:rPr>
    </w:lvl>
    <w:lvl w:ilvl="1">
      <w:start w:val="1"/>
      <w:numFmt w:val="decimal"/>
      <w:lvlText w:val="%1.%2."/>
      <w:lvlJc w:val="left"/>
      <w:pPr>
        <w:ind w:left="2563" w:hanging="360"/>
      </w:pPr>
      <w:rPr>
        <w:rFonts w:hint="default"/>
        <w:color w:val="auto"/>
      </w:rPr>
    </w:lvl>
    <w:lvl w:ilvl="2">
      <w:start w:val="1"/>
      <w:numFmt w:val="decimal"/>
      <w:lvlText w:val="%1.%2.%3."/>
      <w:lvlJc w:val="left"/>
      <w:pPr>
        <w:ind w:left="5126" w:hanging="720"/>
      </w:pPr>
      <w:rPr>
        <w:rFonts w:hint="default"/>
        <w:color w:val="auto"/>
      </w:rPr>
    </w:lvl>
    <w:lvl w:ilvl="3">
      <w:start w:val="1"/>
      <w:numFmt w:val="decimal"/>
      <w:lvlText w:val="%1.%2.%3.%4."/>
      <w:lvlJc w:val="left"/>
      <w:pPr>
        <w:ind w:left="7329" w:hanging="720"/>
      </w:pPr>
      <w:rPr>
        <w:rFonts w:hint="default"/>
      </w:rPr>
    </w:lvl>
    <w:lvl w:ilvl="4">
      <w:start w:val="1"/>
      <w:numFmt w:val="decimal"/>
      <w:lvlText w:val="%1.%2.%3.%4.%5."/>
      <w:lvlJc w:val="left"/>
      <w:pPr>
        <w:ind w:left="9892" w:hanging="1080"/>
      </w:pPr>
      <w:rPr>
        <w:rFonts w:hint="default"/>
      </w:rPr>
    </w:lvl>
    <w:lvl w:ilvl="5">
      <w:start w:val="1"/>
      <w:numFmt w:val="decimal"/>
      <w:lvlText w:val="%1.%2.%3.%4.%5.%6."/>
      <w:lvlJc w:val="left"/>
      <w:pPr>
        <w:ind w:left="12095" w:hanging="1080"/>
      </w:pPr>
      <w:rPr>
        <w:rFonts w:hint="default"/>
      </w:rPr>
    </w:lvl>
    <w:lvl w:ilvl="6">
      <w:start w:val="1"/>
      <w:numFmt w:val="decimal"/>
      <w:lvlText w:val="%1.%2.%3.%4.%5.%6.%7."/>
      <w:lvlJc w:val="left"/>
      <w:pPr>
        <w:ind w:left="14658" w:hanging="1440"/>
      </w:pPr>
      <w:rPr>
        <w:rFonts w:hint="default"/>
      </w:rPr>
    </w:lvl>
    <w:lvl w:ilvl="7">
      <w:start w:val="1"/>
      <w:numFmt w:val="decimal"/>
      <w:lvlText w:val="%1.%2.%3.%4.%5.%6.%7.%8."/>
      <w:lvlJc w:val="left"/>
      <w:pPr>
        <w:ind w:left="16861" w:hanging="1440"/>
      </w:pPr>
      <w:rPr>
        <w:rFonts w:hint="default"/>
      </w:rPr>
    </w:lvl>
    <w:lvl w:ilvl="8">
      <w:start w:val="1"/>
      <w:numFmt w:val="decimal"/>
      <w:lvlText w:val="%1.%2.%3.%4.%5.%6.%7.%8.%9."/>
      <w:lvlJc w:val="left"/>
      <w:pPr>
        <w:ind w:left="19424" w:hanging="1800"/>
      </w:pPr>
      <w:rPr>
        <w:rFonts w:hint="default"/>
      </w:rPr>
    </w:lvl>
  </w:abstractNum>
  <w:abstractNum w:abstractNumId="38">
    <w:nsid w:val="335B6BEB"/>
    <w:multiLevelType w:val="hybridMultilevel"/>
    <w:tmpl w:val="01B61D10"/>
    <w:lvl w:ilvl="0" w:tplc="CDD0293A">
      <w:start w:val="1"/>
      <w:numFmt w:val="decimal"/>
      <w:pStyle w:val="Figura"/>
      <w:lvlText w:val="Figura %1."/>
      <w:lvlJc w:val="left"/>
      <w:pPr>
        <w:tabs>
          <w:tab w:val="num" w:pos="1080"/>
        </w:tabs>
        <w:ind w:left="360" w:hanging="360"/>
      </w:pPr>
      <w:rPr>
        <w:rFonts w:hint="default"/>
      </w:rPr>
    </w:lvl>
    <w:lvl w:ilvl="1" w:tplc="0CB86C0C" w:tentative="1">
      <w:start w:val="1"/>
      <w:numFmt w:val="lowerLetter"/>
      <w:lvlText w:val="%2."/>
      <w:lvlJc w:val="left"/>
      <w:pPr>
        <w:tabs>
          <w:tab w:val="num" w:pos="1440"/>
        </w:tabs>
        <w:ind w:left="1440" w:hanging="360"/>
      </w:pPr>
    </w:lvl>
    <w:lvl w:ilvl="2" w:tplc="A54262AE" w:tentative="1">
      <w:start w:val="1"/>
      <w:numFmt w:val="lowerRoman"/>
      <w:lvlText w:val="%3."/>
      <w:lvlJc w:val="right"/>
      <w:pPr>
        <w:tabs>
          <w:tab w:val="num" w:pos="2160"/>
        </w:tabs>
        <w:ind w:left="2160" w:hanging="180"/>
      </w:pPr>
    </w:lvl>
    <w:lvl w:ilvl="3" w:tplc="42E247EC" w:tentative="1">
      <w:start w:val="1"/>
      <w:numFmt w:val="decimal"/>
      <w:lvlText w:val="%4."/>
      <w:lvlJc w:val="left"/>
      <w:pPr>
        <w:tabs>
          <w:tab w:val="num" w:pos="2880"/>
        </w:tabs>
        <w:ind w:left="2880" w:hanging="360"/>
      </w:pPr>
    </w:lvl>
    <w:lvl w:ilvl="4" w:tplc="BBF08E98" w:tentative="1">
      <w:start w:val="1"/>
      <w:numFmt w:val="lowerLetter"/>
      <w:lvlText w:val="%5."/>
      <w:lvlJc w:val="left"/>
      <w:pPr>
        <w:tabs>
          <w:tab w:val="num" w:pos="3600"/>
        </w:tabs>
        <w:ind w:left="3600" w:hanging="360"/>
      </w:pPr>
    </w:lvl>
    <w:lvl w:ilvl="5" w:tplc="E81C004A" w:tentative="1">
      <w:start w:val="1"/>
      <w:numFmt w:val="lowerRoman"/>
      <w:lvlText w:val="%6."/>
      <w:lvlJc w:val="right"/>
      <w:pPr>
        <w:tabs>
          <w:tab w:val="num" w:pos="4320"/>
        </w:tabs>
        <w:ind w:left="4320" w:hanging="180"/>
      </w:pPr>
    </w:lvl>
    <w:lvl w:ilvl="6" w:tplc="538EED4C" w:tentative="1">
      <w:start w:val="1"/>
      <w:numFmt w:val="decimal"/>
      <w:lvlText w:val="%7."/>
      <w:lvlJc w:val="left"/>
      <w:pPr>
        <w:tabs>
          <w:tab w:val="num" w:pos="5040"/>
        </w:tabs>
        <w:ind w:left="5040" w:hanging="360"/>
      </w:pPr>
    </w:lvl>
    <w:lvl w:ilvl="7" w:tplc="1F72B0D8" w:tentative="1">
      <w:start w:val="1"/>
      <w:numFmt w:val="lowerLetter"/>
      <w:lvlText w:val="%8."/>
      <w:lvlJc w:val="left"/>
      <w:pPr>
        <w:tabs>
          <w:tab w:val="num" w:pos="5760"/>
        </w:tabs>
        <w:ind w:left="5760" w:hanging="360"/>
      </w:pPr>
    </w:lvl>
    <w:lvl w:ilvl="8" w:tplc="DFB4BBC0" w:tentative="1">
      <w:start w:val="1"/>
      <w:numFmt w:val="lowerRoman"/>
      <w:lvlText w:val="%9."/>
      <w:lvlJc w:val="right"/>
      <w:pPr>
        <w:tabs>
          <w:tab w:val="num" w:pos="6480"/>
        </w:tabs>
        <w:ind w:left="6480" w:hanging="180"/>
      </w:pPr>
    </w:lvl>
  </w:abstractNum>
  <w:abstractNum w:abstractNumId="39">
    <w:nsid w:val="38054E2A"/>
    <w:multiLevelType w:val="hybridMultilevel"/>
    <w:tmpl w:val="B078762A"/>
    <w:lvl w:ilvl="0" w:tplc="C6F41512">
      <w:start w:val="1"/>
      <w:numFmt w:val="lowerLetter"/>
      <w:lvlText w:val="%1."/>
      <w:lvlJc w:val="left"/>
      <w:pPr>
        <w:tabs>
          <w:tab w:val="num" w:pos="1287"/>
        </w:tabs>
        <w:ind w:left="1287" w:hanging="360"/>
      </w:pPr>
    </w:lvl>
    <w:lvl w:ilvl="1" w:tplc="BA606412" w:tentative="1">
      <w:start w:val="1"/>
      <w:numFmt w:val="lowerLetter"/>
      <w:lvlText w:val="%2."/>
      <w:lvlJc w:val="left"/>
      <w:pPr>
        <w:tabs>
          <w:tab w:val="num" w:pos="2007"/>
        </w:tabs>
        <w:ind w:left="2007" w:hanging="360"/>
      </w:pPr>
    </w:lvl>
    <w:lvl w:ilvl="2" w:tplc="851CFEFC" w:tentative="1">
      <w:start w:val="1"/>
      <w:numFmt w:val="lowerRoman"/>
      <w:lvlText w:val="%3."/>
      <w:lvlJc w:val="right"/>
      <w:pPr>
        <w:tabs>
          <w:tab w:val="num" w:pos="2727"/>
        </w:tabs>
        <w:ind w:left="2727" w:hanging="180"/>
      </w:pPr>
    </w:lvl>
    <w:lvl w:ilvl="3" w:tplc="CC92B0AE" w:tentative="1">
      <w:start w:val="1"/>
      <w:numFmt w:val="decimal"/>
      <w:lvlText w:val="%4."/>
      <w:lvlJc w:val="left"/>
      <w:pPr>
        <w:tabs>
          <w:tab w:val="num" w:pos="3447"/>
        </w:tabs>
        <w:ind w:left="3447" w:hanging="360"/>
      </w:pPr>
    </w:lvl>
    <w:lvl w:ilvl="4" w:tplc="9252B74A" w:tentative="1">
      <w:start w:val="1"/>
      <w:numFmt w:val="lowerLetter"/>
      <w:lvlText w:val="%5."/>
      <w:lvlJc w:val="left"/>
      <w:pPr>
        <w:tabs>
          <w:tab w:val="num" w:pos="4167"/>
        </w:tabs>
        <w:ind w:left="4167" w:hanging="360"/>
      </w:pPr>
    </w:lvl>
    <w:lvl w:ilvl="5" w:tplc="1102F992" w:tentative="1">
      <w:start w:val="1"/>
      <w:numFmt w:val="lowerRoman"/>
      <w:lvlText w:val="%6."/>
      <w:lvlJc w:val="right"/>
      <w:pPr>
        <w:tabs>
          <w:tab w:val="num" w:pos="4887"/>
        </w:tabs>
        <w:ind w:left="4887" w:hanging="180"/>
      </w:pPr>
    </w:lvl>
    <w:lvl w:ilvl="6" w:tplc="FB6C2924" w:tentative="1">
      <w:start w:val="1"/>
      <w:numFmt w:val="decimal"/>
      <w:lvlText w:val="%7."/>
      <w:lvlJc w:val="left"/>
      <w:pPr>
        <w:tabs>
          <w:tab w:val="num" w:pos="5607"/>
        </w:tabs>
        <w:ind w:left="5607" w:hanging="360"/>
      </w:pPr>
    </w:lvl>
    <w:lvl w:ilvl="7" w:tplc="983E0856" w:tentative="1">
      <w:start w:val="1"/>
      <w:numFmt w:val="lowerLetter"/>
      <w:lvlText w:val="%8."/>
      <w:lvlJc w:val="left"/>
      <w:pPr>
        <w:tabs>
          <w:tab w:val="num" w:pos="6327"/>
        </w:tabs>
        <w:ind w:left="6327" w:hanging="360"/>
      </w:pPr>
    </w:lvl>
    <w:lvl w:ilvl="8" w:tplc="14D6D62E" w:tentative="1">
      <w:start w:val="1"/>
      <w:numFmt w:val="lowerRoman"/>
      <w:lvlText w:val="%9."/>
      <w:lvlJc w:val="right"/>
      <w:pPr>
        <w:tabs>
          <w:tab w:val="num" w:pos="7047"/>
        </w:tabs>
        <w:ind w:left="7047" w:hanging="180"/>
      </w:pPr>
    </w:lvl>
  </w:abstractNum>
  <w:abstractNum w:abstractNumId="40">
    <w:nsid w:val="3B2B1DA0"/>
    <w:multiLevelType w:val="multilevel"/>
    <w:tmpl w:val="88B031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3B587112"/>
    <w:multiLevelType w:val="hybridMultilevel"/>
    <w:tmpl w:val="41BC1C16"/>
    <w:lvl w:ilvl="0" w:tplc="566E357A">
      <w:start w:val="1"/>
      <w:numFmt w:val="lowerLetter"/>
      <w:lvlText w:val="%1."/>
      <w:lvlJc w:val="left"/>
      <w:pPr>
        <w:tabs>
          <w:tab w:val="num" w:pos="1287"/>
        </w:tabs>
        <w:ind w:left="1287" w:hanging="360"/>
      </w:pPr>
    </w:lvl>
    <w:lvl w:ilvl="1" w:tplc="069871C6" w:tentative="1">
      <w:start w:val="1"/>
      <w:numFmt w:val="lowerLetter"/>
      <w:lvlText w:val="%2."/>
      <w:lvlJc w:val="left"/>
      <w:pPr>
        <w:tabs>
          <w:tab w:val="num" w:pos="2007"/>
        </w:tabs>
        <w:ind w:left="2007" w:hanging="360"/>
      </w:pPr>
    </w:lvl>
    <w:lvl w:ilvl="2" w:tplc="258CC738" w:tentative="1">
      <w:start w:val="1"/>
      <w:numFmt w:val="lowerRoman"/>
      <w:lvlText w:val="%3."/>
      <w:lvlJc w:val="right"/>
      <w:pPr>
        <w:tabs>
          <w:tab w:val="num" w:pos="2727"/>
        </w:tabs>
        <w:ind w:left="2727" w:hanging="180"/>
      </w:pPr>
    </w:lvl>
    <w:lvl w:ilvl="3" w:tplc="3B4E9B38" w:tentative="1">
      <w:start w:val="1"/>
      <w:numFmt w:val="decimal"/>
      <w:lvlText w:val="%4."/>
      <w:lvlJc w:val="left"/>
      <w:pPr>
        <w:tabs>
          <w:tab w:val="num" w:pos="3447"/>
        </w:tabs>
        <w:ind w:left="3447" w:hanging="360"/>
      </w:pPr>
    </w:lvl>
    <w:lvl w:ilvl="4" w:tplc="5AF26334" w:tentative="1">
      <w:start w:val="1"/>
      <w:numFmt w:val="lowerLetter"/>
      <w:lvlText w:val="%5."/>
      <w:lvlJc w:val="left"/>
      <w:pPr>
        <w:tabs>
          <w:tab w:val="num" w:pos="4167"/>
        </w:tabs>
        <w:ind w:left="4167" w:hanging="360"/>
      </w:pPr>
    </w:lvl>
    <w:lvl w:ilvl="5" w:tplc="43AA2BA8" w:tentative="1">
      <w:start w:val="1"/>
      <w:numFmt w:val="lowerRoman"/>
      <w:lvlText w:val="%6."/>
      <w:lvlJc w:val="right"/>
      <w:pPr>
        <w:tabs>
          <w:tab w:val="num" w:pos="4887"/>
        </w:tabs>
        <w:ind w:left="4887" w:hanging="180"/>
      </w:pPr>
    </w:lvl>
    <w:lvl w:ilvl="6" w:tplc="22509C94" w:tentative="1">
      <w:start w:val="1"/>
      <w:numFmt w:val="decimal"/>
      <w:lvlText w:val="%7."/>
      <w:lvlJc w:val="left"/>
      <w:pPr>
        <w:tabs>
          <w:tab w:val="num" w:pos="5607"/>
        </w:tabs>
        <w:ind w:left="5607" w:hanging="360"/>
      </w:pPr>
    </w:lvl>
    <w:lvl w:ilvl="7" w:tplc="710405E2" w:tentative="1">
      <w:start w:val="1"/>
      <w:numFmt w:val="lowerLetter"/>
      <w:lvlText w:val="%8."/>
      <w:lvlJc w:val="left"/>
      <w:pPr>
        <w:tabs>
          <w:tab w:val="num" w:pos="6327"/>
        </w:tabs>
        <w:ind w:left="6327" w:hanging="360"/>
      </w:pPr>
    </w:lvl>
    <w:lvl w:ilvl="8" w:tplc="E9864FB4" w:tentative="1">
      <w:start w:val="1"/>
      <w:numFmt w:val="lowerRoman"/>
      <w:lvlText w:val="%9."/>
      <w:lvlJc w:val="right"/>
      <w:pPr>
        <w:tabs>
          <w:tab w:val="num" w:pos="7047"/>
        </w:tabs>
        <w:ind w:left="7047" w:hanging="180"/>
      </w:pPr>
    </w:lvl>
  </w:abstractNum>
  <w:abstractNum w:abstractNumId="42">
    <w:nsid w:val="3F316D91"/>
    <w:multiLevelType w:val="hybridMultilevel"/>
    <w:tmpl w:val="360A8B8A"/>
    <w:lvl w:ilvl="0" w:tplc="04160019">
      <w:start w:val="1"/>
      <w:numFmt w:val="lowerLetter"/>
      <w:lvlText w:val="%1."/>
      <w:lvlJc w:val="left"/>
      <w:pPr>
        <w:tabs>
          <w:tab w:val="num" w:pos="720"/>
        </w:tabs>
        <w:ind w:left="720" w:hanging="360"/>
      </w:pPr>
    </w:lvl>
    <w:lvl w:ilvl="1" w:tplc="04160019" w:tentative="1">
      <w:start w:val="1"/>
      <w:numFmt w:val="lowerLetter"/>
      <w:lvlText w:val="%2."/>
      <w:lvlJc w:val="left"/>
      <w:pPr>
        <w:tabs>
          <w:tab w:val="num" w:pos="1440"/>
        </w:tabs>
        <w:ind w:left="1440" w:hanging="360"/>
      </w:pPr>
    </w:lvl>
    <w:lvl w:ilvl="2" w:tplc="0416001B" w:tentative="1">
      <w:start w:val="1"/>
      <w:numFmt w:val="lowerRoman"/>
      <w:lvlText w:val="%3."/>
      <w:lvlJc w:val="right"/>
      <w:pPr>
        <w:tabs>
          <w:tab w:val="num" w:pos="2160"/>
        </w:tabs>
        <w:ind w:left="2160" w:hanging="180"/>
      </w:pPr>
    </w:lvl>
    <w:lvl w:ilvl="3" w:tplc="0416000F" w:tentative="1">
      <w:start w:val="1"/>
      <w:numFmt w:val="decimal"/>
      <w:lvlText w:val="%4."/>
      <w:lvlJc w:val="left"/>
      <w:pPr>
        <w:tabs>
          <w:tab w:val="num" w:pos="2880"/>
        </w:tabs>
        <w:ind w:left="2880" w:hanging="360"/>
      </w:pPr>
    </w:lvl>
    <w:lvl w:ilvl="4" w:tplc="04160019" w:tentative="1">
      <w:start w:val="1"/>
      <w:numFmt w:val="lowerLetter"/>
      <w:lvlText w:val="%5."/>
      <w:lvlJc w:val="left"/>
      <w:pPr>
        <w:tabs>
          <w:tab w:val="num" w:pos="3600"/>
        </w:tabs>
        <w:ind w:left="3600" w:hanging="360"/>
      </w:pPr>
    </w:lvl>
    <w:lvl w:ilvl="5" w:tplc="0416001B" w:tentative="1">
      <w:start w:val="1"/>
      <w:numFmt w:val="lowerRoman"/>
      <w:lvlText w:val="%6."/>
      <w:lvlJc w:val="right"/>
      <w:pPr>
        <w:tabs>
          <w:tab w:val="num" w:pos="4320"/>
        </w:tabs>
        <w:ind w:left="4320" w:hanging="180"/>
      </w:pPr>
    </w:lvl>
    <w:lvl w:ilvl="6" w:tplc="0416000F" w:tentative="1">
      <w:start w:val="1"/>
      <w:numFmt w:val="decimal"/>
      <w:lvlText w:val="%7."/>
      <w:lvlJc w:val="left"/>
      <w:pPr>
        <w:tabs>
          <w:tab w:val="num" w:pos="5040"/>
        </w:tabs>
        <w:ind w:left="5040" w:hanging="360"/>
      </w:pPr>
    </w:lvl>
    <w:lvl w:ilvl="7" w:tplc="04160019" w:tentative="1">
      <w:start w:val="1"/>
      <w:numFmt w:val="lowerLetter"/>
      <w:lvlText w:val="%8."/>
      <w:lvlJc w:val="left"/>
      <w:pPr>
        <w:tabs>
          <w:tab w:val="num" w:pos="5760"/>
        </w:tabs>
        <w:ind w:left="5760" w:hanging="360"/>
      </w:pPr>
    </w:lvl>
    <w:lvl w:ilvl="8" w:tplc="0416001B" w:tentative="1">
      <w:start w:val="1"/>
      <w:numFmt w:val="lowerRoman"/>
      <w:lvlText w:val="%9."/>
      <w:lvlJc w:val="right"/>
      <w:pPr>
        <w:tabs>
          <w:tab w:val="num" w:pos="6480"/>
        </w:tabs>
        <w:ind w:left="6480" w:hanging="180"/>
      </w:pPr>
    </w:lvl>
  </w:abstractNum>
  <w:abstractNum w:abstractNumId="43">
    <w:nsid w:val="403B5724"/>
    <w:multiLevelType w:val="multilevel"/>
    <w:tmpl w:val="AB6849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nsid w:val="44040C2D"/>
    <w:multiLevelType w:val="hybridMultilevel"/>
    <w:tmpl w:val="BB4491CA"/>
    <w:lvl w:ilvl="0" w:tplc="C138F7C8">
      <w:start w:val="1"/>
      <w:numFmt w:val="lowerLetter"/>
      <w:lvlText w:val="%1."/>
      <w:lvlJc w:val="left"/>
      <w:pPr>
        <w:tabs>
          <w:tab w:val="num" w:pos="1287"/>
        </w:tabs>
        <w:ind w:left="1287" w:hanging="360"/>
      </w:pPr>
      <w:rPr>
        <w:b w:val="0"/>
      </w:rPr>
    </w:lvl>
    <w:lvl w:ilvl="1" w:tplc="68AC1602" w:tentative="1">
      <w:start w:val="1"/>
      <w:numFmt w:val="lowerLetter"/>
      <w:lvlText w:val="%2."/>
      <w:lvlJc w:val="left"/>
      <w:pPr>
        <w:tabs>
          <w:tab w:val="num" w:pos="2007"/>
        </w:tabs>
        <w:ind w:left="2007" w:hanging="360"/>
      </w:pPr>
    </w:lvl>
    <w:lvl w:ilvl="2" w:tplc="CC961FDC" w:tentative="1">
      <w:start w:val="1"/>
      <w:numFmt w:val="lowerRoman"/>
      <w:lvlText w:val="%3."/>
      <w:lvlJc w:val="right"/>
      <w:pPr>
        <w:tabs>
          <w:tab w:val="num" w:pos="2727"/>
        </w:tabs>
        <w:ind w:left="2727" w:hanging="180"/>
      </w:pPr>
    </w:lvl>
    <w:lvl w:ilvl="3" w:tplc="B5262930" w:tentative="1">
      <w:start w:val="1"/>
      <w:numFmt w:val="decimal"/>
      <w:lvlText w:val="%4."/>
      <w:lvlJc w:val="left"/>
      <w:pPr>
        <w:tabs>
          <w:tab w:val="num" w:pos="3447"/>
        </w:tabs>
        <w:ind w:left="3447" w:hanging="360"/>
      </w:pPr>
    </w:lvl>
    <w:lvl w:ilvl="4" w:tplc="9356DAA4" w:tentative="1">
      <w:start w:val="1"/>
      <w:numFmt w:val="lowerLetter"/>
      <w:lvlText w:val="%5."/>
      <w:lvlJc w:val="left"/>
      <w:pPr>
        <w:tabs>
          <w:tab w:val="num" w:pos="4167"/>
        </w:tabs>
        <w:ind w:left="4167" w:hanging="360"/>
      </w:pPr>
    </w:lvl>
    <w:lvl w:ilvl="5" w:tplc="5A92233A" w:tentative="1">
      <w:start w:val="1"/>
      <w:numFmt w:val="lowerRoman"/>
      <w:lvlText w:val="%6."/>
      <w:lvlJc w:val="right"/>
      <w:pPr>
        <w:tabs>
          <w:tab w:val="num" w:pos="4887"/>
        </w:tabs>
        <w:ind w:left="4887" w:hanging="180"/>
      </w:pPr>
    </w:lvl>
    <w:lvl w:ilvl="6" w:tplc="EC94B164" w:tentative="1">
      <w:start w:val="1"/>
      <w:numFmt w:val="decimal"/>
      <w:lvlText w:val="%7."/>
      <w:lvlJc w:val="left"/>
      <w:pPr>
        <w:tabs>
          <w:tab w:val="num" w:pos="5607"/>
        </w:tabs>
        <w:ind w:left="5607" w:hanging="360"/>
      </w:pPr>
    </w:lvl>
    <w:lvl w:ilvl="7" w:tplc="E8EC4556" w:tentative="1">
      <w:start w:val="1"/>
      <w:numFmt w:val="lowerLetter"/>
      <w:lvlText w:val="%8."/>
      <w:lvlJc w:val="left"/>
      <w:pPr>
        <w:tabs>
          <w:tab w:val="num" w:pos="6327"/>
        </w:tabs>
        <w:ind w:left="6327" w:hanging="360"/>
      </w:pPr>
    </w:lvl>
    <w:lvl w:ilvl="8" w:tplc="6D746224" w:tentative="1">
      <w:start w:val="1"/>
      <w:numFmt w:val="lowerRoman"/>
      <w:lvlText w:val="%9."/>
      <w:lvlJc w:val="right"/>
      <w:pPr>
        <w:tabs>
          <w:tab w:val="num" w:pos="7047"/>
        </w:tabs>
        <w:ind w:left="7047" w:hanging="180"/>
      </w:pPr>
    </w:lvl>
  </w:abstractNum>
  <w:abstractNum w:abstractNumId="45">
    <w:nsid w:val="45A21469"/>
    <w:multiLevelType w:val="multilevel"/>
    <w:tmpl w:val="54F23E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nsid w:val="45EB1CBE"/>
    <w:multiLevelType w:val="hybridMultilevel"/>
    <w:tmpl w:val="FFFAC072"/>
    <w:lvl w:ilvl="0" w:tplc="81CE6086">
      <w:start w:val="1"/>
      <w:numFmt w:val="lowerLetter"/>
      <w:lvlText w:val="%1)"/>
      <w:lvlJc w:val="left"/>
      <w:pPr>
        <w:ind w:left="1353" w:hanging="360"/>
      </w:pPr>
      <w:rPr>
        <w:b w:val="0"/>
        <w:color w:val="auto"/>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7">
    <w:nsid w:val="4705472A"/>
    <w:multiLevelType w:val="multilevel"/>
    <w:tmpl w:val="A7281DEC"/>
    <w:lvl w:ilvl="0">
      <w:start w:val="1"/>
      <w:numFmt w:val="bullet"/>
      <w:lvlText w:val=""/>
      <w:lvlJc w:val="left"/>
      <w:pPr>
        <w:tabs>
          <w:tab w:val="num" w:pos="1429"/>
        </w:tabs>
        <w:ind w:left="1429" w:hanging="360"/>
      </w:pPr>
      <w:rPr>
        <w:rFonts w:ascii="Symbol" w:hAnsi="Symbol" w:hint="default"/>
        <w:sz w:val="20"/>
      </w:rPr>
    </w:lvl>
    <w:lvl w:ilvl="1" w:tentative="1">
      <w:start w:val="1"/>
      <w:numFmt w:val="bullet"/>
      <w:lvlText w:val="o"/>
      <w:lvlJc w:val="left"/>
      <w:pPr>
        <w:tabs>
          <w:tab w:val="num" w:pos="2149"/>
        </w:tabs>
        <w:ind w:left="2149" w:hanging="360"/>
      </w:pPr>
      <w:rPr>
        <w:rFonts w:ascii="Courier New" w:hAnsi="Courier New" w:hint="default"/>
        <w:sz w:val="20"/>
      </w:rPr>
    </w:lvl>
    <w:lvl w:ilvl="2" w:tentative="1">
      <w:start w:val="1"/>
      <w:numFmt w:val="bullet"/>
      <w:lvlText w:val=""/>
      <w:lvlJc w:val="left"/>
      <w:pPr>
        <w:tabs>
          <w:tab w:val="num" w:pos="2869"/>
        </w:tabs>
        <w:ind w:left="2869" w:hanging="360"/>
      </w:pPr>
      <w:rPr>
        <w:rFonts w:ascii="Wingdings" w:hAnsi="Wingdings" w:hint="default"/>
        <w:sz w:val="20"/>
      </w:rPr>
    </w:lvl>
    <w:lvl w:ilvl="3" w:tentative="1">
      <w:start w:val="1"/>
      <w:numFmt w:val="bullet"/>
      <w:lvlText w:val=""/>
      <w:lvlJc w:val="left"/>
      <w:pPr>
        <w:tabs>
          <w:tab w:val="num" w:pos="3589"/>
        </w:tabs>
        <w:ind w:left="3589" w:hanging="360"/>
      </w:pPr>
      <w:rPr>
        <w:rFonts w:ascii="Wingdings" w:hAnsi="Wingdings" w:hint="default"/>
        <w:sz w:val="20"/>
      </w:rPr>
    </w:lvl>
    <w:lvl w:ilvl="4" w:tentative="1">
      <w:start w:val="1"/>
      <w:numFmt w:val="bullet"/>
      <w:lvlText w:val=""/>
      <w:lvlJc w:val="left"/>
      <w:pPr>
        <w:tabs>
          <w:tab w:val="num" w:pos="4309"/>
        </w:tabs>
        <w:ind w:left="4309" w:hanging="360"/>
      </w:pPr>
      <w:rPr>
        <w:rFonts w:ascii="Wingdings" w:hAnsi="Wingdings" w:hint="default"/>
        <w:sz w:val="20"/>
      </w:rPr>
    </w:lvl>
    <w:lvl w:ilvl="5" w:tentative="1">
      <w:start w:val="1"/>
      <w:numFmt w:val="bullet"/>
      <w:lvlText w:val=""/>
      <w:lvlJc w:val="left"/>
      <w:pPr>
        <w:tabs>
          <w:tab w:val="num" w:pos="5029"/>
        </w:tabs>
        <w:ind w:left="5029" w:hanging="360"/>
      </w:pPr>
      <w:rPr>
        <w:rFonts w:ascii="Wingdings" w:hAnsi="Wingdings" w:hint="default"/>
        <w:sz w:val="20"/>
      </w:rPr>
    </w:lvl>
    <w:lvl w:ilvl="6" w:tentative="1">
      <w:start w:val="1"/>
      <w:numFmt w:val="bullet"/>
      <w:lvlText w:val=""/>
      <w:lvlJc w:val="left"/>
      <w:pPr>
        <w:tabs>
          <w:tab w:val="num" w:pos="5749"/>
        </w:tabs>
        <w:ind w:left="5749" w:hanging="360"/>
      </w:pPr>
      <w:rPr>
        <w:rFonts w:ascii="Wingdings" w:hAnsi="Wingdings" w:hint="default"/>
        <w:sz w:val="20"/>
      </w:rPr>
    </w:lvl>
    <w:lvl w:ilvl="7" w:tentative="1">
      <w:start w:val="1"/>
      <w:numFmt w:val="bullet"/>
      <w:lvlText w:val=""/>
      <w:lvlJc w:val="left"/>
      <w:pPr>
        <w:tabs>
          <w:tab w:val="num" w:pos="6469"/>
        </w:tabs>
        <w:ind w:left="6469" w:hanging="360"/>
      </w:pPr>
      <w:rPr>
        <w:rFonts w:ascii="Wingdings" w:hAnsi="Wingdings" w:hint="default"/>
        <w:sz w:val="20"/>
      </w:rPr>
    </w:lvl>
    <w:lvl w:ilvl="8" w:tentative="1">
      <w:start w:val="1"/>
      <w:numFmt w:val="bullet"/>
      <w:lvlText w:val=""/>
      <w:lvlJc w:val="left"/>
      <w:pPr>
        <w:tabs>
          <w:tab w:val="num" w:pos="7189"/>
        </w:tabs>
        <w:ind w:left="7189" w:hanging="360"/>
      </w:pPr>
      <w:rPr>
        <w:rFonts w:ascii="Wingdings" w:hAnsi="Wingdings" w:hint="default"/>
        <w:sz w:val="20"/>
      </w:rPr>
    </w:lvl>
  </w:abstractNum>
  <w:abstractNum w:abstractNumId="48">
    <w:nsid w:val="49174BCD"/>
    <w:multiLevelType w:val="multilevel"/>
    <w:tmpl w:val="7F229E4E"/>
    <w:lvl w:ilvl="0">
      <w:start w:val="1"/>
      <w:numFmt w:val="decimal"/>
      <w:lvlText w:val="%1."/>
      <w:lvlJc w:val="left"/>
      <w:pPr>
        <w:tabs>
          <w:tab w:val="num" w:pos="360"/>
        </w:tabs>
        <w:ind w:left="360" w:hanging="360"/>
      </w:pPr>
      <w:rPr>
        <w:rFonts w:hint="default"/>
      </w:rPr>
    </w:lvl>
    <w:lvl w:ilvl="1">
      <w:start w:val="1"/>
      <w:numFmt w:val="decimal"/>
      <w:isLgl/>
      <w:lvlText w:val="%1.%2."/>
      <w:lvlJc w:val="left"/>
      <w:pPr>
        <w:tabs>
          <w:tab w:val="num" w:pos="1146"/>
        </w:tabs>
        <w:ind w:left="1146" w:hanging="720"/>
      </w:pPr>
      <w:rPr>
        <w:rFonts w:hint="default"/>
      </w:rPr>
    </w:lvl>
    <w:lvl w:ilvl="2">
      <w:start w:val="1"/>
      <w:numFmt w:val="decimal"/>
      <w:isLgl/>
      <w:lvlText w:val="%1.%2.%3."/>
      <w:lvlJc w:val="left"/>
      <w:pPr>
        <w:tabs>
          <w:tab w:val="num" w:pos="1145"/>
        </w:tabs>
        <w:ind w:left="1145" w:hanging="720"/>
      </w:pPr>
      <w:rPr>
        <w:rFonts w:hint="default"/>
        <w:b w:val="0"/>
        <w:i w:val="0"/>
      </w:rPr>
    </w:lvl>
    <w:lvl w:ilvl="3">
      <w:start w:val="1"/>
      <w:numFmt w:val="decimal"/>
      <w:isLgl/>
      <w:lvlText w:val="%1.%2.%3.%4."/>
      <w:lvlJc w:val="left"/>
      <w:pPr>
        <w:tabs>
          <w:tab w:val="num" w:pos="1505"/>
        </w:tabs>
        <w:ind w:left="1145" w:hanging="720"/>
      </w:pPr>
      <w:rPr>
        <w:rFonts w:hint="default"/>
      </w:rPr>
    </w:lvl>
    <w:lvl w:ilvl="4">
      <w:start w:val="1"/>
      <w:numFmt w:val="decimal"/>
      <w:isLgl/>
      <w:lvlText w:val="%1.%2.%3.%4.%5."/>
      <w:lvlJc w:val="left"/>
      <w:pPr>
        <w:tabs>
          <w:tab w:val="num" w:pos="2880"/>
        </w:tabs>
        <w:ind w:left="2520" w:hanging="1080"/>
      </w:pPr>
      <w:rPr>
        <w:rFonts w:hint="default"/>
      </w:rPr>
    </w:lvl>
    <w:lvl w:ilvl="5">
      <w:start w:val="1"/>
      <w:numFmt w:val="decimal"/>
      <w:isLgl/>
      <w:lvlText w:val="%1.%2.%3.%4.%5.%6."/>
      <w:lvlJc w:val="left"/>
      <w:pPr>
        <w:tabs>
          <w:tab w:val="num" w:pos="3240"/>
        </w:tabs>
        <w:ind w:left="3240" w:hanging="1440"/>
      </w:pPr>
      <w:rPr>
        <w:rFonts w:hint="default"/>
      </w:rPr>
    </w:lvl>
    <w:lvl w:ilvl="6">
      <w:start w:val="1"/>
      <w:numFmt w:val="decimal"/>
      <w:isLgl/>
      <w:lvlText w:val="%1.%2.%3.%4.%5.%6.%7."/>
      <w:lvlJc w:val="left"/>
      <w:pPr>
        <w:tabs>
          <w:tab w:val="num" w:pos="3600"/>
        </w:tabs>
        <w:ind w:left="3600" w:hanging="1440"/>
      </w:pPr>
      <w:rPr>
        <w:rFonts w:hint="default"/>
      </w:rPr>
    </w:lvl>
    <w:lvl w:ilvl="7">
      <w:start w:val="1"/>
      <w:numFmt w:val="none"/>
      <w:isLgl/>
      <w:lvlText w:val="6.1"/>
      <w:lvlJc w:val="left"/>
      <w:pPr>
        <w:tabs>
          <w:tab w:val="num" w:pos="4320"/>
        </w:tabs>
        <w:ind w:left="4320" w:hanging="1800"/>
      </w:pPr>
      <w:rPr>
        <w:rFonts w:hint="default"/>
      </w:rPr>
    </w:lvl>
    <w:lvl w:ilvl="8">
      <w:start w:val="1"/>
      <w:numFmt w:val="decimal"/>
      <w:isLgl/>
      <w:lvlText w:val="%1.%2.%3.%4.%5.%6.%7.%8.%9."/>
      <w:lvlJc w:val="left"/>
      <w:pPr>
        <w:tabs>
          <w:tab w:val="num" w:pos="5040"/>
        </w:tabs>
        <w:ind w:left="5040" w:hanging="2160"/>
      </w:pPr>
      <w:rPr>
        <w:rFonts w:hint="default"/>
      </w:rPr>
    </w:lvl>
  </w:abstractNum>
  <w:abstractNum w:abstractNumId="49">
    <w:nsid w:val="4BE72DA2"/>
    <w:multiLevelType w:val="multilevel"/>
    <w:tmpl w:val="9538EF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nsid w:val="4D3B1F0D"/>
    <w:multiLevelType w:val="multilevel"/>
    <w:tmpl w:val="B50408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nsid w:val="4E5C5861"/>
    <w:multiLevelType w:val="multilevel"/>
    <w:tmpl w:val="B6CAD7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nsid w:val="4EC05120"/>
    <w:multiLevelType w:val="multilevel"/>
    <w:tmpl w:val="E454F814"/>
    <w:lvl w:ilvl="0">
      <w:start w:val="1"/>
      <w:numFmt w:val="decimal"/>
      <w:lvlText w:val="%1."/>
      <w:lvlJc w:val="left"/>
      <w:pPr>
        <w:tabs>
          <w:tab w:val="num" w:pos="705"/>
        </w:tabs>
        <w:ind w:left="705" w:hanging="705"/>
      </w:pPr>
      <w:rPr>
        <w:rFonts w:ascii="Calibri" w:hAnsi="Calibri" w:hint="default"/>
        <w:b/>
        <w:i w:val="0"/>
        <w:color w:val="auto"/>
        <w:sz w:val="24"/>
      </w:rPr>
    </w:lvl>
    <w:lvl w:ilvl="1">
      <w:start w:val="1"/>
      <w:numFmt w:val="decimal"/>
      <w:lvlText w:val="%1.%2."/>
      <w:lvlJc w:val="left"/>
      <w:pPr>
        <w:tabs>
          <w:tab w:val="num" w:pos="1701"/>
        </w:tabs>
        <w:ind w:left="1701" w:hanging="567"/>
      </w:pPr>
      <w:rPr>
        <w:rFonts w:ascii="Calibri" w:hAnsi="Calibri" w:hint="default"/>
        <w:b/>
        <w:i w:val="0"/>
        <w:strike w:val="0"/>
        <w:sz w:val="24"/>
      </w:rPr>
    </w:lvl>
    <w:lvl w:ilvl="2">
      <w:start w:val="1"/>
      <w:numFmt w:val="decimal"/>
      <w:lvlText w:val="%1.%2.%3."/>
      <w:lvlJc w:val="left"/>
      <w:pPr>
        <w:tabs>
          <w:tab w:val="num" w:pos="3612"/>
        </w:tabs>
        <w:ind w:left="3612" w:hanging="720"/>
      </w:pPr>
      <w:rPr>
        <w:rFonts w:ascii="Calibri" w:hAnsi="Calibri" w:hint="default"/>
        <w:b/>
        <w:i w:val="0"/>
        <w:sz w:val="24"/>
      </w:rPr>
    </w:lvl>
    <w:lvl w:ilvl="3">
      <w:start w:val="1"/>
      <w:numFmt w:val="decimal"/>
      <w:lvlText w:val="%1.%2-%3.%4."/>
      <w:lvlJc w:val="left"/>
      <w:pPr>
        <w:tabs>
          <w:tab w:val="num" w:pos="5418"/>
        </w:tabs>
        <w:ind w:left="5418" w:hanging="1080"/>
      </w:pPr>
      <w:rPr>
        <w:rFonts w:hint="default"/>
        <w:b/>
      </w:rPr>
    </w:lvl>
    <w:lvl w:ilvl="4">
      <w:start w:val="1"/>
      <w:numFmt w:val="decimal"/>
      <w:lvlText w:val="%1.%2-%3.%4.%5."/>
      <w:lvlJc w:val="left"/>
      <w:pPr>
        <w:tabs>
          <w:tab w:val="num" w:pos="6864"/>
        </w:tabs>
        <w:ind w:left="6864" w:hanging="1080"/>
      </w:pPr>
      <w:rPr>
        <w:rFonts w:hint="default"/>
        <w:b/>
      </w:rPr>
    </w:lvl>
    <w:lvl w:ilvl="5">
      <w:start w:val="1"/>
      <w:numFmt w:val="decimal"/>
      <w:lvlText w:val="%1.%2-%3.%4.%5.%6."/>
      <w:lvlJc w:val="left"/>
      <w:pPr>
        <w:tabs>
          <w:tab w:val="num" w:pos="8670"/>
        </w:tabs>
        <w:ind w:left="8670" w:hanging="1440"/>
      </w:pPr>
      <w:rPr>
        <w:rFonts w:hint="default"/>
        <w:b/>
      </w:rPr>
    </w:lvl>
    <w:lvl w:ilvl="6">
      <w:start w:val="1"/>
      <w:numFmt w:val="decimal"/>
      <w:lvlText w:val="%1.%2-%3.%4.%5.%6.%7."/>
      <w:lvlJc w:val="left"/>
      <w:pPr>
        <w:tabs>
          <w:tab w:val="num" w:pos="10116"/>
        </w:tabs>
        <w:ind w:left="10116" w:hanging="1440"/>
      </w:pPr>
      <w:rPr>
        <w:rFonts w:hint="default"/>
        <w:b/>
      </w:rPr>
    </w:lvl>
    <w:lvl w:ilvl="7">
      <w:start w:val="1"/>
      <w:numFmt w:val="decimal"/>
      <w:lvlText w:val="%1.%2-%3.%4.%5.%6.%7.%8."/>
      <w:lvlJc w:val="left"/>
      <w:pPr>
        <w:tabs>
          <w:tab w:val="num" w:pos="11922"/>
        </w:tabs>
        <w:ind w:left="11922" w:hanging="1800"/>
      </w:pPr>
      <w:rPr>
        <w:rFonts w:hint="default"/>
        <w:b/>
      </w:rPr>
    </w:lvl>
    <w:lvl w:ilvl="8">
      <w:start w:val="1"/>
      <w:numFmt w:val="decimal"/>
      <w:lvlText w:val="%1.%2-%3.%4.%5.%6.%7.%8.%9."/>
      <w:lvlJc w:val="left"/>
      <w:pPr>
        <w:tabs>
          <w:tab w:val="num" w:pos="13368"/>
        </w:tabs>
        <w:ind w:left="13368" w:hanging="1800"/>
      </w:pPr>
      <w:rPr>
        <w:rFonts w:hint="default"/>
        <w:b/>
      </w:rPr>
    </w:lvl>
  </w:abstractNum>
  <w:abstractNum w:abstractNumId="53">
    <w:nsid w:val="4F511EDB"/>
    <w:multiLevelType w:val="hybridMultilevel"/>
    <w:tmpl w:val="EFB49624"/>
    <w:lvl w:ilvl="0" w:tplc="529C836E">
      <w:start w:val="1"/>
      <w:numFmt w:val="decimal"/>
      <w:lvlText w:val="%1."/>
      <w:lvlJc w:val="left"/>
      <w:pPr>
        <w:tabs>
          <w:tab w:val="num" w:pos="1428"/>
        </w:tabs>
        <w:ind w:left="1428" w:hanging="360"/>
      </w:pPr>
    </w:lvl>
    <w:lvl w:ilvl="1" w:tplc="04160019" w:tentative="1">
      <w:start w:val="1"/>
      <w:numFmt w:val="lowerLetter"/>
      <w:lvlText w:val="%2."/>
      <w:lvlJc w:val="left"/>
      <w:pPr>
        <w:tabs>
          <w:tab w:val="num" w:pos="2148"/>
        </w:tabs>
        <w:ind w:left="2148" w:hanging="360"/>
      </w:pPr>
    </w:lvl>
    <w:lvl w:ilvl="2" w:tplc="0416001B" w:tentative="1">
      <w:start w:val="1"/>
      <w:numFmt w:val="lowerRoman"/>
      <w:lvlText w:val="%3."/>
      <w:lvlJc w:val="right"/>
      <w:pPr>
        <w:tabs>
          <w:tab w:val="num" w:pos="2868"/>
        </w:tabs>
        <w:ind w:left="2868" w:hanging="180"/>
      </w:pPr>
    </w:lvl>
    <w:lvl w:ilvl="3" w:tplc="0416000F" w:tentative="1">
      <w:start w:val="1"/>
      <w:numFmt w:val="decimal"/>
      <w:lvlText w:val="%4."/>
      <w:lvlJc w:val="left"/>
      <w:pPr>
        <w:tabs>
          <w:tab w:val="num" w:pos="3588"/>
        </w:tabs>
        <w:ind w:left="3588" w:hanging="360"/>
      </w:pPr>
    </w:lvl>
    <w:lvl w:ilvl="4" w:tplc="04160019" w:tentative="1">
      <w:start w:val="1"/>
      <w:numFmt w:val="lowerLetter"/>
      <w:lvlText w:val="%5."/>
      <w:lvlJc w:val="left"/>
      <w:pPr>
        <w:tabs>
          <w:tab w:val="num" w:pos="4308"/>
        </w:tabs>
        <w:ind w:left="4308" w:hanging="360"/>
      </w:pPr>
    </w:lvl>
    <w:lvl w:ilvl="5" w:tplc="0416001B" w:tentative="1">
      <w:start w:val="1"/>
      <w:numFmt w:val="lowerRoman"/>
      <w:lvlText w:val="%6."/>
      <w:lvlJc w:val="right"/>
      <w:pPr>
        <w:tabs>
          <w:tab w:val="num" w:pos="5028"/>
        </w:tabs>
        <w:ind w:left="5028" w:hanging="180"/>
      </w:pPr>
    </w:lvl>
    <w:lvl w:ilvl="6" w:tplc="0416000F" w:tentative="1">
      <w:start w:val="1"/>
      <w:numFmt w:val="decimal"/>
      <w:lvlText w:val="%7."/>
      <w:lvlJc w:val="left"/>
      <w:pPr>
        <w:tabs>
          <w:tab w:val="num" w:pos="5748"/>
        </w:tabs>
        <w:ind w:left="5748" w:hanging="360"/>
      </w:pPr>
    </w:lvl>
    <w:lvl w:ilvl="7" w:tplc="04160019" w:tentative="1">
      <w:start w:val="1"/>
      <w:numFmt w:val="lowerLetter"/>
      <w:lvlText w:val="%8."/>
      <w:lvlJc w:val="left"/>
      <w:pPr>
        <w:tabs>
          <w:tab w:val="num" w:pos="6468"/>
        </w:tabs>
        <w:ind w:left="6468" w:hanging="360"/>
      </w:pPr>
    </w:lvl>
    <w:lvl w:ilvl="8" w:tplc="0416001B" w:tentative="1">
      <w:start w:val="1"/>
      <w:numFmt w:val="lowerRoman"/>
      <w:lvlText w:val="%9."/>
      <w:lvlJc w:val="right"/>
      <w:pPr>
        <w:tabs>
          <w:tab w:val="num" w:pos="7188"/>
        </w:tabs>
        <w:ind w:left="7188" w:hanging="180"/>
      </w:pPr>
    </w:lvl>
  </w:abstractNum>
  <w:abstractNum w:abstractNumId="54">
    <w:nsid w:val="4FE30537"/>
    <w:multiLevelType w:val="hybridMultilevel"/>
    <w:tmpl w:val="918EA08A"/>
    <w:lvl w:ilvl="0" w:tplc="0416000F">
      <w:start w:val="1"/>
      <w:numFmt w:val="bullet"/>
      <w:lvlText w:val=""/>
      <w:lvlJc w:val="left"/>
      <w:pPr>
        <w:ind w:left="720" w:hanging="360"/>
      </w:pPr>
      <w:rPr>
        <w:rFonts w:ascii="Symbol" w:hAnsi="Symbol" w:hint="default"/>
      </w:rPr>
    </w:lvl>
    <w:lvl w:ilvl="1" w:tplc="04160019" w:tentative="1">
      <w:start w:val="1"/>
      <w:numFmt w:val="bullet"/>
      <w:lvlText w:val="o"/>
      <w:lvlJc w:val="left"/>
      <w:pPr>
        <w:ind w:left="1440" w:hanging="360"/>
      </w:pPr>
      <w:rPr>
        <w:rFonts w:ascii="Courier New" w:hAnsi="Courier New" w:cs="Courier New" w:hint="default"/>
      </w:rPr>
    </w:lvl>
    <w:lvl w:ilvl="2" w:tplc="0416001B" w:tentative="1">
      <w:start w:val="1"/>
      <w:numFmt w:val="bullet"/>
      <w:lvlText w:val=""/>
      <w:lvlJc w:val="left"/>
      <w:pPr>
        <w:ind w:left="2160" w:hanging="360"/>
      </w:pPr>
      <w:rPr>
        <w:rFonts w:ascii="Wingdings" w:hAnsi="Wingdings" w:hint="default"/>
      </w:rPr>
    </w:lvl>
    <w:lvl w:ilvl="3" w:tplc="0416000F" w:tentative="1">
      <w:start w:val="1"/>
      <w:numFmt w:val="bullet"/>
      <w:lvlText w:val=""/>
      <w:lvlJc w:val="left"/>
      <w:pPr>
        <w:ind w:left="2880" w:hanging="360"/>
      </w:pPr>
      <w:rPr>
        <w:rFonts w:ascii="Symbol" w:hAnsi="Symbol" w:hint="default"/>
      </w:rPr>
    </w:lvl>
    <w:lvl w:ilvl="4" w:tplc="04160019" w:tentative="1">
      <w:start w:val="1"/>
      <w:numFmt w:val="bullet"/>
      <w:lvlText w:val="o"/>
      <w:lvlJc w:val="left"/>
      <w:pPr>
        <w:ind w:left="3600" w:hanging="360"/>
      </w:pPr>
      <w:rPr>
        <w:rFonts w:ascii="Courier New" w:hAnsi="Courier New" w:cs="Courier New" w:hint="default"/>
      </w:rPr>
    </w:lvl>
    <w:lvl w:ilvl="5" w:tplc="0416001B" w:tentative="1">
      <w:start w:val="1"/>
      <w:numFmt w:val="bullet"/>
      <w:lvlText w:val=""/>
      <w:lvlJc w:val="left"/>
      <w:pPr>
        <w:ind w:left="4320" w:hanging="360"/>
      </w:pPr>
      <w:rPr>
        <w:rFonts w:ascii="Wingdings" w:hAnsi="Wingdings" w:hint="default"/>
      </w:rPr>
    </w:lvl>
    <w:lvl w:ilvl="6" w:tplc="0416000F" w:tentative="1">
      <w:start w:val="1"/>
      <w:numFmt w:val="bullet"/>
      <w:lvlText w:val=""/>
      <w:lvlJc w:val="left"/>
      <w:pPr>
        <w:ind w:left="5040" w:hanging="360"/>
      </w:pPr>
      <w:rPr>
        <w:rFonts w:ascii="Symbol" w:hAnsi="Symbol" w:hint="default"/>
      </w:rPr>
    </w:lvl>
    <w:lvl w:ilvl="7" w:tplc="04160019" w:tentative="1">
      <w:start w:val="1"/>
      <w:numFmt w:val="bullet"/>
      <w:lvlText w:val="o"/>
      <w:lvlJc w:val="left"/>
      <w:pPr>
        <w:ind w:left="5760" w:hanging="360"/>
      </w:pPr>
      <w:rPr>
        <w:rFonts w:ascii="Courier New" w:hAnsi="Courier New" w:cs="Courier New" w:hint="default"/>
      </w:rPr>
    </w:lvl>
    <w:lvl w:ilvl="8" w:tplc="0416001B" w:tentative="1">
      <w:start w:val="1"/>
      <w:numFmt w:val="bullet"/>
      <w:lvlText w:val=""/>
      <w:lvlJc w:val="left"/>
      <w:pPr>
        <w:ind w:left="6480" w:hanging="360"/>
      </w:pPr>
      <w:rPr>
        <w:rFonts w:ascii="Wingdings" w:hAnsi="Wingdings" w:hint="default"/>
      </w:rPr>
    </w:lvl>
  </w:abstractNum>
  <w:abstractNum w:abstractNumId="55">
    <w:nsid w:val="517A78B7"/>
    <w:multiLevelType w:val="multilevel"/>
    <w:tmpl w:val="AF8C1A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nsid w:val="51C70350"/>
    <w:multiLevelType w:val="hybridMultilevel"/>
    <w:tmpl w:val="06901538"/>
    <w:lvl w:ilvl="0" w:tplc="A5985554">
      <w:start w:val="1"/>
      <w:numFmt w:val="decimal"/>
      <w:lvlText w:val="%1."/>
      <w:lvlJc w:val="left"/>
      <w:pPr>
        <w:ind w:left="1800" w:hanging="360"/>
      </w:pPr>
      <w:rPr>
        <w:rFonts w:hint="default"/>
      </w:rPr>
    </w:lvl>
    <w:lvl w:ilvl="1" w:tplc="0E9CBAC8">
      <w:start w:val="1"/>
      <w:numFmt w:val="lowerLetter"/>
      <w:lvlText w:val="%2."/>
      <w:lvlJc w:val="left"/>
      <w:pPr>
        <w:ind w:left="2520" w:hanging="360"/>
      </w:pPr>
    </w:lvl>
    <w:lvl w:ilvl="2" w:tplc="4278641A">
      <w:start w:val="1"/>
      <w:numFmt w:val="lowerRoman"/>
      <w:lvlText w:val="%3."/>
      <w:lvlJc w:val="right"/>
      <w:pPr>
        <w:ind w:left="3240" w:hanging="180"/>
      </w:pPr>
    </w:lvl>
    <w:lvl w:ilvl="3" w:tplc="BDB0BF0E" w:tentative="1">
      <w:start w:val="1"/>
      <w:numFmt w:val="decimal"/>
      <w:lvlText w:val="%4."/>
      <w:lvlJc w:val="left"/>
      <w:pPr>
        <w:ind w:left="3960" w:hanging="360"/>
      </w:pPr>
    </w:lvl>
    <w:lvl w:ilvl="4" w:tplc="21A62276" w:tentative="1">
      <w:start w:val="1"/>
      <w:numFmt w:val="lowerLetter"/>
      <w:lvlText w:val="%5."/>
      <w:lvlJc w:val="left"/>
      <w:pPr>
        <w:ind w:left="4680" w:hanging="360"/>
      </w:pPr>
    </w:lvl>
    <w:lvl w:ilvl="5" w:tplc="5BA8BCE2" w:tentative="1">
      <w:start w:val="1"/>
      <w:numFmt w:val="lowerRoman"/>
      <w:lvlText w:val="%6."/>
      <w:lvlJc w:val="right"/>
      <w:pPr>
        <w:ind w:left="5400" w:hanging="180"/>
      </w:pPr>
    </w:lvl>
    <w:lvl w:ilvl="6" w:tplc="E2BA8452" w:tentative="1">
      <w:start w:val="1"/>
      <w:numFmt w:val="decimal"/>
      <w:lvlText w:val="%7."/>
      <w:lvlJc w:val="left"/>
      <w:pPr>
        <w:ind w:left="6120" w:hanging="360"/>
      </w:pPr>
    </w:lvl>
    <w:lvl w:ilvl="7" w:tplc="B762CED4" w:tentative="1">
      <w:start w:val="1"/>
      <w:numFmt w:val="lowerLetter"/>
      <w:lvlText w:val="%8."/>
      <w:lvlJc w:val="left"/>
      <w:pPr>
        <w:ind w:left="6840" w:hanging="360"/>
      </w:pPr>
    </w:lvl>
    <w:lvl w:ilvl="8" w:tplc="31EECE8C" w:tentative="1">
      <w:start w:val="1"/>
      <w:numFmt w:val="lowerRoman"/>
      <w:lvlText w:val="%9."/>
      <w:lvlJc w:val="right"/>
      <w:pPr>
        <w:ind w:left="7560" w:hanging="180"/>
      </w:pPr>
    </w:lvl>
  </w:abstractNum>
  <w:abstractNum w:abstractNumId="57">
    <w:nsid w:val="53301639"/>
    <w:multiLevelType w:val="multilevel"/>
    <w:tmpl w:val="229AD812"/>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color w:val="auto"/>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58">
    <w:nsid w:val="53A34F8A"/>
    <w:multiLevelType w:val="hybridMultilevel"/>
    <w:tmpl w:val="36BE73C6"/>
    <w:lvl w:ilvl="0" w:tplc="F8E055EC">
      <w:start w:val="1"/>
      <w:numFmt w:val="lowerLetter"/>
      <w:lvlText w:val="%1."/>
      <w:lvlJc w:val="left"/>
      <w:pPr>
        <w:tabs>
          <w:tab w:val="num" w:pos="720"/>
        </w:tabs>
        <w:ind w:left="720" w:hanging="360"/>
      </w:pPr>
    </w:lvl>
    <w:lvl w:ilvl="1" w:tplc="9C8C48BA">
      <w:numFmt w:val="bullet"/>
      <w:lvlText w:val=""/>
      <w:lvlJc w:val="left"/>
      <w:pPr>
        <w:tabs>
          <w:tab w:val="num" w:pos="1440"/>
        </w:tabs>
        <w:ind w:left="1440" w:hanging="360"/>
      </w:pPr>
      <w:rPr>
        <w:rFonts w:ascii="Symbol" w:eastAsia="Times New Roman" w:hAnsi="Symbol" w:cs="Symbol" w:hint="default"/>
      </w:rPr>
    </w:lvl>
    <w:lvl w:ilvl="2" w:tplc="86E21F24" w:tentative="1">
      <w:start w:val="1"/>
      <w:numFmt w:val="lowerRoman"/>
      <w:lvlText w:val="%3."/>
      <w:lvlJc w:val="right"/>
      <w:pPr>
        <w:tabs>
          <w:tab w:val="num" w:pos="2160"/>
        </w:tabs>
        <w:ind w:left="2160" w:hanging="180"/>
      </w:pPr>
    </w:lvl>
    <w:lvl w:ilvl="3" w:tplc="2898C854" w:tentative="1">
      <w:start w:val="1"/>
      <w:numFmt w:val="decimal"/>
      <w:lvlText w:val="%4."/>
      <w:lvlJc w:val="left"/>
      <w:pPr>
        <w:tabs>
          <w:tab w:val="num" w:pos="2880"/>
        </w:tabs>
        <w:ind w:left="2880" w:hanging="360"/>
      </w:pPr>
    </w:lvl>
    <w:lvl w:ilvl="4" w:tplc="E7B0E3CC" w:tentative="1">
      <w:start w:val="1"/>
      <w:numFmt w:val="lowerLetter"/>
      <w:lvlText w:val="%5."/>
      <w:lvlJc w:val="left"/>
      <w:pPr>
        <w:tabs>
          <w:tab w:val="num" w:pos="3600"/>
        </w:tabs>
        <w:ind w:left="3600" w:hanging="360"/>
      </w:pPr>
    </w:lvl>
    <w:lvl w:ilvl="5" w:tplc="AEEAFD14" w:tentative="1">
      <w:start w:val="1"/>
      <w:numFmt w:val="lowerRoman"/>
      <w:lvlText w:val="%6."/>
      <w:lvlJc w:val="right"/>
      <w:pPr>
        <w:tabs>
          <w:tab w:val="num" w:pos="4320"/>
        </w:tabs>
        <w:ind w:left="4320" w:hanging="180"/>
      </w:pPr>
    </w:lvl>
    <w:lvl w:ilvl="6" w:tplc="8DDCA482" w:tentative="1">
      <w:start w:val="1"/>
      <w:numFmt w:val="decimal"/>
      <w:lvlText w:val="%7."/>
      <w:lvlJc w:val="left"/>
      <w:pPr>
        <w:tabs>
          <w:tab w:val="num" w:pos="5040"/>
        </w:tabs>
        <w:ind w:left="5040" w:hanging="360"/>
      </w:pPr>
    </w:lvl>
    <w:lvl w:ilvl="7" w:tplc="7932EB74" w:tentative="1">
      <w:start w:val="1"/>
      <w:numFmt w:val="lowerLetter"/>
      <w:lvlText w:val="%8."/>
      <w:lvlJc w:val="left"/>
      <w:pPr>
        <w:tabs>
          <w:tab w:val="num" w:pos="5760"/>
        </w:tabs>
        <w:ind w:left="5760" w:hanging="360"/>
      </w:pPr>
    </w:lvl>
    <w:lvl w:ilvl="8" w:tplc="86620794" w:tentative="1">
      <w:start w:val="1"/>
      <w:numFmt w:val="lowerRoman"/>
      <w:lvlText w:val="%9."/>
      <w:lvlJc w:val="right"/>
      <w:pPr>
        <w:tabs>
          <w:tab w:val="num" w:pos="6480"/>
        </w:tabs>
        <w:ind w:left="6480" w:hanging="180"/>
      </w:pPr>
    </w:lvl>
  </w:abstractNum>
  <w:abstractNum w:abstractNumId="59">
    <w:nsid w:val="55001C41"/>
    <w:multiLevelType w:val="multilevel"/>
    <w:tmpl w:val="2482DA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nsid w:val="55BC6183"/>
    <w:multiLevelType w:val="hybridMultilevel"/>
    <w:tmpl w:val="32229162"/>
    <w:lvl w:ilvl="0" w:tplc="81228126">
      <w:start w:val="1"/>
      <w:numFmt w:val="decimal"/>
      <w:lvlText w:val="%1."/>
      <w:lvlJc w:val="left"/>
      <w:pPr>
        <w:ind w:left="720" w:hanging="360"/>
      </w:pPr>
      <w:rPr>
        <w:rFonts w:hint="default"/>
        <w:b/>
        <w:i w:val="0"/>
        <w:spacing w:val="0"/>
        <w:sz w:val="20"/>
      </w:rPr>
    </w:lvl>
    <w:lvl w:ilvl="1" w:tplc="30989380" w:tentative="1">
      <w:start w:val="1"/>
      <w:numFmt w:val="lowerLetter"/>
      <w:lvlText w:val="%2."/>
      <w:lvlJc w:val="left"/>
      <w:pPr>
        <w:ind w:left="1440" w:hanging="360"/>
      </w:pPr>
    </w:lvl>
    <w:lvl w:ilvl="2" w:tplc="190C3890" w:tentative="1">
      <w:start w:val="1"/>
      <w:numFmt w:val="lowerRoman"/>
      <w:lvlText w:val="%3."/>
      <w:lvlJc w:val="right"/>
      <w:pPr>
        <w:ind w:left="2160" w:hanging="180"/>
      </w:pPr>
    </w:lvl>
    <w:lvl w:ilvl="3" w:tplc="7E98FCA0" w:tentative="1">
      <w:start w:val="1"/>
      <w:numFmt w:val="decimal"/>
      <w:lvlText w:val="%4."/>
      <w:lvlJc w:val="left"/>
      <w:pPr>
        <w:ind w:left="2880" w:hanging="360"/>
      </w:pPr>
    </w:lvl>
    <w:lvl w:ilvl="4" w:tplc="16C0189A" w:tentative="1">
      <w:start w:val="1"/>
      <w:numFmt w:val="lowerLetter"/>
      <w:lvlText w:val="%5."/>
      <w:lvlJc w:val="left"/>
      <w:pPr>
        <w:ind w:left="3600" w:hanging="360"/>
      </w:pPr>
    </w:lvl>
    <w:lvl w:ilvl="5" w:tplc="23B8C036" w:tentative="1">
      <w:start w:val="1"/>
      <w:numFmt w:val="lowerRoman"/>
      <w:lvlText w:val="%6."/>
      <w:lvlJc w:val="right"/>
      <w:pPr>
        <w:ind w:left="4320" w:hanging="180"/>
      </w:pPr>
    </w:lvl>
    <w:lvl w:ilvl="6" w:tplc="6DCA4770" w:tentative="1">
      <w:start w:val="1"/>
      <w:numFmt w:val="decimal"/>
      <w:lvlText w:val="%7."/>
      <w:lvlJc w:val="left"/>
      <w:pPr>
        <w:ind w:left="5040" w:hanging="360"/>
      </w:pPr>
    </w:lvl>
    <w:lvl w:ilvl="7" w:tplc="056A02EE" w:tentative="1">
      <w:start w:val="1"/>
      <w:numFmt w:val="lowerLetter"/>
      <w:lvlText w:val="%8."/>
      <w:lvlJc w:val="left"/>
      <w:pPr>
        <w:ind w:left="5760" w:hanging="360"/>
      </w:pPr>
    </w:lvl>
    <w:lvl w:ilvl="8" w:tplc="DD7426D8" w:tentative="1">
      <w:start w:val="1"/>
      <w:numFmt w:val="lowerRoman"/>
      <w:lvlText w:val="%9."/>
      <w:lvlJc w:val="right"/>
      <w:pPr>
        <w:ind w:left="6480" w:hanging="180"/>
      </w:pPr>
    </w:lvl>
  </w:abstractNum>
  <w:abstractNum w:abstractNumId="61">
    <w:nsid w:val="57565881"/>
    <w:multiLevelType w:val="hybridMultilevel"/>
    <w:tmpl w:val="0F94E9DA"/>
    <w:lvl w:ilvl="0" w:tplc="8BB407D2">
      <w:start w:val="1"/>
      <w:numFmt w:val="lowerLetter"/>
      <w:lvlText w:val="%1."/>
      <w:lvlJc w:val="left"/>
      <w:pPr>
        <w:tabs>
          <w:tab w:val="num" w:pos="1287"/>
        </w:tabs>
        <w:ind w:left="1287" w:hanging="360"/>
      </w:pPr>
    </w:lvl>
    <w:lvl w:ilvl="1" w:tplc="7D468A40" w:tentative="1">
      <w:start w:val="1"/>
      <w:numFmt w:val="lowerLetter"/>
      <w:lvlText w:val="%2."/>
      <w:lvlJc w:val="left"/>
      <w:pPr>
        <w:tabs>
          <w:tab w:val="num" w:pos="2007"/>
        </w:tabs>
        <w:ind w:left="2007" w:hanging="360"/>
      </w:pPr>
    </w:lvl>
    <w:lvl w:ilvl="2" w:tplc="6038DFC0" w:tentative="1">
      <w:start w:val="1"/>
      <w:numFmt w:val="lowerRoman"/>
      <w:lvlText w:val="%3."/>
      <w:lvlJc w:val="right"/>
      <w:pPr>
        <w:tabs>
          <w:tab w:val="num" w:pos="2727"/>
        </w:tabs>
        <w:ind w:left="2727" w:hanging="180"/>
      </w:pPr>
    </w:lvl>
    <w:lvl w:ilvl="3" w:tplc="5582BD12" w:tentative="1">
      <w:start w:val="1"/>
      <w:numFmt w:val="decimal"/>
      <w:lvlText w:val="%4."/>
      <w:lvlJc w:val="left"/>
      <w:pPr>
        <w:tabs>
          <w:tab w:val="num" w:pos="3447"/>
        </w:tabs>
        <w:ind w:left="3447" w:hanging="360"/>
      </w:pPr>
    </w:lvl>
    <w:lvl w:ilvl="4" w:tplc="D79061A6" w:tentative="1">
      <w:start w:val="1"/>
      <w:numFmt w:val="lowerLetter"/>
      <w:lvlText w:val="%5."/>
      <w:lvlJc w:val="left"/>
      <w:pPr>
        <w:tabs>
          <w:tab w:val="num" w:pos="4167"/>
        </w:tabs>
        <w:ind w:left="4167" w:hanging="360"/>
      </w:pPr>
    </w:lvl>
    <w:lvl w:ilvl="5" w:tplc="B5FCFD3C" w:tentative="1">
      <w:start w:val="1"/>
      <w:numFmt w:val="lowerRoman"/>
      <w:lvlText w:val="%6."/>
      <w:lvlJc w:val="right"/>
      <w:pPr>
        <w:tabs>
          <w:tab w:val="num" w:pos="4887"/>
        </w:tabs>
        <w:ind w:left="4887" w:hanging="180"/>
      </w:pPr>
    </w:lvl>
    <w:lvl w:ilvl="6" w:tplc="7D408F82" w:tentative="1">
      <w:start w:val="1"/>
      <w:numFmt w:val="decimal"/>
      <w:lvlText w:val="%7."/>
      <w:lvlJc w:val="left"/>
      <w:pPr>
        <w:tabs>
          <w:tab w:val="num" w:pos="5607"/>
        </w:tabs>
        <w:ind w:left="5607" w:hanging="360"/>
      </w:pPr>
    </w:lvl>
    <w:lvl w:ilvl="7" w:tplc="104A26A0" w:tentative="1">
      <w:start w:val="1"/>
      <w:numFmt w:val="lowerLetter"/>
      <w:lvlText w:val="%8."/>
      <w:lvlJc w:val="left"/>
      <w:pPr>
        <w:tabs>
          <w:tab w:val="num" w:pos="6327"/>
        </w:tabs>
        <w:ind w:left="6327" w:hanging="360"/>
      </w:pPr>
    </w:lvl>
    <w:lvl w:ilvl="8" w:tplc="23F261D0" w:tentative="1">
      <w:start w:val="1"/>
      <w:numFmt w:val="lowerRoman"/>
      <w:lvlText w:val="%9."/>
      <w:lvlJc w:val="right"/>
      <w:pPr>
        <w:tabs>
          <w:tab w:val="num" w:pos="7047"/>
        </w:tabs>
        <w:ind w:left="7047" w:hanging="180"/>
      </w:pPr>
    </w:lvl>
  </w:abstractNum>
  <w:abstractNum w:abstractNumId="62">
    <w:nsid w:val="59000D5F"/>
    <w:multiLevelType w:val="hybridMultilevel"/>
    <w:tmpl w:val="732A8B88"/>
    <w:lvl w:ilvl="0" w:tplc="04160019">
      <w:start w:val="1"/>
      <w:numFmt w:val="bullet"/>
      <w:lvlText w:val=""/>
      <w:lvlJc w:val="left"/>
      <w:pPr>
        <w:ind w:left="720" w:hanging="360"/>
      </w:pPr>
      <w:rPr>
        <w:rFonts w:ascii="Symbol" w:hAnsi="Symbol" w:hint="default"/>
      </w:rPr>
    </w:lvl>
    <w:lvl w:ilvl="1" w:tplc="04160019" w:tentative="1">
      <w:start w:val="1"/>
      <w:numFmt w:val="bullet"/>
      <w:lvlText w:val="o"/>
      <w:lvlJc w:val="left"/>
      <w:pPr>
        <w:ind w:left="1440" w:hanging="360"/>
      </w:pPr>
      <w:rPr>
        <w:rFonts w:ascii="Courier New" w:hAnsi="Courier New" w:cs="Courier New" w:hint="default"/>
      </w:rPr>
    </w:lvl>
    <w:lvl w:ilvl="2" w:tplc="0416001B" w:tentative="1">
      <w:start w:val="1"/>
      <w:numFmt w:val="bullet"/>
      <w:lvlText w:val=""/>
      <w:lvlJc w:val="left"/>
      <w:pPr>
        <w:ind w:left="2160" w:hanging="360"/>
      </w:pPr>
      <w:rPr>
        <w:rFonts w:ascii="Wingdings" w:hAnsi="Wingdings" w:hint="default"/>
      </w:rPr>
    </w:lvl>
    <w:lvl w:ilvl="3" w:tplc="0416000F" w:tentative="1">
      <w:start w:val="1"/>
      <w:numFmt w:val="bullet"/>
      <w:lvlText w:val=""/>
      <w:lvlJc w:val="left"/>
      <w:pPr>
        <w:ind w:left="2880" w:hanging="360"/>
      </w:pPr>
      <w:rPr>
        <w:rFonts w:ascii="Symbol" w:hAnsi="Symbol" w:hint="default"/>
      </w:rPr>
    </w:lvl>
    <w:lvl w:ilvl="4" w:tplc="04160019" w:tentative="1">
      <w:start w:val="1"/>
      <w:numFmt w:val="bullet"/>
      <w:lvlText w:val="o"/>
      <w:lvlJc w:val="left"/>
      <w:pPr>
        <w:ind w:left="3600" w:hanging="360"/>
      </w:pPr>
      <w:rPr>
        <w:rFonts w:ascii="Courier New" w:hAnsi="Courier New" w:cs="Courier New" w:hint="default"/>
      </w:rPr>
    </w:lvl>
    <w:lvl w:ilvl="5" w:tplc="0416001B" w:tentative="1">
      <w:start w:val="1"/>
      <w:numFmt w:val="bullet"/>
      <w:lvlText w:val=""/>
      <w:lvlJc w:val="left"/>
      <w:pPr>
        <w:ind w:left="4320" w:hanging="360"/>
      </w:pPr>
      <w:rPr>
        <w:rFonts w:ascii="Wingdings" w:hAnsi="Wingdings" w:hint="default"/>
      </w:rPr>
    </w:lvl>
    <w:lvl w:ilvl="6" w:tplc="0416000F" w:tentative="1">
      <w:start w:val="1"/>
      <w:numFmt w:val="bullet"/>
      <w:lvlText w:val=""/>
      <w:lvlJc w:val="left"/>
      <w:pPr>
        <w:ind w:left="5040" w:hanging="360"/>
      </w:pPr>
      <w:rPr>
        <w:rFonts w:ascii="Symbol" w:hAnsi="Symbol" w:hint="default"/>
      </w:rPr>
    </w:lvl>
    <w:lvl w:ilvl="7" w:tplc="04160019" w:tentative="1">
      <w:start w:val="1"/>
      <w:numFmt w:val="bullet"/>
      <w:lvlText w:val="o"/>
      <w:lvlJc w:val="left"/>
      <w:pPr>
        <w:ind w:left="5760" w:hanging="360"/>
      </w:pPr>
      <w:rPr>
        <w:rFonts w:ascii="Courier New" w:hAnsi="Courier New" w:cs="Courier New" w:hint="default"/>
      </w:rPr>
    </w:lvl>
    <w:lvl w:ilvl="8" w:tplc="0416001B" w:tentative="1">
      <w:start w:val="1"/>
      <w:numFmt w:val="bullet"/>
      <w:lvlText w:val=""/>
      <w:lvlJc w:val="left"/>
      <w:pPr>
        <w:ind w:left="6480" w:hanging="360"/>
      </w:pPr>
      <w:rPr>
        <w:rFonts w:ascii="Wingdings" w:hAnsi="Wingdings" w:hint="default"/>
      </w:rPr>
    </w:lvl>
  </w:abstractNum>
  <w:abstractNum w:abstractNumId="63">
    <w:nsid w:val="5A4426C8"/>
    <w:multiLevelType w:val="multilevel"/>
    <w:tmpl w:val="0C6CEE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nsid w:val="5A9133BC"/>
    <w:multiLevelType w:val="multilevel"/>
    <w:tmpl w:val="E1D651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nsid w:val="5AE302FD"/>
    <w:multiLevelType w:val="multilevel"/>
    <w:tmpl w:val="B1B4CDAC"/>
    <w:lvl w:ilvl="0">
      <w:start w:val="1"/>
      <w:numFmt w:val="decimal"/>
      <w:pStyle w:val="PPM-Nvel1"/>
      <w:lvlText w:val="%1"/>
      <w:lvlJc w:val="left"/>
      <w:pPr>
        <w:ind w:left="360" w:hanging="360"/>
      </w:pPr>
      <w:rPr>
        <w:rFonts w:hint="default"/>
      </w:rPr>
    </w:lvl>
    <w:lvl w:ilvl="1">
      <w:start w:val="1"/>
      <w:numFmt w:val="decimal"/>
      <w:pStyle w:val="PPM-Nvel2"/>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6">
    <w:nsid w:val="625763CC"/>
    <w:multiLevelType w:val="hybridMultilevel"/>
    <w:tmpl w:val="AD5C2184"/>
    <w:lvl w:ilvl="0" w:tplc="0C741804">
      <w:start w:val="1"/>
      <w:numFmt w:val="lowerLetter"/>
      <w:lvlText w:val="%1."/>
      <w:lvlJc w:val="left"/>
      <w:pPr>
        <w:tabs>
          <w:tab w:val="num" w:pos="1287"/>
        </w:tabs>
        <w:ind w:left="1287" w:hanging="360"/>
      </w:pPr>
    </w:lvl>
    <w:lvl w:ilvl="1" w:tplc="9B0EE856" w:tentative="1">
      <w:start w:val="1"/>
      <w:numFmt w:val="lowerLetter"/>
      <w:lvlText w:val="%2."/>
      <w:lvlJc w:val="left"/>
      <w:pPr>
        <w:tabs>
          <w:tab w:val="num" w:pos="2007"/>
        </w:tabs>
        <w:ind w:left="2007" w:hanging="360"/>
      </w:pPr>
    </w:lvl>
    <w:lvl w:ilvl="2" w:tplc="B6880DBA" w:tentative="1">
      <w:start w:val="1"/>
      <w:numFmt w:val="lowerRoman"/>
      <w:lvlText w:val="%3."/>
      <w:lvlJc w:val="right"/>
      <w:pPr>
        <w:tabs>
          <w:tab w:val="num" w:pos="2727"/>
        </w:tabs>
        <w:ind w:left="2727" w:hanging="180"/>
      </w:pPr>
    </w:lvl>
    <w:lvl w:ilvl="3" w:tplc="EB7C9F2E" w:tentative="1">
      <w:start w:val="1"/>
      <w:numFmt w:val="decimal"/>
      <w:lvlText w:val="%4."/>
      <w:lvlJc w:val="left"/>
      <w:pPr>
        <w:tabs>
          <w:tab w:val="num" w:pos="3447"/>
        </w:tabs>
        <w:ind w:left="3447" w:hanging="360"/>
      </w:pPr>
    </w:lvl>
    <w:lvl w:ilvl="4" w:tplc="0E7CFCA2" w:tentative="1">
      <w:start w:val="1"/>
      <w:numFmt w:val="lowerLetter"/>
      <w:lvlText w:val="%5."/>
      <w:lvlJc w:val="left"/>
      <w:pPr>
        <w:tabs>
          <w:tab w:val="num" w:pos="4167"/>
        </w:tabs>
        <w:ind w:left="4167" w:hanging="360"/>
      </w:pPr>
    </w:lvl>
    <w:lvl w:ilvl="5" w:tplc="928EC830" w:tentative="1">
      <w:start w:val="1"/>
      <w:numFmt w:val="lowerRoman"/>
      <w:lvlText w:val="%6."/>
      <w:lvlJc w:val="right"/>
      <w:pPr>
        <w:tabs>
          <w:tab w:val="num" w:pos="4887"/>
        </w:tabs>
        <w:ind w:left="4887" w:hanging="180"/>
      </w:pPr>
    </w:lvl>
    <w:lvl w:ilvl="6" w:tplc="92763034" w:tentative="1">
      <w:start w:val="1"/>
      <w:numFmt w:val="decimal"/>
      <w:lvlText w:val="%7."/>
      <w:lvlJc w:val="left"/>
      <w:pPr>
        <w:tabs>
          <w:tab w:val="num" w:pos="5607"/>
        </w:tabs>
        <w:ind w:left="5607" w:hanging="360"/>
      </w:pPr>
    </w:lvl>
    <w:lvl w:ilvl="7" w:tplc="9A7AD96A" w:tentative="1">
      <w:start w:val="1"/>
      <w:numFmt w:val="lowerLetter"/>
      <w:lvlText w:val="%8."/>
      <w:lvlJc w:val="left"/>
      <w:pPr>
        <w:tabs>
          <w:tab w:val="num" w:pos="6327"/>
        </w:tabs>
        <w:ind w:left="6327" w:hanging="360"/>
      </w:pPr>
    </w:lvl>
    <w:lvl w:ilvl="8" w:tplc="67A6B85E" w:tentative="1">
      <w:start w:val="1"/>
      <w:numFmt w:val="lowerRoman"/>
      <w:lvlText w:val="%9."/>
      <w:lvlJc w:val="right"/>
      <w:pPr>
        <w:tabs>
          <w:tab w:val="num" w:pos="7047"/>
        </w:tabs>
        <w:ind w:left="7047" w:hanging="180"/>
      </w:pPr>
    </w:lvl>
  </w:abstractNum>
  <w:abstractNum w:abstractNumId="67">
    <w:nsid w:val="625D4999"/>
    <w:multiLevelType w:val="multilevel"/>
    <w:tmpl w:val="5330E038"/>
    <w:lvl w:ilvl="0">
      <w:start w:val="1"/>
      <w:numFmt w:val="decimal"/>
      <w:pStyle w:val="Solon1"/>
      <w:suff w:val="nothing"/>
      <w:lvlText w:val="%1."/>
      <w:lvlJc w:val="left"/>
    </w:lvl>
    <w:lvl w:ilvl="1">
      <w:start w:val="1"/>
      <w:numFmt w:val="decimal"/>
      <w:lvlText w:val="%1.%2."/>
      <w:lvlJc w:val="left"/>
      <w:pPr>
        <w:tabs>
          <w:tab w:val="num" w:pos="1134"/>
        </w:tabs>
        <w:ind w:left="1134" w:hanging="1134"/>
      </w:pPr>
      <w:rPr>
        <w:rFonts w:ascii="Times New Roman" w:hAnsi="Times New Roman" w:hint="default"/>
        <w:b/>
        <w:i w:val="0"/>
        <w:sz w:val="24"/>
      </w:rPr>
    </w:lvl>
    <w:lvl w:ilvl="2">
      <w:start w:val="1"/>
      <w:numFmt w:val="decimal"/>
      <w:lvlText w:val="%1.%2.%3."/>
      <w:lvlJc w:val="left"/>
      <w:pPr>
        <w:tabs>
          <w:tab w:val="num" w:pos="1854"/>
        </w:tabs>
        <w:ind w:left="1134"/>
      </w:pPr>
      <w:rPr>
        <w:b/>
        <w:i w:val="0"/>
      </w:rPr>
    </w:lvl>
    <w:lvl w:ilvl="3">
      <w:start w:val="1"/>
      <w:numFmt w:val="decimal"/>
      <w:lvlText w:val="%1.%2.%3.%4."/>
      <w:lvlJc w:val="left"/>
      <w:pPr>
        <w:tabs>
          <w:tab w:val="num" w:pos="2520"/>
        </w:tabs>
        <w:ind w:left="1728" w:hanging="648"/>
      </w:pPr>
    </w:lvl>
    <w:lvl w:ilvl="4">
      <w:start w:val="1"/>
      <w:numFmt w:val="decimal"/>
      <w:lvlText w:val="%1.%2.%3.%4.%5."/>
      <w:lvlJc w:val="left"/>
      <w:pPr>
        <w:tabs>
          <w:tab w:val="num" w:pos="3240"/>
        </w:tabs>
        <w:ind w:left="2232" w:hanging="792"/>
      </w:pPr>
    </w:lvl>
    <w:lvl w:ilvl="5">
      <w:start w:val="1"/>
      <w:numFmt w:val="decimal"/>
      <w:lvlText w:val="%1.%2.%3.%4.%5.%6."/>
      <w:lvlJc w:val="left"/>
      <w:pPr>
        <w:tabs>
          <w:tab w:val="num" w:pos="3960"/>
        </w:tabs>
        <w:ind w:left="2736" w:hanging="936"/>
      </w:pPr>
    </w:lvl>
    <w:lvl w:ilvl="6">
      <w:start w:val="1"/>
      <w:numFmt w:val="decimal"/>
      <w:lvlText w:val="%1.%2.%3.%4.%5.%6.%7."/>
      <w:lvlJc w:val="left"/>
      <w:pPr>
        <w:tabs>
          <w:tab w:val="num" w:pos="4680"/>
        </w:tabs>
        <w:ind w:left="3240" w:hanging="1080"/>
      </w:pPr>
    </w:lvl>
    <w:lvl w:ilvl="7">
      <w:start w:val="1"/>
      <w:numFmt w:val="decimal"/>
      <w:lvlText w:val="%1.%2.%3.%4.%5.%6.%7.%8."/>
      <w:lvlJc w:val="left"/>
      <w:pPr>
        <w:tabs>
          <w:tab w:val="num" w:pos="5400"/>
        </w:tabs>
        <w:ind w:left="3744" w:hanging="1224"/>
      </w:pPr>
    </w:lvl>
    <w:lvl w:ilvl="8">
      <w:start w:val="1"/>
      <w:numFmt w:val="decimal"/>
      <w:lvlText w:val="%1.%2.%3.%4.%5.%6.%7.%8.%9."/>
      <w:lvlJc w:val="left"/>
      <w:pPr>
        <w:tabs>
          <w:tab w:val="num" w:pos="6120"/>
        </w:tabs>
        <w:ind w:left="4320" w:hanging="1440"/>
      </w:pPr>
    </w:lvl>
  </w:abstractNum>
  <w:abstractNum w:abstractNumId="68">
    <w:nsid w:val="627E5073"/>
    <w:multiLevelType w:val="multilevel"/>
    <w:tmpl w:val="102820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nsid w:val="638C4C74"/>
    <w:multiLevelType w:val="multilevel"/>
    <w:tmpl w:val="9C4CB6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nsid w:val="63933EE5"/>
    <w:multiLevelType w:val="multilevel"/>
    <w:tmpl w:val="36A25C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nsid w:val="650F4195"/>
    <w:multiLevelType w:val="multilevel"/>
    <w:tmpl w:val="5B1231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nsid w:val="675855BA"/>
    <w:multiLevelType w:val="hybridMultilevel"/>
    <w:tmpl w:val="266A1356"/>
    <w:lvl w:ilvl="0" w:tplc="C1E05996">
      <w:start w:val="1"/>
      <w:numFmt w:val="decimal"/>
      <w:lvlText w:val="%1."/>
      <w:lvlJc w:val="left"/>
      <w:pPr>
        <w:ind w:left="720" w:hanging="360"/>
      </w:pPr>
      <w:rPr>
        <w:rFonts w:hint="default"/>
      </w:rPr>
    </w:lvl>
    <w:lvl w:ilvl="1" w:tplc="2ABE294E" w:tentative="1">
      <w:start w:val="1"/>
      <w:numFmt w:val="bullet"/>
      <w:lvlText w:val="o"/>
      <w:lvlJc w:val="left"/>
      <w:pPr>
        <w:ind w:left="1440" w:hanging="360"/>
      </w:pPr>
      <w:rPr>
        <w:rFonts w:ascii="Courier New" w:hAnsi="Courier New" w:cs="Courier New" w:hint="default"/>
      </w:rPr>
    </w:lvl>
    <w:lvl w:ilvl="2" w:tplc="177C579C" w:tentative="1">
      <w:start w:val="1"/>
      <w:numFmt w:val="bullet"/>
      <w:lvlText w:val=""/>
      <w:lvlJc w:val="left"/>
      <w:pPr>
        <w:ind w:left="2160" w:hanging="360"/>
      </w:pPr>
      <w:rPr>
        <w:rFonts w:ascii="Wingdings" w:hAnsi="Wingdings" w:hint="default"/>
      </w:rPr>
    </w:lvl>
    <w:lvl w:ilvl="3" w:tplc="8AE4F2AC" w:tentative="1">
      <w:start w:val="1"/>
      <w:numFmt w:val="bullet"/>
      <w:lvlText w:val=""/>
      <w:lvlJc w:val="left"/>
      <w:pPr>
        <w:ind w:left="2880" w:hanging="360"/>
      </w:pPr>
      <w:rPr>
        <w:rFonts w:ascii="Symbol" w:hAnsi="Symbol" w:hint="default"/>
      </w:rPr>
    </w:lvl>
    <w:lvl w:ilvl="4" w:tplc="79EA9CF8" w:tentative="1">
      <w:start w:val="1"/>
      <w:numFmt w:val="bullet"/>
      <w:lvlText w:val="o"/>
      <w:lvlJc w:val="left"/>
      <w:pPr>
        <w:ind w:left="3600" w:hanging="360"/>
      </w:pPr>
      <w:rPr>
        <w:rFonts w:ascii="Courier New" w:hAnsi="Courier New" w:cs="Courier New" w:hint="default"/>
      </w:rPr>
    </w:lvl>
    <w:lvl w:ilvl="5" w:tplc="3B56E184" w:tentative="1">
      <w:start w:val="1"/>
      <w:numFmt w:val="bullet"/>
      <w:lvlText w:val=""/>
      <w:lvlJc w:val="left"/>
      <w:pPr>
        <w:ind w:left="4320" w:hanging="360"/>
      </w:pPr>
      <w:rPr>
        <w:rFonts w:ascii="Wingdings" w:hAnsi="Wingdings" w:hint="default"/>
      </w:rPr>
    </w:lvl>
    <w:lvl w:ilvl="6" w:tplc="0D9C75C2" w:tentative="1">
      <w:start w:val="1"/>
      <w:numFmt w:val="bullet"/>
      <w:lvlText w:val=""/>
      <w:lvlJc w:val="left"/>
      <w:pPr>
        <w:ind w:left="5040" w:hanging="360"/>
      </w:pPr>
      <w:rPr>
        <w:rFonts w:ascii="Symbol" w:hAnsi="Symbol" w:hint="default"/>
      </w:rPr>
    </w:lvl>
    <w:lvl w:ilvl="7" w:tplc="196CC928" w:tentative="1">
      <w:start w:val="1"/>
      <w:numFmt w:val="bullet"/>
      <w:lvlText w:val="o"/>
      <w:lvlJc w:val="left"/>
      <w:pPr>
        <w:ind w:left="5760" w:hanging="360"/>
      </w:pPr>
      <w:rPr>
        <w:rFonts w:ascii="Courier New" w:hAnsi="Courier New" w:cs="Courier New" w:hint="default"/>
      </w:rPr>
    </w:lvl>
    <w:lvl w:ilvl="8" w:tplc="766EFDA2" w:tentative="1">
      <w:start w:val="1"/>
      <w:numFmt w:val="bullet"/>
      <w:lvlText w:val=""/>
      <w:lvlJc w:val="left"/>
      <w:pPr>
        <w:ind w:left="6480" w:hanging="360"/>
      </w:pPr>
      <w:rPr>
        <w:rFonts w:ascii="Wingdings" w:hAnsi="Wingdings" w:hint="default"/>
      </w:rPr>
    </w:lvl>
  </w:abstractNum>
  <w:abstractNum w:abstractNumId="73">
    <w:nsid w:val="675C142E"/>
    <w:multiLevelType w:val="multilevel"/>
    <w:tmpl w:val="A502A7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nsid w:val="6D4248BD"/>
    <w:multiLevelType w:val="hybridMultilevel"/>
    <w:tmpl w:val="FFFAC072"/>
    <w:lvl w:ilvl="0" w:tplc="81CE6086">
      <w:start w:val="1"/>
      <w:numFmt w:val="lowerLetter"/>
      <w:lvlText w:val="%1)"/>
      <w:lvlJc w:val="left"/>
      <w:pPr>
        <w:ind w:left="1211" w:hanging="360"/>
      </w:pPr>
      <w:rPr>
        <w:b w:val="0"/>
        <w:color w:val="auto"/>
      </w:rPr>
    </w:lvl>
    <w:lvl w:ilvl="1" w:tplc="FFFFFFFF" w:tentative="1">
      <w:start w:val="1"/>
      <w:numFmt w:val="lowerLetter"/>
      <w:lvlText w:val="%2."/>
      <w:lvlJc w:val="left"/>
      <w:pPr>
        <w:ind w:left="1298" w:hanging="360"/>
      </w:pPr>
    </w:lvl>
    <w:lvl w:ilvl="2" w:tplc="FFFFFFFF" w:tentative="1">
      <w:start w:val="1"/>
      <w:numFmt w:val="lowerRoman"/>
      <w:lvlText w:val="%3."/>
      <w:lvlJc w:val="right"/>
      <w:pPr>
        <w:ind w:left="2018" w:hanging="180"/>
      </w:pPr>
    </w:lvl>
    <w:lvl w:ilvl="3" w:tplc="FFFFFFFF" w:tentative="1">
      <w:start w:val="1"/>
      <w:numFmt w:val="decimal"/>
      <w:lvlText w:val="%4."/>
      <w:lvlJc w:val="left"/>
      <w:pPr>
        <w:ind w:left="2738" w:hanging="360"/>
      </w:pPr>
    </w:lvl>
    <w:lvl w:ilvl="4" w:tplc="FFFFFFFF" w:tentative="1">
      <w:start w:val="1"/>
      <w:numFmt w:val="lowerLetter"/>
      <w:lvlText w:val="%5."/>
      <w:lvlJc w:val="left"/>
      <w:pPr>
        <w:ind w:left="3458" w:hanging="360"/>
      </w:pPr>
    </w:lvl>
    <w:lvl w:ilvl="5" w:tplc="FFFFFFFF" w:tentative="1">
      <w:start w:val="1"/>
      <w:numFmt w:val="lowerRoman"/>
      <w:lvlText w:val="%6."/>
      <w:lvlJc w:val="right"/>
      <w:pPr>
        <w:ind w:left="4178" w:hanging="180"/>
      </w:pPr>
    </w:lvl>
    <w:lvl w:ilvl="6" w:tplc="FFFFFFFF" w:tentative="1">
      <w:start w:val="1"/>
      <w:numFmt w:val="decimal"/>
      <w:lvlText w:val="%7."/>
      <w:lvlJc w:val="left"/>
      <w:pPr>
        <w:ind w:left="4898" w:hanging="360"/>
      </w:pPr>
    </w:lvl>
    <w:lvl w:ilvl="7" w:tplc="FFFFFFFF" w:tentative="1">
      <w:start w:val="1"/>
      <w:numFmt w:val="lowerLetter"/>
      <w:lvlText w:val="%8."/>
      <w:lvlJc w:val="left"/>
      <w:pPr>
        <w:ind w:left="5618" w:hanging="360"/>
      </w:pPr>
    </w:lvl>
    <w:lvl w:ilvl="8" w:tplc="FFFFFFFF" w:tentative="1">
      <w:start w:val="1"/>
      <w:numFmt w:val="lowerRoman"/>
      <w:lvlText w:val="%9."/>
      <w:lvlJc w:val="right"/>
      <w:pPr>
        <w:ind w:left="6338" w:hanging="180"/>
      </w:pPr>
    </w:lvl>
  </w:abstractNum>
  <w:abstractNum w:abstractNumId="75">
    <w:nsid w:val="703B5641"/>
    <w:multiLevelType w:val="hybridMultilevel"/>
    <w:tmpl w:val="A51CBD34"/>
    <w:lvl w:ilvl="0" w:tplc="75967596">
      <w:start w:val="1"/>
      <w:numFmt w:val="bullet"/>
      <w:lvlText w:val=""/>
      <w:lvlJc w:val="left"/>
      <w:pPr>
        <w:ind w:left="720" w:hanging="360"/>
      </w:pPr>
      <w:rPr>
        <w:rFonts w:ascii="Symbol" w:hAnsi="Symbol" w:hint="default"/>
      </w:rPr>
    </w:lvl>
    <w:lvl w:ilvl="1" w:tplc="96D265CE" w:tentative="1">
      <w:start w:val="1"/>
      <w:numFmt w:val="bullet"/>
      <w:lvlText w:val="o"/>
      <w:lvlJc w:val="left"/>
      <w:pPr>
        <w:ind w:left="1440" w:hanging="360"/>
      </w:pPr>
      <w:rPr>
        <w:rFonts w:ascii="Courier New" w:hAnsi="Courier New" w:cs="Courier New" w:hint="default"/>
      </w:rPr>
    </w:lvl>
    <w:lvl w:ilvl="2" w:tplc="10BC395A" w:tentative="1">
      <w:start w:val="1"/>
      <w:numFmt w:val="bullet"/>
      <w:lvlText w:val=""/>
      <w:lvlJc w:val="left"/>
      <w:pPr>
        <w:ind w:left="2160" w:hanging="360"/>
      </w:pPr>
      <w:rPr>
        <w:rFonts w:ascii="Wingdings" w:hAnsi="Wingdings" w:hint="default"/>
      </w:rPr>
    </w:lvl>
    <w:lvl w:ilvl="3" w:tplc="AD02B596" w:tentative="1">
      <w:start w:val="1"/>
      <w:numFmt w:val="bullet"/>
      <w:lvlText w:val=""/>
      <w:lvlJc w:val="left"/>
      <w:pPr>
        <w:ind w:left="2880" w:hanging="360"/>
      </w:pPr>
      <w:rPr>
        <w:rFonts w:ascii="Symbol" w:hAnsi="Symbol" w:hint="default"/>
      </w:rPr>
    </w:lvl>
    <w:lvl w:ilvl="4" w:tplc="B4CED070" w:tentative="1">
      <w:start w:val="1"/>
      <w:numFmt w:val="bullet"/>
      <w:lvlText w:val="o"/>
      <w:lvlJc w:val="left"/>
      <w:pPr>
        <w:ind w:left="3600" w:hanging="360"/>
      </w:pPr>
      <w:rPr>
        <w:rFonts w:ascii="Courier New" w:hAnsi="Courier New" w:cs="Courier New" w:hint="default"/>
      </w:rPr>
    </w:lvl>
    <w:lvl w:ilvl="5" w:tplc="044C3996" w:tentative="1">
      <w:start w:val="1"/>
      <w:numFmt w:val="bullet"/>
      <w:lvlText w:val=""/>
      <w:lvlJc w:val="left"/>
      <w:pPr>
        <w:ind w:left="4320" w:hanging="360"/>
      </w:pPr>
      <w:rPr>
        <w:rFonts w:ascii="Wingdings" w:hAnsi="Wingdings" w:hint="default"/>
      </w:rPr>
    </w:lvl>
    <w:lvl w:ilvl="6" w:tplc="7D0256F4" w:tentative="1">
      <w:start w:val="1"/>
      <w:numFmt w:val="bullet"/>
      <w:lvlText w:val=""/>
      <w:lvlJc w:val="left"/>
      <w:pPr>
        <w:ind w:left="5040" w:hanging="360"/>
      </w:pPr>
      <w:rPr>
        <w:rFonts w:ascii="Symbol" w:hAnsi="Symbol" w:hint="default"/>
      </w:rPr>
    </w:lvl>
    <w:lvl w:ilvl="7" w:tplc="33884B94" w:tentative="1">
      <w:start w:val="1"/>
      <w:numFmt w:val="bullet"/>
      <w:lvlText w:val="o"/>
      <w:lvlJc w:val="left"/>
      <w:pPr>
        <w:ind w:left="5760" w:hanging="360"/>
      </w:pPr>
      <w:rPr>
        <w:rFonts w:ascii="Courier New" w:hAnsi="Courier New" w:cs="Courier New" w:hint="default"/>
      </w:rPr>
    </w:lvl>
    <w:lvl w:ilvl="8" w:tplc="D1E493F8" w:tentative="1">
      <w:start w:val="1"/>
      <w:numFmt w:val="bullet"/>
      <w:lvlText w:val=""/>
      <w:lvlJc w:val="left"/>
      <w:pPr>
        <w:ind w:left="6480" w:hanging="360"/>
      </w:pPr>
      <w:rPr>
        <w:rFonts w:ascii="Wingdings" w:hAnsi="Wingdings" w:hint="default"/>
      </w:rPr>
    </w:lvl>
  </w:abstractNum>
  <w:abstractNum w:abstractNumId="76">
    <w:nsid w:val="71895DED"/>
    <w:multiLevelType w:val="hybridMultilevel"/>
    <w:tmpl w:val="D6B2E8BC"/>
    <w:lvl w:ilvl="0" w:tplc="FFFFFFFF">
      <w:start w:val="1"/>
      <w:numFmt w:val="lowerLetter"/>
      <w:lvlText w:val="%1)"/>
      <w:lvlJc w:val="left"/>
      <w:pPr>
        <w:ind w:left="786"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7">
    <w:nsid w:val="71EC4503"/>
    <w:multiLevelType w:val="hybridMultilevel"/>
    <w:tmpl w:val="93B624EC"/>
    <w:lvl w:ilvl="0" w:tplc="04160001">
      <w:start w:val="1"/>
      <w:numFmt w:val="lowerLetter"/>
      <w:lvlText w:val="%1."/>
      <w:lvlJc w:val="left"/>
      <w:pPr>
        <w:tabs>
          <w:tab w:val="num" w:pos="1287"/>
        </w:tabs>
        <w:ind w:left="1287" w:hanging="360"/>
      </w:pPr>
    </w:lvl>
    <w:lvl w:ilvl="1" w:tplc="04160003" w:tentative="1">
      <w:start w:val="1"/>
      <w:numFmt w:val="lowerLetter"/>
      <w:lvlText w:val="%2."/>
      <w:lvlJc w:val="left"/>
      <w:pPr>
        <w:tabs>
          <w:tab w:val="num" w:pos="2007"/>
        </w:tabs>
        <w:ind w:left="2007" w:hanging="360"/>
      </w:pPr>
    </w:lvl>
    <w:lvl w:ilvl="2" w:tplc="04160005" w:tentative="1">
      <w:start w:val="1"/>
      <w:numFmt w:val="lowerRoman"/>
      <w:lvlText w:val="%3."/>
      <w:lvlJc w:val="right"/>
      <w:pPr>
        <w:tabs>
          <w:tab w:val="num" w:pos="2727"/>
        </w:tabs>
        <w:ind w:left="2727" w:hanging="180"/>
      </w:pPr>
    </w:lvl>
    <w:lvl w:ilvl="3" w:tplc="04160001" w:tentative="1">
      <w:start w:val="1"/>
      <w:numFmt w:val="decimal"/>
      <w:lvlText w:val="%4."/>
      <w:lvlJc w:val="left"/>
      <w:pPr>
        <w:tabs>
          <w:tab w:val="num" w:pos="3447"/>
        </w:tabs>
        <w:ind w:left="3447" w:hanging="360"/>
      </w:pPr>
    </w:lvl>
    <w:lvl w:ilvl="4" w:tplc="04160003" w:tentative="1">
      <w:start w:val="1"/>
      <w:numFmt w:val="lowerLetter"/>
      <w:lvlText w:val="%5."/>
      <w:lvlJc w:val="left"/>
      <w:pPr>
        <w:tabs>
          <w:tab w:val="num" w:pos="4167"/>
        </w:tabs>
        <w:ind w:left="4167" w:hanging="360"/>
      </w:pPr>
    </w:lvl>
    <w:lvl w:ilvl="5" w:tplc="04160005" w:tentative="1">
      <w:start w:val="1"/>
      <w:numFmt w:val="lowerRoman"/>
      <w:lvlText w:val="%6."/>
      <w:lvlJc w:val="right"/>
      <w:pPr>
        <w:tabs>
          <w:tab w:val="num" w:pos="4887"/>
        </w:tabs>
        <w:ind w:left="4887" w:hanging="180"/>
      </w:pPr>
    </w:lvl>
    <w:lvl w:ilvl="6" w:tplc="04160001" w:tentative="1">
      <w:start w:val="1"/>
      <w:numFmt w:val="decimal"/>
      <w:lvlText w:val="%7."/>
      <w:lvlJc w:val="left"/>
      <w:pPr>
        <w:tabs>
          <w:tab w:val="num" w:pos="5607"/>
        </w:tabs>
        <w:ind w:left="5607" w:hanging="360"/>
      </w:pPr>
    </w:lvl>
    <w:lvl w:ilvl="7" w:tplc="04160003" w:tentative="1">
      <w:start w:val="1"/>
      <w:numFmt w:val="lowerLetter"/>
      <w:lvlText w:val="%8."/>
      <w:lvlJc w:val="left"/>
      <w:pPr>
        <w:tabs>
          <w:tab w:val="num" w:pos="6327"/>
        </w:tabs>
        <w:ind w:left="6327" w:hanging="360"/>
      </w:pPr>
    </w:lvl>
    <w:lvl w:ilvl="8" w:tplc="04160005" w:tentative="1">
      <w:start w:val="1"/>
      <w:numFmt w:val="lowerRoman"/>
      <w:lvlText w:val="%9."/>
      <w:lvlJc w:val="right"/>
      <w:pPr>
        <w:tabs>
          <w:tab w:val="num" w:pos="7047"/>
        </w:tabs>
        <w:ind w:left="7047" w:hanging="180"/>
      </w:pPr>
    </w:lvl>
  </w:abstractNum>
  <w:abstractNum w:abstractNumId="78">
    <w:nsid w:val="77666343"/>
    <w:multiLevelType w:val="singleLevel"/>
    <w:tmpl w:val="53B4835E"/>
    <w:lvl w:ilvl="0">
      <w:start w:val="1"/>
      <w:numFmt w:val="bullet"/>
      <w:pStyle w:val="NormalNumero"/>
      <w:lvlText w:val=""/>
      <w:lvlJc w:val="left"/>
      <w:pPr>
        <w:tabs>
          <w:tab w:val="num" w:pos="360"/>
        </w:tabs>
        <w:ind w:left="360" w:hanging="360"/>
      </w:pPr>
      <w:rPr>
        <w:rFonts w:ascii="Wingdings" w:hAnsi="Wingdings" w:hint="default"/>
      </w:rPr>
    </w:lvl>
  </w:abstractNum>
  <w:abstractNum w:abstractNumId="79">
    <w:nsid w:val="77BF29CB"/>
    <w:multiLevelType w:val="multilevel"/>
    <w:tmpl w:val="044E9178"/>
    <w:lvl w:ilvl="0">
      <w:start w:val="6"/>
      <w:numFmt w:val="decimal"/>
      <w:lvlText w:val="%1."/>
      <w:lvlJc w:val="left"/>
      <w:pPr>
        <w:ind w:left="540" w:hanging="540"/>
      </w:pPr>
      <w:rPr>
        <w:rFonts w:hint="default"/>
      </w:rPr>
    </w:lvl>
    <w:lvl w:ilvl="1">
      <w:start w:val="2"/>
      <w:numFmt w:val="decimal"/>
      <w:lvlText w:val="%1.%2."/>
      <w:lvlJc w:val="left"/>
      <w:pPr>
        <w:ind w:left="900" w:hanging="54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80">
    <w:nsid w:val="79883731"/>
    <w:multiLevelType w:val="hybridMultilevel"/>
    <w:tmpl w:val="2BB05C1A"/>
    <w:lvl w:ilvl="0" w:tplc="FFFFFFFF">
      <w:start w:val="1"/>
      <w:numFmt w:val="decimal"/>
      <w:lvlText w:val="%1."/>
      <w:lvlJc w:val="left"/>
      <w:pPr>
        <w:tabs>
          <w:tab w:val="num" w:pos="1428"/>
        </w:tabs>
        <w:ind w:left="1428" w:hanging="360"/>
      </w:pPr>
    </w:lvl>
    <w:lvl w:ilvl="1" w:tplc="FFFFFFFF" w:tentative="1">
      <w:start w:val="1"/>
      <w:numFmt w:val="lowerLetter"/>
      <w:lvlText w:val="%2."/>
      <w:lvlJc w:val="left"/>
      <w:pPr>
        <w:tabs>
          <w:tab w:val="num" w:pos="2148"/>
        </w:tabs>
        <w:ind w:left="2148" w:hanging="360"/>
      </w:pPr>
    </w:lvl>
    <w:lvl w:ilvl="2" w:tplc="FFFFFFFF" w:tentative="1">
      <w:start w:val="1"/>
      <w:numFmt w:val="lowerRoman"/>
      <w:lvlText w:val="%3."/>
      <w:lvlJc w:val="right"/>
      <w:pPr>
        <w:tabs>
          <w:tab w:val="num" w:pos="2868"/>
        </w:tabs>
        <w:ind w:left="2868" w:hanging="180"/>
      </w:pPr>
    </w:lvl>
    <w:lvl w:ilvl="3" w:tplc="FFFFFFFF" w:tentative="1">
      <w:start w:val="1"/>
      <w:numFmt w:val="decimal"/>
      <w:lvlText w:val="%4."/>
      <w:lvlJc w:val="left"/>
      <w:pPr>
        <w:tabs>
          <w:tab w:val="num" w:pos="3588"/>
        </w:tabs>
        <w:ind w:left="3588" w:hanging="360"/>
      </w:pPr>
    </w:lvl>
    <w:lvl w:ilvl="4" w:tplc="FFFFFFFF" w:tentative="1">
      <w:start w:val="1"/>
      <w:numFmt w:val="lowerLetter"/>
      <w:lvlText w:val="%5."/>
      <w:lvlJc w:val="left"/>
      <w:pPr>
        <w:tabs>
          <w:tab w:val="num" w:pos="4308"/>
        </w:tabs>
        <w:ind w:left="4308" w:hanging="360"/>
      </w:pPr>
    </w:lvl>
    <w:lvl w:ilvl="5" w:tplc="FFFFFFFF" w:tentative="1">
      <w:start w:val="1"/>
      <w:numFmt w:val="lowerRoman"/>
      <w:lvlText w:val="%6."/>
      <w:lvlJc w:val="right"/>
      <w:pPr>
        <w:tabs>
          <w:tab w:val="num" w:pos="5028"/>
        </w:tabs>
        <w:ind w:left="5028" w:hanging="180"/>
      </w:pPr>
    </w:lvl>
    <w:lvl w:ilvl="6" w:tplc="FFFFFFFF" w:tentative="1">
      <w:start w:val="1"/>
      <w:numFmt w:val="decimal"/>
      <w:lvlText w:val="%7."/>
      <w:lvlJc w:val="left"/>
      <w:pPr>
        <w:tabs>
          <w:tab w:val="num" w:pos="5748"/>
        </w:tabs>
        <w:ind w:left="5748" w:hanging="360"/>
      </w:pPr>
    </w:lvl>
    <w:lvl w:ilvl="7" w:tplc="FFFFFFFF" w:tentative="1">
      <w:start w:val="1"/>
      <w:numFmt w:val="lowerLetter"/>
      <w:lvlText w:val="%8."/>
      <w:lvlJc w:val="left"/>
      <w:pPr>
        <w:tabs>
          <w:tab w:val="num" w:pos="6468"/>
        </w:tabs>
        <w:ind w:left="6468" w:hanging="360"/>
      </w:pPr>
    </w:lvl>
    <w:lvl w:ilvl="8" w:tplc="FFFFFFFF" w:tentative="1">
      <w:start w:val="1"/>
      <w:numFmt w:val="lowerRoman"/>
      <w:lvlText w:val="%9."/>
      <w:lvlJc w:val="right"/>
      <w:pPr>
        <w:tabs>
          <w:tab w:val="num" w:pos="7188"/>
        </w:tabs>
        <w:ind w:left="7188" w:hanging="180"/>
      </w:pPr>
    </w:lvl>
  </w:abstractNum>
  <w:abstractNum w:abstractNumId="81">
    <w:nsid w:val="7A55564C"/>
    <w:multiLevelType w:val="hybridMultilevel"/>
    <w:tmpl w:val="D6B099B0"/>
    <w:lvl w:ilvl="0" w:tplc="0416000F">
      <w:start w:val="1"/>
      <w:numFmt w:val="bullet"/>
      <w:lvlText w:val=""/>
      <w:lvlJc w:val="left"/>
      <w:pPr>
        <w:ind w:left="720" w:hanging="360"/>
      </w:pPr>
      <w:rPr>
        <w:rFonts w:ascii="Symbol" w:hAnsi="Symbol" w:hint="default"/>
      </w:rPr>
    </w:lvl>
    <w:lvl w:ilvl="1" w:tplc="04160019">
      <w:start w:val="1"/>
      <w:numFmt w:val="bullet"/>
      <w:lvlText w:val="o"/>
      <w:lvlJc w:val="left"/>
      <w:pPr>
        <w:ind w:left="1440" w:hanging="360"/>
      </w:pPr>
      <w:rPr>
        <w:rFonts w:ascii="Courier New" w:hAnsi="Courier New" w:cs="Courier New" w:hint="default"/>
      </w:rPr>
    </w:lvl>
    <w:lvl w:ilvl="2" w:tplc="0416001B">
      <w:start w:val="1"/>
      <w:numFmt w:val="bullet"/>
      <w:lvlText w:val=""/>
      <w:lvlJc w:val="left"/>
      <w:pPr>
        <w:ind w:left="2160" w:hanging="360"/>
      </w:pPr>
      <w:rPr>
        <w:rFonts w:ascii="Wingdings" w:hAnsi="Wingdings" w:hint="default"/>
      </w:rPr>
    </w:lvl>
    <w:lvl w:ilvl="3" w:tplc="0416000F" w:tentative="1">
      <w:start w:val="1"/>
      <w:numFmt w:val="bullet"/>
      <w:lvlText w:val=""/>
      <w:lvlJc w:val="left"/>
      <w:pPr>
        <w:ind w:left="2880" w:hanging="360"/>
      </w:pPr>
      <w:rPr>
        <w:rFonts w:ascii="Symbol" w:hAnsi="Symbol" w:hint="default"/>
      </w:rPr>
    </w:lvl>
    <w:lvl w:ilvl="4" w:tplc="04160019" w:tentative="1">
      <w:start w:val="1"/>
      <w:numFmt w:val="bullet"/>
      <w:lvlText w:val="o"/>
      <w:lvlJc w:val="left"/>
      <w:pPr>
        <w:ind w:left="3600" w:hanging="360"/>
      </w:pPr>
      <w:rPr>
        <w:rFonts w:ascii="Courier New" w:hAnsi="Courier New" w:cs="Courier New" w:hint="default"/>
      </w:rPr>
    </w:lvl>
    <w:lvl w:ilvl="5" w:tplc="0416001B" w:tentative="1">
      <w:start w:val="1"/>
      <w:numFmt w:val="bullet"/>
      <w:lvlText w:val=""/>
      <w:lvlJc w:val="left"/>
      <w:pPr>
        <w:ind w:left="4320" w:hanging="360"/>
      </w:pPr>
      <w:rPr>
        <w:rFonts w:ascii="Wingdings" w:hAnsi="Wingdings" w:hint="default"/>
      </w:rPr>
    </w:lvl>
    <w:lvl w:ilvl="6" w:tplc="0416000F" w:tentative="1">
      <w:start w:val="1"/>
      <w:numFmt w:val="bullet"/>
      <w:lvlText w:val=""/>
      <w:lvlJc w:val="left"/>
      <w:pPr>
        <w:ind w:left="5040" w:hanging="360"/>
      </w:pPr>
      <w:rPr>
        <w:rFonts w:ascii="Symbol" w:hAnsi="Symbol" w:hint="default"/>
      </w:rPr>
    </w:lvl>
    <w:lvl w:ilvl="7" w:tplc="04160019" w:tentative="1">
      <w:start w:val="1"/>
      <w:numFmt w:val="bullet"/>
      <w:lvlText w:val="o"/>
      <w:lvlJc w:val="left"/>
      <w:pPr>
        <w:ind w:left="5760" w:hanging="360"/>
      </w:pPr>
      <w:rPr>
        <w:rFonts w:ascii="Courier New" w:hAnsi="Courier New" w:cs="Courier New" w:hint="default"/>
      </w:rPr>
    </w:lvl>
    <w:lvl w:ilvl="8" w:tplc="0416001B" w:tentative="1">
      <w:start w:val="1"/>
      <w:numFmt w:val="bullet"/>
      <w:lvlText w:val=""/>
      <w:lvlJc w:val="left"/>
      <w:pPr>
        <w:ind w:left="6480" w:hanging="360"/>
      </w:pPr>
      <w:rPr>
        <w:rFonts w:ascii="Wingdings" w:hAnsi="Wingdings" w:hint="default"/>
      </w:rPr>
    </w:lvl>
  </w:abstractNum>
  <w:num w:numId="1">
    <w:abstractNumId w:val="67"/>
  </w:num>
  <w:num w:numId="2">
    <w:abstractNumId w:val="36"/>
  </w:num>
  <w:num w:numId="3">
    <w:abstractNumId w:val="52"/>
  </w:num>
  <w:num w:numId="4">
    <w:abstractNumId w:val="37"/>
  </w:num>
  <w:num w:numId="5">
    <w:abstractNumId w:val="57"/>
  </w:num>
  <w:num w:numId="6">
    <w:abstractNumId w:val="79"/>
  </w:num>
  <w:num w:numId="7">
    <w:abstractNumId w:val="6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46"/>
  </w:num>
  <w:num w:numId="9">
    <w:abstractNumId w:val="46"/>
    <w:lvlOverride w:ilvl="0">
      <w:startOverride w:val="1"/>
    </w:lvlOverride>
  </w:num>
  <w:num w:numId="10">
    <w:abstractNumId w:val="46"/>
    <w:lvlOverride w:ilvl="0">
      <w:startOverride w:val="1"/>
    </w:lvlOverride>
  </w:num>
  <w:num w:numId="11">
    <w:abstractNumId w:val="46"/>
    <w:lvlOverride w:ilvl="0">
      <w:startOverride w:val="1"/>
    </w:lvlOverride>
  </w:num>
  <w:num w:numId="12">
    <w:abstractNumId w:val="46"/>
    <w:lvlOverride w:ilvl="0">
      <w:startOverride w:val="1"/>
    </w:lvlOverride>
  </w:num>
  <w:num w:numId="13">
    <w:abstractNumId w:val="46"/>
    <w:lvlOverride w:ilvl="0">
      <w:startOverride w:val="1"/>
    </w:lvlOverride>
  </w:num>
  <w:num w:numId="14">
    <w:abstractNumId w:val="46"/>
    <w:lvlOverride w:ilvl="0">
      <w:startOverride w:val="1"/>
    </w:lvlOverride>
  </w:num>
  <w:num w:numId="15">
    <w:abstractNumId w:val="46"/>
    <w:lvlOverride w:ilvl="0">
      <w:startOverride w:val="1"/>
    </w:lvlOverride>
  </w:num>
  <w:num w:numId="16">
    <w:abstractNumId w:val="46"/>
    <w:lvlOverride w:ilvl="0">
      <w:startOverride w:val="1"/>
    </w:lvlOverride>
  </w:num>
  <w:num w:numId="17">
    <w:abstractNumId w:val="46"/>
    <w:lvlOverride w:ilvl="0">
      <w:startOverride w:val="1"/>
    </w:lvlOverride>
  </w:num>
  <w:num w:numId="18">
    <w:abstractNumId w:val="46"/>
    <w:lvlOverride w:ilvl="0">
      <w:startOverride w:val="1"/>
    </w:lvlOverride>
  </w:num>
  <w:num w:numId="19">
    <w:abstractNumId w:val="46"/>
    <w:lvlOverride w:ilvl="0">
      <w:startOverride w:val="1"/>
    </w:lvlOverride>
  </w:num>
  <w:num w:numId="20">
    <w:abstractNumId w:val="46"/>
    <w:lvlOverride w:ilvl="0">
      <w:startOverride w:val="1"/>
    </w:lvlOverride>
  </w:num>
  <w:num w:numId="21">
    <w:abstractNumId w:val="46"/>
    <w:lvlOverride w:ilvl="0">
      <w:startOverride w:val="1"/>
    </w:lvlOverride>
  </w:num>
  <w:num w:numId="22">
    <w:abstractNumId w:val="46"/>
    <w:lvlOverride w:ilvl="0">
      <w:startOverride w:val="1"/>
    </w:lvlOverride>
  </w:num>
  <w:num w:numId="23">
    <w:abstractNumId w:val="46"/>
    <w:lvlOverride w:ilvl="0">
      <w:startOverride w:val="1"/>
    </w:lvlOverride>
  </w:num>
  <w:num w:numId="24">
    <w:abstractNumId w:val="46"/>
    <w:lvlOverride w:ilvl="0">
      <w:startOverride w:val="1"/>
    </w:lvlOverride>
  </w:num>
  <w:num w:numId="25">
    <w:abstractNumId w:val="46"/>
    <w:lvlOverride w:ilvl="0">
      <w:startOverride w:val="1"/>
    </w:lvlOverride>
  </w:num>
  <w:num w:numId="26">
    <w:abstractNumId w:val="46"/>
  </w:num>
  <w:num w:numId="27">
    <w:abstractNumId w:val="81"/>
  </w:num>
  <w:num w:numId="28">
    <w:abstractNumId w:val="3"/>
  </w:num>
  <w:num w:numId="29">
    <w:abstractNumId w:val="68"/>
  </w:num>
  <w:num w:numId="30">
    <w:abstractNumId w:val="21"/>
  </w:num>
  <w:num w:numId="31">
    <w:abstractNumId w:val="40"/>
  </w:num>
  <w:num w:numId="32">
    <w:abstractNumId w:val="59"/>
  </w:num>
  <w:num w:numId="33">
    <w:abstractNumId w:val="15"/>
  </w:num>
  <w:num w:numId="34">
    <w:abstractNumId w:val="51"/>
  </w:num>
  <w:num w:numId="35">
    <w:abstractNumId w:val="31"/>
  </w:num>
  <w:num w:numId="36">
    <w:abstractNumId w:val="0"/>
  </w:num>
  <w:num w:numId="37">
    <w:abstractNumId w:val="69"/>
  </w:num>
  <w:num w:numId="38">
    <w:abstractNumId w:val="45"/>
  </w:num>
  <w:num w:numId="39">
    <w:abstractNumId w:val="43"/>
  </w:num>
  <w:num w:numId="40">
    <w:abstractNumId w:val="11"/>
  </w:num>
  <w:num w:numId="41">
    <w:abstractNumId w:val="12"/>
  </w:num>
  <w:num w:numId="42">
    <w:abstractNumId w:val="49"/>
  </w:num>
  <w:num w:numId="43">
    <w:abstractNumId w:val="2"/>
  </w:num>
  <w:num w:numId="44">
    <w:abstractNumId w:val="10"/>
  </w:num>
  <w:num w:numId="45">
    <w:abstractNumId w:val="28"/>
  </w:num>
  <w:num w:numId="46">
    <w:abstractNumId w:val="30"/>
  </w:num>
  <w:num w:numId="47">
    <w:abstractNumId w:val="55"/>
  </w:num>
  <w:num w:numId="48">
    <w:abstractNumId w:val="24"/>
  </w:num>
  <w:num w:numId="49">
    <w:abstractNumId w:val="71"/>
  </w:num>
  <w:num w:numId="50">
    <w:abstractNumId w:val="14"/>
  </w:num>
  <w:num w:numId="51">
    <w:abstractNumId w:val="70"/>
  </w:num>
  <w:num w:numId="52">
    <w:abstractNumId w:val="22"/>
  </w:num>
  <w:num w:numId="53">
    <w:abstractNumId w:val="29"/>
  </w:num>
  <w:num w:numId="54">
    <w:abstractNumId w:val="73"/>
  </w:num>
  <w:num w:numId="55">
    <w:abstractNumId w:val="63"/>
  </w:num>
  <w:num w:numId="56">
    <w:abstractNumId w:val="64"/>
  </w:num>
  <w:num w:numId="57">
    <w:abstractNumId w:val="50"/>
  </w:num>
  <w:num w:numId="58">
    <w:abstractNumId w:val="5"/>
  </w:num>
  <w:num w:numId="59">
    <w:abstractNumId w:val="26"/>
  </w:num>
  <w:num w:numId="60">
    <w:abstractNumId w:val="72"/>
  </w:num>
  <w:num w:numId="61">
    <w:abstractNumId w:val="54"/>
  </w:num>
  <w:num w:numId="62">
    <w:abstractNumId w:val="18"/>
  </w:num>
  <w:num w:numId="63">
    <w:abstractNumId w:val="7"/>
  </w:num>
  <w:num w:numId="64">
    <w:abstractNumId w:val="62"/>
  </w:num>
  <w:num w:numId="65">
    <w:abstractNumId w:val="75"/>
  </w:num>
  <w:num w:numId="66">
    <w:abstractNumId w:val="78"/>
  </w:num>
  <w:num w:numId="67">
    <w:abstractNumId w:val="38"/>
  </w:num>
  <w:num w:numId="68">
    <w:abstractNumId w:val="23"/>
  </w:num>
  <w:num w:numId="69">
    <w:abstractNumId w:val="8"/>
  </w:num>
  <w:num w:numId="70">
    <w:abstractNumId w:val="44"/>
  </w:num>
  <w:num w:numId="71">
    <w:abstractNumId w:val="6"/>
  </w:num>
  <w:num w:numId="72">
    <w:abstractNumId w:val="39"/>
  </w:num>
  <w:num w:numId="73">
    <w:abstractNumId w:val="48"/>
  </w:num>
  <w:num w:numId="74">
    <w:abstractNumId w:val="77"/>
  </w:num>
  <w:num w:numId="75">
    <w:abstractNumId w:val="66"/>
  </w:num>
  <w:num w:numId="76">
    <w:abstractNumId w:val="34"/>
  </w:num>
  <w:num w:numId="77">
    <w:abstractNumId w:val="16"/>
  </w:num>
  <w:num w:numId="78">
    <w:abstractNumId w:val="27"/>
  </w:num>
  <w:num w:numId="79">
    <w:abstractNumId w:val="41"/>
  </w:num>
  <w:num w:numId="80">
    <w:abstractNumId w:val="1"/>
  </w:num>
  <w:num w:numId="81">
    <w:abstractNumId w:val="25"/>
  </w:num>
  <w:num w:numId="82">
    <w:abstractNumId w:val="4"/>
  </w:num>
  <w:num w:numId="83">
    <w:abstractNumId w:val="61"/>
  </w:num>
  <w:num w:numId="84">
    <w:abstractNumId w:val="58"/>
  </w:num>
  <w:num w:numId="85">
    <w:abstractNumId w:val="42"/>
  </w:num>
  <w:num w:numId="86">
    <w:abstractNumId w:val="9"/>
  </w:num>
  <w:num w:numId="87">
    <w:abstractNumId w:val="56"/>
  </w:num>
  <w:num w:numId="88">
    <w:abstractNumId w:val="35"/>
  </w:num>
  <w:num w:numId="89">
    <w:abstractNumId w:val="60"/>
  </w:num>
  <w:num w:numId="90">
    <w:abstractNumId w:val="13"/>
  </w:num>
  <w:num w:numId="91">
    <w:abstractNumId w:val="47"/>
  </w:num>
  <w:num w:numId="92">
    <w:abstractNumId w:val="19"/>
  </w:num>
  <w:num w:numId="93">
    <w:abstractNumId w:val="53"/>
  </w:num>
  <w:num w:numId="94">
    <w:abstractNumId w:val="80"/>
  </w:num>
  <w:num w:numId="95">
    <w:abstractNumId w:val="46"/>
    <w:lvlOverride w:ilvl="0">
      <w:startOverride w:val="1"/>
    </w:lvlOverride>
  </w:num>
  <w:num w:numId="96">
    <w:abstractNumId w:val="80"/>
    <w:lvlOverride w:ilvl="0">
      <w:startOverride w:val="1"/>
    </w:lvlOverride>
  </w:num>
  <w:num w:numId="97">
    <w:abstractNumId w:val="76"/>
  </w:num>
  <w:num w:numId="98">
    <w:abstractNumId w:val="20"/>
  </w:num>
  <w:num w:numId="99">
    <w:abstractNumId w:val="33"/>
  </w:num>
  <w:num w:numId="100">
    <w:abstractNumId w:val="32"/>
  </w:num>
  <w:num w:numId="101">
    <w:abstractNumId w:val="17"/>
  </w:num>
  <w:num w:numId="102">
    <w:abstractNumId w:val="74"/>
  </w:num>
  <w:numIdMacAtCleanup w:val="9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defaultTabStop w:val="709"/>
  <w:hyphenationZone w:val="425"/>
  <w:displayHorizontalDrawingGridEvery w:val="0"/>
  <w:displayVerticalDrawingGridEvery w:val="0"/>
  <w:doNotUseMarginsForDrawingGridOrigin/>
  <w:doNotShadeFormData/>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03418"/>
    <w:rsid w:val="00003C8B"/>
    <w:rsid w:val="0000589A"/>
    <w:rsid w:val="0000725C"/>
    <w:rsid w:val="00007A4C"/>
    <w:rsid w:val="00010538"/>
    <w:rsid w:val="00011944"/>
    <w:rsid w:val="00023468"/>
    <w:rsid w:val="00030B00"/>
    <w:rsid w:val="000324F2"/>
    <w:rsid w:val="0003345E"/>
    <w:rsid w:val="00041D66"/>
    <w:rsid w:val="0004398B"/>
    <w:rsid w:val="0004459B"/>
    <w:rsid w:val="000577A7"/>
    <w:rsid w:val="00062E9F"/>
    <w:rsid w:val="0006347D"/>
    <w:rsid w:val="0006354F"/>
    <w:rsid w:val="00071B49"/>
    <w:rsid w:val="00072038"/>
    <w:rsid w:val="00072977"/>
    <w:rsid w:val="00072CF6"/>
    <w:rsid w:val="00073C85"/>
    <w:rsid w:val="0007666C"/>
    <w:rsid w:val="00076BAA"/>
    <w:rsid w:val="00077276"/>
    <w:rsid w:val="00085018"/>
    <w:rsid w:val="00085117"/>
    <w:rsid w:val="00091666"/>
    <w:rsid w:val="00092A30"/>
    <w:rsid w:val="00095598"/>
    <w:rsid w:val="000961A3"/>
    <w:rsid w:val="000A227A"/>
    <w:rsid w:val="000A2606"/>
    <w:rsid w:val="000A3BA0"/>
    <w:rsid w:val="000B1237"/>
    <w:rsid w:val="000B49FE"/>
    <w:rsid w:val="000B540C"/>
    <w:rsid w:val="000B58E4"/>
    <w:rsid w:val="000C0858"/>
    <w:rsid w:val="000C22E8"/>
    <w:rsid w:val="000C2504"/>
    <w:rsid w:val="000C3D04"/>
    <w:rsid w:val="000C482F"/>
    <w:rsid w:val="000D0FA0"/>
    <w:rsid w:val="000D331E"/>
    <w:rsid w:val="000D7AEE"/>
    <w:rsid w:val="000E14C8"/>
    <w:rsid w:val="000E1AC7"/>
    <w:rsid w:val="000F4D08"/>
    <w:rsid w:val="00100675"/>
    <w:rsid w:val="00101A4F"/>
    <w:rsid w:val="001021C2"/>
    <w:rsid w:val="00103C11"/>
    <w:rsid w:val="00106819"/>
    <w:rsid w:val="001132FE"/>
    <w:rsid w:val="0011752B"/>
    <w:rsid w:val="00122305"/>
    <w:rsid w:val="001313D3"/>
    <w:rsid w:val="00131D18"/>
    <w:rsid w:val="00133770"/>
    <w:rsid w:val="00134D0E"/>
    <w:rsid w:val="00136393"/>
    <w:rsid w:val="00137B3D"/>
    <w:rsid w:val="00150210"/>
    <w:rsid w:val="00163587"/>
    <w:rsid w:val="001661D1"/>
    <w:rsid w:val="00172A6B"/>
    <w:rsid w:val="00173750"/>
    <w:rsid w:val="00174441"/>
    <w:rsid w:val="001765A0"/>
    <w:rsid w:val="00177658"/>
    <w:rsid w:val="00184972"/>
    <w:rsid w:val="001917E4"/>
    <w:rsid w:val="001921B6"/>
    <w:rsid w:val="001949F5"/>
    <w:rsid w:val="001A3F59"/>
    <w:rsid w:val="001B041E"/>
    <w:rsid w:val="001B25C6"/>
    <w:rsid w:val="001B4DDE"/>
    <w:rsid w:val="001B7148"/>
    <w:rsid w:val="001D0C2A"/>
    <w:rsid w:val="001D0D65"/>
    <w:rsid w:val="001D72E1"/>
    <w:rsid w:val="001D7654"/>
    <w:rsid w:val="001E1492"/>
    <w:rsid w:val="001E3816"/>
    <w:rsid w:val="001F0FD9"/>
    <w:rsid w:val="001F1D2E"/>
    <w:rsid w:val="001F406B"/>
    <w:rsid w:val="001F649F"/>
    <w:rsid w:val="001F6FB8"/>
    <w:rsid w:val="001F70D1"/>
    <w:rsid w:val="001F75DE"/>
    <w:rsid w:val="0020102C"/>
    <w:rsid w:val="00202943"/>
    <w:rsid w:val="002048EE"/>
    <w:rsid w:val="00207F73"/>
    <w:rsid w:val="00210D4E"/>
    <w:rsid w:val="0021132F"/>
    <w:rsid w:val="002113E3"/>
    <w:rsid w:val="00212299"/>
    <w:rsid w:val="00213BAF"/>
    <w:rsid w:val="00215113"/>
    <w:rsid w:val="00215EA6"/>
    <w:rsid w:val="002220AE"/>
    <w:rsid w:val="00225788"/>
    <w:rsid w:val="002279E6"/>
    <w:rsid w:val="00227A27"/>
    <w:rsid w:val="002303C8"/>
    <w:rsid w:val="0023332C"/>
    <w:rsid w:val="00234A12"/>
    <w:rsid w:val="002350BC"/>
    <w:rsid w:val="002372CF"/>
    <w:rsid w:val="002448D2"/>
    <w:rsid w:val="00251ECF"/>
    <w:rsid w:val="00252A27"/>
    <w:rsid w:val="00252BD2"/>
    <w:rsid w:val="002641B7"/>
    <w:rsid w:val="00264302"/>
    <w:rsid w:val="00264FB3"/>
    <w:rsid w:val="00265B69"/>
    <w:rsid w:val="00272B65"/>
    <w:rsid w:val="00275A6E"/>
    <w:rsid w:val="00281F07"/>
    <w:rsid w:val="00281F67"/>
    <w:rsid w:val="00282677"/>
    <w:rsid w:val="00287BC3"/>
    <w:rsid w:val="00290232"/>
    <w:rsid w:val="00291A6B"/>
    <w:rsid w:val="00291AB3"/>
    <w:rsid w:val="00294B76"/>
    <w:rsid w:val="002A2A94"/>
    <w:rsid w:val="002A3EC4"/>
    <w:rsid w:val="002A51F9"/>
    <w:rsid w:val="002B03AB"/>
    <w:rsid w:val="002B06E3"/>
    <w:rsid w:val="002B5998"/>
    <w:rsid w:val="002C16A0"/>
    <w:rsid w:val="002C2932"/>
    <w:rsid w:val="002C44C6"/>
    <w:rsid w:val="002C51A0"/>
    <w:rsid w:val="002D2DEE"/>
    <w:rsid w:val="002D3DDF"/>
    <w:rsid w:val="002D4FEC"/>
    <w:rsid w:val="002D5786"/>
    <w:rsid w:val="002D6219"/>
    <w:rsid w:val="002E0C7F"/>
    <w:rsid w:val="002E21A3"/>
    <w:rsid w:val="002E312B"/>
    <w:rsid w:val="002E6D26"/>
    <w:rsid w:val="002F163D"/>
    <w:rsid w:val="002F24B9"/>
    <w:rsid w:val="00301D92"/>
    <w:rsid w:val="003072BD"/>
    <w:rsid w:val="00322D0E"/>
    <w:rsid w:val="00323E82"/>
    <w:rsid w:val="00334E65"/>
    <w:rsid w:val="00342A46"/>
    <w:rsid w:val="00342EBA"/>
    <w:rsid w:val="00343F9B"/>
    <w:rsid w:val="00350E1D"/>
    <w:rsid w:val="00352393"/>
    <w:rsid w:val="00357393"/>
    <w:rsid w:val="00364779"/>
    <w:rsid w:val="00370404"/>
    <w:rsid w:val="003709E0"/>
    <w:rsid w:val="00375AB2"/>
    <w:rsid w:val="003774DC"/>
    <w:rsid w:val="00381F66"/>
    <w:rsid w:val="0038320A"/>
    <w:rsid w:val="003947E4"/>
    <w:rsid w:val="00394988"/>
    <w:rsid w:val="00397B51"/>
    <w:rsid w:val="003A4F6E"/>
    <w:rsid w:val="003A55FB"/>
    <w:rsid w:val="003B4C95"/>
    <w:rsid w:val="003C1299"/>
    <w:rsid w:val="003C19A4"/>
    <w:rsid w:val="003C3C78"/>
    <w:rsid w:val="003C3F59"/>
    <w:rsid w:val="003C74C6"/>
    <w:rsid w:val="003D158C"/>
    <w:rsid w:val="003D4CE4"/>
    <w:rsid w:val="003D512B"/>
    <w:rsid w:val="003D5ACF"/>
    <w:rsid w:val="003E45C2"/>
    <w:rsid w:val="003E53AC"/>
    <w:rsid w:val="003F69EE"/>
    <w:rsid w:val="004135A2"/>
    <w:rsid w:val="00413DFC"/>
    <w:rsid w:val="00414BDA"/>
    <w:rsid w:val="00415AAA"/>
    <w:rsid w:val="00415E3F"/>
    <w:rsid w:val="00420657"/>
    <w:rsid w:val="00421210"/>
    <w:rsid w:val="00440A67"/>
    <w:rsid w:val="00440B45"/>
    <w:rsid w:val="00441738"/>
    <w:rsid w:val="00442392"/>
    <w:rsid w:val="004432C8"/>
    <w:rsid w:val="00446624"/>
    <w:rsid w:val="004647ED"/>
    <w:rsid w:val="00464D22"/>
    <w:rsid w:val="00466843"/>
    <w:rsid w:val="00472EAB"/>
    <w:rsid w:val="004755A8"/>
    <w:rsid w:val="00477D71"/>
    <w:rsid w:val="004826DC"/>
    <w:rsid w:val="00482ABA"/>
    <w:rsid w:val="00490159"/>
    <w:rsid w:val="00494719"/>
    <w:rsid w:val="00496784"/>
    <w:rsid w:val="00497B6B"/>
    <w:rsid w:val="004A0088"/>
    <w:rsid w:val="004A5ED3"/>
    <w:rsid w:val="004B1ABE"/>
    <w:rsid w:val="004B1B93"/>
    <w:rsid w:val="004B21C9"/>
    <w:rsid w:val="004B2E3B"/>
    <w:rsid w:val="004B4598"/>
    <w:rsid w:val="004B4CBB"/>
    <w:rsid w:val="004C5127"/>
    <w:rsid w:val="004C617E"/>
    <w:rsid w:val="004C7B5E"/>
    <w:rsid w:val="004D3DE4"/>
    <w:rsid w:val="004E2EA9"/>
    <w:rsid w:val="004E3E24"/>
    <w:rsid w:val="004F05C5"/>
    <w:rsid w:val="004F7A4B"/>
    <w:rsid w:val="0050047A"/>
    <w:rsid w:val="00501146"/>
    <w:rsid w:val="00501387"/>
    <w:rsid w:val="00504D19"/>
    <w:rsid w:val="0050740C"/>
    <w:rsid w:val="005078D0"/>
    <w:rsid w:val="00510504"/>
    <w:rsid w:val="00511C79"/>
    <w:rsid w:val="00512013"/>
    <w:rsid w:val="00514048"/>
    <w:rsid w:val="005201A3"/>
    <w:rsid w:val="00522D44"/>
    <w:rsid w:val="00523549"/>
    <w:rsid w:val="00524D35"/>
    <w:rsid w:val="00525CB6"/>
    <w:rsid w:val="005326CD"/>
    <w:rsid w:val="00542D46"/>
    <w:rsid w:val="00545979"/>
    <w:rsid w:val="00551E7F"/>
    <w:rsid w:val="00554DF6"/>
    <w:rsid w:val="0056255F"/>
    <w:rsid w:val="005632CC"/>
    <w:rsid w:val="005665A3"/>
    <w:rsid w:val="00566833"/>
    <w:rsid w:val="0056790B"/>
    <w:rsid w:val="005743FC"/>
    <w:rsid w:val="00574A86"/>
    <w:rsid w:val="005762B1"/>
    <w:rsid w:val="00576F3D"/>
    <w:rsid w:val="005817B3"/>
    <w:rsid w:val="005830BE"/>
    <w:rsid w:val="00583110"/>
    <w:rsid w:val="00583C39"/>
    <w:rsid w:val="00584D54"/>
    <w:rsid w:val="00586FFD"/>
    <w:rsid w:val="005878BD"/>
    <w:rsid w:val="005912BD"/>
    <w:rsid w:val="00593DFA"/>
    <w:rsid w:val="00593E4E"/>
    <w:rsid w:val="005944AD"/>
    <w:rsid w:val="005A134D"/>
    <w:rsid w:val="005A5EFF"/>
    <w:rsid w:val="005A73AF"/>
    <w:rsid w:val="005A7962"/>
    <w:rsid w:val="005C55A2"/>
    <w:rsid w:val="005C5BEB"/>
    <w:rsid w:val="005D0581"/>
    <w:rsid w:val="005D60FF"/>
    <w:rsid w:val="005E178B"/>
    <w:rsid w:val="005E1CA7"/>
    <w:rsid w:val="005E23E0"/>
    <w:rsid w:val="005E452A"/>
    <w:rsid w:val="005E75B9"/>
    <w:rsid w:val="005F107F"/>
    <w:rsid w:val="005F5FA3"/>
    <w:rsid w:val="0060116F"/>
    <w:rsid w:val="00601FC7"/>
    <w:rsid w:val="006156C8"/>
    <w:rsid w:val="00615B20"/>
    <w:rsid w:val="0061608D"/>
    <w:rsid w:val="006179A1"/>
    <w:rsid w:val="006248EF"/>
    <w:rsid w:val="00625A22"/>
    <w:rsid w:val="00631921"/>
    <w:rsid w:val="00636696"/>
    <w:rsid w:val="00642C6C"/>
    <w:rsid w:val="00646E6F"/>
    <w:rsid w:val="006531AC"/>
    <w:rsid w:val="00653CC9"/>
    <w:rsid w:val="00655DDD"/>
    <w:rsid w:val="00662B10"/>
    <w:rsid w:val="006632D3"/>
    <w:rsid w:val="006633DB"/>
    <w:rsid w:val="0067112D"/>
    <w:rsid w:val="00671F59"/>
    <w:rsid w:val="0067651F"/>
    <w:rsid w:val="00685E9E"/>
    <w:rsid w:val="0068617B"/>
    <w:rsid w:val="0069382B"/>
    <w:rsid w:val="00693EA0"/>
    <w:rsid w:val="006943FF"/>
    <w:rsid w:val="00696F9D"/>
    <w:rsid w:val="0069772E"/>
    <w:rsid w:val="006A0AB5"/>
    <w:rsid w:val="006A0E60"/>
    <w:rsid w:val="006A2C81"/>
    <w:rsid w:val="006A3921"/>
    <w:rsid w:val="006A786B"/>
    <w:rsid w:val="006C2650"/>
    <w:rsid w:val="006D24D3"/>
    <w:rsid w:val="006E0178"/>
    <w:rsid w:val="006E0EBF"/>
    <w:rsid w:val="006F4184"/>
    <w:rsid w:val="00702BA7"/>
    <w:rsid w:val="00703813"/>
    <w:rsid w:val="00705DB4"/>
    <w:rsid w:val="007148B6"/>
    <w:rsid w:val="0071499E"/>
    <w:rsid w:val="00723B17"/>
    <w:rsid w:val="00723FA0"/>
    <w:rsid w:val="00725AEE"/>
    <w:rsid w:val="00734448"/>
    <w:rsid w:val="007348E3"/>
    <w:rsid w:val="00741088"/>
    <w:rsid w:val="00745811"/>
    <w:rsid w:val="00745EA2"/>
    <w:rsid w:val="00746F40"/>
    <w:rsid w:val="00747B45"/>
    <w:rsid w:val="00750CFC"/>
    <w:rsid w:val="007514D9"/>
    <w:rsid w:val="007523A6"/>
    <w:rsid w:val="007568D4"/>
    <w:rsid w:val="00757220"/>
    <w:rsid w:val="00757787"/>
    <w:rsid w:val="00762D61"/>
    <w:rsid w:val="00765793"/>
    <w:rsid w:val="00765A85"/>
    <w:rsid w:val="0076629D"/>
    <w:rsid w:val="007701D8"/>
    <w:rsid w:val="0077392F"/>
    <w:rsid w:val="00784D26"/>
    <w:rsid w:val="00786BCA"/>
    <w:rsid w:val="00791767"/>
    <w:rsid w:val="007972D4"/>
    <w:rsid w:val="007A05EC"/>
    <w:rsid w:val="007A2AA7"/>
    <w:rsid w:val="007A43B5"/>
    <w:rsid w:val="007A470E"/>
    <w:rsid w:val="007A4BAD"/>
    <w:rsid w:val="007B0BAC"/>
    <w:rsid w:val="007B110F"/>
    <w:rsid w:val="007B2868"/>
    <w:rsid w:val="007B3993"/>
    <w:rsid w:val="007C5E55"/>
    <w:rsid w:val="007C7743"/>
    <w:rsid w:val="007D10E2"/>
    <w:rsid w:val="007D466A"/>
    <w:rsid w:val="007D6A0A"/>
    <w:rsid w:val="007D73E1"/>
    <w:rsid w:val="007E26AD"/>
    <w:rsid w:val="007E511C"/>
    <w:rsid w:val="007E5CAF"/>
    <w:rsid w:val="007E61C2"/>
    <w:rsid w:val="007F5EEF"/>
    <w:rsid w:val="007F6D05"/>
    <w:rsid w:val="007F706A"/>
    <w:rsid w:val="00805D63"/>
    <w:rsid w:val="00811C41"/>
    <w:rsid w:val="00814A01"/>
    <w:rsid w:val="00823332"/>
    <w:rsid w:val="00824F0C"/>
    <w:rsid w:val="008312FD"/>
    <w:rsid w:val="00831984"/>
    <w:rsid w:val="00832439"/>
    <w:rsid w:val="00834D3D"/>
    <w:rsid w:val="00836C97"/>
    <w:rsid w:val="00843224"/>
    <w:rsid w:val="00845C41"/>
    <w:rsid w:val="00855060"/>
    <w:rsid w:val="0086222D"/>
    <w:rsid w:val="00870032"/>
    <w:rsid w:val="00871245"/>
    <w:rsid w:val="0087458F"/>
    <w:rsid w:val="00875B36"/>
    <w:rsid w:val="008762EE"/>
    <w:rsid w:val="00877888"/>
    <w:rsid w:val="008831AA"/>
    <w:rsid w:val="0088326D"/>
    <w:rsid w:val="00883958"/>
    <w:rsid w:val="00883EF8"/>
    <w:rsid w:val="008927D4"/>
    <w:rsid w:val="008A13D8"/>
    <w:rsid w:val="008A200E"/>
    <w:rsid w:val="008B1A7D"/>
    <w:rsid w:val="008B626A"/>
    <w:rsid w:val="008C0551"/>
    <w:rsid w:val="008D098D"/>
    <w:rsid w:val="008D1177"/>
    <w:rsid w:val="008D189D"/>
    <w:rsid w:val="008D594A"/>
    <w:rsid w:val="008E0646"/>
    <w:rsid w:val="008E4A0C"/>
    <w:rsid w:val="008E71B7"/>
    <w:rsid w:val="008F13D2"/>
    <w:rsid w:val="008F2DF7"/>
    <w:rsid w:val="008F77FF"/>
    <w:rsid w:val="00901E64"/>
    <w:rsid w:val="0090331F"/>
    <w:rsid w:val="00905788"/>
    <w:rsid w:val="00905E50"/>
    <w:rsid w:val="00910B63"/>
    <w:rsid w:val="0092712C"/>
    <w:rsid w:val="0092740B"/>
    <w:rsid w:val="00927B0A"/>
    <w:rsid w:val="00935D16"/>
    <w:rsid w:val="0093754B"/>
    <w:rsid w:val="0094019D"/>
    <w:rsid w:val="00942018"/>
    <w:rsid w:val="009428BD"/>
    <w:rsid w:val="00942C59"/>
    <w:rsid w:val="009544F7"/>
    <w:rsid w:val="00956F6C"/>
    <w:rsid w:val="0095795E"/>
    <w:rsid w:val="00960E53"/>
    <w:rsid w:val="00960ED7"/>
    <w:rsid w:val="0096150F"/>
    <w:rsid w:val="009636BA"/>
    <w:rsid w:val="00966383"/>
    <w:rsid w:val="009706FE"/>
    <w:rsid w:val="009778A7"/>
    <w:rsid w:val="00982BE8"/>
    <w:rsid w:val="009939E0"/>
    <w:rsid w:val="00993D70"/>
    <w:rsid w:val="00994B41"/>
    <w:rsid w:val="00995938"/>
    <w:rsid w:val="00996AAD"/>
    <w:rsid w:val="00996CED"/>
    <w:rsid w:val="009A18CF"/>
    <w:rsid w:val="009A30CA"/>
    <w:rsid w:val="009A5CD4"/>
    <w:rsid w:val="009B091B"/>
    <w:rsid w:val="009B1755"/>
    <w:rsid w:val="009B6B6E"/>
    <w:rsid w:val="009B7B97"/>
    <w:rsid w:val="009C2CE0"/>
    <w:rsid w:val="009C3A8A"/>
    <w:rsid w:val="009C3F75"/>
    <w:rsid w:val="009D20C7"/>
    <w:rsid w:val="009D2BBE"/>
    <w:rsid w:val="009D310F"/>
    <w:rsid w:val="009D6434"/>
    <w:rsid w:val="009E06B9"/>
    <w:rsid w:val="009E0BF2"/>
    <w:rsid w:val="009E25CD"/>
    <w:rsid w:val="009E33AC"/>
    <w:rsid w:val="009E69D7"/>
    <w:rsid w:val="009F4F84"/>
    <w:rsid w:val="00A042FB"/>
    <w:rsid w:val="00A05D70"/>
    <w:rsid w:val="00A07383"/>
    <w:rsid w:val="00A110CD"/>
    <w:rsid w:val="00A16F5E"/>
    <w:rsid w:val="00A21241"/>
    <w:rsid w:val="00A213EC"/>
    <w:rsid w:val="00A21A48"/>
    <w:rsid w:val="00A257A3"/>
    <w:rsid w:val="00A25FE9"/>
    <w:rsid w:val="00A37627"/>
    <w:rsid w:val="00A43260"/>
    <w:rsid w:val="00A45489"/>
    <w:rsid w:val="00A5087F"/>
    <w:rsid w:val="00A53699"/>
    <w:rsid w:val="00A546BB"/>
    <w:rsid w:val="00A553E6"/>
    <w:rsid w:val="00A570A0"/>
    <w:rsid w:val="00A664AB"/>
    <w:rsid w:val="00A66E4C"/>
    <w:rsid w:val="00A725F2"/>
    <w:rsid w:val="00A80C7F"/>
    <w:rsid w:val="00A86888"/>
    <w:rsid w:val="00A92553"/>
    <w:rsid w:val="00A94C43"/>
    <w:rsid w:val="00A97647"/>
    <w:rsid w:val="00AA3434"/>
    <w:rsid w:val="00AA47F7"/>
    <w:rsid w:val="00AA482F"/>
    <w:rsid w:val="00AB4A4E"/>
    <w:rsid w:val="00AD0AAD"/>
    <w:rsid w:val="00AD1D9E"/>
    <w:rsid w:val="00AD274E"/>
    <w:rsid w:val="00AD4445"/>
    <w:rsid w:val="00AD4992"/>
    <w:rsid w:val="00AD5BAA"/>
    <w:rsid w:val="00AD6EF3"/>
    <w:rsid w:val="00AE3D2E"/>
    <w:rsid w:val="00AE4197"/>
    <w:rsid w:val="00AE7F6E"/>
    <w:rsid w:val="00AF1FBD"/>
    <w:rsid w:val="00AF3300"/>
    <w:rsid w:val="00AF4B96"/>
    <w:rsid w:val="00AF7D21"/>
    <w:rsid w:val="00B0483A"/>
    <w:rsid w:val="00B05E3F"/>
    <w:rsid w:val="00B070D0"/>
    <w:rsid w:val="00B10857"/>
    <w:rsid w:val="00B13D02"/>
    <w:rsid w:val="00B15E2D"/>
    <w:rsid w:val="00B17480"/>
    <w:rsid w:val="00B17719"/>
    <w:rsid w:val="00B23EBD"/>
    <w:rsid w:val="00B26D44"/>
    <w:rsid w:val="00B273CB"/>
    <w:rsid w:val="00B4347E"/>
    <w:rsid w:val="00B458F1"/>
    <w:rsid w:val="00B46E37"/>
    <w:rsid w:val="00B5040A"/>
    <w:rsid w:val="00B55153"/>
    <w:rsid w:val="00B562A9"/>
    <w:rsid w:val="00B564A5"/>
    <w:rsid w:val="00B6409B"/>
    <w:rsid w:val="00B64F92"/>
    <w:rsid w:val="00B67F6F"/>
    <w:rsid w:val="00B70492"/>
    <w:rsid w:val="00B717FB"/>
    <w:rsid w:val="00B727DF"/>
    <w:rsid w:val="00B73860"/>
    <w:rsid w:val="00B73943"/>
    <w:rsid w:val="00B747FD"/>
    <w:rsid w:val="00B81907"/>
    <w:rsid w:val="00B83766"/>
    <w:rsid w:val="00B84079"/>
    <w:rsid w:val="00B84CEF"/>
    <w:rsid w:val="00B86DCF"/>
    <w:rsid w:val="00B9026A"/>
    <w:rsid w:val="00B91D60"/>
    <w:rsid w:val="00B969EC"/>
    <w:rsid w:val="00BA3D07"/>
    <w:rsid w:val="00BA738D"/>
    <w:rsid w:val="00BB03AB"/>
    <w:rsid w:val="00BB459A"/>
    <w:rsid w:val="00BC561E"/>
    <w:rsid w:val="00BC6798"/>
    <w:rsid w:val="00BC7E31"/>
    <w:rsid w:val="00BD4E97"/>
    <w:rsid w:val="00BD585D"/>
    <w:rsid w:val="00BE5891"/>
    <w:rsid w:val="00BF1C13"/>
    <w:rsid w:val="00BF3D6E"/>
    <w:rsid w:val="00C13D43"/>
    <w:rsid w:val="00C155AA"/>
    <w:rsid w:val="00C17F55"/>
    <w:rsid w:val="00C20F57"/>
    <w:rsid w:val="00C22311"/>
    <w:rsid w:val="00C22612"/>
    <w:rsid w:val="00C22767"/>
    <w:rsid w:val="00C23C29"/>
    <w:rsid w:val="00C27AAD"/>
    <w:rsid w:val="00C33E12"/>
    <w:rsid w:val="00C41010"/>
    <w:rsid w:val="00C41E11"/>
    <w:rsid w:val="00C4442C"/>
    <w:rsid w:val="00C4577E"/>
    <w:rsid w:val="00C45BB5"/>
    <w:rsid w:val="00C50B29"/>
    <w:rsid w:val="00C5349E"/>
    <w:rsid w:val="00C549D1"/>
    <w:rsid w:val="00C56715"/>
    <w:rsid w:val="00C629F0"/>
    <w:rsid w:val="00C668C4"/>
    <w:rsid w:val="00C67AE4"/>
    <w:rsid w:val="00C71B94"/>
    <w:rsid w:val="00C75D8D"/>
    <w:rsid w:val="00C76EFF"/>
    <w:rsid w:val="00C77433"/>
    <w:rsid w:val="00C82B9D"/>
    <w:rsid w:val="00C86C62"/>
    <w:rsid w:val="00C958A5"/>
    <w:rsid w:val="00C96922"/>
    <w:rsid w:val="00C97D2B"/>
    <w:rsid w:val="00CA09E4"/>
    <w:rsid w:val="00CA0E68"/>
    <w:rsid w:val="00CA29FE"/>
    <w:rsid w:val="00CA358E"/>
    <w:rsid w:val="00CB094E"/>
    <w:rsid w:val="00CB48F1"/>
    <w:rsid w:val="00CC2F98"/>
    <w:rsid w:val="00CC3A7F"/>
    <w:rsid w:val="00CC6128"/>
    <w:rsid w:val="00CD23C1"/>
    <w:rsid w:val="00CD5078"/>
    <w:rsid w:val="00CD7C6A"/>
    <w:rsid w:val="00CE3ACA"/>
    <w:rsid w:val="00CE54CD"/>
    <w:rsid w:val="00CE7B5D"/>
    <w:rsid w:val="00CF0B19"/>
    <w:rsid w:val="00CF46FB"/>
    <w:rsid w:val="00CF79C3"/>
    <w:rsid w:val="00CF7DDF"/>
    <w:rsid w:val="00D038D2"/>
    <w:rsid w:val="00D056BD"/>
    <w:rsid w:val="00D102EF"/>
    <w:rsid w:val="00D12BCA"/>
    <w:rsid w:val="00D12ECE"/>
    <w:rsid w:val="00D13510"/>
    <w:rsid w:val="00D16CA8"/>
    <w:rsid w:val="00D22E81"/>
    <w:rsid w:val="00D23B2F"/>
    <w:rsid w:val="00D23FAD"/>
    <w:rsid w:val="00D30FF2"/>
    <w:rsid w:val="00D366AE"/>
    <w:rsid w:val="00D37B8D"/>
    <w:rsid w:val="00D40072"/>
    <w:rsid w:val="00D419D1"/>
    <w:rsid w:val="00D425D5"/>
    <w:rsid w:val="00D43B22"/>
    <w:rsid w:val="00D43C09"/>
    <w:rsid w:val="00D44EA6"/>
    <w:rsid w:val="00D4583F"/>
    <w:rsid w:val="00D53229"/>
    <w:rsid w:val="00D55288"/>
    <w:rsid w:val="00D5592D"/>
    <w:rsid w:val="00D62D90"/>
    <w:rsid w:val="00D715E8"/>
    <w:rsid w:val="00D736CE"/>
    <w:rsid w:val="00D74310"/>
    <w:rsid w:val="00D77C4D"/>
    <w:rsid w:val="00D805E5"/>
    <w:rsid w:val="00D86194"/>
    <w:rsid w:val="00D86DA1"/>
    <w:rsid w:val="00D92BBD"/>
    <w:rsid w:val="00D9465F"/>
    <w:rsid w:val="00D94F4A"/>
    <w:rsid w:val="00DA0665"/>
    <w:rsid w:val="00DA53B8"/>
    <w:rsid w:val="00DA67D1"/>
    <w:rsid w:val="00DB1ED8"/>
    <w:rsid w:val="00DB24C6"/>
    <w:rsid w:val="00DB6F93"/>
    <w:rsid w:val="00DB793A"/>
    <w:rsid w:val="00DC5D24"/>
    <w:rsid w:val="00DC64BF"/>
    <w:rsid w:val="00DD30D0"/>
    <w:rsid w:val="00DD3422"/>
    <w:rsid w:val="00DD47E9"/>
    <w:rsid w:val="00DD536F"/>
    <w:rsid w:val="00DD6BF6"/>
    <w:rsid w:val="00DE1208"/>
    <w:rsid w:val="00DE5D2A"/>
    <w:rsid w:val="00DF0A83"/>
    <w:rsid w:val="00DF1604"/>
    <w:rsid w:val="00DF221B"/>
    <w:rsid w:val="00DF3DF0"/>
    <w:rsid w:val="00DF3FCE"/>
    <w:rsid w:val="00DF66C1"/>
    <w:rsid w:val="00E020B8"/>
    <w:rsid w:val="00E04C34"/>
    <w:rsid w:val="00E0785D"/>
    <w:rsid w:val="00E119D4"/>
    <w:rsid w:val="00E1656C"/>
    <w:rsid w:val="00E22E3A"/>
    <w:rsid w:val="00E244E9"/>
    <w:rsid w:val="00E264E4"/>
    <w:rsid w:val="00E2652B"/>
    <w:rsid w:val="00E267DF"/>
    <w:rsid w:val="00E3183F"/>
    <w:rsid w:val="00E31898"/>
    <w:rsid w:val="00E331F3"/>
    <w:rsid w:val="00E3501B"/>
    <w:rsid w:val="00E36ACE"/>
    <w:rsid w:val="00E41CC3"/>
    <w:rsid w:val="00E42A08"/>
    <w:rsid w:val="00E51394"/>
    <w:rsid w:val="00E527B1"/>
    <w:rsid w:val="00E54080"/>
    <w:rsid w:val="00E60C4A"/>
    <w:rsid w:val="00E615CA"/>
    <w:rsid w:val="00E617E6"/>
    <w:rsid w:val="00E6486E"/>
    <w:rsid w:val="00E71E19"/>
    <w:rsid w:val="00E741C7"/>
    <w:rsid w:val="00E762BF"/>
    <w:rsid w:val="00E76736"/>
    <w:rsid w:val="00E81001"/>
    <w:rsid w:val="00E82954"/>
    <w:rsid w:val="00E9307D"/>
    <w:rsid w:val="00E9334D"/>
    <w:rsid w:val="00E96620"/>
    <w:rsid w:val="00E97D11"/>
    <w:rsid w:val="00EA4800"/>
    <w:rsid w:val="00EA5BFA"/>
    <w:rsid w:val="00EA7770"/>
    <w:rsid w:val="00EB1982"/>
    <w:rsid w:val="00EB671E"/>
    <w:rsid w:val="00EC5C7E"/>
    <w:rsid w:val="00EE0F81"/>
    <w:rsid w:val="00EE223F"/>
    <w:rsid w:val="00EE2EA8"/>
    <w:rsid w:val="00EE307F"/>
    <w:rsid w:val="00EF34B9"/>
    <w:rsid w:val="00F008B8"/>
    <w:rsid w:val="00F02EA6"/>
    <w:rsid w:val="00F03418"/>
    <w:rsid w:val="00F07D3D"/>
    <w:rsid w:val="00F12FE7"/>
    <w:rsid w:val="00F221EB"/>
    <w:rsid w:val="00F24666"/>
    <w:rsid w:val="00F2615E"/>
    <w:rsid w:val="00F36D07"/>
    <w:rsid w:val="00F40A0D"/>
    <w:rsid w:val="00F42EFC"/>
    <w:rsid w:val="00F45582"/>
    <w:rsid w:val="00F508AD"/>
    <w:rsid w:val="00F51705"/>
    <w:rsid w:val="00F5451B"/>
    <w:rsid w:val="00F5668C"/>
    <w:rsid w:val="00F6193B"/>
    <w:rsid w:val="00F71077"/>
    <w:rsid w:val="00F74C83"/>
    <w:rsid w:val="00F77207"/>
    <w:rsid w:val="00F849DB"/>
    <w:rsid w:val="00F85188"/>
    <w:rsid w:val="00F8612B"/>
    <w:rsid w:val="00F86E3D"/>
    <w:rsid w:val="00F955C5"/>
    <w:rsid w:val="00F96DF6"/>
    <w:rsid w:val="00FA60F7"/>
    <w:rsid w:val="00FA6874"/>
    <w:rsid w:val="00FA7A46"/>
    <w:rsid w:val="00FB1BBE"/>
    <w:rsid w:val="00FB5BCA"/>
    <w:rsid w:val="00FB7CB8"/>
    <w:rsid w:val="00FC025B"/>
    <w:rsid w:val="00FC06C7"/>
    <w:rsid w:val="00FC14C9"/>
    <w:rsid w:val="00FC6DA8"/>
    <w:rsid w:val="00FD3D28"/>
    <w:rsid w:val="00FE2ECD"/>
    <w:rsid w:val="00FE3470"/>
    <w:rsid w:val="00FE51CD"/>
    <w:rsid w:val="00FE5810"/>
    <w:rsid w:val="00FF28B5"/>
    <w:rsid w:val="00FF2F8A"/>
    <w:rsid w:val="00FF5B64"/>
    <w:rsid w:val="00FF669E"/>
    <w:rsid w:val="00FF6DF7"/>
    <w:rsid w:val="00FF74F9"/>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pt-BR" w:eastAsia="pt-BR"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0" w:unhideWhenUsed="0" w:qFormat="1"/>
    <w:lsdException w:name="Default Paragraph Font" w:uiPriority="1"/>
    <w:lsdException w:name="Body Text" w:uiPriority="0"/>
    <w:lsdException w:name="Subtitle" w:semiHidden="0" w:uiPriority="11" w:unhideWhenUsed="0" w:qFormat="1"/>
    <w:lsdException w:name="Body Text 2" w:uiPriority="0"/>
    <w:lsdException w:name="Body Text 3" w:uiPriority="0"/>
    <w:lsdException w:name="Body Text Indent 2" w:uiPriority="0"/>
    <w:lsdException w:name="Body Text Indent 3" w:uiPriority="0"/>
    <w:lsdException w:name="Strong" w:semiHidden="0" w:uiPriority="22" w:unhideWhenUsed="0" w:qFormat="1"/>
    <w:lsdException w:name="Emphasis" w:semiHidden="0" w:uiPriority="0" w:unhideWhenUsed="0" w:qFormat="1"/>
    <w:lsdException w:name="Document Map"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D3422"/>
  </w:style>
  <w:style w:type="paragraph" w:styleId="Ttulo1">
    <w:name w:val="heading 1"/>
    <w:aliases w:val="EMENTA,2 headline"/>
    <w:basedOn w:val="Normal"/>
    <w:next w:val="Normal"/>
    <w:link w:val="Ttulo1Char"/>
    <w:qFormat/>
    <w:rsid w:val="00DD3422"/>
    <w:pPr>
      <w:keepNext/>
      <w:spacing w:before="360" w:after="240"/>
      <w:ind w:left="1134"/>
      <w:outlineLvl w:val="0"/>
    </w:pPr>
    <w:rPr>
      <w:rFonts w:ascii="Arial" w:hAnsi="Arial"/>
      <w:b/>
      <w:snapToGrid w:val="0"/>
      <w:kern w:val="28"/>
    </w:rPr>
  </w:style>
  <w:style w:type="paragraph" w:styleId="Ttulo2">
    <w:name w:val="heading 2"/>
    <w:basedOn w:val="Normal"/>
    <w:next w:val="Normal"/>
    <w:link w:val="Ttulo2Char"/>
    <w:uiPriority w:val="9"/>
    <w:qFormat/>
    <w:rsid w:val="00DD3422"/>
    <w:pPr>
      <w:keepNext/>
      <w:tabs>
        <w:tab w:val="left" w:pos="1701"/>
      </w:tabs>
      <w:ind w:right="-1"/>
      <w:jc w:val="center"/>
      <w:outlineLvl w:val="1"/>
    </w:pPr>
    <w:rPr>
      <w:b/>
      <w:color w:val="000000"/>
      <w:sz w:val="24"/>
    </w:rPr>
  </w:style>
  <w:style w:type="paragraph" w:styleId="Ttulo3">
    <w:name w:val="heading 3"/>
    <w:basedOn w:val="Normal"/>
    <w:next w:val="Normal"/>
    <w:link w:val="Ttulo3Char"/>
    <w:uiPriority w:val="9"/>
    <w:qFormat/>
    <w:rsid w:val="00DD3422"/>
    <w:pPr>
      <w:keepNext/>
      <w:jc w:val="center"/>
      <w:outlineLvl w:val="2"/>
    </w:pPr>
    <w:rPr>
      <w:b/>
      <w:sz w:val="24"/>
    </w:rPr>
  </w:style>
  <w:style w:type="paragraph" w:styleId="Ttulo4">
    <w:name w:val="heading 4"/>
    <w:basedOn w:val="Normal"/>
    <w:next w:val="Normal"/>
    <w:link w:val="Ttulo4Char"/>
    <w:uiPriority w:val="9"/>
    <w:qFormat/>
    <w:rsid w:val="00DD3422"/>
    <w:pPr>
      <w:keepNext/>
      <w:tabs>
        <w:tab w:val="left" w:pos="1701"/>
      </w:tabs>
      <w:spacing w:before="360" w:after="240"/>
      <w:jc w:val="both"/>
      <w:outlineLvl w:val="3"/>
    </w:pPr>
    <w:rPr>
      <w:b/>
      <w:sz w:val="24"/>
    </w:rPr>
  </w:style>
  <w:style w:type="paragraph" w:styleId="Ttulo5">
    <w:name w:val="heading 5"/>
    <w:basedOn w:val="Normal"/>
    <w:next w:val="Normal"/>
    <w:link w:val="Ttulo5Char"/>
    <w:uiPriority w:val="9"/>
    <w:qFormat/>
    <w:rsid w:val="00DD3422"/>
    <w:pPr>
      <w:keepNext/>
      <w:numPr>
        <w:ilvl w:val="4"/>
      </w:numPr>
      <w:jc w:val="center"/>
      <w:outlineLvl w:val="4"/>
    </w:pPr>
    <w:rPr>
      <w:b/>
      <w:sz w:val="24"/>
    </w:rPr>
  </w:style>
  <w:style w:type="paragraph" w:styleId="Ttulo6">
    <w:name w:val="heading 6"/>
    <w:basedOn w:val="Normal"/>
    <w:next w:val="Normal"/>
    <w:link w:val="Ttulo6Char"/>
    <w:uiPriority w:val="9"/>
    <w:qFormat/>
    <w:rsid w:val="00DD3422"/>
    <w:pPr>
      <w:keepNext/>
      <w:jc w:val="both"/>
      <w:outlineLvl w:val="5"/>
    </w:pPr>
    <w:rPr>
      <w:sz w:val="24"/>
    </w:rPr>
  </w:style>
  <w:style w:type="paragraph" w:styleId="Ttulo7">
    <w:name w:val="heading 7"/>
    <w:basedOn w:val="Normal"/>
    <w:next w:val="Normal"/>
    <w:link w:val="Ttulo7Char"/>
    <w:uiPriority w:val="9"/>
    <w:qFormat/>
    <w:rsid w:val="00DD3422"/>
    <w:pPr>
      <w:keepNext/>
      <w:jc w:val="both"/>
      <w:outlineLvl w:val="6"/>
    </w:pPr>
    <w:rPr>
      <w:b/>
      <w:color w:val="FF0000"/>
      <w:sz w:val="24"/>
    </w:rPr>
  </w:style>
  <w:style w:type="paragraph" w:styleId="Ttulo8">
    <w:name w:val="heading 8"/>
    <w:basedOn w:val="Normal"/>
    <w:next w:val="Normal"/>
    <w:link w:val="Ttulo8Char"/>
    <w:uiPriority w:val="9"/>
    <w:qFormat/>
    <w:rsid w:val="00DD3422"/>
    <w:pPr>
      <w:keepNext/>
      <w:outlineLvl w:val="7"/>
    </w:pPr>
    <w:rPr>
      <w:b/>
      <w:snapToGrid w:val="0"/>
      <w:sz w:val="24"/>
    </w:rPr>
  </w:style>
  <w:style w:type="paragraph" w:styleId="Ttulo9">
    <w:name w:val="heading 9"/>
    <w:basedOn w:val="Normal"/>
    <w:next w:val="Normal"/>
    <w:link w:val="Ttulo9Char"/>
    <w:uiPriority w:val="9"/>
    <w:qFormat/>
    <w:rsid w:val="00DD3422"/>
    <w:pPr>
      <w:keepNext/>
      <w:tabs>
        <w:tab w:val="left" w:pos="1701"/>
      </w:tabs>
      <w:spacing w:after="120" w:line="340" w:lineRule="exact"/>
      <w:outlineLvl w:val="8"/>
    </w:pPr>
    <w:rPr>
      <w:sz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aliases w:val="EMENTA Char,2 headline Char"/>
    <w:basedOn w:val="Fontepargpadro"/>
    <w:link w:val="Ttulo1"/>
    <w:rsid w:val="00A66E4C"/>
    <w:rPr>
      <w:rFonts w:ascii="Arial" w:hAnsi="Arial"/>
      <w:b/>
      <w:snapToGrid w:val="0"/>
      <w:kern w:val="28"/>
    </w:rPr>
  </w:style>
  <w:style w:type="character" w:customStyle="1" w:styleId="Ttulo2Char">
    <w:name w:val="Título 2 Char"/>
    <w:basedOn w:val="Fontepargpadro"/>
    <w:link w:val="Ttulo2"/>
    <w:uiPriority w:val="9"/>
    <w:rsid w:val="0076629D"/>
    <w:rPr>
      <w:b/>
      <w:color w:val="000000"/>
      <w:sz w:val="24"/>
    </w:rPr>
  </w:style>
  <w:style w:type="character" w:customStyle="1" w:styleId="Ttulo3Char">
    <w:name w:val="Título 3 Char"/>
    <w:basedOn w:val="Fontepargpadro"/>
    <w:link w:val="Ttulo3"/>
    <w:uiPriority w:val="9"/>
    <w:rsid w:val="0076629D"/>
    <w:rPr>
      <w:b/>
      <w:sz w:val="24"/>
    </w:rPr>
  </w:style>
  <w:style w:type="character" w:customStyle="1" w:styleId="Ttulo4Char">
    <w:name w:val="Título 4 Char"/>
    <w:basedOn w:val="Fontepargpadro"/>
    <w:link w:val="Ttulo4"/>
    <w:rsid w:val="00982BE8"/>
    <w:rPr>
      <w:b/>
      <w:sz w:val="24"/>
    </w:rPr>
  </w:style>
  <w:style w:type="character" w:customStyle="1" w:styleId="Ttulo5Char">
    <w:name w:val="Título 5 Char"/>
    <w:basedOn w:val="Fontepargpadro"/>
    <w:link w:val="Ttulo5"/>
    <w:uiPriority w:val="9"/>
    <w:rsid w:val="0076629D"/>
    <w:rPr>
      <w:b/>
      <w:sz w:val="24"/>
    </w:rPr>
  </w:style>
  <w:style w:type="character" w:customStyle="1" w:styleId="Ttulo6Char">
    <w:name w:val="Título 6 Char"/>
    <w:basedOn w:val="Fontepargpadro"/>
    <w:link w:val="Ttulo6"/>
    <w:uiPriority w:val="9"/>
    <w:rsid w:val="0076629D"/>
    <w:rPr>
      <w:sz w:val="24"/>
    </w:rPr>
  </w:style>
  <w:style w:type="character" w:customStyle="1" w:styleId="Ttulo7Char">
    <w:name w:val="Título 7 Char"/>
    <w:basedOn w:val="Fontepargpadro"/>
    <w:link w:val="Ttulo7"/>
    <w:uiPriority w:val="9"/>
    <w:rsid w:val="0076629D"/>
    <w:rPr>
      <w:b/>
      <w:color w:val="FF0000"/>
      <w:sz w:val="24"/>
    </w:rPr>
  </w:style>
  <w:style w:type="character" w:customStyle="1" w:styleId="Ttulo8Char">
    <w:name w:val="Título 8 Char"/>
    <w:basedOn w:val="Fontepargpadro"/>
    <w:link w:val="Ttulo8"/>
    <w:rsid w:val="00DA53B8"/>
    <w:rPr>
      <w:b/>
      <w:snapToGrid w:val="0"/>
      <w:sz w:val="24"/>
    </w:rPr>
  </w:style>
  <w:style w:type="character" w:customStyle="1" w:styleId="Ttulo9Char">
    <w:name w:val="Título 9 Char"/>
    <w:basedOn w:val="Fontepargpadro"/>
    <w:link w:val="Ttulo9"/>
    <w:uiPriority w:val="9"/>
    <w:rsid w:val="0076629D"/>
    <w:rPr>
      <w:sz w:val="24"/>
    </w:rPr>
  </w:style>
  <w:style w:type="paragraph" w:customStyle="1" w:styleId="ContratoTitulo">
    <w:name w:val="ContratoTitulo"/>
    <w:basedOn w:val="Normal"/>
    <w:next w:val="Contrato"/>
    <w:rsid w:val="00DD3422"/>
    <w:pPr>
      <w:numPr>
        <w:ilvl w:val="1"/>
        <w:numId w:val="2"/>
      </w:numPr>
      <w:tabs>
        <w:tab w:val="clear" w:pos="360"/>
      </w:tabs>
      <w:spacing w:after="240"/>
      <w:ind w:left="1701" w:hanging="283"/>
    </w:pPr>
    <w:rPr>
      <w:rFonts w:ascii="Arial" w:hAnsi="Arial"/>
      <w:b/>
      <w:sz w:val="24"/>
    </w:rPr>
  </w:style>
  <w:style w:type="paragraph" w:customStyle="1" w:styleId="Contrato">
    <w:name w:val="Contrato"/>
    <w:basedOn w:val="Normal"/>
    <w:rsid w:val="00DD3422"/>
    <w:pPr>
      <w:tabs>
        <w:tab w:val="num" w:pos="360"/>
        <w:tab w:val="num" w:pos="926"/>
      </w:tabs>
      <w:spacing w:after="240"/>
      <w:ind w:left="926" w:hanging="360"/>
      <w:jc w:val="both"/>
    </w:pPr>
    <w:rPr>
      <w:sz w:val="24"/>
    </w:rPr>
  </w:style>
  <w:style w:type="paragraph" w:customStyle="1" w:styleId="Solon1">
    <w:name w:val="Solon1"/>
    <w:basedOn w:val="Normal"/>
    <w:rsid w:val="00DD3422"/>
    <w:pPr>
      <w:numPr>
        <w:numId w:val="1"/>
      </w:numPr>
      <w:tabs>
        <w:tab w:val="num" w:pos="360"/>
        <w:tab w:val="left" w:pos="1134"/>
        <w:tab w:val="num" w:pos="1209"/>
      </w:tabs>
      <w:spacing w:after="240"/>
      <w:ind w:left="1209" w:hanging="360"/>
      <w:jc w:val="both"/>
    </w:pPr>
    <w:rPr>
      <w:sz w:val="24"/>
    </w:rPr>
  </w:style>
  <w:style w:type="paragraph" w:customStyle="1" w:styleId="xl49">
    <w:name w:val="xl49"/>
    <w:basedOn w:val="Normal"/>
    <w:rsid w:val="00DD3422"/>
    <w:pPr>
      <w:spacing w:before="100" w:after="100"/>
      <w:jc w:val="center"/>
    </w:pPr>
    <w:rPr>
      <w:rFonts w:ascii="Arial" w:hAnsi="Arial"/>
      <w:b/>
      <w:sz w:val="24"/>
    </w:rPr>
  </w:style>
  <w:style w:type="paragraph" w:styleId="Cabealho">
    <w:name w:val="header"/>
    <w:aliases w:val="Cabeçalho superior,Heading 1a"/>
    <w:basedOn w:val="Normal"/>
    <w:link w:val="CabealhoChar"/>
    <w:uiPriority w:val="99"/>
    <w:rsid w:val="00DD3422"/>
    <w:pPr>
      <w:tabs>
        <w:tab w:val="center" w:pos="4419"/>
        <w:tab w:val="right" w:pos="8838"/>
      </w:tabs>
      <w:jc w:val="both"/>
    </w:pPr>
    <w:rPr>
      <w:sz w:val="24"/>
    </w:rPr>
  </w:style>
  <w:style w:type="character" w:customStyle="1" w:styleId="CabealhoChar">
    <w:name w:val="Cabeçalho Char"/>
    <w:aliases w:val="Cabeçalho superior Char,Heading 1a Char"/>
    <w:basedOn w:val="Fontepargpadro"/>
    <w:link w:val="Cabealho"/>
    <w:uiPriority w:val="99"/>
    <w:rsid w:val="00DA53B8"/>
    <w:rPr>
      <w:sz w:val="24"/>
    </w:rPr>
  </w:style>
  <w:style w:type="paragraph" w:customStyle="1" w:styleId="Nvel2">
    <w:name w:val="Nível 2"/>
    <w:basedOn w:val="Normal"/>
    <w:next w:val="Normal"/>
    <w:rsid w:val="00DD3422"/>
    <w:pPr>
      <w:spacing w:after="120"/>
      <w:jc w:val="both"/>
    </w:pPr>
    <w:rPr>
      <w:rFonts w:ascii="Arial" w:hAnsi="Arial"/>
      <w:b/>
      <w:sz w:val="24"/>
    </w:rPr>
  </w:style>
  <w:style w:type="character" w:styleId="Hyperlink">
    <w:name w:val="Hyperlink"/>
    <w:basedOn w:val="Fontepargpadro"/>
    <w:uiPriority w:val="99"/>
    <w:rsid w:val="00DD3422"/>
    <w:rPr>
      <w:color w:val="0000FF"/>
      <w:u w:val="single"/>
    </w:rPr>
  </w:style>
  <w:style w:type="character" w:customStyle="1" w:styleId="A0">
    <w:name w:val="A0"/>
    <w:rsid w:val="00DD3422"/>
    <w:rPr>
      <w:color w:val="000000"/>
      <w:sz w:val="22"/>
    </w:rPr>
  </w:style>
  <w:style w:type="paragraph" w:customStyle="1" w:styleId="N21">
    <w:name w:val="N21"/>
    <w:basedOn w:val="Normal"/>
    <w:rsid w:val="00DD3422"/>
    <w:pPr>
      <w:spacing w:before="60"/>
      <w:ind w:left="2268" w:hanging="425"/>
      <w:jc w:val="both"/>
    </w:pPr>
    <w:rPr>
      <w:rFonts w:ascii="Arial" w:hAnsi="Arial"/>
      <w:snapToGrid w:val="0"/>
    </w:rPr>
  </w:style>
  <w:style w:type="paragraph" w:customStyle="1" w:styleId="Estilo1">
    <w:name w:val="Estilo1"/>
    <w:basedOn w:val="Normal"/>
    <w:rsid w:val="00DD3422"/>
    <w:pPr>
      <w:tabs>
        <w:tab w:val="left" w:pos="2268"/>
      </w:tabs>
      <w:ind w:left="2410" w:hanging="992"/>
      <w:jc w:val="both"/>
    </w:pPr>
    <w:rPr>
      <w:snapToGrid w:val="0"/>
      <w:sz w:val="24"/>
    </w:rPr>
  </w:style>
  <w:style w:type="paragraph" w:customStyle="1" w:styleId="Blockquote">
    <w:name w:val="Blockquote"/>
    <w:basedOn w:val="Normal"/>
    <w:rsid w:val="00DD3422"/>
    <w:pPr>
      <w:spacing w:before="100" w:after="100"/>
      <w:ind w:left="360" w:right="360"/>
    </w:pPr>
    <w:rPr>
      <w:sz w:val="24"/>
    </w:rPr>
  </w:style>
  <w:style w:type="paragraph" w:customStyle="1" w:styleId="n1">
    <w:name w:val="n1"/>
    <w:basedOn w:val="Normal"/>
    <w:rsid w:val="00DD3422"/>
    <w:pPr>
      <w:tabs>
        <w:tab w:val="left" w:pos="1134"/>
      </w:tabs>
      <w:spacing w:before="240"/>
      <w:jc w:val="both"/>
    </w:pPr>
    <w:rPr>
      <w:rFonts w:ascii="Arial" w:hAnsi="Arial"/>
      <w:snapToGrid w:val="0"/>
    </w:rPr>
  </w:style>
  <w:style w:type="character" w:styleId="HiperlinkVisitado">
    <w:name w:val="FollowedHyperlink"/>
    <w:basedOn w:val="Fontepargpadro"/>
    <w:semiHidden/>
    <w:rsid w:val="00DD3422"/>
    <w:rPr>
      <w:color w:val="800080"/>
      <w:u w:val="single"/>
    </w:rPr>
  </w:style>
  <w:style w:type="paragraph" w:styleId="Recuodecorpodetexto">
    <w:name w:val="Body Text Indent"/>
    <w:basedOn w:val="Normal"/>
    <w:link w:val="RecuodecorpodetextoChar"/>
    <w:uiPriority w:val="99"/>
    <w:rsid w:val="00DD3422"/>
    <w:pPr>
      <w:ind w:left="2694" w:hanging="284"/>
      <w:jc w:val="both"/>
    </w:pPr>
    <w:rPr>
      <w:sz w:val="24"/>
    </w:rPr>
  </w:style>
  <w:style w:type="character" w:customStyle="1" w:styleId="RecuodecorpodetextoChar">
    <w:name w:val="Recuo de corpo de texto Char"/>
    <w:basedOn w:val="Fontepargpadro"/>
    <w:link w:val="Recuodecorpodetexto"/>
    <w:uiPriority w:val="99"/>
    <w:rsid w:val="00757787"/>
    <w:rPr>
      <w:sz w:val="24"/>
    </w:rPr>
  </w:style>
  <w:style w:type="paragraph" w:styleId="Corpodetexto">
    <w:name w:val="Body Text"/>
    <w:basedOn w:val="Normal"/>
    <w:link w:val="CorpodetextoChar"/>
    <w:rsid w:val="00DD3422"/>
    <w:rPr>
      <w:snapToGrid w:val="0"/>
      <w:sz w:val="24"/>
    </w:rPr>
  </w:style>
  <w:style w:type="character" w:customStyle="1" w:styleId="CorpodetextoChar">
    <w:name w:val="Corpo de texto Char"/>
    <w:basedOn w:val="Fontepargpadro"/>
    <w:link w:val="Corpodetexto"/>
    <w:rsid w:val="00A66E4C"/>
    <w:rPr>
      <w:snapToGrid w:val="0"/>
      <w:sz w:val="24"/>
    </w:rPr>
  </w:style>
  <w:style w:type="paragraph" w:styleId="Textodenotaderodap">
    <w:name w:val="footnote text"/>
    <w:basedOn w:val="Normal"/>
    <w:link w:val="TextodenotaderodapChar"/>
    <w:uiPriority w:val="99"/>
    <w:semiHidden/>
    <w:rsid w:val="00DD3422"/>
  </w:style>
  <w:style w:type="character" w:customStyle="1" w:styleId="TextodenotaderodapChar">
    <w:name w:val="Texto de nota de rodapé Char"/>
    <w:basedOn w:val="Fontepargpadro"/>
    <w:link w:val="Textodenotaderodap"/>
    <w:uiPriority w:val="99"/>
    <w:semiHidden/>
    <w:rsid w:val="0076629D"/>
  </w:style>
  <w:style w:type="character" w:styleId="Refdenotaderodap">
    <w:name w:val="footnote reference"/>
    <w:basedOn w:val="Fontepargpadro"/>
    <w:uiPriority w:val="99"/>
    <w:semiHidden/>
    <w:rsid w:val="00DD3422"/>
    <w:rPr>
      <w:vertAlign w:val="superscript"/>
    </w:rPr>
  </w:style>
  <w:style w:type="paragraph" w:styleId="Corpodetexto2">
    <w:name w:val="Body Text 2"/>
    <w:basedOn w:val="Normal"/>
    <w:link w:val="Corpodetexto2Char"/>
    <w:rsid w:val="00DD3422"/>
    <w:pPr>
      <w:tabs>
        <w:tab w:val="num" w:pos="709"/>
      </w:tabs>
      <w:jc w:val="both"/>
    </w:pPr>
    <w:rPr>
      <w:sz w:val="24"/>
    </w:rPr>
  </w:style>
  <w:style w:type="character" w:customStyle="1" w:styleId="Corpodetexto2Char">
    <w:name w:val="Corpo de texto 2 Char"/>
    <w:basedOn w:val="Fontepargpadro"/>
    <w:link w:val="Corpodetexto2"/>
    <w:rsid w:val="00DA53B8"/>
    <w:rPr>
      <w:sz w:val="24"/>
    </w:rPr>
  </w:style>
  <w:style w:type="paragraph" w:styleId="Rodap">
    <w:name w:val="footer"/>
    <w:basedOn w:val="Normal"/>
    <w:link w:val="RodapChar"/>
    <w:uiPriority w:val="99"/>
    <w:rsid w:val="00DD3422"/>
    <w:pPr>
      <w:tabs>
        <w:tab w:val="center" w:pos="4419"/>
        <w:tab w:val="right" w:pos="8838"/>
      </w:tabs>
    </w:pPr>
  </w:style>
  <w:style w:type="character" w:customStyle="1" w:styleId="RodapChar">
    <w:name w:val="Rodapé Char"/>
    <w:basedOn w:val="Fontepargpadro"/>
    <w:link w:val="Rodap"/>
    <w:uiPriority w:val="99"/>
    <w:rsid w:val="0076629D"/>
  </w:style>
  <w:style w:type="character" w:styleId="Nmerodepgina">
    <w:name w:val="page number"/>
    <w:basedOn w:val="Fontepargpadro"/>
    <w:semiHidden/>
    <w:rsid w:val="00DD3422"/>
  </w:style>
  <w:style w:type="paragraph" w:styleId="Corpodetexto3">
    <w:name w:val="Body Text 3"/>
    <w:basedOn w:val="Normal"/>
    <w:link w:val="Corpodetexto3Char"/>
    <w:semiHidden/>
    <w:rsid w:val="00DD3422"/>
    <w:pPr>
      <w:tabs>
        <w:tab w:val="left" w:pos="1701"/>
      </w:tabs>
      <w:spacing w:after="120" w:line="340" w:lineRule="exact"/>
    </w:pPr>
    <w:rPr>
      <w:strike/>
      <w:color w:val="FF0000"/>
      <w:sz w:val="24"/>
    </w:rPr>
  </w:style>
  <w:style w:type="character" w:customStyle="1" w:styleId="Corpodetexto3Char">
    <w:name w:val="Corpo de texto 3 Char"/>
    <w:basedOn w:val="Fontepargpadro"/>
    <w:link w:val="Corpodetexto3"/>
    <w:semiHidden/>
    <w:rsid w:val="0076629D"/>
    <w:rPr>
      <w:strike/>
      <w:color w:val="FF0000"/>
      <w:sz w:val="24"/>
    </w:rPr>
  </w:style>
  <w:style w:type="paragraph" w:styleId="Recuodecorpodetexto2">
    <w:name w:val="Body Text Indent 2"/>
    <w:basedOn w:val="Normal"/>
    <w:link w:val="Recuodecorpodetexto2Char"/>
    <w:semiHidden/>
    <w:rsid w:val="00DD3422"/>
    <w:pPr>
      <w:ind w:firstLine="1560"/>
      <w:jc w:val="both"/>
    </w:pPr>
    <w:rPr>
      <w:strike/>
      <w:sz w:val="24"/>
    </w:rPr>
  </w:style>
  <w:style w:type="character" w:customStyle="1" w:styleId="Recuodecorpodetexto2Char">
    <w:name w:val="Recuo de corpo de texto 2 Char"/>
    <w:basedOn w:val="Fontepargpadro"/>
    <w:link w:val="Recuodecorpodetexto2"/>
    <w:semiHidden/>
    <w:rsid w:val="0076629D"/>
    <w:rPr>
      <w:strike/>
      <w:sz w:val="24"/>
    </w:rPr>
  </w:style>
  <w:style w:type="paragraph" w:styleId="Textoembloco">
    <w:name w:val="Block Text"/>
    <w:basedOn w:val="Normal"/>
    <w:semiHidden/>
    <w:rsid w:val="00DD3422"/>
    <w:pPr>
      <w:tabs>
        <w:tab w:val="left" w:pos="1276"/>
      </w:tabs>
      <w:ind w:left="1560" w:right="2" w:hanging="1560"/>
      <w:jc w:val="both"/>
    </w:pPr>
    <w:rPr>
      <w:sz w:val="24"/>
    </w:rPr>
  </w:style>
  <w:style w:type="paragraph" w:customStyle="1" w:styleId="Cabealho0">
    <w:name w:val="#Cabeçalho"/>
    <w:basedOn w:val="Normal"/>
    <w:rsid w:val="00DD3422"/>
    <w:pPr>
      <w:spacing w:line="220" w:lineRule="exact"/>
      <w:jc w:val="both"/>
    </w:pPr>
    <w:rPr>
      <w:sz w:val="18"/>
    </w:rPr>
  </w:style>
  <w:style w:type="paragraph" w:customStyle="1" w:styleId="Default">
    <w:name w:val="Default"/>
    <w:basedOn w:val="Normal"/>
    <w:rsid w:val="00AD4445"/>
    <w:pPr>
      <w:autoSpaceDE w:val="0"/>
      <w:autoSpaceDN w:val="0"/>
    </w:pPr>
    <w:rPr>
      <w:rFonts w:eastAsia="Calibri"/>
      <w:color w:val="000000"/>
      <w:sz w:val="24"/>
      <w:szCs w:val="24"/>
    </w:rPr>
  </w:style>
  <w:style w:type="paragraph" w:styleId="Ttulo">
    <w:name w:val="Title"/>
    <w:basedOn w:val="Normal"/>
    <w:link w:val="TtuloChar"/>
    <w:qFormat/>
    <w:rsid w:val="00A66E4C"/>
    <w:pPr>
      <w:widowControl w:val="0"/>
      <w:ind w:right="482"/>
      <w:jc w:val="center"/>
    </w:pPr>
    <w:rPr>
      <w:b/>
      <w:snapToGrid w:val="0"/>
      <w:sz w:val="22"/>
    </w:rPr>
  </w:style>
  <w:style w:type="character" w:customStyle="1" w:styleId="TtuloChar">
    <w:name w:val="Título Char"/>
    <w:basedOn w:val="Fontepargpadro"/>
    <w:link w:val="Ttulo"/>
    <w:uiPriority w:val="10"/>
    <w:rsid w:val="00A66E4C"/>
    <w:rPr>
      <w:b/>
      <w:snapToGrid w:val="0"/>
      <w:sz w:val="22"/>
    </w:rPr>
  </w:style>
  <w:style w:type="paragraph" w:styleId="Textodebalo">
    <w:name w:val="Balloon Text"/>
    <w:basedOn w:val="Normal"/>
    <w:link w:val="TextodebaloChar"/>
    <w:uiPriority w:val="99"/>
    <w:semiHidden/>
    <w:rsid w:val="009E33AC"/>
    <w:rPr>
      <w:rFonts w:ascii="Tahoma" w:hAnsi="Tahoma" w:cs="Tahoma"/>
      <w:sz w:val="16"/>
      <w:szCs w:val="16"/>
    </w:rPr>
  </w:style>
  <w:style w:type="character" w:customStyle="1" w:styleId="TextodebaloChar">
    <w:name w:val="Texto de balão Char"/>
    <w:basedOn w:val="Fontepargpadro"/>
    <w:link w:val="Textodebalo"/>
    <w:uiPriority w:val="99"/>
    <w:semiHidden/>
    <w:rsid w:val="009E33AC"/>
    <w:rPr>
      <w:rFonts w:ascii="Tahoma" w:hAnsi="Tahoma" w:cs="Tahoma"/>
      <w:sz w:val="16"/>
      <w:szCs w:val="16"/>
    </w:rPr>
  </w:style>
  <w:style w:type="character" w:styleId="Forte">
    <w:name w:val="Strong"/>
    <w:basedOn w:val="Fontepargpadro"/>
    <w:uiPriority w:val="22"/>
    <w:qFormat/>
    <w:rsid w:val="000B58E4"/>
    <w:rPr>
      <w:b/>
      <w:bCs/>
    </w:rPr>
  </w:style>
  <w:style w:type="paragraph" w:styleId="Subttulo">
    <w:name w:val="Subtitle"/>
    <w:basedOn w:val="Normal"/>
    <w:next w:val="Normal"/>
    <w:link w:val="SubttuloChar"/>
    <w:uiPriority w:val="11"/>
    <w:qFormat/>
    <w:rsid w:val="0076629D"/>
    <w:pPr>
      <w:spacing w:after="600" w:line="276" w:lineRule="auto"/>
    </w:pPr>
    <w:rPr>
      <w:rFonts w:ascii="Cambria" w:hAnsi="Cambria"/>
      <w:i/>
      <w:iCs/>
      <w:spacing w:val="13"/>
      <w:sz w:val="24"/>
      <w:szCs w:val="24"/>
      <w:lang w:eastAsia="en-US" w:bidi="en-US"/>
    </w:rPr>
  </w:style>
  <w:style w:type="character" w:customStyle="1" w:styleId="SubttuloChar">
    <w:name w:val="Subtítulo Char"/>
    <w:basedOn w:val="Fontepargpadro"/>
    <w:link w:val="Subttulo"/>
    <w:uiPriority w:val="11"/>
    <w:rsid w:val="0076629D"/>
    <w:rPr>
      <w:rFonts w:ascii="Cambria" w:eastAsia="Times New Roman" w:hAnsi="Cambria" w:cs="Times New Roman"/>
      <w:i/>
      <w:iCs/>
      <w:spacing w:val="13"/>
      <w:sz w:val="24"/>
      <w:szCs w:val="24"/>
      <w:lang w:eastAsia="en-US" w:bidi="en-US"/>
    </w:rPr>
  </w:style>
  <w:style w:type="character" w:styleId="nfase">
    <w:name w:val="Emphasis"/>
    <w:qFormat/>
    <w:rsid w:val="0076629D"/>
    <w:rPr>
      <w:b/>
      <w:bCs/>
      <w:i/>
      <w:iCs/>
      <w:spacing w:val="10"/>
      <w:bdr w:val="none" w:sz="0" w:space="0" w:color="auto"/>
      <w:shd w:val="clear" w:color="auto" w:fill="auto"/>
    </w:rPr>
  </w:style>
  <w:style w:type="paragraph" w:styleId="SemEspaamento">
    <w:name w:val="No Spacing"/>
    <w:basedOn w:val="Normal"/>
    <w:uiPriority w:val="1"/>
    <w:qFormat/>
    <w:rsid w:val="0076629D"/>
    <w:rPr>
      <w:rFonts w:ascii="Calibri" w:hAnsi="Calibri"/>
      <w:sz w:val="22"/>
      <w:szCs w:val="22"/>
      <w:lang w:eastAsia="en-US" w:bidi="en-US"/>
    </w:rPr>
  </w:style>
  <w:style w:type="paragraph" w:styleId="PargrafodaLista">
    <w:name w:val="List Paragraph"/>
    <w:basedOn w:val="Normal"/>
    <w:link w:val="PargrafodaListaChar"/>
    <w:uiPriority w:val="34"/>
    <w:qFormat/>
    <w:rsid w:val="0076629D"/>
    <w:pPr>
      <w:spacing w:after="200" w:line="276" w:lineRule="auto"/>
      <w:ind w:left="720"/>
      <w:contextualSpacing/>
    </w:pPr>
    <w:rPr>
      <w:rFonts w:ascii="Calibri" w:hAnsi="Calibri"/>
      <w:sz w:val="22"/>
      <w:szCs w:val="22"/>
      <w:lang w:eastAsia="en-US" w:bidi="en-US"/>
    </w:rPr>
  </w:style>
  <w:style w:type="character" w:customStyle="1" w:styleId="PargrafodaListaChar">
    <w:name w:val="Parágrafo da Lista Char"/>
    <w:basedOn w:val="Fontepargpadro"/>
    <w:link w:val="PargrafodaLista"/>
    <w:uiPriority w:val="34"/>
    <w:rsid w:val="0076629D"/>
    <w:rPr>
      <w:rFonts w:ascii="Calibri" w:eastAsia="Times New Roman" w:hAnsi="Calibri" w:cs="Times New Roman"/>
      <w:sz w:val="22"/>
      <w:szCs w:val="22"/>
      <w:lang w:eastAsia="en-US" w:bidi="en-US"/>
    </w:rPr>
  </w:style>
  <w:style w:type="paragraph" w:styleId="Citao">
    <w:name w:val="Quote"/>
    <w:basedOn w:val="Normal"/>
    <w:next w:val="Normal"/>
    <w:link w:val="CitaoChar"/>
    <w:uiPriority w:val="29"/>
    <w:qFormat/>
    <w:rsid w:val="0076629D"/>
    <w:pPr>
      <w:spacing w:before="200" w:line="276" w:lineRule="auto"/>
      <w:ind w:left="360" w:right="360"/>
    </w:pPr>
    <w:rPr>
      <w:rFonts w:ascii="Calibri" w:hAnsi="Calibri"/>
      <w:i/>
      <w:iCs/>
      <w:sz w:val="22"/>
      <w:szCs w:val="22"/>
      <w:lang w:eastAsia="en-US" w:bidi="en-US"/>
    </w:rPr>
  </w:style>
  <w:style w:type="character" w:customStyle="1" w:styleId="CitaoChar">
    <w:name w:val="Citação Char"/>
    <w:basedOn w:val="Fontepargpadro"/>
    <w:link w:val="Citao"/>
    <w:uiPriority w:val="29"/>
    <w:rsid w:val="0076629D"/>
    <w:rPr>
      <w:rFonts w:ascii="Calibri" w:eastAsia="Times New Roman" w:hAnsi="Calibri" w:cs="Times New Roman"/>
      <w:i/>
      <w:iCs/>
      <w:sz w:val="22"/>
      <w:szCs w:val="22"/>
      <w:lang w:eastAsia="en-US" w:bidi="en-US"/>
    </w:rPr>
  </w:style>
  <w:style w:type="paragraph" w:styleId="CitaoIntensa">
    <w:name w:val="Intense Quote"/>
    <w:basedOn w:val="Normal"/>
    <w:next w:val="Normal"/>
    <w:link w:val="CitaoIntensaChar"/>
    <w:uiPriority w:val="30"/>
    <w:qFormat/>
    <w:rsid w:val="0076629D"/>
    <w:pPr>
      <w:pBdr>
        <w:bottom w:val="single" w:sz="4" w:space="1" w:color="auto"/>
      </w:pBdr>
      <w:spacing w:before="200" w:after="280" w:line="276" w:lineRule="auto"/>
      <w:ind w:left="1008" w:right="1152"/>
      <w:jc w:val="both"/>
    </w:pPr>
    <w:rPr>
      <w:rFonts w:ascii="Calibri" w:hAnsi="Calibri"/>
      <w:b/>
      <w:bCs/>
      <w:i/>
      <w:iCs/>
      <w:sz w:val="22"/>
      <w:szCs w:val="22"/>
      <w:lang w:eastAsia="en-US" w:bidi="en-US"/>
    </w:rPr>
  </w:style>
  <w:style w:type="character" w:customStyle="1" w:styleId="CitaoIntensaChar">
    <w:name w:val="Citação Intensa Char"/>
    <w:basedOn w:val="Fontepargpadro"/>
    <w:link w:val="CitaoIntensa"/>
    <w:uiPriority w:val="30"/>
    <w:rsid w:val="0076629D"/>
    <w:rPr>
      <w:rFonts w:ascii="Calibri" w:eastAsia="Times New Roman" w:hAnsi="Calibri" w:cs="Times New Roman"/>
      <w:b/>
      <w:bCs/>
      <w:i/>
      <w:iCs/>
      <w:sz w:val="22"/>
      <w:szCs w:val="22"/>
      <w:lang w:eastAsia="en-US" w:bidi="en-US"/>
    </w:rPr>
  </w:style>
  <w:style w:type="character" w:styleId="nfaseSutil">
    <w:name w:val="Subtle Emphasis"/>
    <w:uiPriority w:val="19"/>
    <w:qFormat/>
    <w:rsid w:val="0076629D"/>
    <w:rPr>
      <w:i/>
      <w:iCs/>
    </w:rPr>
  </w:style>
  <w:style w:type="character" w:styleId="nfaseIntensa">
    <w:name w:val="Intense Emphasis"/>
    <w:uiPriority w:val="21"/>
    <w:qFormat/>
    <w:rsid w:val="0076629D"/>
    <w:rPr>
      <w:b/>
      <w:bCs/>
    </w:rPr>
  </w:style>
  <w:style w:type="character" w:styleId="RefernciaSutil">
    <w:name w:val="Subtle Reference"/>
    <w:uiPriority w:val="31"/>
    <w:qFormat/>
    <w:rsid w:val="0076629D"/>
    <w:rPr>
      <w:smallCaps/>
    </w:rPr>
  </w:style>
  <w:style w:type="character" w:styleId="RefernciaIntensa">
    <w:name w:val="Intense Reference"/>
    <w:uiPriority w:val="32"/>
    <w:qFormat/>
    <w:rsid w:val="0076629D"/>
    <w:rPr>
      <w:smallCaps/>
      <w:spacing w:val="5"/>
      <w:u w:val="single"/>
    </w:rPr>
  </w:style>
  <w:style w:type="character" w:styleId="TtulodoLivro">
    <w:name w:val="Book Title"/>
    <w:uiPriority w:val="33"/>
    <w:qFormat/>
    <w:rsid w:val="0076629D"/>
    <w:rPr>
      <w:i/>
      <w:iCs/>
      <w:smallCaps/>
      <w:spacing w:val="5"/>
    </w:rPr>
  </w:style>
  <w:style w:type="paragraph" w:styleId="CabealhodoSumrio">
    <w:name w:val="TOC Heading"/>
    <w:basedOn w:val="Ttulo1"/>
    <w:next w:val="Normal"/>
    <w:uiPriority w:val="39"/>
    <w:unhideWhenUsed/>
    <w:qFormat/>
    <w:rsid w:val="0076629D"/>
    <w:pPr>
      <w:keepNext w:val="0"/>
      <w:spacing w:before="480" w:after="0" w:line="276" w:lineRule="auto"/>
      <w:ind w:left="432" w:hanging="432"/>
      <w:contextualSpacing/>
      <w:jc w:val="both"/>
      <w:outlineLvl w:val="9"/>
    </w:pPr>
    <w:rPr>
      <w:rFonts w:cs="Arial"/>
      <w:bCs/>
      <w:snapToGrid/>
      <w:kern w:val="0"/>
      <w:sz w:val="28"/>
      <w:szCs w:val="28"/>
      <w:lang w:eastAsia="en-US" w:bidi="en-US"/>
    </w:rPr>
  </w:style>
  <w:style w:type="table" w:styleId="Tabelacomgrade">
    <w:name w:val="Table Grid"/>
    <w:basedOn w:val="Tabelanormal"/>
    <w:uiPriority w:val="59"/>
    <w:rsid w:val="0076629D"/>
    <w:rPr>
      <w:rFonts w:ascii="Calibri" w:hAnsi="Calibri"/>
      <w:sz w:val="22"/>
      <w:szCs w:val="22"/>
      <w:lang w:val="en-US" w:eastAsia="en-US" w:bidi="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RTexto">
    <w:name w:val="TR Texto"/>
    <w:basedOn w:val="Normal"/>
    <w:link w:val="TRTextoChar"/>
    <w:autoRedefine/>
    <w:qFormat/>
    <w:rsid w:val="0076629D"/>
    <w:pPr>
      <w:spacing w:before="120" w:after="120" w:line="276" w:lineRule="auto"/>
      <w:ind w:left="425"/>
      <w:jc w:val="both"/>
    </w:pPr>
    <w:rPr>
      <w:rFonts w:ascii="Arial" w:eastAsia="Calibri" w:hAnsi="Arial" w:cs="Arial"/>
      <w:sz w:val="24"/>
      <w:szCs w:val="24"/>
      <w:lang w:eastAsia="en-US"/>
    </w:rPr>
  </w:style>
  <w:style w:type="character" w:customStyle="1" w:styleId="TRTextoChar">
    <w:name w:val="TR Texto Char"/>
    <w:basedOn w:val="Fontepargpadro"/>
    <w:link w:val="TRTexto"/>
    <w:rsid w:val="0076629D"/>
    <w:rPr>
      <w:rFonts w:ascii="Arial" w:eastAsia="Calibri" w:hAnsi="Arial" w:cs="Arial"/>
      <w:sz w:val="24"/>
      <w:szCs w:val="24"/>
      <w:lang w:eastAsia="en-US"/>
    </w:rPr>
  </w:style>
  <w:style w:type="paragraph" w:customStyle="1" w:styleId="TRComentrio">
    <w:name w:val="TR Comentário"/>
    <w:basedOn w:val="TRTexto"/>
    <w:qFormat/>
    <w:rsid w:val="0076629D"/>
    <w:pPr>
      <w:spacing w:line="240" w:lineRule="auto"/>
      <w:ind w:left="1418"/>
    </w:pPr>
    <w:rPr>
      <w:rFonts w:ascii="Calibri" w:hAnsi="Calibri"/>
      <w:color w:val="1F497D"/>
    </w:rPr>
  </w:style>
  <w:style w:type="character" w:customStyle="1" w:styleId="TextodenotadefimChar">
    <w:name w:val="Texto de nota de fim Char"/>
    <w:basedOn w:val="Fontepargpadro"/>
    <w:link w:val="Textodenotadefim"/>
    <w:uiPriority w:val="99"/>
    <w:semiHidden/>
    <w:rsid w:val="0076629D"/>
    <w:rPr>
      <w:rFonts w:ascii="Calibri" w:eastAsia="Calibri" w:hAnsi="Calibri" w:cs="Times New Roman"/>
      <w:lang w:eastAsia="en-US"/>
    </w:rPr>
  </w:style>
  <w:style w:type="paragraph" w:styleId="Textodenotadefim">
    <w:name w:val="endnote text"/>
    <w:basedOn w:val="Normal"/>
    <w:link w:val="TextodenotadefimChar"/>
    <w:uiPriority w:val="99"/>
    <w:semiHidden/>
    <w:unhideWhenUsed/>
    <w:rsid w:val="0076629D"/>
    <w:rPr>
      <w:rFonts w:ascii="Calibri" w:eastAsia="Calibri" w:hAnsi="Calibri"/>
      <w:lang w:eastAsia="en-US"/>
    </w:rPr>
  </w:style>
  <w:style w:type="character" w:styleId="Refdenotadefim">
    <w:name w:val="endnote reference"/>
    <w:basedOn w:val="Fontepargpadro"/>
    <w:uiPriority w:val="99"/>
    <w:semiHidden/>
    <w:unhideWhenUsed/>
    <w:rsid w:val="0076629D"/>
    <w:rPr>
      <w:vertAlign w:val="superscript"/>
    </w:rPr>
  </w:style>
  <w:style w:type="paragraph" w:customStyle="1" w:styleId="CitaoLegal">
    <w:name w:val="Citação Legal"/>
    <w:basedOn w:val="Normal"/>
    <w:link w:val="CitaoLegalChar"/>
    <w:qFormat/>
    <w:rsid w:val="0076629D"/>
    <w:pPr>
      <w:spacing w:after="200" w:line="276" w:lineRule="auto"/>
      <w:ind w:left="2835"/>
      <w:jc w:val="both"/>
    </w:pPr>
    <w:rPr>
      <w:rFonts w:ascii="Calibri" w:hAnsi="Calibri"/>
      <w:color w:val="1F497D"/>
      <w:lang w:eastAsia="en-US" w:bidi="en-US"/>
    </w:rPr>
  </w:style>
  <w:style w:type="character" w:customStyle="1" w:styleId="CitaoLegalChar">
    <w:name w:val="Citação Legal Char"/>
    <w:basedOn w:val="Fontepargpadro"/>
    <w:link w:val="CitaoLegal"/>
    <w:rsid w:val="0076629D"/>
    <w:rPr>
      <w:rFonts w:ascii="Calibri" w:eastAsia="Times New Roman" w:hAnsi="Calibri" w:cs="Times New Roman"/>
      <w:color w:val="1F497D"/>
      <w:lang w:eastAsia="en-US" w:bidi="en-US"/>
    </w:rPr>
  </w:style>
  <w:style w:type="paragraph" w:customStyle="1" w:styleId="PPM-Nvel2">
    <w:name w:val="PPM - Nível 2"/>
    <w:basedOn w:val="Normal"/>
    <w:link w:val="PPM-Nvel2Char"/>
    <w:qFormat/>
    <w:rsid w:val="0076629D"/>
    <w:pPr>
      <w:numPr>
        <w:ilvl w:val="1"/>
        <w:numId w:val="7"/>
      </w:numPr>
      <w:tabs>
        <w:tab w:val="left" w:pos="993"/>
      </w:tabs>
      <w:spacing w:before="120" w:after="120"/>
      <w:ind w:left="993" w:hanging="709"/>
      <w:jc w:val="both"/>
    </w:pPr>
    <w:rPr>
      <w:sz w:val="24"/>
    </w:rPr>
  </w:style>
  <w:style w:type="character" w:customStyle="1" w:styleId="PPM-Nvel2Char">
    <w:name w:val="PPM - Nível 2 Char"/>
    <w:basedOn w:val="Fontepargpadro"/>
    <w:link w:val="PPM-Nvel2"/>
    <w:rsid w:val="0076629D"/>
    <w:rPr>
      <w:sz w:val="24"/>
    </w:rPr>
  </w:style>
  <w:style w:type="paragraph" w:customStyle="1" w:styleId="PPM-Nvel1">
    <w:name w:val="PPM - Nível 1"/>
    <w:basedOn w:val="Normal"/>
    <w:qFormat/>
    <w:rsid w:val="0076629D"/>
    <w:pPr>
      <w:numPr>
        <w:numId w:val="7"/>
      </w:numPr>
      <w:tabs>
        <w:tab w:val="left" w:pos="284"/>
      </w:tabs>
      <w:spacing w:before="120" w:after="120"/>
      <w:ind w:left="284" w:hanging="284"/>
      <w:jc w:val="both"/>
    </w:pPr>
    <w:rPr>
      <w:b/>
      <w:sz w:val="24"/>
      <w:szCs w:val="24"/>
    </w:rPr>
  </w:style>
  <w:style w:type="paragraph" w:customStyle="1" w:styleId="PPM-Nvel3">
    <w:name w:val="PPM - Nível 3"/>
    <w:basedOn w:val="PPM-Nvel2"/>
    <w:link w:val="PPM-Nvel3Char"/>
    <w:qFormat/>
    <w:rsid w:val="0076629D"/>
    <w:pPr>
      <w:numPr>
        <w:ilvl w:val="0"/>
        <w:numId w:val="0"/>
      </w:numPr>
      <w:tabs>
        <w:tab w:val="left" w:pos="1985"/>
      </w:tabs>
      <w:spacing w:after="0"/>
      <w:ind w:left="1985" w:hanging="992"/>
    </w:pPr>
  </w:style>
  <w:style w:type="character" w:customStyle="1" w:styleId="PPM-Nvel3Char">
    <w:name w:val="PPM - Nível 3 Char"/>
    <w:basedOn w:val="PPM-Nvel2Char"/>
    <w:link w:val="PPM-Nvel3"/>
    <w:rsid w:val="0076629D"/>
    <w:rPr>
      <w:sz w:val="24"/>
    </w:rPr>
  </w:style>
  <w:style w:type="paragraph" w:customStyle="1" w:styleId="PPM-Nivel4">
    <w:name w:val="PPM - Nivel 4"/>
    <w:basedOn w:val="PPM-Nvel3"/>
    <w:qFormat/>
    <w:rsid w:val="0076629D"/>
    <w:pPr>
      <w:numPr>
        <w:ilvl w:val="3"/>
      </w:numPr>
      <w:tabs>
        <w:tab w:val="left" w:pos="1843"/>
      </w:tabs>
      <w:ind w:left="1843" w:hanging="992"/>
    </w:pPr>
  </w:style>
  <w:style w:type="paragraph" w:customStyle="1" w:styleId="PPM-Nvel5">
    <w:name w:val="PPM - Nível 5"/>
    <w:basedOn w:val="PPM-Nivel4"/>
    <w:qFormat/>
    <w:rsid w:val="0076629D"/>
    <w:pPr>
      <w:numPr>
        <w:ilvl w:val="4"/>
      </w:numPr>
      <w:tabs>
        <w:tab w:val="clear" w:pos="1843"/>
        <w:tab w:val="left" w:pos="2127"/>
      </w:tabs>
      <w:ind w:left="2127" w:hanging="993"/>
    </w:pPr>
  </w:style>
  <w:style w:type="paragraph" w:styleId="Sumrio2">
    <w:name w:val="toc 2"/>
    <w:basedOn w:val="Normal"/>
    <w:next w:val="Normal"/>
    <w:autoRedefine/>
    <w:uiPriority w:val="39"/>
    <w:unhideWhenUsed/>
    <w:qFormat/>
    <w:rsid w:val="0076629D"/>
    <w:pPr>
      <w:spacing w:after="100" w:line="276" w:lineRule="auto"/>
      <w:ind w:left="220"/>
    </w:pPr>
    <w:rPr>
      <w:rFonts w:ascii="Calibri" w:hAnsi="Calibri"/>
      <w:sz w:val="22"/>
      <w:szCs w:val="22"/>
      <w:lang w:eastAsia="en-US"/>
    </w:rPr>
  </w:style>
  <w:style w:type="paragraph" w:styleId="Sumrio1">
    <w:name w:val="toc 1"/>
    <w:basedOn w:val="Normal"/>
    <w:next w:val="Normal"/>
    <w:autoRedefine/>
    <w:uiPriority w:val="39"/>
    <w:unhideWhenUsed/>
    <w:qFormat/>
    <w:rsid w:val="0076629D"/>
    <w:pPr>
      <w:spacing w:after="100" w:line="276" w:lineRule="auto"/>
    </w:pPr>
    <w:rPr>
      <w:rFonts w:ascii="Calibri" w:hAnsi="Calibri"/>
      <w:sz w:val="22"/>
      <w:szCs w:val="22"/>
      <w:lang w:eastAsia="en-US"/>
    </w:rPr>
  </w:style>
  <w:style w:type="paragraph" w:styleId="Sumrio3">
    <w:name w:val="toc 3"/>
    <w:basedOn w:val="Normal"/>
    <w:next w:val="Normal"/>
    <w:autoRedefine/>
    <w:uiPriority w:val="39"/>
    <w:unhideWhenUsed/>
    <w:qFormat/>
    <w:rsid w:val="0076629D"/>
    <w:pPr>
      <w:spacing w:after="100" w:line="276" w:lineRule="auto"/>
      <w:ind w:left="440"/>
    </w:pPr>
    <w:rPr>
      <w:rFonts w:ascii="Calibri" w:hAnsi="Calibri"/>
      <w:sz w:val="22"/>
      <w:szCs w:val="22"/>
      <w:lang w:eastAsia="en-US"/>
    </w:rPr>
  </w:style>
  <w:style w:type="character" w:customStyle="1" w:styleId="MapadoDocumentoChar">
    <w:name w:val="Mapa do Documento Char"/>
    <w:basedOn w:val="Fontepargpadro"/>
    <w:link w:val="MapadoDocumento"/>
    <w:semiHidden/>
    <w:rsid w:val="0076629D"/>
    <w:rPr>
      <w:rFonts w:ascii="Tahoma" w:eastAsia="Times New Roman" w:hAnsi="Tahoma" w:cs="Tahoma"/>
      <w:sz w:val="16"/>
      <w:szCs w:val="16"/>
      <w:lang w:eastAsia="en-US" w:bidi="en-US"/>
    </w:rPr>
  </w:style>
  <w:style w:type="paragraph" w:styleId="MapadoDocumento">
    <w:name w:val="Document Map"/>
    <w:basedOn w:val="Normal"/>
    <w:link w:val="MapadoDocumentoChar"/>
    <w:semiHidden/>
    <w:unhideWhenUsed/>
    <w:rsid w:val="0076629D"/>
    <w:rPr>
      <w:rFonts w:ascii="Tahoma" w:hAnsi="Tahoma" w:cs="Tahoma"/>
      <w:sz w:val="16"/>
      <w:szCs w:val="16"/>
      <w:lang w:eastAsia="en-US" w:bidi="en-US"/>
    </w:rPr>
  </w:style>
  <w:style w:type="paragraph" w:styleId="NormalWeb">
    <w:name w:val="Normal (Web)"/>
    <w:basedOn w:val="Normal"/>
    <w:uiPriority w:val="99"/>
    <w:unhideWhenUsed/>
    <w:rsid w:val="0076629D"/>
    <w:pPr>
      <w:spacing w:before="100" w:beforeAutospacing="1" w:after="100" w:afterAutospacing="1"/>
    </w:pPr>
    <w:rPr>
      <w:sz w:val="24"/>
      <w:szCs w:val="24"/>
    </w:rPr>
  </w:style>
  <w:style w:type="character" w:customStyle="1" w:styleId="qterm2">
    <w:name w:val="qterm2"/>
    <w:basedOn w:val="Fontepargpadro"/>
    <w:rsid w:val="0076629D"/>
  </w:style>
  <w:style w:type="paragraph" w:customStyle="1" w:styleId="Normal1">
    <w:name w:val="Normal1"/>
    <w:basedOn w:val="Normal"/>
    <w:rsid w:val="0076629D"/>
    <w:pPr>
      <w:tabs>
        <w:tab w:val="left" w:pos="851"/>
      </w:tabs>
      <w:suppressAutoHyphens/>
      <w:overflowPunct w:val="0"/>
      <w:autoSpaceDE w:val="0"/>
      <w:autoSpaceDN w:val="0"/>
      <w:adjustRightInd w:val="0"/>
      <w:spacing w:before="120"/>
      <w:ind w:left="397" w:hanging="397"/>
      <w:jc w:val="both"/>
      <w:textAlignment w:val="baseline"/>
    </w:pPr>
    <w:rPr>
      <w:rFonts w:ascii="Arial" w:hAnsi="Arial"/>
      <w:sz w:val="24"/>
    </w:rPr>
  </w:style>
  <w:style w:type="character" w:customStyle="1" w:styleId="TextodecomentrioChar">
    <w:name w:val="Texto de comentário Char"/>
    <w:basedOn w:val="Fontepargpadro"/>
    <w:link w:val="Textodecomentrio"/>
    <w:uiPriority w:val="99"/>
    <w:semiHidden/>
    <w:rsid w:val="0076629D"/>
    <w:rPr>
      <w:rFonts w:ascii="Calibri" w:eastAsia="Times New Roman" w:hAnsi="Calibri" w:cs="Times New Roman"/>
      <w:lang w:eastAsia="en-US" w:bidi="en-US"/>
    </w:rPr>
  </w:style>
  <w:style w:type="paragraph" w:styleId="Textodecomentrio">
    <w:name w:val="annotation text"/>
    <w:basedOn w:val="Normal"/>
    <w:link w:val="TextodecomentrioChar"/>
    <w:uiPriority w:val="99"/>
    <w:semiHidden/>
    <w:unhideWhenUsed/>
    <w:rsid w:val="0076629D"/>
    <w:pPr>
      <w:spacing w:after="200"/>
    </w:pPr>
    <w:rPr>
      <w:rFonts w:ascii="Calibri" w:hAnsi="Calibri"/>
      <w:lang w:eastAsia="en-US" w:bidi="en-US"/>
    </w:rPr>
  </w:style>
  <w:style w:type="character" w:customStyle="1" w:styleId="AssuntodocomentrioChar">
    <w:name w:val="Assunto do comentário Char"/>
    <w:basedOn w:val="TextodecomentrioChar"/>
    <w:link w:val="Assuntodocomentrio"/>
    <w:uiPriority w:val="99"/>
    <w:semiHidden/>
    <w:rsid w:val="0076629D"/>
    <w:rPr>
      <w:rFonts w:ascii="Calibri" w:eastAsia="Times New Roman" w:hAnsi="Calibri" w:cs="Times New Roman"/>
      <w:b/>
      <w:bCs/>
      <w:lang w:eastAsia="en-US" w:bidi="en-US"/>
    </w:rPr>
  </w:style>
  <w:style w:type="paragraph" w:styleId="Assuntodocomentrio">
    <w:name w:val="annotation subject"/>
    <w:basedOn w:val="Textodecomentrio"/>
    <w:next w:val="Textodecomentrio"/>
    <w:link w:val="AssuntodocomentrioChar"/>
    <w:uiPriority w:val="99"/>
    <w:semiHidden/>
    <w:unhideWhenUsed/>
    <w:rsid w:val="0076629D"/>
    <w:rPr>
      <w:b/>
      <w:bCs/>
    </w:rPr>
  </w:style>
  <w:style w:type="paragraph" w:customStyle="1" w:styleId="Incisos">
    <w:name w:val="Incisos"/>
    <w:basedOn w:val="PargrafodaLista"/>
    <w:link w:val="IncisosChar"/>
    <w:qFormat/>
    <w:rsid w:val="0076629D"/>
    <w:pPr>
      <w:spacing w:before="200" w:after="0"/>
      <w:ind w:left="0"/>
      <w:contextualSpacing w:val="0"/>
      <w:jc w:val="both"/>
      <w:outlineLvl w:val="2"/>
    </w:pPr>
    <w:rPr>
      <w:rFonts w:ascii="Arial" w:hAnsi="Arial" w:cs="Arial"/>
      <w:bCs/>
      <w:sz w:val="24"/>
      <w:szCs w:val="24"/>
    </w:rPr>
  </w:style>
  <w:style w:type="character" w:customStyle="1" w:styleId="IncisosChar">
    <w:name w:val="Incisos Char"/>
    <w:basedOn w:val="PargrafodaListaChar"/>
    <w:link w:val="Incisos"/>
    <w:rsid w:val="0076629D"/>
    <w:rPr>
      <w:rFonts w:ascii="Arial" w:eastAsia="Times New Roman" w:hAnsi="Arial" w:cs="Arial"/>
      <w:bCs/>
      <w:sz w:val="24"/>
      <w:szCs w:val="24"/>
      <w:lang w:eastAsia="en-US" w:bidi="en-US"/>
    </w:rPr>
  </w:style>
  <w:style w:type="paragraph" w:customStyle="1" w:styleId="SubttuloTR">
    <w:name w:val="SubtítuloTR"/>
    <w:basedOn w:val="Ttulo2"/>
    <w:link w:val="SubttuloTRChar"/>
    <w:qFormat/>
    <w:rsid w:val="0076629D"/>
    <w:pPr>
      <w:keepNext w:val="0"/>
      <w:tabs>
        <w:tab w:val="clear" w:pos="1701"/>
      </w:tabs>
      <w:spacing w:before="200" w:line="276" w:lineRule="auto"/>
      <w:ind w:left="426" w:right="0"/>
      <w:jc w:val="both"/>
    </w:pPr>
    <w:rPr>
      <w:rFonts w:ascii="Arial" w:hAnsi="Arial" w:cs="Arial"/>
      <w:bCs/>
      <w:color w:val="auto"/>
      <w:szCs w:val="24"/>
      <w:lang w:eastAsia="en-US"/>
    </w:rPr>
  </w:style>
  <w:style w:type="character" w:customStyle="1" w:styleId="SubttuloTRChar">
    <w:name w:val="SubtítuloTR Char"/>
    <w:basedOn w:val="Ttulo2Char"/>
    <w:link w:val="SubttuloTR"/>
    <w:rsid w:val="0076629D"/>
    <w:rPr>
      <w:rFonts w:ascii="Arial" w:hAnsi="Arial" w:cs="Arial"/>
      <w:b/>
      <w:bCs/>
      <w:color w:val="000000"/>
      <w:sz w:val="24"/>
      <w:szCs w:val="24"/>
      <w:lang w:eastAsia="en-US"/>
    </w:rPr>
  </w:style>
  <w:style w:type="character" w:customStyle="1" w:styleId="editsection">
    <w:name w:val="editsection"/>
    <w:basedOn w:val="Fontepargpadro"/>
    <w:rsid w:val="0076629D"/>
  </w:style>
  <w:style w:type="character" w:customStyle="1" w:styleId="mw-headline">
    <w:name w:val="mw-headline"/>
    <w:basedOn w:val="Fontepargpadro"/>
    <w:rsid w:val="0076629D"/>
  </w:style>
  <w:style w:type="character" w:customStyle="1" w:styleId="string">
    <w:name w:val="string"/>
    <w:basedOn w:val="Fontepargpadro"/>
    <w:rsid w:val="0076629D"/>
  </w:style>
  <w:style w:type="paragraph" w:customStyle="1" w:styleId="RUPInstrues">
    <w:name w:val="RUP Instruções"/>
    <w:rsid w:val="0076629D"/>
    <w:pPr>
      <w:spacing w:before="60" w:after="60"/>
      <w:jc w:val="both"/>
    </w:pPr>
    <w:rPr>
      <w:rFonts w:ascii="Arial" w:hAnsi="Arial" w:cs="Arial"/>
      <w:i/>
      <w:color w:val="0000FF"/>
      <w:sz w:val="18"/>
    </w:rPr>
  </w:style>
  <w:style w:type="paragraph" w:customStyle="1" w:styleId="RUPCorpo1">
    <w:name w:val="RUP Corpo 1"/>
    <w:rsid w:val="0076629D"/>
    <w:pPr>
      <w:spacing w:before="120"/>
      <w:ind w:firstLine="425"/>
      <w:jc w:val="both"/>
    </w:pPr>
    <w:rPr>
      <w:rFonts w:ascii="Arial" w:hAnsi="Arial"/>
    </w:rPr>
  </w:style>
  <w:style w:type="paragraph" w:customStyle="1" w:styleId="RUPNvel4">
    <w:name w:val="RUP Nível 4"/>
    <w:next w:val="RUPCorpo4"/>
    <w:rsid w:val="0076629D"/>
    <w:pPr>
      <w:tabs>
        <w:tab w:val="left" w:pos="840"/>
        <w:tab w:val="num" w:pos="1505"/>
      </w:tabs>
      <w:spacing w:before="120"/>
      <w:ind w:left="1145" w:hanging="720"/>
      <w:jc w:val="both"/>
    </w:pPr>
    <w:rPr>
      <w:rFonts w:ascii="Arial" w:hAnsi="Arial"/>
      <w:noProof/>
    </w:rPr>
  </w:style>
  <w:style w:type="paragraph" w:customStyle="1" w:styleId="RUPCorpo4">
    <w:name w:val="RUP Corpo 4"/>
    <w:rsid w:val="0076629D"/>
    <w:pPr>
      <w:spacing w:before="120"/>
      <w:ind w:firstLine="840"/>
      <w:jc w:val="both"/>
    </w:pPr>
    <w:rPr>
      <w:rFonts w:ascii="Arial" w:hAnsi="Arial" w:cs="Arial"/>
      <w:lang w:val="en-US"/>
    </w:rPr>
  </w:style>
  <w:style w:type="paragraph" w:customStyle="1" w:styleId="RUPNvel1">
    <w:name w:val="RUP Nível 1"/>
    <w:next w:val="RUPCorpo1"/>
    <w:rsid w:val="0076629D"/>
    <w:pPr>
      <w:keepNext/>
      <w:tabs>
        <w:tab w:val="num" w:pos="360"/>
      </w:tabs>
      <w:spacing w:before="240"/>
      <w:ind w:left="360" w:hanging="360"/>
    </w:pPr>
    <w:rPr>
      <w:rFonts w:ascii="Arial" w:hAnsi="Arial"/>
      <w:b/>
      <w:i/>
      <w:caps/>
      <w:sz w:val="24"/>
    </w:rPr>
  </w:style>
  <w:style w:type="paragraph" w:customStyle="1" w:styleId="RUPNvel2">
    <w:name w:val="RUP Nível 2"/>
    <w:next w:val="RUPCorpo2"/>
    <w:rsid w:val="0076629D"/>
    <w:pPr>
      <w:keepNext/>
      <w:numPr>
        <w:ilvl w:val="1"/>
        <w:numId w:val="88"/>
      </w:numPr>
      <w:spacing w:before="240"/>
      <w:jc w:val="both"/>
    </w:pPr>
    <w:rPr>
      <w:rFonts w:ascii="Arial" w:hAnsi="Arial"/>
      <w:b/>
      <w:i/>
      <w:noProof/>
    </w:rPr>
  </w:style>
  <w:style w:type="paragraph" w:customStyle="1" w:styleId="RUPCorpo2">
    <w:name w:val="RUP Corpo 2"/>
    <w:rsid w:val="0076629D"/>
    <w:pPr>
      <w:spacing w:before="120"/>
      <w:ind w:firstLine="567"/>
      <w:jc w:val="both"/>
    </w:pPr>
    <w:rPr>
      <w:rFonts w:ascii="Arial" w:hAnsi="Arial" w:cs="Arial"/>
    </w:rPr>
  </w:style>
  <w:style w:type="paragraph" w:customStyle="1" w:styleId="RUPNvel3">
    <w:name w:val="RUP Nível 3"/>
    <w:next w:val="RUPCorpo3"/>
    <w:rsid w:val="0076629D"/>
    <w:pPr>
      <w:numPr>
        <w:ilvl w:val="2"/>
        <w:numId w:val="88"/>
      </w:numPr>
      <w:tabs>
        <w:tab w:val="clear" w:pos="1146"/>
        <w:tab w:val="left" w:pos="720"/>
        <w:tab w:val="num" w:pos="1145"/>
      </w:tabs>
      <w:spacing w:before="180"/>
      <w:ind w:left="1145"/>
      <w:jc w:val="both"/>
    </w:pPr>
    <w:rPr>
      <w:rFonts w:ascii="Arial" w:hAnsi="Arial"/>
      <w:noProof/>
    </w:rPr>
  </w:style>
  <w:style w:type="paragraph" w:customStyle="1" w:styleId="RUPCorpo3">
    <w:name w:val="RUP Corpo 3"/>
    <w:rsid w:val="0076629D"/>
    <w:pPr>
      <w:spacing w:before="120"/>
      <w:ind w:left="720"/>
      <w:jc w:val="both"/>
    </w:pPr>
    <w:rPr>
      <w:rFonts w:ascii="Arial" w:hAnsi="Arial" w:cs="Arial"/>
    </w:rPr>
  </w:style>
  <w:style w:type="paragraph" w:customStyle="1" w:styleId="RUPTabela">
    <w:name w:val="RUP Tabela"/>
    <w:rsid w:val="0076629D"/>
    <w:pPr>
      <w:spacing w:before="60" w:after="60"/>
    </w:pPr>
    <w:rPr>
      <w:rFonts w:ascii="Arial" w:hAnsi="Arial" w:cs="Arial"/>
      <w:lang w:val="es-ES_tradnl"/>
    </w:rPr>
  </w:style>
  <w:style w:type="paragraph" w:customStyle="1" w:styleId="NormalNumero">
    <w:name w:val="NormalNumero"/>
    <w:basedOn w:val="Normal"/>
    <w:autoRedefine/>
    <w:rsid w:val="0076629D"/>
    <w:pPr>
      <w:numPr>
        <w:numId w:val="66"/>
      </w:numPr>
      <w:tabs>
        <w:tab w:val="clear" w:pos="360"/>
        <w:tab w:val="num" w:pos="2136"/>
      </w:tabs>
      <w:spacing w:after="120"/>
      <w:ind w:left="2136"/>
      <w:jc w:val="both"/>
    </w:pPr>
    <w:rPr>
      <w:snapToGrid w:val="0"/>
      <w:sz w:val="24"/>
    </w:rPr>
  </w:style>
  <w:style w:type="paragraph" w:customStyle="1" w:styleId="Nvel3">
    <w:name w:val="Nível 3"/>
    <w:basedOn w:val="Normal"/>
    <w:rsid w:val="0076629D"/>
    <w:pPr>
      <w:tabs>
        <w:tab w:val="num" w:pos="1440"/>
        <w:tab w:val="num" w:pos="2160"/>
      </w:tabs>
      <w:spacing w:after="120"/>
      <w:ind w:left="1224" w:hanging="504"/>
      <w:jc w:val="both"/>
    </w:pPr>
    <w:rPr>
      <w:sz w:val="24"/>
    </w:rPr>
  </w:style>
  <w:style w:type="paragraph" w:customStyle="1" w:styleId="Figura">
    <w:name w:val="Figura"/>
    <w:basedOn w:val="Normal"/>
    <w:rsid w:val="0076629D"/>
    <w:pPr>
      <w:numPr>
        <w:numId w:val="67"/>
      </w:numPr>
      <w:spacing w:before="60" w:after="240"/>
      <w:ind w:left="0" w:firstLine="0"/>
      <w:jc w:val="center"/>
    </w:pPr>
    <w:rPr>
      <w:rFonts w:ascii="Arial" w:hAnsi="Arial"/>
      <w:b/>
      <w:bCs/>
      <w:i/>
      <w:iCs/>
      <w:color w:val="000000"/>
    </w:rPr>
  </w:style>
  <w:style w:type="paragraph" w:customStyle="1" w:styleId="ISO9000TtuloCampo">
    <w:name w:val="ISO 9000 Título Campo"/>
    <w:rsid w:val="0076629D"/>
    <w:rPr>
      <w:rFonts w:ascii="Arial" w:hAnsi="Arial"/>
      <w:b/>
      <w:noProof/>
    </w:rPr>
  </w:style>
  <w:style w:type="character" w:customStyle="1" w:styleId="Recuodecorpodetexto3Char">
    <w:name w:val="Recuo de corpo de texto 3 Char"/>
    <w:basedOn w:val="Fontepargpadro"/>
    <w:link w:val="Recuodecorpodetexto3"/>
    <w:semiHidden/>
    <w:rsid w:val="0076629D"/>
    <w:rPr>
      <w:rFonts w:ascii="Arial" w:hAnsi="Arial" w:cs="Arial"/>
      <w:color w:val="333399"/>
    </w:rPr>
  </w:style>
  <w:style w:type="paragraph" w:styleId="Recuodecorpodetexto3">
    <w:name w:val="Body Text Indent 3"/>
    <w:basedOn w:val="Normal"/>
    <w:link w:val="Recuodecorpodetexto3Char"/>
    <w:semiHidden/>
    <w:rsid w:val="0076629D"/>
    <w:pPr>
      <w:ind w:firstLine="425"/>
      <w:jc w:val="both"/>
    </w:pPr>
    <w:rPr>
      <w:rFonts w:ascii="Arial" w:hAnsi="Arial" w:cs="Arial"/>
      <w:color w:val="333399"/>
    </w:rPr>
  </w:style>
  <w:style w:type="character" w:customStyle="1" w:styleId="Recuodecorpodetexto3Char1">
    <w:name w:val="Recuo de corpo de texto 3 Char1"/>
    <w:basedOn w:val="Fontepargpadro"/>
    <w:uiPriority w:val="99"/>
    <w:semiHidden/>
    <w:rsid w:val="0076629D"/>
    <w:rPr>
      <w:sz w:val="16"/>
      <w:szCs w:val="16"/>
    </w:rPr>
  </w:style>
  <w:style w:type="paragraph" w:styleId="Legenda">
    <w:name w:val="caption"/>
    <w:basedOn w:val="Normal"/>
    <w:next w:val="Normal"/>
    <w:qFormat/>
    <w:rsid w:val="0076629D"/>
    <w:pPr>
      <w:spacing w:before="120" w:after="120"/>
    </w:pPr>
    <w:rPr>
      <w:rFonts w:ascii="Arial" w:hAnsi="Arial"/>
      <w:b/>
      <w:bCs/>
      <w:color w:val="000000"/>
    </w:rPr>
  </w:style>
  <w:style w:type="paragraph" w:customStyle="1" w:styleId="SGP-Nvel1">
    <w:name w:val="SGP - Nível 1"/>
    <w:basedOn w:val="Normal"/>
    <w:rsid w:val="0076629D"/>
    <w:pPr>
      <w:spacing w:before="120" w:after="120"/>
      <w:ind w:left="375" w:hanging="375"/>
      <w:jc w:val="both"/>
    </w:pPr>
    <w:rPr>
      <w:b/>
      <w:sz w:val="24"/>
    </w:rPr>
  </w:style>
  <w:style w:type="paragraph" w:customStyle="1" w:styleId="SGP2">
    <w:name w:val="SGP 2"/>
    <w:basedOn w:val="Normal"/>
    <w:qFormat/>
    <w:rsid w:val="0076629D"/>
    <w:pPr>
      <w:tabs>
        <w:tab w:val="left" w:pos="993"/>
      </w:tabs>
      <w:spacing w:before="120"/>
      <w:ind w:left="993" w:hanging="579"/>
      <w:jc w:val="both"/>
    </w:pPr>
    <w:rPr>
      <w:snapToGrid w:val="0"/>
      <w:color w:val="000000"/>
      <w:sz w:val="24"/>
      <w:szCs w:val="28"/>
    </w:rPr>
  </w:style>
  <w:style w:type="paragraph" w:customStyle="1" w:styleId="SGP3">
    <w:name w:val="SGP 3"/>
    <w:basedOn w:val="Nvel3"/>
    <w:qFormat/>
    <w:rsid w:val="0076629D"/>
    <w:pPr>
      <w:tabs>
        <w:tab w:val="clear" w:pos="1440"/>
        <w:tab w:val="num" w:pos="1588"/>
        <w:tab w:val="left" w:pos="1985"/>
      </w:tabs>
      <w:spacing w:before="120" w:after="0"/>
      <w:ind w:left="1588" w:hanging="595"/>
    </w:pPr>
    <w:rPr>
      <w:lang w:val="pt-PT"/>
    </w:rPr>
  </w:style>
  <w:style w:type="paragraph" w:customStyle="1" w:styleId="SGP4">
    <w:name w:val="SGP 4"/>
    <w:basedOn w:val="Nvel3"/>
    <w:qFormat/>
    <w:rsid w:val="0076629D"/>
    <w:pPr>
      <w:tabs>
        <w:tab w:val="clear" w:pos="1440"/>
        <w:tab w:val="num" w:pos="2693"/>
      </w:tabs>
      <w:spacing w:before="120" w:after="0"/>
      <w:ind w:left="2694" w:hanging="1134"/>
    </w:pPr>
    <w:rPr>
      <w:lang w:val="pt-PT"/>
    </w:rPr>
  </w:style>
  <w:style w:type="paragraph" w:customStyle="1" w:styleId="SGP5">
    <w:name w:val="SGP 5"/>
    <w:basedOn w:val="ListaColorida-nfase11"/>
    <w:qFormat/>
    <w:rsid w:val="0076629D"/>
    <w:pPr>
      <w:tabs>
        <w:tab w:val="num" w:pos="2912"/>
      </w:tabs>
      <w:autoSpaceDE w:val="0"/>
      <w:autoSpaceDN w:val="0"/>
      <w:adjustRightInd w:val="0"/>
      <w:ind w:left="3686" w:hanging="992"/>
      <w:jc w:val="both"/>
    </w:pPr>
    <w:rPr>
      <w:rFonts w:ascii="Times New Roman" w:eastAsia="Calibri" w:hAnsi="Times New Roman"/>
      <w:color w:val="auto"/>
      <w:szCs w:val="24"/>
    </w:rPr>
  </w:style>
  <w:style w:type="paragraph" w:customStyle="1" w:styleId="ListaColorida-nfase11">
    <w:name w:val="Lista Colorida - Ênfase 11"/>
    <w:basedOn w:val="Normal"/>
    <w:uiPriority w:val="34"/>
    <w:qFormat/>
    <w:rsid w:val="0076629D"/>
    <w:pPr>
      <w:ind w:left="708"/>
    </w:pPr>
    <w:rPr>
      <w:rFonts w:ascii="Arial" w:hAnsi="Arial"/>
      <w:color w:val="000000"/>
      <w:sz w:val="24"/>
    </w:rPr>
  </w:style>
  <w:style w:type="paragraph" w:customStyle="1" w:styleId="SGP6">
    <w:name w:val="SGP 6"/>
    <w:basedOn w:val="Normal"/>
    <w:qFormat/>
    <w:rsid w:val="0076629D"/>
    <w:pPr>
      <w:tabs>
        <w:tab w:val="num" w:pos="2145"/>
      </w:tabs>
      <w:autoSpaceDE w:val="0"/>
      <w:autoSpaceDN w:val="0"/>
      <w:adjustRightInd w:val="0"/>
      <w:ind w:left="2142" w:hanging="357"/>
      <w:jc w:val="both"/>
    </w:pPr>
    <w:rPr>
      <w:sz w:val="24"/>
    </w:rPr>
  </w:style>
  <w:style w:type="paragraph" w:customStyle="1" w:styleId="SGP7">
    <w:name w:val="SGP 7"/>
    <w:basedOn w:val="SGP6"/>
    <w:qFormat/>
    <w:rsid w:val="0076629D"/>
    <w:pPr>
      <w:tabs>
        <w:tab w:val="clear" w:pos="2145"/>
        <w:tab w:val="num" w:pos="2502"/>
      </w:tabs>
      <w:ind w:left="2499"/>
    </w:pPr>
  </w:style>
  <w:style w:type="paragraph" w:customStyle="1" w:styleId="PSDS-CorpodeTexto">
    <w:name w:val="PSDS - Corpo de Texto"/>
    <w:basedOn w:val="Normal"/>
    <w:rsid w:val="0076629D"/>
    <w:pPr>
      <w:suppressAutoHyphens/>
    </w:pPr>
    <w:rPr>
      <w:rFonts w:ascii="Arial" w:hAnsi="Arial" w:cs="Arial"/>
      <w:sz w:val="24"/>
      <w:szCs w:val="24"/>
      <w:lang w:val="en-US" w:eastAsia="ar-SA"/>
    </w:rPr>
  </w:style>
  <w:style w:type="paragraph" w:customStyle="1" w:styleId="Standard">
    <w:name w:val="Standard"/>
    <w:rsid w:val="0076629D"/>
    <w:pPr>
      <w:widowControl w:val="0"/>
      <w:suppressAutoHyphens/>
      <w:autoSpaceDN w:val="0"/>
      <w:spacing w:after="119"/>
      <w:textAlignment w:val="baseline"/>
    </w:pPr>
    <w:rPr>
      <w:rFonts w:ascii="Arial" w:eastAsia="SimSun" w:hAnsi="Arial" w:cs="Tahoma"/>
      <w:kern w:val="3"/>
      <w:sz w:val="24"/>
      <w:szCs w:val="24"/>
      <w:lang w:eastAsia="zh-CN" w:bidi="hi-IN"/>
    </w:rPr>
  </w:style>
  <w:style w:type="paragraph" w:customStyle="1" w:styleId="Contents1">
    <w:name w:val="Contents 1"/>
    <w:basedOn w:val="Normal"/>
    <w:rsid w:val="0076629D"/>
    <w:pPr>
      <w:widowControl w:val="0"/>
      <w:suppressLineNumbers/>
      <w:tabs>
        <w:tab w:val="right" w:leader="dot" w:pos="9638"/>
      </w:tabs>
      <w:suppressAutoHyphens/>
      <w:autoSpaceDN w:val="0"/>
      <w:textAlignment w:val="baseline"/>
    </w:pPr>
    <w:rPr>
      <w:rFonts w:ascii="Arial" w:eastAsia="SimSun" w:hAnsi="Arial" w:cs="Tahoma"/>
      <w:kern w:val="3"/>
      <w:sz w:val="24"/>
      <w:szCs w:val="24"/>
      <w:lang w:eastAsia="zh-CN" w:bidi="hi-IN"/>
    </w:rPr>
  </w:style>
  <w:style w:type="paragraph" w:customStyle="1" w:styleId="N3">
    <w:name w:val="N3"/>
    <w:basedOn w:val="Normal"/>
    <w:rsid w:val="003C3C78"/>
    <w:pPr>
      <w:spacing w:before="60"/>
      <w:ind w:left="2694" w:hanging="851"/>
      <w:jc w:val="both"/>
    </w:pPr>
    <w:rPr>
      <w:rFonts w:ascii="Arial" w:hAnsi="Arial" w:cs="Arial"/>
      <w:snapToGrid w:val="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pt-BR" w:eastAsia="pt-BR"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0" w:unhideWhenUsed="0" w:qFormat="1"/>
    <w:lsdException w:name="Default Paragraph Font" w:uiPriority="1"/>
    <w:lsdException w:name="Body Text" w:uiPriority="0"/>
    <w:lsdException w:name="Subtitle" w:semiHidden="0" w:uiPriority="11" w:unhideWhenUsed="0" w:qFormat="1"/>
    <w:lsdException w:name="Body Text 2" w:uiPriority="0"/>
    <w:lsdException w:name="Body Text 3" w:uiPriority="0"/>
    <w:lsdException w:name="Body Text Indent 2" w:uiPriority="0"/>
    <w:lsdException w:name="Body Text Indent 3" w:uiPriority="0"/>
    <w:lsdException w:name="Strong" w:semiHidden="0" w:uiPriority="22" w:unhideWhenUsed="0" w:qFormat="1"/>
    <w:lsdException w:name="Emphasis" w:semiHidden="0" w:uiPriority="0" w:unhideWhenUsed="0" w:qFormat="1"/>
    <w:lsdException w:name="Document Map"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D3422"/>
  </w:style>
  <w:style w:type="paragraph" w:styleId="Ttulo1">
    <w:name w:val="heading 1"/>
    <w:aliases w:val="EMENTA,2 headline"/>
    <w:basedOn w:val="Normal"/>
    <w:next w:val="Normal"/>
    <w:link w:val="Ttulo1Char"/>
    <w:qFormat/>
    <w:rsid w:val="00DD3422"/>
    <w:pPr>
      <w:keepNext/>
      <w:spacing w:before="360" w:after="240"/>
      <w:ind w:left="1134"/>
      <w:outlineLvl w:val="0"/>
    </w:pPr>
    <w:rPr>
      <w:rFonts w:ascii="Arial" w:hAnsi="Arial"/>
      <w:b/>
      <w:snapToGrid w:val="0"/>
      <w:kern w:val="28"/>
    </w:rPr>
  </w:style>
  <w:style w:type="paragraph" w:styleId="Ttulo2">
    <w:name w:val="heading 2"/>
    <w:basedOn w:val="Normal"/>
    <w:next w:val="Normal"/>
    <w:link w:val="Ttulo2Char"/>
    <w:uiPriority w:val="9"/>
    <w:qFormat/>
    <w:rsid w:val="00DD3422"/>
    <w:pPr>
      <w:keepNext/>
      <w:tabs>
        <w:tab w:val="left" w:pos="1701"/>
      </w:tabs>
      <w:ind w:right="-1"/>
      <w:jc w:val="center"/>
      <w:outlineLvl w:val="1"/>
    </w:pPr>
    <w:rPr>
      <w:b/>
      <w:color w:val="000000"/>
      <w:sz w:val="24"/>
    </w:rPr>
  </w:style>
  <w:style w:type="paragraph" w:styleId="Ttulo3">
    <w:name w:val="heading 3"/>
    <w:basedOn w:val="Normal"/>
    <w:next w:val="Normal"/>
    <w:link w:val="Ttulo3Char"/>
    <w:uiPriority w:val="9"/>
    <w:qFormat/>
    <w:rsid w:val="00DD3422"/>
    <w:pPr>
      <w:keepNext/>
      <w:jc w:val="center"/>
      <w:outlineLvl w:val="2"/>
    </w:pPr>
    <w:rPr>
      <w:b/>
      <w:sz w:val="24"/>
    </w:rPr>
  </w:style>
  <w:style w:type="paragraph" w:styleId="Ttulo4">
    <w:name w:val="heading 4"/>
    <w:basedOn w:val="Normal"/>
    <w:next w:val="Normal"/>
    <w:link w:val="Ttulo4Char"/>
    <w:uiPriority w:val="9"/>
    <w:qFormat/>
    <w:rsid w:val="00DD3422"/>
    <w:pPr>
      <w:keepNext/>
      <w:tabs>
        <w:tab w:val="left" w:pos="1701"/>
      </w:tabs>
      <w:spacing w:before="360" w:after="240"/>
      <w:jc w:val="both"/>
      <w:outlineLvl w:val="3"/>
    </w:pPr>
    <w:rPr>
      <w:b/>
      <w:sz w:val="24"/>
    </w:rPr>
  </w:style>
  <w:style w:type="paragraph" w:styleId="Ttulo5">
    <w:name w:val="heading 5"/>
    <w:basedOn w:val="Normal"/>
    <w:next w:val="Normal"/>
    <w:link w:val="Ttulo5Char"/>
    <w:uiPriority w:val="9"/>
    <w:qFormat/>
    <w:rsid w:val="00DD3422"/>
    <w:pPr>
      <w:keepNext/>
      <w:numPr>
        <w:ilvl w:val="4"/>
      </w:numPr>
      <w:jc w:val="center"/>
      <w:outlineLvl w:val="4"/>
    </w:pPr>
    <w:rPr>
      <w:b/>
      <w:sz w:val="24"/>
    </w:rPr>
  </w:style>
  <w:style w:type="paragraph" w:styleId="Ttulo6">
    <w:name w:val="heading 6"/>
    <w:basedOn w:val="Normal"/>
    <w:next w:val="Normal"/>
    <w:link w:val="Ttulo6Char"/>
    <w:uiPriority w:val="9"/>
    <w:qFormat/>
    <w:rsid w:val="00DD3422"/>
    <w:pPr>
      <w:keepNext/>
      <w:jc w:val="both"/>
      <w:outlineLvl w:val="5"/>
    </w:pPr>
    <w:rPr>
      <w:sz w:val="24"/>
    </w:rPr>
  </w:style>
  <w:style w:type="paragraph" w:styleId="Ttulo7">
    <w:name w:val="heading 7"/>
    <w:basedOn w:val="Normal"/>
    <w:next w:val="Normal"/>
    <w:link w:val="Ttulo7Char"/>
    <w:uiPriority w:val="9"/>
    <w:qFormat/>
    <w:rsid w:val="00DD3422"/>
    <w:pPr>
      <w:keepNext/>
      <w:jc w:val="both"/>
      <w:outlineLvl w:val="6"/>
    </w:pPr>
    <w:rPr>
      <w:b/>
      <w:color w:val="FF0000"/>
      <w:sz w:val="24"/>
    </w:rPr>
  </w:style>
  <w:style w:type="paragraph" w:styleId="Ttulo8">
    <w:name w:val="heading 8"/>
    <w:basedOn w:val="Normal"/>
    <w:next w:val="Normal"/>
    <w:link w:val="Ttulo8Char"/>
    <w:uiPriority w:val="9"/>
    <w:qFormat/>
    <w:rsid w:val="00DD3422"/>
    <w:pPr>
      <w:keepNext/>
      <w:outlineLvl w:val="7"/>
    </w:pPr>
    <w:rPr>
      <w:b/>
      <w:snapToGrid w:val="0"/>
      <w:sz w:val="24"/>
    </w:rPr>
  </w:style>
  <w:style w:type="paragraph" w:styleId="Ttulo9">
    <w:name w:val="heading 9"/>
    <w:basedOn w:val="Normal"/>
    <w:next w:val="Normal"/>
    <w:link w:val="Ttulo9Char"/>
    <w:uiPriority w:val="9"/>
    <w:qFormat/>
    <w:rsid w:val="00DD3422"/>
    <w:pPr>
      <w:keepNext/>
      <w:tabs>
        <w:tab w:val="left" w:pos="1701"/>
      </w:tabs>
      <w:spacing w:after="120" w:line="340" w:lineRule="exact"/>
      <w:outlineLvl w:val="8"/>
    </w:pPr>
    <w:rPr>
      <w:sz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aliases w:val="EMENTA Char,2 headline Char"/>
    <w:basedOn w:val="Fontepargpadro"/>
    <w:link w:val="Ttulo1"/>
    <w:rsid w:val="00A66E4C"/>
    <w:rPr>
      <w:rFonts w:ascii="Arial" w:hAnsi="Arial"/>
      <w:b/>
      <w:snapToGrid w:val="0"/>
      <w:kern w:val="28"/>
    </w:rPr>
  </w:style>
  <w:style w:type="character" w:customStyle="1" w:styleId="Ttulo2Char">
    <w:name w:val="Título 2 Char"/>
    <w:basedOn w:val="Fontepargpadro"/>
    <w:link w:val="Ttulo2"/>
    <w:uiPriority w:val="9"/>
    <w:rsid w:val="0076629D"/>
    <w:rPr>
      <w:b/>
      <w:color w:val="000000"/>
      <w:sz w:val="24"/>
    </w:rPr>
  </w:style>
  <w:style w:type="character" w:customStyle="1" w:styleId="Ttulo3Char">
    <w:name w:val="Título 3 Char"/>
    <w:basedOn w:val="Fontepargpadro"/>
    <w:link w:val="Ttulo3"/>
    <w:uiPriority w:val="9"/>
    <w:rsid w:val="0076629D"/>
    <w:rPr>
      <w:b/>
      <w:sz w:val="24"/>
    </w:rPr>
  </w:style>
  <w:style w:type="character" w:customStyle="1" w:styleId="Ttulo4Char">
    <w:name w:val="Título 4 Char"/>
    <w:basedOn w:val="Fontepargpadro"/>
    <w:link w:val="Ttulo4"/>
    <w:rsid w:val="00982BE8"/>
    <w:rPr>
      <w:b/>
      <w:sz w:val="24"/>
    </w:rPr>
  </w:style>
  <w:style w:type="character" w:customStyle="1" w:styleId="Ttulo5Char">
    <w:name w:val="Título 5 Char"/>
    <w:basedOn w:val="Fontepargpadro"/>
    <w:link w:val="Ttulo5"/>
    <w:uiPriority w:val="9"/>
    <w:rsid w:val="0076629D"/>
    <w:rPr>
      <w:b/>
      <w:sz w:val="24"/>
    </w:rPr>
  </w:style>
  <w:style w:type="character" w:customStyle="1" w:styleId="Ttulo6Char">
    <w:name w:val="Título 6 Char"/>
    <w:basedOn w:val="Fontepargpadro"/>
    <w:link w:val="Ttulo6"/>
    <w:uiPriority w:val="9"/>
    <w:rsid w:val="0076629D"/>
    <w:rPr>
      <w:sz w:val="24"/>
    </w:rPr>
  </w:style>
  <w:style w:type="character" w:customStyle="1" w:styleId="Ttulo7Char">
    <w:name w:val="Título 7 Char"/>
    <w:basedOn w:val="Fontepargpadro"/>
    <w:link w:val="Ttulo7"/>
    <w:uiPriority w:val="9"/>
    <w:rsid w:val="0076629D"/>
    <w:rPr>
      <w:b/>
      <w:color w:val="FF0000"/>
      <w:sz w:val="24"/>
    </w:rPr>
  </w:style>
  <w:style w:type="character" w:customStyle="1" w:styleId="Ttulo8Char">
    <w:name w:val="Título 8 Char"/>
    <w:basedOn w:val="Fontepargpadro"/>
    <w:link w:val="Ttulo8"/>
    <w:rsid w:val="00DA53B8"/>
    <w:rPr>
      <w:b/>
      <w:snapToGrid w:val="0"/>
      <w:sz w:val="24"/>
    </w:rPr>
  </w:style>
  <w:style w:type="character" w:customStyle="1" w:styleId="Ttulo9Char">
    <w:name w:val="Título 9 Char"/>
    <w:basedOn w:val="Fontepargpadro"/>
    <w:link w:val="Ttulo9"/>
    <w:uiPriority w:val="9"/>
    <w:rsid w:val="0076629D"/>
    <w:rPr>
      <w:sz w:val="24"/>
    </w:rPr>
  </w:style>
  <w:style w:type="paragraph" w:customStyle="1" w:styleId="ContratoTitulo">
    <w:name w:val="ContratoTitulo"/>
    <w:basedOn w:val="Normal"/>
    <w:next w:val="Contrato"/>
    <w:rsid w:val="00DD3422"/>
    <w:pPr>
      <w:numPr>
        <w:ilvl w:val="1"/>
        <w:numId w:val="2"/>
      </w:numPr>
      <w:tabs>
        <w:tab w:val="clear" w:pos="360"/>
      </w:tabs>
      <w:spacing w:after="240"/>
      <w:ind w:left="1701" w:hanging="283"/>
    </w:pPr>
    <w:rPr>
      <w:rFonts w:ascii="Arial" w:hAnsi="Arial"/>
      <w:b/>
      <w:sz w:val="24"/>
    </w:rPr>
  </w:style>
  <w:style w:type="paragraph" w:customStyle="1" w:styleId="Contrato">
    <w:name w:val="Contrato"/>
    <w:basedOn w:val="Normal"/>
    <w:rsid w:val="00DD3422"/>
    <w:pPr>
      <w:tabs>
        <w:tab w:val="num" w:pos="360"/>
        <w:tab w:val="num" w:pos="926"/>
      </w:tabs>
      <w:spacing w:after="240"/>
      <w:ind w:left="926" w:hanging="360"/>
      <w:jc w:val="both"/>
    </w:pPr>
    <w:rPr>
      <w:sz w:val="24"/>
    </w:rPr>
  </w:style>
  <w:style w:type="paragraph" w:customStyle="1" w:styleId="Solon1">
    <w:name w:val="Solon1"/>
    <w:basedOn w:val="Normal"/>
    <w:rsid w:val="00DD3422"/>
    <w:pPr>
      <w:numPr>
        <w:numId w:val="1"/>
      </w:numPr>
      <w:tabs>
        <w:tab w:val="num" w:pos="360"/>
        <w:tab w:val="left" w:pos="1134"/>
        <w:tab w:val="num" w:pos="1209"/>
      </w:tabs>
      <w:spacing w:after="240"/>
      <w:ind w:left="1209" w:hanging="360"/>
      <w:jc w:val="both"/>
    </w:pPr>
    <w:rPr>
      <w:sz w:val="24"/>
    </w:rPr>
  </w:style>
  <w:style w:type="paragraph" w:customStyle="1" w:styleId="xl49">
    <w:name w:val="xl49"/>
    <w:basedOn w:val="Normal"/>
    <w:rsid w:val="00DD3422"/>
    <w:pPr>
      <w:spacing w:before="100" w:after="100"/>
      <w:jc w:val="center"/>
    </w:pPr>
    <w:rPr>
      <w:rFonts w:ascii="Arial" w:hAnsi="Arial"/>
      <w:b/>
      <w:sz w:val="24"/>
    </w:rPr>
  </w:style>
  <w:style w:type="paragraph" w:styleId="Cabealho">
    <w:name w:val="header"/>
    <w:aliases w:val="Cabeçalho superior,Heading 1a"/>
    <w:basedOn w:val="Normal"/>
    <w:link w:val="CabealhoChar"/>
    <w:uiPriority w:val="99"/>
    <w:rsid w:val="00DD3422"/>
    <w:pPr>
      <w:tabs>
        <w:tab w:val="center" w:pos="4419"/>
        <w:tab w:val="right" w:pos="8838"/>
      </w:tabs>
      <w:jc w:val="both"/>
    </w:pPr>
    <w:rPr>
      <w:sz w:val="24"/>
    </w:rPr>
  </w:style>
  <w:style w:type="character" w:customStyle="1" w:styleId="CabealhoChar">
    <w:name w:val="Cabeçalho Char"/>
    <w:aliases w:val="Cabeçalho superior Char,Heading 1a Char"/>
    <w:basedOn w:val="Fontepargpadro"/>
    <w:link w:val="Cabealho"/>
    <w:uiPriority w:val="99"/>
    <w:rsid w:val="00DA53B8"/>
    <w:rPr>
      <w:sz w:val="24"/>
    </w:rPr>
  </w:style>
  <w:style w:type="paragraph" w:customStyle="1" w:styleId="Nvel2">
    <w:name w:val="Nível 2"/>
    <w:basedOn w:val="Normal"/>
    <w:next w:val="Normal"/>
    <w:rsid w:val="00DD3422"/>
    <w:pPr>
      <w:spacing w:after="120"/>
      <w:jc w:val="both"/>
    </w:pPr>
    <w:rPr>
      <w:rFonts w:ascii="Arial" w:hAnsi="Arial"/>
      <w:b/>
      <w:sz w:val="24"/>
    </w:rPr>
  </w:style>
  <w:style w:type="character" w:styleId="Hyperlink">
    <w:name w:val="Hyperlink"/>
    <w:basedOn w:val="Fontepargpadro"/>
    <w:uiPriority w:val="99"/>
    <w:rsid w:val="00DD3422"/>
    <w:rPr>
      <w:color w:val="0000FF"/>
      <w:u w:val="single"/>
    </w:rPr>
  </w:style>
  <w:style w:type="character" w:customStyle="1" w:styleId="A0">
    <w:name w:val="A0"/>
    <w:rsid w:val="00DD3422"/>
    <w:rPr>
      <w:color w:val="000000"/>
      <w:sz w:val="22"/>
    </w:rPr>
  </w:style>
  <w:style w:type="paragraph" w:customStyle="1" w:styleId="N21">
    <w:name w:val="N21"/>
    <w:basedOn w:val="Normal"/>
    <w:rsid w:val="00DD3422"/>
    <w:pPr>
      <w:spacing w:before="60"/>
      <w:ind w:left="2268" w:hanging="425"/>
      <w:jc w:val="both"/>
    </w:pPr>
    <w:rPr>
      <w:rFonts w:ascii="Arial" w:hAnsi="Arial"/>
      <w:snapToGrid w:val="0"/>
    </w:rPr>
  </w:style>
  <w:style w:type="paragraph" w:customStyle="1" w:styleId="Estilo1">
    <w:name w:val="Estilo1"/>
    <w:basedOn w:val="Normal"/>
    <w:rsid w:val="00DD3422"/>
    <w:pPr>
      <w:tabs>
        <w:tab w:val="left" w:pos="2268"/>
      </w:tabs>
      <w:ind w:left="2410" w:hanging="992"/>
      <w:jc w:val="both"/>
    </w:pPr>
    <w:rPr>
      <w:snapToGrid w:val="0"/>
      <w:sz w:val="24"/>
    </w:rPr>
  </w:style>
  <w:style w:type="paragraph" w:customStyle="1" w:styleId="Blockquote">
    <w:name w:val="Blockquote"/>
    <w:basedOn w:val="Normal"/>
    <w:rsid w:val="00DD3422"/>
    <w:pPr>
      <w:spacing w:before="100" w:after="100"/>
      <w:ind w:left="360" w:right="360"/>
    </w:pPr>
    <w:rPr>
      <w:sz w:val="24"/>
    </w:rPr>
  </w:style>
  <w:style w:type="paragraph" w:customStyle="1" w:styleId="n1">
    <w:name w:val="n1"/>
    <w:basedOn w:val="Normal"/>
    <w:rsid w:val="00DD3422"/>
    <w:pPr>
      <w:tabs>
        <w:tab w:val="left" w:pos="1134"/>
      </w:tabs>
      <w:spacing w:before="240"/>
      <w:jc w:val="both"/>
    </w:pPr>
    <w:rPr>
      <w:rFonts w:ascii="Arial" w:hAnsi="Arial"/>
      <w:snapToGrid w:val="0"/>
    </w:rPr>
  </w:style>
  <w:style w:type="character" w:styleId="HiperlinkVisitado">
    <w:name w:val="FollowedHyperlink"/>
    <w:basedOn w:val="Fontepargpadro"/>
    <w:semiHidden/>
    <w:rsid w:val="00DD3422"/>
    <w:rPr>
      <w:color w:val="800080"/>
      <w:u w:val="single"/>
    </w:rPr>
  </w:style>
  <w:style w:type="paragraph" w:styleId="Recuodecorpodetexto">
    <w:name w:val="Body Text Indent"/>
    <w:basedOn w:val="Normal"/>
    <w:link w:val="RecuodecorpodetextoChar"/>
    <w:uiPriority w:val="99"/>
    <w:rsid w:val="00DD3422"/>
    <w:pPr>
      <w:ind w:left="2694" w:hanging="284"/>
      <w:jc w:val="both"/>
    </w:pPr>
    <w:rPr>
      <w:sz w:val="24"/>
    </w:rPr>
  </w:style>
  <w:style w:type="character" w:customStyle="1" w:styleId="RecuodecorpodetextoChar">
    <w:name w:val="Recuo de corpo de texto Char"/>
    <w:basedOn w:val="Fontepargpadro"/>
    <w:link w:val="Recuodecorpodetexto"/>
    <w:uiPriority w:val="99"/>
    <w:rsid w:val="00757787"/>
    <w:rPr>
      <w:sz w:val="24"/>
    </w:rPr>
  </w:style>
  <w:style w:type="paragraph" w:styleId="Corpodetexto">
    <w:name w:val="Body Text"/>
    <w:basedOn w:val="Normal"/>
    <w:link w:val="CorpodetextoChar"/>
    <w:rsid w:val="00DD3422"/>
    <w:rPr>
      <w:snapToGrid w:val="0"/>
      <w:sz w:val="24"/>
    </w:rPr>
  </w:style>
  <w:style w:type="character" w:customStyle="1" w:styleId="CorpodetextoChar">
    <w:name w:val="Corpo de texto Char"/>
    <w:basedOn w:val="Fontepargpadro"/>
    <w:link w:val="Corpodetexto"/>
    <w:rsid w:val="00A66E4C"/>
    <w:rPr>
      <w:snapToGrid w:val="0"/>
      <w:sz w:val="24"/>
    </w:rPr>
  </w:style>
  <w:style w:type="paragraph" w:styleId="Textodenotaderodap">
    <w:name w:val="footnote text"/>
    <w:basedOn w:val="Normal"/>
    <w:link w:val="TextodenotaderodapChar"/>
    <w:uiPriority w:val="99"/>
    <w:semiHidden/>
    <w:rsid w:val="00DD3422"/>
  </w:style>
  <w:style w:type="character" w:customStyle="1" w:styleId="TextodenotaderodapChar">
    <w:name w:val="Texto de nota de rodapé Char"/>
    <w:basedOn w:val="Fontepargpadro"/>
    <w:link w:val="Textodenotaderodap"/>
    <w:uiPriority w:val="99"/>
    <w:semiHidden/>
    <w:rsid w:val="0076629D"/>
  </w:style>
  <w:style w:type="character" w:styleId="Refdenotaderodap">
    <w:name w:val="footnote reference"/>
    <w:basedOn w:val="Fontepargpadro"/>
    <w:uiPriority w:val="99"/>
    <w:semiHidden/>
    <w:rsid w:val="00DD3422"/>
    <w:rPr>
      <w:vertAlign w:val="superscript"/>
    </w:rPr>
  </w:style>
  <w:style w:type="paragraph" w:styleId="Corpodetexto2">
    <w:name w:val="Body Text 2"/>
    <w:basedOn w:val="Normal"/>
    <w:link w:val="Corpodetexto2Char"/>
    <w:rsid w:val="00DD3422"/>
    <w:pPr>
      <w:tabs>
        <w:tab w:val="num" w:pos="709"/>
      </w:tabs>
      <w:jc w:val="both"/>
    </w:pPr>
    <w:rPr>
      <w:sz w:val="24"/>
    </w:rPr>
  </w:style>
  <w:style w:type="character" w:customStyle="1" w:styleId="Corpodetexto2Char">
    <w:name w:val="Corpo de texto 2 Char"/>
    <w:basedOn w:val="Fontepargpadro"/>
    <w:link w:val="Corpodetexto2"/>
    <w:rsid w:val="00DA53B8"/>
    <w:rPr>
      <w:sz w:val="24"/>
    </w:rPr>
  </w:style>
  <w:style w:type="paragraph" w:styleId="Rodap">
    <w:name w:val="footer"/>
    <w:basedOn w:val="Normal"/>
    <w:link w:val="RodapChar"/>
    <w:uiPriority w:val="99"/>
    <w:rsid w:val="00DD3422"/>
    <w:pPr>
      <w:tabs>
        <w:tab w:val="center" w:pos="4419"/>
        <w:tab w:val="right" w:pos="8838"/>
      </w:tabs>
    </w:pPr>
  </w:style>
  <w:style w:type="character" w:customStyle="1" w:styleId="RodapChar">
    <w:name w:val="Rodapé Char"/>
    <w:basedOn w:val="Fontepargpadro"/>
    <w:link w:val="Rodap"/>
    <w:uiPriority w:val="99"/>
    <w:rsid w:val="0076629D"/>
  </w:style>
  <w:style w:type="character" w:styleId="Nmerodepgina">
    <w:name w:val="page number"/>
    <w:basedOn w:val="Fontepargpadro"/>
    <w:semiHidden/>
    <w:rsid w:val="00DD3422"/>
  </w:style>
  <w:style w:type="paragraph" w:styleId="Corpodetexto3">
    <w:name w:val="Body Text 3"/>
    <w:basedOn w:val="Normal"/>
    <w:link w:val="Corpodetexto3Char"/>
    <w:semiHidden/>
    <w:rsid w:val="00DD3422"/>
    <w:pPr>
      <w:tabs>
        <w:tab w:val="left" w:pos="1701"/>
      </w:tabs>
      <w:spacing w:after="120" w:line="340" w:lineRule="exact"/>
    </w:pPr>
    <w:rPr>
      <w:strike/>
      <w:color w:val="FF0000"/>
      <w:sz w:val="24"/>
    </w:rPr>
  </w:style>
  <w:style w:type="character" w:customStyle="1" w:styleId="Corpodetexto3Char">
    <w:name w:val="Corpo de texto 3 Char"/>
    <w:basedOn w:val="Fontepargpadro"/>
    <w:link w:val="Corpodetexto3"/>
    <w:semiHidden/>
    <w:rsid w:val="0076629D"/>
    <w:rPr>
      <w:strike/>
      <w:color w:val="FF0000"/>
      <w:sz w:val="24"/>
    </w:rPr>
  </w:style>
  <w:style w:type="paragraph" w:styleId="Recuodecorpodetexto2">
    <w:name w:val="Body Text Indent 2"/>
    <w:basedOn w:val="Normal"/>
    <w:link w:val="Recuodecorpodetexto2Char"/>
    <w:semiHidden/>
    <w:rsid w:val="00DD3422"/>
    <w:pPr>
      <w:ind w:firstLine="1560"/>
      <w:jc w:val="both"/>
    </w:pPr>
    <w:rPr>
      <w:strike/>
      <w:sz w:val="24"/>
    </w:rPr>
  </w:style>
  <w:style w:type="character" w:customStyle="1" w:styleId="Recuodecorpodetexto2Char">
    <w:name w:val="Recuo de corpo de texto 2 Char"/>
    <w:basedOn w:val="Fontepargpadro"/>
    <w:link w:val="Recuodecorpodetexto2"/>
    <w:semiHidden/>
    <w:rsid w:val="0076629D"/>
    <w:rPr>
      <w:strike/>
      <w:sz w:val="24"/>
    </w:rPr>
  </w:style>
  <w:style w:type="paragraph" w:styleId="Textoembloco">
    <w:name w:val="Block Text"/>
    <w:basedOn w:val="Normal"/>
    <w:semiHidden/>
    <w:rsid w:val="00DD3422"/>
    <w:pPr>
      <w:tabs>
        <w:tab w:val="left" w:pos="1276"/>
      </w:tabs>
      <w:ind w:left="1560" w:right="2" w:hanging="1560"/>
      <w:jc w:val="both"/>
    </w:pPr>
    <w:rPr>
      <w:sz w:val="24"/>
    </w:rPr>
  </w:style>
  <w:style w:type="paragraph" w:customStyle="1" w:styleId="Cabealho0">
    <w:name w:val="#Cabeçalho"/>
    <w:basedOn w:val="Normal"/>
    <w:rsid w:val="00DD3422"/>
    <w:pPr>
      <w:spacing w:line="220" w:lineRule="exact"/>
      <w:jc w:val="both"/>
    </w:pPr>
    <w:rPr>
      <w:sz w:val="18"/>
    </w:rPr>
  </w:style>
  <w:style w:type="paragraph" w:customStyle="1" w:styleId="Default">
    <w:name w:val="Default"/>
    <w:basedOn w:val="Normal"/>
    <w:rsid w:val="00AD4445"/>
    <w:pPr>
      <w:autoSpaceDE w:val="0"/>
      <w:autoSpaceDN w:val="0"/>
    </w:pPr>
    <w:rPr>
      <w:rFonts w:eastAsia="Calibri"/>
      <w:color w:val="000000"/>
      <w:sz w:val="24"/>
      <w:szCs w:val="24"/>
    </w:rPr>
  </w:style>
  <w:style w:type="paragraph" w:styleId="Ttulo">
    <w:name w:val="Title"/>
    <w:basedOn w:val="Normal"/>
    <w:link w:val="TtuloChar"/>
    <w:qFormat/>
    <w:rsid w:val="00A66E4C"/>
    <w:pPr>
      <w:widowControl w:val="0"/>
      <w:ind w:right="482"/>
      <w:jc w:val="center"/>
    </w:pPr>
    <w:rPr>
      <w:b/>
      <w:snapToGrid w:val="0"/>
      <w:sz w:val="22"/>
    </w:rPr>
  </w:style>
  <w:style w:type="character" w:customStyle="1" w:styleId="TtuloChar">
    <w:name w:val="Título Char"/>
    <w:basedOn w:val="Fontepargpadro"/>
    <w:link w:val="Ttulo"/>
    <w:uiPriority w:val="10"/>
    <w:rsid w:val="00A66E4C"/>
    <w:rPr>
      <w:b/>
      <w:snapToGrid w:val="0"/>
      <w:sz w:val="22"/>
    </w:rPr>
  </w:style>
  <w:style w:type="paragraph" w:styleId="Textodebalo">
    <w:name w:val="Balloon Text"/>
    <w:basedOn w:val="Normal"/>
    <w:link w:val="TextodebaloChar"/>
    <w:uiPriority w:val="99"/>
    <w:semiHidden/>
    <w:rsid w:val="009E33AC"/>
    <w:rPr>
      <w:rFonts w:ascii="Tahoma" w:hAnsi="Tahoma" w:cs="Tahoma"/>
      <w:sz w:val="16"/>
      <w:szCs w:val="16"/>
    </w:rPr>
  </w:style>
  <w:style w:type="character" w:customStyle="1" w:styleId="TextodebaloChar">
    <w:name w:val="Texto de balão Char"/>
    <w:basedOn w:val="Fontepargpadro"/>
    <w:link w:val="Textodebalo"/>
    <w:uiPriority w:val="99"/>
    <w:semiHidden/>
    <w:rsid w:val="009E33AC"/>
    <w:rPr>
      <w:rFonts w:ascii="Tahoma" w:hAnsi="Tahoma" w:cs="Tahoma"/>
      <w:sz w:val="16"/>
      <w:szCs w:val="16"/>
    </w:rPr>
  </w:style>
  <w:style w:type="character" w:styleId="Forte">
    <w:name w:val="Strong"/>
    <w:basedOn w:val="Fontepargpadro"/>
    <w:uiPriority w:val="22"/>
    <w:qFormat/>
    <w:rsid w:val="000B58E4"/>
    <w:rPr>
      <w:b/>
      <w:bCs/>
    </w:rPr>
  </w:style>
  <w:style w:type="paragraph" w:styleId="Subttulo">
    <w:name w:val="Subtitle"/>
    <w:basedOn w:val="Normal"/>
    <w:next w:val="Normal"/>
    <w:link w:val="SubttuloChar"/>
    <w:uiPriority w:val="11"/>
    <w:qFormat/>
    <w:rsid w:val="0076629D"/>
    <w:pPr>
      <w:spacing w:after="600" w:line="276" w:lineRule="auto"/>
    </w:pPr>
    <w:rPr>
      <w:rFonts w:ascii="Cambria" w:hAnsi="Cambria"/>
      <w:i/>
      <w:iCs/>
      <w:spacing w:val="13"/>
      <w:sz w:val="24"/>
      <w:szCs w:val="24"/>
      <w:lang w:eastAsia="en-US" w:bidi="en-US"/>
    </w:rPr>
  </w:style>
  <w:style w:type="character" w:customStyle="1" w:styleId="SubttuloChar">
    <w:name w:val="Subtítulo Char"/>
    <w:basedOn w:val="Fontepargpadro"/>
    <w:link w:val="Subttulo"/>
    <w:uiPriority w:val="11"/>
    <w:rsid w:val="0076629D"/>
    <w:rPr>
      <w:rFonts w:ascii="Cambria" w:eastAsia="Times New Roman" w:hAnsi="Cambria" w:cs="Times New Roman"/>
      <w:i/>
      <w:iCs/>
      <w:spacing w:val="13"/>
      <w:sz w:val="24"/>
      <w:szCs w:val="24"/>
      <w:lang w:eastAsia="en-US" w:bidi="en-US"/>
    </w:rPr>
  </w:style>
  <w:style w:type="character" w:styleId="nfase">
    <w:name w:val="Emphasis"/>
    <w:qFormat/>
    <w:rsid w:val="0076629D"/>
    <w:rPr>
      <w:b/>
      <w:bCs/>
      <w:i/>
      <w:iCs/>
      <w:spacing w:val="10"/>
      <w:bdr w:val="none" w:sz="0" w:space="0" w:color="auto"/>
      <w:shd w:val="clear" w:color="auto" w:fill="auto"/>
    </w:rPr>
  </w:style>
  <w:style w:type="paragraph" w:styleId="SemEspaamento">
    <w:name w:val="No Spacing"/>
    <w:basedOn w:val="Normal"/>
    <w:uiPriority w:val="1"/>
    <w:qFormat/>
    <w:rsid w:val="0076629D"/>
    <w:rPr>
      <w:rFonts w:ascii="Calibri" w:hAnsi="Calibri"/>
      <w:sz w:val="22"/>
      <w:szCs w:val="22"/>
      <w:lang w:eastAsia="en-US" w:bidi="en-US"/>
    </w:rPr>
  </w:style>
  <w:style w:type="paragraph" w:styleId="PargrafodaLista">
    <w:name w:val="List Paragraph"/>
    <w:basedOn w:val="Normal"/>
    <w:link w:val="PargrafodaListaChar"/>
    <w:uiPriority w:val="34"/>
    <w:qFormat/>
    <w:rsid w:val="0076629D"/>
    <w:pPr>
      <w:spacing w:after="200" w:line="276" w:lineRule="auto"/>
      <w:ind w:left="720"/>
      <w:contextualSpacing/>
    </w:pPr>
    <w:rPr>
      <w:rFonts w:ascii="Calibri" w:hAnsi="Calibri"/>
      <w:sz w:val="22"/>
      <w:szCs w:val="22"/>
      <w:lang w:eastAsia="en-US" w:bidi="en-US"/>
    </w:rPr>
  </w:style>
  <w:style w:type="character" w:customStyle="1" w:styleId="PargrafodaListaChar">
    <w:name w:val="Parágrafo da Lista Char"/>
    <w:basedOn w:val="Fontepargpadro"/>
    <w:link w:val="PargrafodaLista"/>
    <w:uiPriority w:val="34"/>
    <w:rsid w:val="0076629D"/>
    <w:rPr>
      <w:rFonts w:ascii="Calibri" w:eastAsia="Times New Roman" w:hAnsi="Calibri" w:cs="Times New Roman"/>
      <w:sz w:val="22"/>
      <w:szCs w:val="22"/>
      <w:lang w:eastAsia="en-US" w:bidi="en-US"/>
    </w:rPr>
  </w:style>
  <w:style w:type="paragraph" w:styleId="Citao">
    <w:name w:val="Quote"/>
    <w:basedOn w:val="Normal"/>
    <w:next w:val="Normal"/>
    <w:link w:val="CitaoChar"/>
    <w:uiPriority w:val="29"/>
    <w:qFormat/>
    <w:rsid w:val="0076629D"/>
    <w:pPr>
      <w:spacing w:before="200" w:line="276" w:lineRule="auto"/>
      <w:ind w:left="360" w:right="360"/>
    </w:pPr>
    <w:rPr>
      <w:rFonts w:ascii="Calibri" w:hAnsi="Calibri"/>
      <w:i/>
      <w:iCs/>
      <w:sz w:val="22"/>
      <w:szCs w:val="22"/>
      <w:lang w:eastAsia="en-US" w:bidi="en-US"/>
    </w:rPr>
  </w:style>
  <w:style w:type="character" w:customStyle="1" w:styleId="CitaoChar">
    <w:name w:val="Citação Char"/>
    <w:basedOn w:val="Fontepargpadro"/>
    <w:link w:val="Citao"/>
    <w:uiPriority w:val="29"/>
    <w:rsid w:val="0076629D"/>
    <w:rPr>
      <w:rFonts w:ascii="Calibri" w:eastAsia="Times New Roman" w:hAnsi="Calibri" w:cs="Times New Roman"/>
      <w:i/>
      <w:iCs/>
      <w:sz w:val="22"/>
      <w:szCs w:val="22"/>
      <w:lang w:eastAsia="en-US" w:bidi="en-US"/>
    </w:rPr>
  </w:style>
  <w:style w:type="paragraph" w:styleId="CitaoIntensa">
    <w:name w:val="Intense Quote"/>
    <w:basedOn w:val="Normal"/>
    <w:next w:val="Normal"/>
    <w:link w:val="CitaoIntensaChar"/>
    <w:uiPriority w:val="30"/>
    <w:qFormat/>
    <w:rsid w:val="0076629D"/>
    <w:pPr>
      <w:pBdr>
        <w:bottom w:val="single" w:sz="4" w:space="1" w:color="auto"/>
      </w:pBdr>
      <w:spacing w:before="200" w:after="280" w:line="276" w:lineRule="auto"/>
      <w:ind w:left="1008" w:right="1152"/>
      <w:jc w:val="both"/>
    </w:pPr>
    <w:rPr>
      <w:rFonts w:ascii="Calibri" w:hAnsi="Calibri"/>
      <w:b/>
      <w:bCs/>
      <w:i/>
      <w:iCs/>
      <w:sz w:val="22"/>
      <w:szCs w:val="22"/>
      <w:lang w:eastAsia="en-US" w:bidi="en-US"/>
    </w:rPr>
  </w:style>
  <w:style w:type="character" w:customStyle="1" w:styleId="CitaoIntensaChar">
    <w:name w:val="Citação Intensa Char"/>
    <w:basedOn w:val="Fontepargpadro"/>
    <w:link w:val="CitaoIntensa"/>
    <w:uiPriority w:val="30"/>
    <w:rsid w:val="0076629D"/>
    <w:rPr>
      <w:rFonts w:ascii="Calibri" w:eastAsia="Times New Roman" w:hAnsi="Calibri" w:cs="Times New Roman"/>
      <w:b/>
      <w:bCs/>
      <w:i/>
      <w:iCs/>
      <w:sz w:val="22"/>
      <w:szCs w:val="22"/>
      <w:lang w:eastAsia="en-US" w:bidi="en-US"/>
    </w:rPr>
  </w:style>
  <w:style w:type="character" w:styleId="nfaseSutil">
    <w:name w:val="Subtle Emphasis"/>
    <w:uiPriority w:val="19"/>
    <w:qFormat/>
    <w:rsid w:val="0076629D"/>
    <w:rPr>
      <w:i/>
      <w:iCs/>
    </w:rPr>
  </w:style>
  <w:style w:type="character" w:styleId="nfaseIntensa">
    <w:name w:val="Intense Emphasis"/>
    <w:uiPriority w:val="21"/>
    <w:qFormat/>
    <w:rsid w:val="0076629D"/>
    <w:rPr>
      <w:b/>
      <w:bCs/>
    </w:rPr>
  </w:style>
  <w:style w:type="character" w:styleId="RefernciaSutil">
    <w:name w:val="Subtle Reference"/>
    <w:uiPriority w:val="31"/>
    <w:qFormat/>
    <w:rsid w:val="0076629D"/>
    <w:rPr>
      <w:smallCaps/>
    </w:rPr>
  </w:style>
  <w:style w:type="character" w:styleId="RefernciaIntensa">
    <w:name w:val="Intense Reference"/>
    <w:uiPriority w:val="32"/>
    <w:qFormat/>
    <w:rsid w:val="0076629D"/>
    <w:rPr>
      <w:smallCaps/>
      <w:spacing w:val="5"/>
      <w:u w:val="single"/>
    </w:rPr>
  </w:style>
  <w:style w:type="character" w:styleId="TtulodoLivro">
    <w:name w:val="Book Title"/>
    <w:uiPriority w:val="33"/>
    <w:qFormat/>
    <w:rsid w:val="0076629D"/>
    <w:rPr>
      <w:i/>
      <w:iCs/>
      <w:smallCaps/>
      <w:spacing w:val="5"/>
    </w:rPr>
  </w:style>
  <w:style w:type="paragraph" w:styleId="CabealhodoSumrio">
    <w:name w:val="TOC Heading"/>
    <w:basedOn w:val="Ttulo1"/>
    <w:next w:val="Normal"/>
    <w:uiPriority w:val="39"/>
    <w:unhideWhenUsed/>
    <w:qFormat/>
    <w:rsid w:val="0076629D"/>
    <w:pPr>
      <w:keepNext w:val="0"/>
      <w:spacing w:before="480" w:after="0" w:line="276" w:lineRule="auto"/>
      <w:ind w:left="432" w:hanging="432"/>
      <w:contextualSpacing/>
      <w:jc w:val="both"/>
      <w:outlineLvl w:val="9"/>
    </w:pPr>
    <w:rPr>
      <w:rFonts w:cs="Arial"/>
      <w:bCs/>
      <w:snapToGrid/>
      <w:kern w:val="0"/>
      <w:sz w:val="28"/>
      <w:szCs w:val="28"/>
      <w:lang w:eastAsia="en-US" w:bidi="en-US"/>
    </w:rPr>
  </w:style>
  <w:style w:type="table" w:styleId="Tabelacomgrade">
    <w:name w:val="Table Grid"/>
    <w:basedOn w:val="Tabelanormal"/>
    <w:uiPriority w:val="59"/>
    <w:rsid w:val="0076629D"/>
    <w:rPr>
      <w:rFonts w:ascii="Calibri" w:hAnsi="Calibri"/>
      <w:sz w:val="22"/>
      <w:szCs w:val="22"/>
      <w:lang w:val="en-US" w:eastAsia="en-US" w:bidi="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RTexto">
    <w:name w:val="TR Texto"/>
    <w:basedOn w:val="Normal"/>
    <w:link w:val="TRTextoChar"/>
    <w:autoRedefine/>
    <w:qFormat/>
    <w:rsid w:val="0076629D"/>
    <w:pPr>
      <w:spacing w:before="120" w:after="120" w:line="276" w:lineRule="auto"/>
      <w:ind w:left="425"/>
      <w:jc w:val="both"/>
    </w:pPr>
    <w:rPr>
      <w:rFonts w:ascii="Arial" w:eastAsia="Calibri" w:hAnsi="Arial" w:cs="Arial"/>
      <w:sz w:val="24"/>
      <w:szCs w:val="24"/>
      <w:lang w:eastAsia="en-US"/>
    </w:rPr>
  </w:style>
  <w:style w:type="character" w:customStyle="1" w:styleId="TRTextoChar">
    <w:name w:val="TR Texto Char"/>
    <w:basedOn w:val="Fontepargpadro"/>
    <w:link w:val="TRTexto"/>
    <w:rsid w:val="0076629D"/>
    <w:rPr>
      <w:rFonts w:ascii="Arial" w:eastAsia="Calibri" w:hAnsi="Arial" w:cs="Arial"/>
      <w:sz w:val="24"/>
      <w:szCs w:val="24"/>
      <w:lang w:eastAsia="en-US"/>
    </w:rPr>
  </w:style>
  <w:style w:type="paragraph" w:customStyle="1" w:styleId="TRComentrio">
    <w:name w:val="TR Comentário"/>
    <w:basedOn w:val="TRTexto"/>
    <w:qFormat/>
    <w:rsid w:val="0076629D"/>
    <w:pPr>
      <w:spacing w:line="240" w:lineRule="auto"/>
      <w:ind w:left="1418"/>
    </w:pPr>
    <w:rPr>
      <w:rFonts w:ascii="Calibri" w:hAnsi="Calibri"/>
      <w:color w:val="1F497D"/>
    </w:rPr>
  </w:style>
  <w:style w:type="character" w:customStyle="1" w:styleId="TextodenotadefimChar">
    <w:name w:val="Texto de nota de fim Char"/>
    <w:basedOn w:val="Fontepargpadro"/>
    <w:link w:val="Textodenotadefim"/>
    <w:uiPriority w:val="99"/>
    <w:semiHidden/>
    <w:rsid w:val="0076629D"/>
    <w:rPr>
      <w:rFonts w:ascii="Calibri" w:eastAsia="Calibri" w:hAnsi="Calibri" w:cs="Times New Roman"/>
      <w:lang w:eastAsia="en-US"/>
    </w:rPr>
  </w:style>
  <w:style w:type="paragraph" w:styleId="Textodenotadefim">
    <w:name w:val="endnote text"/>
    <w:basedOn w:val="Normal"/>
    <w:link w:val="TextodenotadefimChar"/>
    <w:uiPriority w:val="99"/>
    <w:semiHidden/>
    <w:unhideWhenUsed/>
    <w:rsid w:val="0076629D"/>
    <w:rPr>
      <w:rFonts w:ascii="Calibri" w:eastAsia="Calibri" w:hAnsi="Calibri"/>
      <w:lang w:eastAsia="en-US"/>
    </w:rPr>
  </w:style>
  <w:style w:type="character" w:styleId="Refdenotadefim">
    <w:name w:val="endnote reference"/>
    <w:basedOn w:val="Fontepargpadro"/>
    <w:uiPriority w:val="99"/>
    <w:semiHidden/>
    <w:unhideWhenUsed/>
    <w:rsid w:val="0076629D"/>
    <w:rPr>
      <w:vertAlign w:val="superscript"/>
    </w:rPr>
  </w:style>
  <w:style w:type="paragraph" w:customStyle="1" w:styleId="CitaoLegal">
    <w:name w:val="Citação Legal"/>
    <w:basedOn w:val="Normal"/>
    <w:link w:val="CitaoLegalChar"/>
    <w:qFormat/>
    <w:rsid w:val="0076629D"/>
    <w:pPr>
      <w:spacing w:after="200" w:line="276" w:lineRule="auto"/>
      <w:ind w:left="2835"/>
      <w:jc w:val="both"/>
    </w:pPr>
    <w:rPr>
      <w:rFonts w:ascii="Calibri" w:hAnsi="Calibri"/>
      <w:color w:val="1F497D"/>
      <w:lang w:eastAsia="en-US" w:bidi="en-US"/>
    </w:rPr>
  </w:style>
  <w:style w:type="character" w:customStyle="1" w:styleId="CitaoLegalChar">
    <w:name w:val="Citação Legal Char"/>
    <w:basedOn w:val="Fontepargpadro"/>
    <w:link w:val="CitaoLegal"/>
    <w:rsid w:val="0076629D"/>
    <w:rPr>
      <w:rFonts w:ascii="Calibri" w:eastAsia="Times New Roman" w:hAnsi="Calibri" w:cs="Times New Roman"/>
      <w:color w:val="1F497D"/>
      <w:lang w:eastAsia="en-US" w:bidi="en-US"/>
    </w:rPr>
  </w:style>
  <w:style w:type="paragraph" w:customStyle="1" w:styleId="PPM-Nvel2">
    <w:name w:val="PPM - Nível 2"/>
    <w:basedOn w:val="Normal"/>
    <w:link w:val="PPM-Nvel2Char"/>
    <w:qFormat/>
    <w:rsid w:val="0076629D"/>
    <w:pPr>
      <w:numPr>
        <w:ilvl w:val="1"/>
        <w:numId w:val="7"/>
      </w:numPr>
      <w:tabs>
        <w:tab w:val="left" w:pos="993"/>
      </w:tabs>
      <w:spacing w:before="120" w:after="120"/>
      <w:ind w:left="993" w:hanging="709"/>
      <w:jc w:val="both"/>
    </w:pPr>
    <w:rPr>
      <w:sz w:val="24"/>
    </w:rPr>
  </w:style>
  <w:style w:type="character" w:customStyle="1" w:styleId="PPM-Nvel2Char">
    <w:name w:val="PPM - Nível 2 Char"/>
    <w:basedOn w:val="Fontepargpadro"/>
    <w:link w:val="PPM-Nvel2"/>
    <w:rsid w:val="0076629D"/>
    <w:rPr>
      <w:sz w:val="24"/>
    </w:rPr>
  </w:style>
  <w:style w:type="paragraph" w:customStyle="1" w:styleId="PPM-Nvel1">
    <w:name w:val="PPM - Nível 1"/>
    <w:basedOn w:val="Normal"/>
    <w:qFormat/>
    <w:rsid w:val="0076629D"/>
    <w:pPr>
      <w:numPr>
        <w:numId w:val="7"/>
      </w:numPr>
      <w:tabs>
        <w:tab w:val="left" w:pos="284"/>
      </w:tabs>
      <w:spacing w:before="120" w:after="120"/>
      <w:ind w:left="284" w:hanging="284"/>
      <w:jc w:val="both"/>
    </w:pPr>
    <w:rPr>
      <w:b/>
      <w:sz w:val="24"/>
      <w:szCs w:val="24"/>
    </w:rPr>
  </w:style>
  <w:style w:type="paragraph" w:customStyle="1" w:styleId="PPM-Nvel3">
    <w:name w:val="PPM - Nível 3"/>
    <w:basedOn w:val="PPM-Nvel2"/>
    <w:link w:val="PPM-Nvel3Char"/>
    <w:qFormat/>
    <w:rsid w:val="0076629D"/>
    <w:pPr>
      <w:numPr>
        <w:ilvl w:val="0"/>
        <w:numId w:val="0"/>
      </w:numPr>
      <w:tabs>
        <w:tab w:val="left" w:pos="1985"/>
      </w:tabs>
      <w:spacing w:after="0"/>
      <w:ind w:left="1985" w:hanging="992"/>
    </w:pPr>
  </w:style>
  <w:style w:type="character" w:customStyle="1" w:styleId="PPM-Nvel3Char">
    <w:name w:val="PPM - Nível 3 Char"/>
    <w:basedOn w:val="PPM-Nvel2Char"/>
    <w:link w:val="PPM-Nvel3"/>
    <w:rsid w:val="0076629D"/>
    <w:rPr>
      <w:sz w:val="24"/>
    </w:rPr>
  </w:style>
  <w:style w:type="paragraph" w:customStyle="1" w:styleId="PPM-Nivel4">
    <w:name w:val="PPM - Nivel 4"/>
    <w:basedOn w:val="PPM-Nvel3"/>
    <w:qFormat/>
    <w:rsid w:val="0076629D"/>
    <w:pPr>
      <w:numPr>
        <w:ilvl w:val="3"/>
      </w:numPr>
      <w:tabs>
        <w:tab w:val="left" w:pos="1843"/>
      </w:tabs>
      <w:ind w:left="1843" w:hanging="992"/>
    </w:pPr>
  </w:style>
  <w:style w:type="paragraph" w:customStyle="1" w:styleId="PPM-Nvel5">
    <w:name w:val="PPM - Nível 5"/>
    <w:basedOn w:val="PPM-Nivel4"/>
    <w:qFormat/>
    <w:rsid w:val="0076629D"/>
    <w:pPr>
      <w:numPr>
        <w:ilvl w:val="4"/>
      </w:numPr>
      <w:tabs>
        <w:tab w:val="clear" w:pos="1843"/>
        <w:tab w:val="left" w:pos="2127"/>
      </w:tabs>
      <w:ind w:left="2127" w:hanging="993"/>
    </w:pPr>
  </w:style>
  <w:style w:type="paragraph" w:styleId="Sumrio2">
    <w:name w:val="toc 2"/>
    <w:basedOn w:val="Normal"/>
    <w:next w:val="Normal"/>
    <w:autoRedefine/>
    <w:uiPriority w:val="39"/>
    <w:unhideWhenUsed/>
    <w:qFormat/>
    <w:rsid w:val="0076629D"/>
    <w:pPr>
      <w:spacing w:after="100" w:line="276" w:lineRule="auto"/>
      <w:ind w:left="220"/>
    </w:pPr>
    <w:rPr>
      <w:rFonts w:ascii="Calibri" w:hAnsi="Calibri"/>
      <w:sz w:val="22"/>
      <w:szCs w:val="22"/>
      <w:lang w:eastAsia="en-US"/>
    </w:rPr>
  </w:style>
  <w:style w:type="paragraph" w:styleId="Sumrio1">
    <w:name w:val="toc 1"/>
    <w:basedOn w:val="Normal"/>
    <w:next w:val="Normal"/>
    <w:autoRedefine/>
    <w:uiPriority w:val="39"/>
    <w:unhideWhenUsed/>
    <w:qFormat/>
    <w:rsid w:val="0076629D"/>
    <w:pPr>
      <w:spacing w:after="100" w:line="276" w:lineRule="auto"/>
    </w:pPr>
    <w:rPr>
      <w:rFonts w:ascii="Calibri" w:hAnsi="Calibri"/>
      <w:sz w:val="22"/>
      <w:szCs w:val="22"/>
      <w:lang w:eastAsia="en-US"/>
    </w:rPr>
  </w:style>
  <w:style w:type="paragraph" w:styleId="Sumrio3">
    <w:name w:val="toc 3"/>
    <w:basedOn w:val="Normal"/>
    <w:next w:val="Normal"/>
    <w:autoRedefine/>
    <w:uiPriority w:val="39"/>
    <w:unhideWhenUsed/>
    <w:qFormat/>
    <w:rsid w:val="0076629D"/>
    <w:pPr>
      <w:spacing w:after="100" w:line="276" w:lineRule="auto"/>
      <w:ind w:left="440"/>
    </w:pPr>
    <w:rPr>
      <w:rFonts w:ascii="Calibri" w:hAnsi="Calibri"/>
      <w:sz w:val="22"/>
      <w:szCs w:val="22"/>
      <w:lang w:eastAsia="en-US"/>
    </w:rPr>
  </w:style>
  <w:style w:type="character" w:customStyle="1" w:styleId="MapadoDocumentoChar">
    <w:name w:val="Mapa do Documento Char"/>
    <w:basedOn w:val="Fontepargpadro"/>
    <w:link w:val="MapadoDocumento"/>
    <w:semiHidden/>
    <w:rsid w:val="0076629D"/>
    <w:rPr>
      <w:rFonts w:ascii="Tahoma" w:eastAsia="Times New Roman" w:hAnsi="Tahoma" w:cs="Tahoma"/>
      <w:sz w:val="16"/>
      <w:szCs w:val="16"/>
      <w:lang w:eastAsia="en-US" w:bidi="en-US"/>
    </w:rPr>
  </w:style>
  <w:style w:type="paragraph" w:styleId="MapadoDocumento">
    <w:name w:val="Document Map"/>
    <w:basedOn w:val="Normal"/>
    <w:link w:val="MapadoDocumentoChar"/>
    <w:semiHidden/>
    <w:unhideWhenUsed/>
    <w:rsid w:val="0076629D"/>
    <w:rPr>
      <w:rFonts w:ascii="Tahoma" w:hAnsi="Tahoma" w:cs="Tahoma"/>
      <w:sz w:val="16"/>
      <w:szCs w:val="16"/>
      <w:lang w:eastAsia="en-US" w:bidi="en-US"/>
    </w:rPr>
  </w:style>
  <w:style w:type="paragraph" w:styleId="NormalWeb">
    <w:name w:val="Normal (Web)"/>
    <w:basedOn w:val="Normal"/>
    <w:uiPriority w:val="99"/>
    <w:unhideWhenUsed/>
    <w:rsid w:val="0076629D"/>
    <w:pPr>
      <w:spacing w:before="100" w:beforeAutospacing="1" w:after="100" w:afterAutospacing="1"/>
    </w:pPr>
    <w:rPr>
      <w:sz w:val="24"/>
      <w:szCs w:val="24"/>
    </w:rPr>
  </w:style>
  <w:style w:type="character" w:customStyle="1" w:styleId="qterm2">
    <w:name w:val="qterm2"/>
    <w:basedOn w:val="Fontepargpadro"/>
    <w:rsid w:val="0076629D"/>
  </w:style>
  <w:style w:type="paragraph" w:customStyle="1" w:styleId="Normal1">
    <w:name w:val="Normal1"/>
    <w:basedOn w:val="Normal"/>
    <w:rsid w:val="0076629D"/>
    <w:pPr>
      <w:tabs>
        <w:tab w:val="left" w:pos="851"/>
      </w:tabs>
      <w:suppressAutoHyphens/>
      <w:overflowPunct w:val="0"/>
      <w:autoSpaceDE w:val="0"/>
      <w:autoSpaceDN w:val="0"/>
      <w:adjustRightInd w:val="0"/>
      <w:spacing w:before="120"/>
      <w:ind w:left="397" w:hanging="397"/>
      <w:jc w:val="both"/>
      <w:textAlignment w:val="baseline"/>
    </w:pPr>
    <w:rPr>
      <w:rFonts w:ascii="Arial" w:hAnsi="Arial"/>
      <w:sz w:val="24"/>
    </w:rPr>
  </w:style>
  <w:style w:type="character" w:customStyle="1" w:styleId="TextodecomentrioChar">
    <w:name w:val="Texto de comentário Char"/>
    <w:basedOn w:val="Fontepargpadro"/>
    <w:link w:val="Textodecomentrio"/>
    <w:uiPriority w:val="99"/>
    <w:semiHidden/>
    <w:rsid w:val="0076629D"/>
    <w:rPr>
      <w:rFonts w:ascii="Calibri" w:eastAsia="Times New Roman" w:hAnsi="Calibri" w:cs="Times New Roman"/>
      <w:lang w:eastAsia="en-US" w:bidi="en-US"/>
    </w:rPr>
  </w:style>
  <w:style w:type="paragraph" w:styleId="Textodecomentrio">
    <w:name w:val="annotation text"/>
    <w:basedOn w:val="Normal"/>
    <w:link w:val="TextodecomentrioChar"/>
    <w:uiPriority w:val="99"/>
    <w:semiHidden/>
    <w:unhideWhenUsed/>
    <w:rsid w:val="0076629D"/>
    <w:pPr>
      <w:spacing w:after="200"/>
    </w:pPr>
    <w:rPr>
      <w:rFonts w:ascii="Calibri" w:hAnsi="Calibri"/>
      <w:lang w:eastAsia="en-US" w:bidi="en-US"/>
    </w:rPr>
  </w:style>
  <w:style w:type="character" w:customStyle="1" w:styleId="AssuntodocomentrioChar">
    <w:name w:val="Assunto do comentário Char"/>
    <w:basedOn w:val="TextodecomentrioChar"/>
    <w:link w:val="Assuntodocomentrio"/>
    <w:uiPriority w:val="99"/>
    <w:semiHidden/>
    <w:rsid w:val="0076629D"/>
    <w:rPr>
      <w:rFonts w:ascii="Calibri" w:eastAsia="Times New Roman" w:hAnsi="Calibri" w:cs="Times New Roman"/>
      <w:b/>
      <w:bCs/>
      <w:lang w:eastAsia="en-US" w:bidi="en-US"/>
    </w:rPr>
  </w:style>
  <w:style w:type="paragraph" w:styleId="Assuntodocomentrio">
    <w:name w:val="annotation subject"/>
    <w:basedOn w:val="Textodecomentrio"/>
    <w:next w:val="Textodecomentrio"/>
    <w:link w:val="AssuntodocomentrioChar"/>
    <w:uiPriority w:val="99"/>
    <w:semiHidden/>
    <w:unhideWhenUsed/>
    <w:rsid w:val="0076629D"/>
    <w:rPr>
      <w:b/>
      <w:bCs/>
    </w:rPr>
  </w:style>
  <w:style w:type="paragraph" w:customStyle="1" w:styleId="Incisos">
    <w:name w:val="Incisos"/>
    <w:basedOn w:val="PargrafodaLista"/>
    <w:link w:val="IncisosChar"/>
    <w:qFormat/>
    <w:rsid w:val="0076629D"/>
    <w:pPr>
      <w:spacing w:before="200" w:after="0"/>
      <w:ind w:left="0"/>
      <w:contextualSpacing w:val="0"/>
      <w:jc w:val="both"/>
      <w:outlineLvl w:val="2"/>
    </w:pPr>
    <w:rPr>
      <w:rFonts w:ascii="Arial" w:hAnsi="Arial" w:cs="Arial"/>
      <w:bCs/>
      <w:sz w:val="24"/>
      <w:szCs w:val="24"/>
    </w:rPr>
  </w:style>
  <w:style w:type="character" w:customStyle="1" w:styleId="IncisosChar">
    <w:name w:val="Incisos Char"/>
    <w:basedOn w:val="PargrafodaListaChar"/>
    <w:link w:val="Incisos"/>
    <w:rsid w:val="0076629D"/>
    <w:rPr>
      <w:rFonts w:ascii="Arial" w:eastAsia="Times New Roman" w:hAnsi="Arial" w:cs="Arial"/>
      <w:bCs/>
      <w:sz w:val="24"/>
      <w:szCs w:val="24"/>
      <w:lang w:eastAsia="en-US" w:bidi="en-US"/>
    </w:rPr>
  </w:style>
  <w:style w:type="paragraph" w:customStyle="1" w:styleId="SubttuloTR">
    <w:name w:val="SubtítuloTR"/>
    <w:basedOn w:val="Ttulo2"/>
    <w:link w:val="SubttuloTRChar"/>
    <w:qFormat/>
    <w:rsid w:val="0076629D"/>
    <w:pPr>
      <w:keepNext w:val="0"/>
      <w:tabs>
        <w:tab w:val="clear" w:pos="1701"/>
      </w:tabs>
      <w:spacing w:before="200" w:line="276" w:lineRule="auto"/>
      <w:ind w:left="426" w:right="0"/>
      <w:jc w:val="both"/>
    </w:pPr>
    <w:rPr>
      <w:rFonts w:ascii="Arial" w:hAnsi="Arial" w:cs="Arial"/>
      <w:bCs/>
      <w:color w:val="auto"/>
      <w:szCs w:val="24"/>
      <w:lang w:eastAsia="en-US"/>
    </w:rPr>
  </w:style>
  <w:style w:type="character" w:customStyle="1" w:styleId="SubttuloTRChar">
    <w:name w:val="SubtítuloTR Char"/>
    <w:basedOn w:val="Ttulo2Char"/>
    <w:link w:val="SubttuloTR"/>
    <w:rsid w:val="0076629D"/>
    <w:rPr>
      <w:rFonts w:ascii="Arial" w:hAnsi="Arial" w:cs="Arial"/>
      <w:b/>
      <w:bCs/>
      <w:color w:val="000000"/>
      <w:sz w:val="24"/>
      <w:szCs w:val="24"/>
      <w:lang w:eastAsia="en-US"/>
    </w:rPr>
  </w:style>
  <w:style w:type="character" w:customStyle="1" w:styleId="editsection">
    <w:name w:val="editsection"/>
    <w:basedOn w:val="Fontepargpadro"/>
    <w:rsid w:val="0076629D"/>
  </w:style>
  <w:style w:type="character" w:customStyle="1" w:styleId="mw-headline">
    <w:name w:val="mw-headline"/>
    <w:basedOn w:val="Fontepargpadro"/>
    <w:rsid w:val="0076629D"/>
  </w:style>
  <w:style w:type="character" w:customStyle="1" w:styleId="string">
    <w:name w:val="string"/>
    <w:basedOn w:val="Fontepargpadro"/>
    <w:rsid w:val="0076629D"/>
  </w:style>
  <w:style w:type="paragraph" w:customStyle="1" w:styleId="RUPInstrues">
    <w:name w:val="RUP Instruções"/>
    <w:rsid w:val="0076629D"/>
    <w:pPr>
      <w:spacing w:before="60" w:after="60"/>
      <w:jc w:val="both"/>
    </w:pPr>
    <w:rPr>
      <w:rFonts w:ascii="Arial" w:hAnsi="Arial" w:cs="Arial"/>
      <w:i/>
      <w:color w:val="0000FF"/>
      <w:sz w:val="18"/>
    </w:rPr>
  </w:style>
  <w:style w:type="paragraph" w:customStyle="1" w:styleId="RUPCorpo1">
    <w:name w:val="RUP Corpo 1"/>
    <w:rsid w:val="0076629D"/>
    <w:pPr>
      <w:spacing w:before="120"/>
      <w:ind w:firstLine="425"/>
      <w:jc w:val="both"/>
    </w:pPr>
    <w:rPr>
      <w:rFonts w:ascii="Arial" w:hAnsi="Arial"/>
    </w:rPr>
  </w:style>
  <w:style w:type="paragraph" w:customStyle="1" w:styleId="RUPNvel4">
    <w:name w:val="RUP Nível 4"/>
    <w:next w:val="RUPCorpo4"/>
    <w:rsid w:val="0076629D"/>
    <w:pPr>
      <w:tabs>
        <w:tab w:val="left" w:pos="840"/>
        <w:tab w:val="num" w:pos="1505"/>
      </w:tabs>
      <w:spacing w:before="120"/>
      <w:ind w:left="1145" w:hanging="720"/>
      <w:jc w:val="both"/>
    </w:pPr>
    <w:rPr>
      <w:rFonts w:ascii="Arial" w:hAnsi="Arial"/>
      <w:noProof/>
    </w:rPr>
  </w:style>
  <w:style w:type="paragraph" w:customStyle="1" w:styleId="RUPCorpo4">
    <w:name w:val="RUP Corpo 4"/>
    <w:rsid w:val="0076629D"/>
    <w:pPr>
      <w:spacing w:before="120"/>
      <w:ind w:firstLine="840"/>
      <w:jc w:val="both"/>
    </w:pPr>
    <w:rPr>
      <w:rFonts w:ascii="Arial" w:hAnsi="Arial" w:cs="Arial"/>
      <w:lang w:val="en-US"/>
    </w:rPr>
  </w:style>
  <w:style w:type="paragraph" w:customStyle="1" w:styleId="RUPNvel1">
    <w:name w:val="RUP Nível 1"/>
    <w:next w:val="RUPCorpo1"/>
    <w:rsid w:val="0076629D"/>
    <w:pPr>
      <w:keepNext/>
      <w:tabs>
        <w:tab w:val="num" w:pos="360"/>
      </w:tabs>
      <w:spacing w:before="240"/>
      <w:ind w:left="360" w:hanging="360"/>
    </w:pPr>
    <w:rPr>
      <w:rFonts w:ascii="Arial" w:hAnsi="Arial"/>
      <w:b/>
      <w:i/>
      <w:caps/>
      <w:sz w:val="24"/>
    </w:rPr>
  </w:style>
  <w:style w:type="paragraph" w:customStyle="1" w:styleId="RUPNvel2">
    <w:name w:val="RUP Nível 2"/>
    <w:next w:val="RUPCorpo2"/>
    <w:rsid w:val="0076629D"/>
    <w:pPr>
      <w:keepNext/>
      <w:numPr>
        <w:ilvl w:val="1"/>
        <w:numId w:val="88"/>
      </w:numPr>
      <w:spacing w:before="240"/>
      <w:jc w:val="both"/>
    </w:pPr>
    <w:rPr>
      <w:rFonts w:ascii="Arial" w:hAnsi="Arial"/>
      <w:b/>
      <w:i/>
      <w:noProof/>
    </w:rPr>
  </w:style>
  <w:style w:type="paragraph" w:customStyle="1" w:styleId="RUPCorpo2">
    <w:name w:val="RUP Corpo 2"/>
    <w:rsid w:val="0076629D"/>
    <w:pPr>
      <w:spacing w:before="120"/>
      <w:ind w:firstLine="567"/>
      <w:jc w:val="both"/>
    </w:pPr>
    <w:rPr>
      <w:rFonts w:ascii="Arial" w:hAnsi="Arial" w:cs="Arial"/>
    </w:rPr>
  </w:style>
  <w:style w:type="paragraph" w:customStyle="1" w:styleId="RUPNvel3">
    <w:name w:val="RUP Nível 3"/>
    <w:next w:val="RUPCorpo3"/>
    <w:rsid w:val="0076629D"/>
    <w:pPr>
      <w:numPr>
        <w:ilvl w:val="2"/>
        <w:numId w:val="88"/>
      </w:numPr>
      <w:tabs>
        <w:tab w:val="clear" w:pos="1146"/>
        <w:tab w:val="left" w:pos="720"/>
        <w:tab w:val="num" w:pos="1145"/>
      </w:tabs>
      <w:spacing w:before="180"/>
      <w:ind w:left="1145"/>
      <w:jc w:val="both"/>
    </w:pPr>
    <w:rPr>
      <w:rFonts w:ascii="Arial" w:hAnsi="Arial"/>
      <w:noProof/>
    </w:rPr>
  </w:style>
  <w:style w:type="paragraph" w:customStyle="1" w:styleId="RUPCorpo3">
    <w:name w:val="RUP Corpo 3"/>
    <w:rsid w:val="0076629D"/>
    <w:pPr>
      <w:spacing w:before="120"/>
      <w:ind w:left="720"/>
      <w:jc w:val="both"/>
    </w:pPr>
    <w:rPr>
      <w:rFonts w:ascii="Arial" w:hAnsi="Arial" w:cs="Arial"/>
    </w:rPr>
  </w:style>
  <w:style w:type="paragraph" w:customStyle="1" w:styleId="RUPTabela">
    <w:name w:val="RUP Tabela"/>
    <w:rsid w:val="0076629D"/>
    <w:pPr>
      <w:spacing w:before="60" w:after="60"/>
    </w:pPr>
    <w:rPr>
      <w:rFonts w:ascii="Arial" w:hAnsi="Arial" w:cs="Arial"/>
      <w:lang w:val="es-ES_tradnl"/>
    </w:rPr>
  </w:style>
  <w:style w:type="paragraph" w:customStyle="1" w:styleId="NormalNumero">
    <w:name w:val="NormalNumero"/>
    <w:basedOn w:val="Normal"/>
    <w:autoRedefine/>
    <w:rsid w:val="0076629D"/>
    <w:pPr>
      <w:numPr>
        <w:numId w:val="66"/>
      </w:numPr>
      <w:tabs>
        <w:tab w:val="clear" w:pos="360"/>
        <w:tab w:val="num" w:pos="2136"/>
      </w:tabs>
      <w:spacing w:after="120"/>
      <w:ind w:left="2136"/>
      <w:jc w:val="both"/>
    </w:pPr>
    <w:rPr>
      <w:snapToGrid w:val="0"/>
      <w:sz w:val="24"/>
    </w:rPr>
  </w:style>
  <w:style w:type="paragraph" w:customStyle="1" w:styleId="Nvel3">
    <w:name w:val="Nível 3"/>
    <w:basedOn w:val="Normal"/>
    <w:rsid w:val="0076629D"/>
    <w:pPr>
      <w:tabs>
        <w:tab w:val="num" w:pos="1440"/>
        <w:tab w:val="num" w:pos="2160"/>
      </w:tabs>
      <w:spacing w:after="120"/>
      <w:ind w:left="1224" w:hanging="504"/>
      <w:jc w:val="both"/>
    </w:pPr>
    <w:rPr>
      <w:sz w:val="24"/>
    </w:rPr>
  </w:style>
  <w:style w:type="paragraph" w:customStyle="1" w:styleId="Figura">
    <w:name w:val="Figura"/>
    <w:basedOn w:val="Normal"/>
    <w:rsid w:val="0076629D"/>
    <w:pPr>
      <w:numPr>
        <w:numId w:val="67"/>
      </w:numPr>
      <w:spacing w:before="60" w:after="240"/>
      <w:ind w:left="0" w:firstLine="0"/>
      <w:jc w:val="center"/>
    </w:pPr>
    <w:rPr>
      <w:rFonts w:ascii="Arial" w:hAnsi="Arial"/>
      <w:b/>
      <w:bCs/>
      <w:i/>
      <w:iCs/>
      <w:color w:val="000000"/>
    </w:rPr>
  </w:style>
  <w:style w:type="paragraph" w:customStyle="1" w:styleId="ISO9000TtuloCampo">
    <w:name w:val="ISO 9000 Título Campo"/>
    <w:rsid w:val="0076629D"/>
    <w:rPr>
      <w:rFonts w:ascii="Arial" w:hAnsi="Arial"/>
      <w:b/>
      <w:noProof/>
    </w:rPr>
  </w:style>
  <w:style w:type="character" w:customStyle="1" w:styleId="Recuodecorpodetexto3Char">
    <w:name w:val="Recuo de corpo de texto 3 Char"/>
    <w:basedOn w:val="Fontepargpadro"/>
    <w:link w:val="Recuodecorpodetexto3"/>
    <w:semiHidden/>
    <w:rsid w:val="0076629D"/>
    <w:rPr>
      <w:rFonts w:ascii="Arial" w:hAnsi="Arial" w:cs="Arial"/>
      <w:color w:val="333399"/>
    </w:rPr>
  </w:style>
  <w:style w:type="paragraph" w:styleId="Recuodecorpodetexto3">
    <w:name w:val="Body Text Indent 3"/>
    <w:basedOn w:val="Normal"/>
    <w:link w:val="Recuodecorpodetexto3Char"/>
    <w:semiHidden/>
    <w:rsid w:val="0076629D"/>
    <w:pPr>
      <w:ind w:firstLine="425"/>
      <w:jc w:val="both"/>
    </w:pPr>
    <w:rPr>
      <w:rFonts w:ascii="Arial" w:hAnsi="Arial" w:cs="Arial"/>
      <w:color w:val="333399"/>
    </w:rPr>
  </w:style>
  <w:style w:type="character" w:customStyle="1" w:styleId="Recuodecorpodetexto3Char1">
    <w:name w:val="Recuo de corpo de texto 3 Char1"/>
    <w:basedOn w:val="Fontepargpadro"/>
    <w:uiPriority w:val="99"/>
    <w:semiHidden/>
    <w:rsid w:val="0076629D"/>
    <w:rPr>
      <w:sz w:val="16"/>
      <w:szCs w:val="16"/>
    </w:rPr>
  </w:style>
  <w:style w:type="paragraph" w:styleId="Legenda">
    <w:name w:val="caption"/>
    <w:basedOn w:val="Normal"/>
    <w:next w:val="Normal"/>
    <w:qFormat/>
    <w:rsid w:val="0076629D"/>
    <w:pPr>
      <w:spacing w:before="120" w:after="120"/>
    </w:pPr>
    <w:rPr>
      <w:rFonts w:ascii="Arial" w:hAnsi="Arial"/>
      <w:b/>
      <w:bCs/>
      <w:color w:val="000000"/>
    </w:rPr>
  </w:style>
  <w:style w:type="paragraph" w:customStyle="1" w:styleId="SGP-Nvel1">
    <w:name w:val="SGP - Nível 1"/>
    <w:basedOn w:val="Normal"/>
    <w:rsid w:val="0076629D"/>
    <w:pPr>
      <w:spacing w:before="120" w:after="120"/>
      <w:ind w:left="375" w:hanging="375"/>
      <w:jc w:val="both"/>
    </w:pPr>
    <w:rPr>
      <w:b/>
      <w:sz w:val="24"/>
    </w:rPr>
  </w:style>
  <w:style w:type="paragraph" w:customStyle="1" w:styleId="SGP2">
    <w:name w:val="SGP 2"/>
    <w:basedOn w:val="Normal"/>
    <w:qFormat/>
    <w:rsid w:val="0076629D"/>
    <w:pPr>
      <w:tabs>
        <w:tab w:val="left" w:pos="993"/>
      </w:tabs>
      <w:spacing w:before="120"/>
      <w:ind w:left="993" w:hanging="579"/>
      <w:jc w:val="both"/>
    </w:pPr>
    <w:rPr>
      <w:snapToGrid w:val="0"/>
      <w:color w:val="000000"/>
      <w:sz w:val="24"/>
      <w:szCs w:val="28"/>
    </w:rPr>
  </w:style>
  <w:style w:type="paragraph" w:customStyle="1" w:styleId="SGP3">
    <w:name w:val="SGP 3"/>
    <w:basedOn w:val="Nvel3"/>
    <w:qFormat/>
    <w:rsid w:val="0076629D"/>
    <w:pPr>
      <w:tabs>
        <w:tab w:val="clear" w:pos="1440"/>
        <w:tab w:val="num" w:pos="1588"/>
        <w:tab w:val="left" w:pos="1985"/>
      </w:tabs>
      <w:spacing w:before="120" w:after="0"/>
      <w:ind w:left="1588" w:hanging="595"/>
    </w:pPr>
    <w:rPr>
      <w:lang w:val="pt-PT"/>
    </w:rPr>
  </w:style>
  <w:style w:type="paragraph" w:customStyle="1" w:styleId="SGP4">
    <w:name w:val="SGP 4"/>
    <w:basedOn w:val="Nvel3"/>
    <w:qFormat/>
    <w:rsid w:val="0076629D"/>
    <w:pPr>
      <w:tabs>
        <w:tab w:val="clear" w:pos="1440"/>
        <w:tab w:val="num" w:pos="2693"/>
      </w:tabs>
      <w:spacing w:before="120" w:after="0"/>
      <w:ind w:left="2694" w:hanging="1134"/>
    </w:pPr>
    <w:rPr>
      <w:lang w:val="pt-PT"/>
    </w:rPr>
  </w:style>
  <w:style w:type="paragraph" w:customStyle="1" w:styleId="SGP5">
    <w:name w:val="SGP 5"/>
    <w:basedOn w:val="ListaColorida-nfase11"/>
    <w:qFormat/>
    <w:rsid w:val="0076629D"/>
    <w:pPr>
      <w:tabs>
        <w:tab w:val="num" w:pos="2912"/>
      </w:tabs>
      <w:autoSpaceDE w:val="0"/>
      <w:autoSpaceDN w:val="0"/>
      <w:adjustRightInd w:val="0"/>
      <w:ind w:left="3686" w:hanging="992"/>
      <w:jc w:val="both"/>
    </w:pPr>
    <w:rPr>
      <w:rFonts w:ascii="Times New Roman" w:eastAsia="Calibri" w:hAnsi="Times New Roman"/>
      <w:color w:val="auto"/>
      <w:szCs w:val="24"/>
    </w:rPr>
  </w:style>
  <w:style w:type="paragraph" w:customStyle="1" w:styleId="ListaColorida-nfase11">
    <w:name w:val="Lista Colorida - Ênfase 11"/>
    <w:basedOn w:val="Normal"/>
    <w:uiPriority w:val="34"/>
    <w:qFormat/>
    <w:rsid w:val="0076629D"/>
    <w:pPr>
      <w:ind w:left="708"/>
    </w:pPr>
    <w:rPr>
      <w:rFonts w:ascii="Arial" w:hAnsi="Arial"/>
      <w:color w:val="000000"/>
      <w:sz w:val="24"/>
    </w:rPr>
  </w:style>
  <w:style w:type="paragraph" w:customStyle="1" w:styleId="SGP6">
    <w:name w:val="SGP 6"/>
    <w:basedOn w:val="Normal"/>
    <w:qFormat/>
    <w:rsid w:val="0076629D"/>
    <w:pPr>
      <w:tabs>
        <w:tab w:val="num" w:pos="2145"/>
      </w:tabs>
      <w:autoSpaceDE w:val="0"/>
      <w:autoSpaceDN w:val="0"/>
      <w:adjustRightInd w:val="0"/>
      <w:ind w:left="2142" w:hanging="357"/>
      <w:jc w:val="both"/>
    </w:pPr>
    <w:rPr>
      <w:sz w:val="24"/>
    </w:rPr>
  </w:style>
  <w:style w:type="paragraph" w:customStyle="1" w:styleId="SGP7">
    <w:name w:val="SGP 7"/>
    <w:basedOn w:val="SGP6"/>
    <w:qFormat/>
    <w:rsid w:val="0076629D"/>
    <w:pPr>
      <w:tabs>
        <w:tab w:val="clear" w:pos="2145"/>
        <w:tab w:val="num" w:pos="2502"/>
      </w:tabs>
      <w:ind w:left="2499"/>
    </w:pPr>
  </w:style>
  <w:style w:type="paragraph" w:customStyle="1" w:styleId="PSDS-CorpodeTexto">
    <w:name w:val="PSDS - Corpo de Texto"/>
    <w:basedOn w:val="Normal"/>
    <w:rsid w:val="0076629D"/>
    <w:pPr>
      <w:suppressAutoHyphens/>
    </w:pPr>
    <w:rPr>
      <w:rFonts w:ascii="Arial" w:hAnsi="Arial" w:cs="Arial"/>
      <w:sz w:val="24"/>
      <w:szCs w:val="24"/>
      <w:lang w:val="en-US" w:eastAsia="ar-SA"/>
    </w:rPr>
  </w:style>
  <w:style w:type="paragraph" w:customStyle="1" w:styleId="Standard">
    <w:name w:val="Standard"/>
    <w:rsid w:val="0076629D"/>
    <w:pPr>
      <w:widowControl w:val="0"/>
      <w:suppressAutoHyphens/>
      <w:autoSpaceDN w:val="0"/>
      <w:spacing w:after="119"/>
      <w:textAlignment w:val="baseline"/>
    </w:pPr>
    <w:rPr>
      <w:rFonts w:ascii="Arial" w:eastAsia="SimSun" w:hAnsi="Arial" w:cs="Tahoma"/>
      <w:kern w:val="3"/>
      <w:sz w:val="24"/>
      <w:szCs w:val="24"/>
      <w:lang w:eastAsia="zh-CN" w:bidi="hi-IN"/>
    </w:rPr>
  </w:style>
  <w:style w:type="paragraph" w:customStyle="1" w:styleId="Contents1">
    <w:name w:val="Contents 1"/>
    <w:basedOn w:val="Normal"/>
    <w:rsid w:val="0076629D"/>
    <w:pPr>
      <w:widowControl w:val="0"/>
      <w:suppressLineNumbers/>
      <w:tabs>
        <w:tab w:val="right" w:leader="dot" w:pos="9638"/>
      </w:tabs>
      <w:suppressAutoHyphens/>
      <w:autoSpaceDN w:val="0"/>
      <w:textAlignment w:val="baseline"/>
    </w:pPr>
    <w:rPr>
      <w:rFonts w:ascii="Arial" w:eastAsia="SimSun" w:hAnsi="Arial" w:cs="Tahoma"/>
      <w:kern w:val="3"/>
      <w:sz w:val="24"/>
      <w:szCs w:val="24"/>
      <w:lang w:eastAsia="zh-CN" w:bidi="hi-IN"/>
    </w:rPr>
  </w:style>
  <w:style w:type="paragraph" w:customStyle="1" w:styleId="N3">
    <w:name w:val="N3"/>
    <w:basedOn w:val="Normal"/>
    <w:rsid w:val="003C3C78"/>
    <w:pPr>
      <w:spacing w:before="60"/>
      <w:ind w:left="2694" w:hanging="851"/>
      <w:jc w:val="both"/>
    </w:pPr>
    <w:rPr>
      <w:rFonts w:ascii="Arial" w:hAnsi="Arial" w:cs="Arial"/>
      <w:snapToGrid w: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98220339">
      <w:bodyDiv w:val="1"/>
      <w:marLeft w:val="0"/>
      <w:marRight w:val="0"/>
      <w:marTop w:val="0"/>
      <w:marBottom w:val="0"/>
      <w:divBdr>
        <w:top w:val="none" w:sz="0" w:space="0" w:color="auto"/>
        <w:left w:val="none" w:sz="0" w:space="0" w:color="auto"/>
        <w:bottom w:val="none" w:sz="0" w:space="0" w:color="auto"/>
        <w:right w:val="none" w:sz="0" w:space="0" w:color="auto"/>
      </w:divBdr>
    </w:div>
    <w:div w:id="503588871">
      <w:bodyDiv w:val="1"/>
      <w:marLeft w:val="0"/>
      <w:marRight w:val="0"/>
      <w:marTop w:val="0"/>
      <w:marBottom w:val="0"/>
      <w:divBdr>
        <w:top w:val="none" w:sz="0" w:space="0" w:color="auto"/>
        <w:left w:val="none" w:sz="0" w:space="0" w:color="auto"/>
        <w:bottom w:val="none" w:sz="0" w:space="0" w:color="auto"/>
        <w:right w:val="none" w:sz="0" w:space="0" w:color="auto"/>
      </w:divBdr>
    </w:div>
    <w:div w:id="593323607">
      <w:bodyDiv w:val="1"/>
      <w:marLeft w:val="0"/>
      <w:marRight w:val="0"/>
      <w:marTop w:val="0"/>
      <w:marBottom w:val="0"/>
      <w:divBdr>
        <w:top w:val="none" w:sz="0" w:space="0" w:color="auto"/>
        <w:left w:val="none" w:sz="0" w:space="0" w:color="auto"/>
        <w:bottom w:val="none" w:sz="0" w:space="0" w:color="auto"/>
        <w:right w:val="none" w:sz="0" w:space="0" w:color="auto"/>
      </w:divBdr>
    </w:div>
    <w:div w:id="1728724172">
      <w:bodyDiv w:val="1"/>
      <w:marLeft w:val="0"/>
      <w:marRight w:val="0"/>
      <w:marTop w:val="0"/>
      <w:marBottom w:val="0"/>
      <w:divBdr>
        <w:top w:val="none" w:sz="0" w:space="0" w:color="auto"/>
        <w:left w:val="none" w:sz="0" w:space="0" w:color="auto"/>
        <w:bottom w:val="none" w:sz="0" w:space="0" w:color="auto"/>
        <w:right w:val="none" w:sz="0" w:space="0" w:color="auto"/>
      </w:divBdr>
    </w:div>
    <w:div w:id="18627461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17" Type="http://schemas.openxmlformats.org/officeDocument/2006/relationships/image" Target="media/image64.jpeg"/><Relationship Id="rId21" Type="http://schemas.openxmlformats.org/officeDocument/2006/relationships/image" Target="media/image4.png"/><Relationship Id="rId42" Type="http://schemas.openxmlformats.org/officeDocument/2006/relationships/image" Target="media/image23.png"/><Relationship Id="rId63" Type="http://schemas.openxmlformats.org/officeDocument/2006/relationships/image" Target="media/image42.png"/><Relationship Id="rId84" Type="http://schemas.openxmlformats.org/officeDocument/2006/relationships/header" Target="header11.xml"/><Relationship Id="rId138" Type="http://schemas.openxmlformats.org/officeDocument/2006/relationships/image" Target="media/image71.jpeg"/><Relationship Id="rId159" Type="http://schemas.openxmlformats.org/officeDocument/2006/relationships/header" Target="header21.xml"/><Relationship Id="rId170" Type="http://schemas.openxmlformats.org/officeDocument/2006/relationships/footer" Target="footer20.xml"/><Relationship Id="rId107" Type="http://schemas.openxmlformats.org/officeDocument/2006/relationships/image" Target="media/image63.jpeg"/><Relationship Id="rId11" Type="http://schemas.openxmlformats.org/officeDocument/2006/relationships/hyperlink" Target="mailto:sti@tcu.gov.br" TargetMode="External"/><Relationship Id="rId32" Type="http://schemas.openxmlformats.org/officeDocument/2006/relationships/image" Target="media/image15.png"/><Relationship Id="rId53" Type="http://schemas.openxmlformats.org/officeDocument/2006/relationships/image" Target="media/image33.png"/><Relationship Id="rId74" Type="http://schemas.openxmlformats.org/officeDocument/2006/relationships/image" Target="media/image51.png"/><Relationship Id="rId128" Type="http://schemas.openxmlformats.org/officeDocument/2006/relationships/hyperlink" Target="https://contas.tcu.gov.br/wikiti/index.php/Arquivo:ArqRef7.0_tcu.util_SDtrataExcecao.png" TargetMode="External"/><Relationship Id="rId149" Type="http://schemas.openxmlformats.org/officeDocument/2006/relationships/hyperlink" Target="http://en.wikipedia.org/wiki/Value_Objects" TargetMode="External"/><Relationship Id="rId5" Type="http://schemas.openxmlformats.org/officeDocument/2006/relationships/settings" Target="settings.xml"/><Relationship Id="rId95" Type="http://schemas.openxmlformats.org/officeDocument/2006/relationships/image" Target="media/image56.png"/><Relationship Id="rId160" Type="http://schemas.openxmlformats.org/officeDocument/2006/relationships/footer" Target="footer15.xml"/><Relationship Id="rId22" Type="http://schemas.openxmlformats.org/officeDocument/2006/relationships/image" Target="media/image5.png"/><Relationship Id="rId43" Type="http://schemas.openxmlformats.org/officeDocument/2006/relationships/image" Target="media/image24.png"/><Relationship Id="rId64" Type="http://schemas.openxmlformats.org/officeDocument/2006/relationships/header" Target="header5.xml"/><Relationship Id="rId118" Type="http://schemas.openxmlformats.org/officeDocument/2006/relationships/hyperlink" Target="https://contas.tcu.gov.br/wikiti/index.php/ArqRef7.0_-_Camadas" TargetMode="External"/><Relationship Id="rId139" Type="http://schemas.openxmlformats.org/officeDocument/2006/relationships/hyperlink" Target="http://docs.oracle.com/javaee/5/api/javax/servlet/Filter.html" TargetMode="External"/><Relationship Id="rId85" Type="http://schemas.openxmlformats.org/officeDocument/2006/relationships/footer" Target="footer6.xml"/><Relationship Id="rId150" Type="http://schemas.openxmlformats.org/officeDocument/2006/relationships/hyperlink" Target="http://en.wikipedia.org/wiki/Plain_Old_Java_Object" TargetMode="External"/><Relationship Id="rId171" Type="http://schemas.openxmlformats.org/officeDocument/2006/relationships/header" Target="header27.xml"/><Relationship Id="rId12" Type="http://schemas.openxmlformats.org/officeDocument/2006/relationships/hyperlink" Target="http://www.comprasnet.gov.br" TargetMode="External"/><Relationship Id="rId33" Type="http://schemas.openxmlformats.org/officeDocument/2006/relationships/header" Target="header2.xml"/><Relationship Id="rId108" Type="http://schemas.openxmlformats.org/officeDocument/2006/relationships/hyperlink" Target="https://contas.tcu.gov.br/wikiti/index.php/ArqRef7.0_-_Vis%C3%A3o_de_M%C3%B3dulo_Global" TargetMode="External"/><Relationship Id="rId129" Type="http://schemas.openxmlformats.org/officeDocument/2006/relationships/image" Target="media/image67.png"/><Relationship Id="rId54" Type="http://schemas.openxmlformats.org/officeDocument/2006/relationships/image" Target="media/image34.png"/><Relationship Id="rId75" Type="http://schemas.openxmlformats.org/officeDocument/2006/relationships/image" Target="media/image52.png"/><Relationship Id="rId96" Type="http://schemas.openxmlformats.org/officeDocument/2006/relationships/image" Target="media/image57.png"/><Relationship Id="rId140" Type="http://schemas.openxmlformats.org/officeDocument/2006/relationships/hyperlink" Target="http://www.jboss.org/richfaces" TargetMode="External"/><Relationship Id="rId161" Type="http://schemas.openxmlformats.org/officeDocument/2006/relationships/header" Target="header22.xml"/><Relationship Id="rId6" Type="http://schemas.openxmlformats.org/officeDocument/2006/relationships/webSettings" Target="webSettings.xml"/><Relationship Id="rId23" Type="http://schemas.openxmlformats.org/officeDocument/2006/relationships/image" Target="media/image6.png"/><Relationship Id="rId28" Type="http://schemas.openxmlformats.org/officeDocument/2006/relationships/image" Target="media/image11.png"/><Relationship Id="rId49" Type="http://schemas.openxmlformats.org/officeDocument/2006/relationships/image" Target="media/image29.png"/><Relationship Id="rId114" Type="http://schemas.openxmlformats.org/officeDocument/2006/relationships/hyperlink" Target="https://contas.tcu.gov.br/wikiti/index.php/ArqRef7.0_-_Vis%C3%A3o_de_M%C3%B3dulo_Global" TargetMode="External"/><Relationship Id="rId119" Type="http://schemas.openxmlformats.org/officeDocument/2006/relationships/hyperlink" Target="https://contas.tcu.gov.br/wikiti/index.php/ArqRef7.0_-_Camadas" TargetMode="External"/><Relationship Id="rId44" Type="http://schemas.openxmlformats.org/officeDocument/2006/relationships/image" Target="media/image25.png"/><Relationship Id="rId60" Type="http://schemas.openxmlformats.org/officeDocument/2006/relationships/image" Target="media/image39.png"/><Relationship Id="rId65" Type="http://schemas.openxmlformats.org/officeDocument/2006/relationships/image" Target="media/image43.png"/><Relationship Id="rId81" Type="http://schemas.openxmlformats.org/officeDocument/2006/relationships/footer" Target="footer4.xml"/><Relationship Id="rId86" Type="http://schemas.openxmlformats.org/officeDocument/2006/relationships/header" Target="header12.xml"/><Relationship Id="rId130" Type="http://schemas.openxmlformats.org/officeDocument/2006/relationships/hyperlink" Target="https://contas.tcu.gov.br/wikiti/index.php/ArqRef7.0_-_Refinamento_Depend%C3%AAncias_C%C3%B3digo_Java" TargetMode="External"/><Relationship Id="rId135" Type="http://schemas.openxmlformats.org/officeDocument/2006/relationships/hyperlink" Target="https://contas.tcu.gov.br/wikiti/index.php/Arquivo:DAS_ArqReferencia_08.JPG" TargetMode="External"/><Relationship Id="rId151" Type="http://schemas.openxmlformats.org/officeDocument/2006/relationships/header" Target="header18.xml"/><Relationship Id="rId156" Type="http://schemas.openxmlformats.org/officeDocument/2006/relationships/image" Target="media/image73.emf"/><Relationship Id="rId177" Type="http://schemas.openxmlformats.org/officeDocument/2006/relationships/theme" Target="theme/theme1.xml"/><Relationship Id="rId172" Type="http://schemas.openxmlformats.org/officeDocument/2006/relationships/footer" Target="footer21.xml"/><Relationship Id="rId13" Type="http://schemas.openxmlformats.org/officeDocument/2006/relationships/hyperlink" Target="http://www.comprasnet.gov.br" TargetMode="External"/><Relationship Id="rId18" Type="http://schemas.openxmlformats.org/officeDocument/2006/relationships/footer" Target="footer1.xml"/><Relationship Id="rId39" Type="http://schemas.openxmlformats.org/officeDocument/2006/relationships/image" Target="media/image20.png"/><Relationship Id="rId109" Type="http://schemas.openxmlformats.org/officeDocument/2006/relationships/hyperlink" Target="https://contas.tcu.gov.br/wikiti/index.php/ArqRef7.0_-_Refinamento_tcu.util" TargetMode="External"/><Relationship Id="rId34" Type="http://schemas.openxmlformats.org/officeDocument/2006/relationships/footer" Target="footer2.xml"/><Relationship Id="rId50" Type="http://schemas.openxmlformats.org/officeDocument/2006/relationships/image" Target="media/image30.png"/><Relationship Id="rId55" Type="http://schemas.openxmlformats.org/officeDocument/2006/relationships/header" Target="header4.xml"/><Relationship Id="rId76" Type="http://schemas.openxmlformats.org/officeDocument/2006/relationships/image" Target="media/image53.png"/><Relationship Id="rId97" Type="http://schemas.openxmlformats.org/officeDocument/2006/relationships/image" Target="media/image58.png"/><Relationship Id="rId104" Type="http://schemas.openxmlformats.org/officeDocument/2006/relationships/image" Target="media/image60.jpeg"/><Relationship Id="rId120" Type="http://schemas.openxmlformats.org/officeDocument/2006/relationships/hyperlink" Target="https://contas.tcu.gov.br/wikiti/index.php/ArqRef7.0_-_Refinamento_tcu.util" TargetMode="External"/><Relationship Id="rId125" Type="http://schemas.openxmlformats.org/officeDocument/2006/relationships/hyperlink" Target="http://developers.sun.com/docs/jscreator/apis/jsf/javax/faces/application/FacesMessage.html" TargetMode="External"/><Relationship Id="rId141" Type="http://schemas.openxmlformats.org/officeDocument/2006/relationships/hyperlink" Target="http://myfaces.apache.org/tomahawk/extensionsFilter.html" TargetMode="External"/><Relationship Id="rId146" Type="http://schemas.openxmlformats.org/officeDocument/2006/relationships/hyperlink" Target="http://www.quartz-scheduler.org/" TargetMode="External"/><Relationship Id="rId167" Type="http://schemas.openxmlformats.org/officeDocument/2006/relationships/header" Target="header25.xml"/><Relationship Id="rId7" Type="http://schemas.openxmlformats.org/officeDocument/2006/relationships/footnotes" Target="footnotes.xml"/><Relationship Id="rId71" Type="http://schemas.openxmlformats.org/officeDocument/2006/relationships/header" Target="header6.xml"/><Relationship Id="rId92" Type="http://schemas.openxmlformats.org/officeDocument/2006/relationships/footer" Target="footer9.xml"/><Relationship Id="rId162" Type="http://schemas.openxmlformats.org/officeDocument/2006/relationships/footer" Target="footer16.xml"/><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7.png"/><Relationship Id="rId40" Type="http://schemas.openxmlformats.org/officeDocument/2006/relationships/image" Target="media/image21.png"/><Relationship Id="rId45" Type="http://schemas.openxmlformats.org/officeDocument/2006/relationships/image" Target="media/image26.png"/><Relationship Id="rId66" Type="http://schemas.openxmlformats.org/officeDocument/2006/relationships/image" Target="media/image44.png"/><Relationship Id="rId87" Type="http://schemas.openxmlformats.org/officeDocument/2006/relationships/footer" Target="footer7.xml"/><Relationship Id="rId110" Type="http://schemas.openxmlformats.org/officeDocument/2006/relationships/hyperlink" Target="https://contas.tcu.gov.br/wikiti/index.php/ArqRef7.0_-_Vis%C3%A3o_Multi-tier" TargetMode="External"/><Relationship Id="rId115" Type="http://schemas.openxmlformats.org/officeDocument/2006/relationships/hyperlink" Target="https://contas.tcu.gov.br/wikiti/index.php/ArqRef7.0_-_Refinamento_tcu.util" TargetMode="External"/><Relationship Id="rId131" Type="http://schemas.openxmlformats.org/officeDocument/2006/relationships/hyperlink" Target="https://contas.tcu.gov.br/wikiti/index.php/Arquivo:DAS_ArqReferencia_06.JPG" TargetMode="External"/><Relationship Id="rId136" Type="http://schemas.openxmlformats.org/officeDocument/2006/relationships/image" Target="media/image70.jpeg"/><Relationship Id="rId157" Type="http://schemas.openxmlformats.org/officeDocument/2006/relationships/header" Target="header20.xml"/><Relationship Id="rId61" Type="http://schemas.openxmlformats.org/officeDocument/2006/relationships/image" Target="media/image40.png"/><Relationship Id="rId82" Type="http://schemas.openxmlformats.org/officeDocument/2006/relationships/header" Target="header10.xml"/><Relationship Id="rId152" Type="http://schemas.openxmlformats.org/officeDocument/2006/relationships/footer" Target="footer12.xml"/><Relationship Id="rId173" Type="http://schemas.openxmlformats.org/officeDocument/2006/relationships/footer" Target="footer22.xml"/><Relationship Id="rId19" Type="http://schemas.openxmlformats.org/officeDocument/2006/relationships/image" Target="media/image2.png"/><Relationship Id="rId14" Type="http://schemas.openxmlformats.org/officeDocument/2006/relationships/hyperlink" Target="file:///C:\Documents%20and%20Settings\BERNADO\Meus%20documentos\Configura&#231;&#245;es%20locais\Temporary%20Internet%20Files\Content.IE5\Configura&#231;&#245;es%20locais\Temporary%20Internet%20Files\Content.IE5\Configura&#231;&#245;es%20locais\Arquivos%20de%20apoio\cpl@tcu.gov.br" TargetMode="External"/><Relationship Id="rId30" Type="http://schemas.openxmlformats.org/officeDocument/2006/relationships/image" Target="media/image13.png"/><Relationship Id="rId35" Type="http://schemas.openxmlformats.org/officeDocument/2006/relationships/image" Target="media/image16.png"/><Relationship Id="rId56" Type="http://schemas.openxmlformats.org/officeDocument/2006/relationships/image" Target="media/image35.png"/><Relationship Id="rId77" Type="http://schemas.openxmlformats.org/officeDocument/2006/relationships/header" Target="header7.xml"/><Relationship Id="rId100" Type="http://schemas.openxmlformats.org/officeDocument/2006/relationships/footer" Target="footer10.xml"/><Relationship Id="rId105" Type="http://schemas.openxmlformats.org/officeDocument/2006/relationships/image" Target="media/image61.jpeg"/><Relationship Id="rId126" Type="http://schemas.openxmlformats.org/officeDocument/2006/relationships/hyperlink" Target="https://contas.tcu.gov.br/wikiti/index.php/Arquivo:ArqRef7.0_tcu.util_SDloginIntegrado.png" TargetMode="External"/><Relationship Id="rId147" Type="http://schemas.openxmlformats.org/officeDocument/2006/relationships/hyperlink" Target="https://contas.tcu.gov.br/wikiti/index.php/ArqRef7.0_-_Vis%C3%A3o_Multi-tier" TargetMode="External"/><Relationship Id="rId168" Type="http://schemas.openxmlformats.org/officeDocument/2006/relationships/footer" Target="footer19.xml"/><Relationship Id="rId8" Type="http://schemas.openxmlformats.org/officeDocument/2006/relationships/endnotes" Target="endnotes.xml"/><Relationship Id="rId51" Type="http://schemas.openxmlformats.org/officeDocument/2006/relationships/image" Target="media/image31.png"/><Relationship Id="rId72" Type="http://schemas.openxmlformats.org/officeDocument/2006/relationships/image" Target="media/image49.png"/><Relationship Id="rId93" Type="http://schemas.openxmlformats.org/officeDocument/2006/relationships/image" Target="media/image55.png"/><Relationship Id="rId98" Type="http://schemas.openxmlformats.org/officeDocument/2006/relationships/image" Target="media/image59.png"/><Relationship Id="rId121" Type="http://schemas.openxmlformats.org/officeDocument/2006/relationships/image" Target="media/image65.png"/><Relationship Id="rId142" Type="http://schemas.openxmlformats.org/officeDocument/2006/relationships/hyperlink" Target="http://www.devshed.com/c/a/Java/Introduction-to-JavaServer-Faces-1/" TargetMode="External"/><Relationship Id="rId163" Type="http://schemas.openxmlformats.org/officeDocument/2006/relationships/header" Target="header23.xml"/><Relationship Id="rId3" Type="http://schemas.openxmlformats.org/officeDocument/2006/relationships/styles" Target="styles.xml"/><Relationship Id="rId25" Type="http://schemas.openxmlformats.org/officeDocument/2006/relationships/image" Target="media/image8.png"/><Relationship Id="rId46" Type="http://schemas.openxmlformats.org/officeDocument/2006/relationships/image" Target="media/image27.png"/><Relationship Id="rId67" Type="http://schemas.openxmlformats.org/officeDocument/2006/relationships/image" Target="media/image45.png"/><Relationship Id="rId116" Type="http://schemas.openxmlformats.org/officeDocument/2006/relationships/hyperlink" Target="https://contas.tcu.gov.br/wikiti/index.php/Arquivo:DAS_ArqReferencia_03.JPG" TargetMode="External"/><Relationship Id="rId137" Type="http://schemas.openxmlformats.org/officeDocument/2006/relationships/hyperlink" Target="https://contas.tcu.gov.br/wikiti/index.php/ArqRef7.0_-_Refinamento_tcu.util" TargetMode="External"/><Relationship Id="rId158" Type="http://schemas.openxmlformats.org/officeDocument/2006/relationships/footer" Target="footer14.xml"/><Relationship Id="rId20" Type="http://schemas.openxmlformats.org/officeDocument/2006/relationships/image" Target="media/image3.png"/><Relationship Id="rId41" Type="http://schemas.openxmlformats.org/officeDocument/2006/relationships/image" Target="media/image22.png"/><Relationship Id="rId62" Type="http://schemas.openxmlformats.org/officeDocument/2006/relationships/image" Target="media/image41.png"/><Relationship Id="rId83" Type="http://schemas.openxmlformats.org/officeDocument/2006/relationships/footer" Target="footer5.xml"/><Relationship Id="rId88" Type="http://schemas.openxmlformats.org/officeDocument/2006/relationships/image" Target="media/image54.emf"/><Relationship Id="rId111" Type="http://schemas.openxmlformats.org/officeDocument/2006/relationships/hyperlink" Target="https://contas.tcu.gov.br/wikiti/index.php/ArqRef7.0_-_Vis%C3%A3o_Multi-tier" TargetMode="External"/><Relationship Id="rId132" Type="http://schemas.openxmlformats.org/officeDocument/2006/relationships/image" Target="media/image68.jpeg"/><Relationship Id="rId153" Type="http://schemas.openxmlformats.org/officeDocument/2006/relationships/header" Target="header19.xml"/><Relationship Id="rId174" Type="http://schemas.openxmlformats.org/officeDocument/2006/relationships/header" Target="header28.xml"/><Relationship Id="rId15" Type="http://schemas.openxmlformats.org/officeDocument/2006/relationships/hyperlink" Target="file:///\\_sarq_prod\unidades\SELIP\DIMAT\DILIC%202009\SEE\Elabora&#231;&#227;o%20de%20Editais\x%20Editais%20Padronizados\Edital%20padr&#227;o%20Portaria%201%20de%20julho%20de%202009\cpl@tcu.gov.br" TargetMode="External"/><Relationship Id="rId36" Type="http://schemas.openxmlformats.org/officeDocument/2006/relationships/image" Target="media/image17.png"/><Relationship Id="rId57" Type="http://schemas.openxmlformats.org/officeDocument/2006/relationships/image" Target="media/image36.png"/><Relationship Id="rId106" Type="http://schemas.openxmlformats.org/officeDocument/2006/relationships/image" Target="media/image62.png"/><Relationship Id="rId127" Type="http://schemas.openxmlformats.org/officeDocument/2006/relationships/image" Target="media/image66.png"/><Relationship Id="rId10" Type="http://schemas.openxmlformats.org/officeDocument/2006/relationships/hyperlink" Target="http://www.comprasnet.gov.br" TargetMode="External"/><Relationship Id="rId31" Type="http://schemas.openxmlformats.org/officeDocument/2006/relationships/image" Target="media/image14.png"/><Relationship Id="rId52" Type="http://schemas.openxmlformats.org/officeDocument/2006/relationships/image" Target="media/image32.png"/><Relationship Id="rId73" Type="http://schemas.openxmlformats.org/officeDocument/2006/relationships/image" Target="media/image50.png"/><Relationship Id="rId78" Type="http://schemas.openxmlformats.org/officeDocument/2006/relationships/header" Target="header8.xml"/><Relationship Id="rId94" Type="http://schemas.openxmlformats.org/officeDocument/2006/relationships/header" Target="header15.xml"/><Relationship Id="rId99" Type="http://schemas.openxmlformats.org/officeDocument/2006/relationships/header" Target="header16.xml"/><Relationship Id="rId101" Type="http://schemas.openxmlformats.org/officeDocument/2006/relationships/header" Target="header17.xml"/><Relationship Id="rId122" Type="http://schemas.openxmlformats.org/officeDocument/2006/relationships/hyperlink" Target="http://www.icpbravo.com.br/" TargetMode="External"/><Relationship Id="rId143" Type="http://schemas.openxmlformats.org/officeDocument/2006/relationships/hyperlink" Target="http://www.jsftutorials.net/jsf-navigation-by-examples.html" TargetMode="External"/><Relationship Id="rId148" Type="http://schemas.openxmlformats.org/officeDocument/2006/relationships/hyperlink" Target="http://pt.wikipedia.org/wiki/Data_Access_Object_(DAO))" TargetMode="External"/><Relationship Id="rId164" Type="http://schemas.openxmlformats.org/officeDocument/2006/relationships/footer" Target="footer17.xml"/><Relationship Id="rId169" Type="http://schemas.openxmlformats.org/officeDocument/2006/relationships/header" Target="header26.xml"/><Relationship Id="rId4" Type="http://schemas.microsoft.com/office/2007/relationships/stylesWithEffects" Target="stylesWithEffects.xml"/><Relationship Id="rId9" Type="http://schemas.openxmlformats.org/officeDocument/2006/relationships/hyperlink" Target="http://www.comprasnet.gov.br" TargetMode="External"/><Relationship Id="rId26" Type="http://schemas.openxmlformats.org/officeDocument/2006/relationships/image" Target="media/image9.png"/><Relationship Id="rId47" Type="http://schemas.openxmlformats.org/officeDocument/2006/relationships/image" Target="media/image28.png"/><Relationship Id="rId68" Type="http://schemas.openxmlformats.org/officeDocument/2006/relationships/image" Target="media/image46.png"/><Relationship Id="rId89" Type="http://schemas.openxmlformats.org/officeDocument/2006/relationships/header" Target="header13.xml"/><Relationship Id="rId112" Type="http://schemas.openxmlformats.org/officeDocument/2006/relationships/hyperlink" Target="https://contas.tcu.gov.br/wikiti/index.php/ArqRef7.0_-_Vis%C3%A3o_de_M%C3%B3dulo_Global" TargetMode="External"/><Relationship Id="rId133" Type="http://schemas.openxmlformats.org/officeDocument/2006/relationships/hyperlink" Target="https://contas.tcu.gov.br/wikiti/index.php/Arquivo:DAS_ArqReferencia_07.JPG" TargetMode="External"/><Relationship Id="rId154" Type="http://schemas.openxmlformats.org/officeDocument/2006/relationships/footer" Target="footer13.xml"/><Relationship Id="rId175" Type="http://schemas.openxmlformats.org/officeDocument/2006/relationships/footer" Target="footer23.xml"/><Relationship Id="rId16" Type="http://schemas.openxmlformats.org/officeDocument/2006/relationships/hyperlink" Target="mailto:sti@tcu.gov.br" TargetMode="External"/><Relationship Id="rId37" Type="http://schemas.openxmlformats.org/officeDocument/2006/relationships/image" Target="media/image18.png"/><Relationship Id="rId58" Type="http://schemas.openxmlformats.org/officeDocument/2006/relationships/image" Target="media/image37.png"/><Relationship Id="rId79" Type="http://schemas.openxmlformats.org/officeDocument/2006/relationships/header" Target="header9.xml"/><Relationship Id="rId102" Type="http://schemas.openxmlformats.org/officeDocument/2006/relationships/footer" Target="footer11.xml"/><Relationship Id="rId123" Type="http://schemas.openxmlformats.org/officeDocument/2006/relationships/hyperlink" Target="https://contas.tcu.gov.br/wikiti/index.php/ArqRef7.0_-_Vis%C3%A3o_de_M%C3%B3dulo_Global" TargetMode="External"/><Relationship Id="rId144" Type="http://schemas.openxmlformats.org/officeDocument/2006/relationships/hyperlink" Target="https://contas.tcu.gov.br/wikiti/index.php/ArqRef7.0_-_Refinamento_Depend%C3%AAncias_C%C3%B3digo_Java" TargetMode="External"/><Relationship Id="rId90" Type="http://schemas.openxmlformats.org/officeDocument/2006/relationships/footer" Target="footer8.xml"/><Relationship Id="rId165" Type="http://schemas.openxmlformats.org/officeDocument/2006/relationships/header" Target="header24.xml"/><Relationship Id="rId27" Type="http://schemas.openxmlformats.org/officeDocument/2006/relationships/image" Target="media/image10.png"/><Relationship Id="rId48" Type="http://schemas.openxmlformats.org/officeDocument/2006/relationships/header" Target="header3.xml"/><Relationship Id="rId69" Type="http://schemas.openxmlformats.org/officeDocument/2006/relationships/image" Target="media/image47.png"/><Relationship Id="rId113" Type="http://schemas.openxmlformats.org/officeDocument/2006/relationships/hyperlink" Target="https://contas.tcu.gov.br/wikiti/index.php/ArqRef7.0_-_Persist%C3%AAncia_e_Conex%C3%B5es_de_Banco" TargetMode="External"/><Relationship Id="rId134" Type="http://schemas.openxmlformats.org/officeDocument/2006/relationships/image" Target="media/image69.jpeg"/><Relationship Id="rId80" Type="http://schemas.openxmlformats.org/officeDocument/2006/relationships/footer" Target="footer3.xml"/><Relationship Id="rId155" Type="http://schemas.openxmlformats.org/officeDocument/2006/relationships/image" Target="media/image72.emf"/><Relationship Id="rId176" Type="http://schemas.openxmlformats.org/officeDocument/2006/relationships/fontTable" Target="fontTable.xml"/><Relationship Id="rId17" Type="http://schemas.openxmlformats.org/officeDocument/2006/relationships/header" Target="header1.xml"/><Relationship Id="rId38" Type="http://schemas.openxmlformats.org/officeDocument/2006/relationships/image" Target="media/image19.png"/><Relationship Id="rId59" Type="http://schemas.openxmlformats.org/officeDocument/2006/relationships/image" Target="media/image38.png"/><Relationship Id="rId103" Type="http://schemas.openxmlformats.org/officeDocument/2006/relationships/hyperlink" Target="https://contas.tcu.gov.br/wikiti/index.php/Arquivo:DAS_ArqReferencia_04.JPG" TargetMode="External"/><Relationship Id="rId124" Type="http://schemas.openxmlformats.org/officeDocument/2006/relationships/hyperlink" Target="http://docs.oracle.com/javaee/6/api/javax/servlet/http/HttpSessionBindingListener.htmlHttpSessionBindingListener" TargetMode="External"/><Relationship Id="rId70" Type="http://schemas.openxmlformats.org/officeDocument/2006/relationships/image" Target="media/image48.png"/><Relationship Id="rId91" Type="http://schemas.openxmlformats.org/officeDocument/2006/relationships/header" Target="header14.xml"/><Relationship Id="rId145" Type="http://schemas.openxmlformats.org/officeDocument/2006/relationships/hyperlink" Target="http://docs.oracle.com/javaee/6/api/javax/servlet/ServletContextListener.html" TargetMode="External"/><Relationship Id="rId166" Type="http://schemas.openxmlformats.org/officeDocument/2006/relationships/footer" Target="footer18.xml"/><Relationship Id="rId1" Type="http://schemas.openxmlformats.org/officeDocument/2006/relationships/customXml" Target="../customXml/item1.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11.xml.rels><?xml version="1.0" encoding="UTF-8" standalone="yes"?>
<Relationships xmlns="http://schemas.openxmlformats.org/package/2006/relationships"><Relationship Id="rId1" Type="http://schemas.openxmlformats.org/officeDocument/2006/relationships/image" Target="media/image1.png"/></Relationships>
</file>

<file path=word/_rels/header12.xml.rels><?xml version="1.0" encoding="UTF-8" standalone="yes"?>
<Relationships xmlns="http://schemas.openxmlformats.org/package/2006/relationships"><Relationship Id="rId1" Type="http://schemas.openxmlformats.org/officeDocument/2006/relationships/image" Target="media/image1.png"/></Relationships>
</file>

<file path=word/_rels/header13.xml.rels><?xml version="1.0" encoding="UTF-8" standalone="yes"?>
<Relationships xmlns="http://schemas.openxmlformats.org/package/2006/relationships"><Relationship Id="rId1" Type="http://schemas.openxmlformats.org/officeDocument/2006/relationships/image" Target="media/image1.png"/></Relationships>
</file>

<file path=word/_rels/header14.xml.rels><?xml version="1.0" encoding="UTF-8" standalone="yes"?>
<Relationships xmlns="http://schemas.openxmlformats.org/package/2006/relationships"><Relationship Id="rId1" Type="http://schemas.openxmlformats.org/officeDocument/2006/relationships/image" Target="media/image1.png"/></Relationships>
</file>

<file path=word/_rels/header15.xml.rels><?xml version="1.0" encoding="UTF-8" standalone="yes"?>
<Relationships xmlns="http://schemas.openxmlformats.org/package/2006/relationships"><Relationship Id="rId1" Type="http://schemas.openxmlformats.org/officeDocument/2006/relationships/image" Target="media/image1.png"/></Relationships>
</file>

<file path=word/_rels/header16.xml.rels><?xml version="1.0" encoding="UTF-8" standalone="yes"?>
<Relationships xmlns="http://schemas.openxmlformats.org/package/2006/relationships"><Relationship Id="rId1" Type="http://schemas.openxmlformats.org/officeDocument/2006/relationships/image" Target="media/image1.png"/></Relationships>
</file>

<file path=word/_rels/header17.xml.rels><?xml version="1.0" encoding="UTF-8" standalone="yes"?>
<Relationships xmlns="http://schemas.openxmlformats.org/package/2006/relationships"><Relationship Id="rId1" Type="http://schemas.openxmlformats.org/officeDocument/2006/relationships/image" Target="media/image1.png"/></Relationships>
</file>

<file path=word/_rels/header18.xml.rels><?xml version="1.0" encoding="UTF-8" standalone="yes"?>
<Relationships xmlns="http://schemas.openxmlformats.org/package/2006/relationships"><Relationship Id="rId1" Type="http://schemas.openxmlformats.org/officeDocument/2006/relationships/image" Target="media/image1.png"/></Relationships>
</file>

<file path=word/_rels/header19.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20.xml.rels><?xml version="1.0" encoding="UTF-8" standalone="yes"?>
<Relationships xmlns="http://schemas.openxmlformats.org/package/2006/relationships"><Relationship Id="rId1" Type="http://schemas.openxmlformats.org/officeDocument/2006/relationships/image" Target="media/image1.png"/></Relationships>
</file>

<file path=word/_rels/header21.xml.rels><?xml version="1.0" encoding="UTF-8" standalone="yes"?>
<Relationships xmlns="http://schemas.openxmlformats.org/package/2006/relationships"><Relationship Id="rId1" Type="http://schemas.openxmlformats.org/officeDocument/2006/relationships/image" Target="media/image1.png"/></Relationships>
</file>

<file path=word/_rels/header22.xml.rels><?xml version="1.0" encoding="UTF-8" standalone="yes"?>
<Relationships xmlns="http://schemas.openxmlformats.org/package/2006/relationships"><Relationship Id="rId1" Type="http://schemas.openxmlformats.org/officeDocument/2006/relationships/image" Target="media/image1.png"/></Relationships>
</file>

<file path=word/_rels/header23.xml.rels><?xml version="1.0" encoding="UTF-8" standalone="yes"?>
<Relationships xmlns="http://schemas.openxmlformats.org/package/2006/relationships"><Relationship Id="rId1" Type="http://schemas.openxmlformats.org/officeDocument/2006/relationships/image" Target="media/image1.png"/></Relationships>
</file>

<file path=word/_rels/header24.xml.rels><?xml version="1.0" encoding="UTF-8" standalone="yes"?>
<Relationships xmlns="http://schemas.openxmlformats.org/package/2006/relationships"><Relationship Id="rId1" Type="http://schemas.openxmlformats.org/officeDocument/2006/relationships/image" Target="media/image1.png"/></Relationships>
</file>

<file path=word/_rels/header25.xml.rels><?xml version="1.0" encoding="UTF-8" standalone="yes"?>
<Relationships xmlns="http://schemas.openxmlformats.org/package/2006/relationships"><Relationship Id="rId1" Type="http://schemas.openxmlformats.org/officeDocument/2006/relationships/image" Target="media/image1.png"/></Relationships>
</file>

<file path=word/_rels/header26.xml.rels><?xml version="1.0" encoding="UTF-8" standalone="yes"?>
<Relationships xmlns="http://schemas.openxmlformats.org/package/2006/relationships"><Relationship Id="rId1" Type="http://schemas.openxmlformats.org/officeDocument/2006/relationships/image" Target="media/image1.png"/></Relationships>
</file>

<file path=word/_rels/header27.xml.rels><?xml version="1.0" encoding="UTF-8" standalone="yes"?>
<Relationships xmlns="http://schemas.openxmlformats.org/package/2006/relationships"><Relationship Id="rId1" Type="http://schemas.openxmlformats.org/officeDocument/2006/relationships/image" Target="media/image1.png"/></Relationships>
</file>

<file path=word/_rels/header28.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1.png"/></Relationships>
</file>

<file path=word/_rels/header6.xml.rels><?xml version="1.0" encoding="UTF-8" standalone="yes"?>
<Relationships xmlns="http://schemas.openxmlformats.org/package/2006/relationships"><Relationship Id="rId1" Type="http://schemas.openxmlformats.org/officeDocument/2006/relationships/image" Target="media/image1.png"/></Relationships>
</file>

<file path=word/_rels/header7.xml.rels><?xml version="1.0" encoding="UTF-8" standalone="yes"?>
<Relationships xmlns="http://schemas.openxmlformats.org/package/2006/relationships"><Relationship Id="rId1" Type="http://schemas.openxmlformats.org/officeDocument/2006/relationships/image" Target="media/image1.png"/></Relationships>
</file>

<file path=word/_rels/header9.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C4341F2-488D-4492-88EF-32F483C88A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226</Pages>
  <Words>55561</Words>
  <Characters>300035</Characters>
  <Application>Microsoft Office Word</Application>
  <DocSecurity>0</DocSecurity>
  <Lines>2500</Lines>
  <Paragraphs>709</Paragraphs>
  <ScaleCrop>false</ScaleCrop>
  <HeadingPairs>
    <vt:vector size="2" baseType="variant">
      <vt:variant>
        <vt:lpstr>Título</vt:lpstr>
      </vt:variant>
      <vt:variant>
        <vt:i4>1</vt:i4>
      </vt:variant>
    </vt:vector>
  </HeadingPairs>
  <TitlesOfParts>
    <vt:vector size="1" baseType="lpstr">
      <vt:lpstr>TRIBUNAL DE CONTAS DA UNIÃO</vt:lpstr>
    </vt:vector>
  </TitlesOfParts>
  <Company>TCU</Company>
  <LinksUpToDate>false</LinksUpToDate>
  <CharactersWithSpaces>354887</CharactersWithSpaces>
  <SharedDoc>false</SharedDoc>
  <HLinks>
    <vt:vector size="804" baseType="variant">
      <vt:variant>
        <vt:i4>1048624</vt:i4>
      </vt:variant>
      <vt:variant>
        <vt:i4>671</vt:i4>
      </vt:variant>
      <vt:variant>
        <vt:i4>0</vt:i4>
      </vt:variant>
      <vt:variant>
        <vt:i4>5</vt:i4>
      </vt:variant>
      <vt:variant>
        <vt:lpwstr/>
      </vt:variant>
      <vt:variant>
        <vt:lpwstr>_Toc317770317</vt:lpwstr>
      </vt:variant>
      <vt:variant>
        <vt:i4>1048624</vt:i4>
      </vt:variant>
      <vt:variant>
        <vt:i4>665</vt:i4>
      </vt:variant>
      <vt:variant>
        <vt:i4>0</vt:i4>
      </vt:variant>
      <vt:variant>
        <vt:i4>5</vt:i4>
      </vt:variant>
      <vt:variant>
        <vt:lpwstr/>
      </vt:variant>
      <vt:variant>
        <vt:lpwstr>_Toc317770316</vt:lpwstr>
      </vt:variant>
      <vt:variant>
        <vt:i4>1048624</vt:i4>
      </vt:variant>
      <vt:variant>
        <vt:i4>659</vt:i4>
      </vt:variant>
      <vt:variant>
        <vt:i4>0</vt:i4>
      </vt:variant>
      <vt:variant>
        <vt:i4>5</vt:i4>
      </vt:variant>
      <vt:variant>
        <vt:lpwstr/>
      </vt:variant>
      <vt:variant>
        <vt:lpwstr>_Toc317770315</vt:lpwstr>
      </vt:variant>
      <vt:variant>
        <vt:i4>1048624</vt:i4>
      </vt:variant>
      <vt:variant>
        <vt:i4>653</vt:i4>
      </vt:variant>
      <vt:variant>
        <vt:i4>0</vt:i4>
      </vt:variant>
      <vt:variant>
        <vt:i4>5</vt:i4>
      </vt:variant>
      <vt:variant>
        <vt:lpwstr/>
      </vt:variant>
      <vt:variant>
        <vt:lpwstr>_Toc317770314</vt:lpwstr>
      </vt:variant>
      <vt:variant>
        <vt:i4>1048624</vt:i4>
      </vt:variant>
      <vt:variant>
        <vt:i4>647</vt:i4>
      </vt:variant>
      <vt:variant>
        <vt:i4>0</vt:i4>
      </vt:variant>
      <vt:variant>
        <vt:i4>5</vt:i4>
      </vt:variant>
      <vt:variant>
        <vt:lpwstr/>
      </vt:variant>
      <vt:variant>
        <vt:lpwstr>_Toc317770313</vt:lpwstr>
      </vt:variant>
      <vt:variant>
        <vt:i4>1048624</vt:i4>
      </vt:variant>
      <vt:variant>
        <vt:i4>641</vt:i4>
      </vt:variant>
      <vt:variant>
        <vt:i4>0</vt:i4>
      </vt:variant>
      <vt:variant>
        <vt:i4>5</vt:i4>
      </vt:variant>
      <vt:variant>
        <vt:lpwstr/>
      </vt:variant>
      <vt:variant>
        <vt:lpwstr>_Toc317770312</vt:lpwstr>
      </vt:variant>
      <vt:variant>
        <vt:i4>1048624</vt:i4>
      </vt:variant>
      <vt:variant>
        <vt:i4>635</vt:i4>
      </vt:variant>
      <vt:variant>
        <vt:i4>0</vt:i4>
      </vt:variant>
      <vt:variant>
        <vt:i4>5</vt:i4>
      </vt:variant>
      <vt:variant>
        <vt:lpwstr/>
      </vt:variant>
      <vt:variant>
        <vt:lpwstr>_Toc317770311</vt:lpwstr>
      </vt:variant>
      <vt:variant>
        <vt:i4>1048624</vt:i4>
      </vt:variant>
      <vt:variant>
        <vt:i4>629</vt:i4>
      </vt:variant>
      <vt:variant>
        <vt:i4>0</vt:i4>
      </vt:variant>
      <vt:variant>
        <vt:i4>5</vt:i4>
      </vt:variant>
      <vt:variant>
        <vt:lpwstr/>
      </vt:variant>
      <vt:variant>
        <vt:lpwstr>_Toc317770310</vt:lpwstr>
      </vt:variant>
      <vt:variant>
        <vt:i4>1114160</vt:i4>
      </vt:variant>
      <vt:variant>
        <vt:i4>623</vt:i4>
      </vt:variant>
      <vt:variant>
        <vt:i4>0</vt:i4>
      </vt:variant>
      <vt:variant>
        <vt:i4>5</vt:i4>
      </vt:variant>
      <vt:variant>
        <vt:lpwstr/>
      </vt:variant>
      <vt:variant>
        <vt:lpwstr>_Toc317770309</vt:lpwstr>
      </vt:variant>
      <vt:variant>
        <vt:i4>1114160</vt:i4>
      </vt:variant>
      <vt:variant>
        <vt:i4>617</vt:i4>
      </vt:variant>
      <vt:variant>
        <vt:i4>0</vt:i4>
      </vt:variant>
      <vt:variant>
        <vt:i4>5</vt:i4>
      </vt:variant>
      <vt:variant>
        <vt:lpwstr/>
      </vt:variant>
      <vt:variant>
        <vt:lpwstr>_Toc317770308</vt:lpwstr>
      </vt:variant>
      <vt:variant>
        <vt:i4>1114160</vt:i4>
      </vt:variant>
      <vt:variant>
        <vt:i4>611</vt:i4>
      </vt:variant>
      <vt:variant>
        <vt:i4>0</vt:i4>
      </vt:variant>
      <vt:variant>
        <vt:i4>5</vt:i4>
      </vt:variant>
      <vt:variant>
        <vt:lpwstr/>
      </vt:variant>
      <vt:variant>
        <vt:lpwstr>_Toc317770307</vt:lpwstr>
      </vt:variant>
      <vt:variant>
        <vt:i4>1114160</vt:i4>
      </vt:variant>
      <vt:variant>
        <vt:i4>605</vt:i4>
      </vt:variant>
      <vt:variant>
        <vt:i4>0</vt:i4>
      </vt:variant>
      <vt:variant>
        <vt:i4>5</vt:i4>
      </vt:variant>
      <vt:variant>
        <vt:lpwstr/>
      </vt:variant>
      <vt:variant>
        <vt:lpwstr>_Toc317770306</vt:lpwstr>
      </vt:variant>
      <vt:variant>
        <vt:i4>1114160</vt:i4>
      </vt:variant>
      <vt:variant>
        <vt:i4>599</vt:i4>
      </vt:variant>
      <vt:variant>
        <vt:i4>0</vt:i4>
      </vt:variant>
      <vt:variant>
        <vt:i4>5</vt:i4>
      </vt:variant>
      <vt:variant>
        <vt:lpwstr/>
      </vt:variant>
      <vt:variant>
        <vt:lpwstr>_Toc317770305</vt:lpwstr>
      </vt:variant>
      <vt:variant>
        <vt:i4>1114160</vt:i4>
      </vt:variant>
      <vt:variant>
        <vt:i4>593</vt:i4>
      </vt:variant>
      <vt:variant>
        <vt:i4>0</vt:i4>
      </vt:variant>
      <vt:variant>
        <vt:i4>5</vt:i4>
      </vt:variant>
      <vt:variant>
        <vt:lpwstr/>
      </vt:variant>
      <vt:variant>
        <vt:lpwstr>_Toc317770304</vt:lpwstr>
      </vt:variant>
      <vt:variant>
        <vt:i4>1114160</vt:i4>
      </vt:variant>
      <vt:variant>
        <vt:i4>587</vt:i4>
      </vt:variant>
      <vt:variant>
        <vt:i4>0</vt:i4>
      </vt:variant>
      <vt:variant>
        <vt:i4>5</vt:i4>
      </vt:variant>
      <vt:variant>
        <vt:lpwstr/>
      </vt:variant>
      <vt:variant>
        <vt:lpwstr>_Toc317770303</vt:lpwstr>
      </vt:variant>
      <vt:variant>
        <vt:i4>1114160</vt:i4>
      </vt:variant>
      <vt:variant>
        <vt:i4>581</vt:i4>
      </vt:variant>
      <vt:variant>
        <vt:i4>0</vt:i4>
      </vt:variant>
      <vt:variant>
        <vt:i4>5</vt:i4>
      </vt:variant>
      <vt:variant>
        <vt:lpwstr/>
      </vt:variant>
      <vt:variant>
        <vt:lpwstr>_Toc317770302</vt:lpwstr>
      </vt:variant>
      <vt:variant>
        <vt:i4>1114160</vt:i4>
      </vt:variant>
      <vt:variant>
        <vt:i4>575</vt:i4>
      </vt:variant>
      <vt:variant>
        <vt:i4>0</vt:i4>
      </vt:variant>
      <vt:variant>
        <vt:i4>5</vt:i4>
      </vt:variant>
      <vt:variant>
        <vt:lpwstr/>
      </vt:variant>
      <vt:variant>
        <vt:lpwstr>_Toc317770301</vt:lpwstr>
      </vt:variant>
      <vt:variant>
        <vt:i4>1114160</vt:i4>
      </vt:variant>
      <vt:variant>
        <vt:i4>569</vt:i4>
      </vt:variant>
      <vt:variant>
        <vt:i4>0</vt:i4>
      </vt:variant>
      <vt:variant>
        <vt:i4>5</vt:i4>
      </vt:variant>
      <vt:variant>
        <vt:lpwstr/>
      </vt:variant>
      <vt:variant>
        <vt:lpwstr>_Toc317770300</vt:lpwstr>
      </vt:variant>
      <vt:variant>
        <vt:i4>1572913</vt:i4>
      </vt:variant>
      <vt:variant>
        <vt:i4>563</vt:i4>
      </vt:variant>
      <vt:variant>
        <vt:i4>0</vt:i4>
      </vt:variant>
      <vt:variant>
        <vt:i4>5</vt:i4>
      </vt:variant>
      <vt:variant>
        <vt:lpwstr/>
      </vt:variant>
      <vt:variant>
        <vt:lpwstr>_Toc317770299</vt:lpwstr>
      </vt:variant>
      <vt:variant>
        <vt:i4>1572913</vt:i4>
      </vt:variant>
      <vt:variant>
        <vt:i4>557</vt:i4>
      </vt:variant>
      <vt:variant>
        <vt:i4>0</vt:i4>
      </vt:variant>
      <vt:variant>
        <vt:i4>5</vt:i4>
      </vt:variant>
      <vt:variant>
        <vt:lpwstr/>
      </vt:variant>
      <vt:variant>
        <vt:lpwstr>_Toc317770298</vt:lpwstr>
      </vt:variant>
      <vt:variant>
        <vt:i4>1572913</vt:i4>
      </vt:variant>
      <vt:variant>
        <vt:i4>551</vt:i4>
      </vt:variant>
      <vt:variant>
        <vt:i4>0</vt:i4>
      </vt:variant>
      <vt:variant>
        <vt:i4>5</vt:i4>
      </vt:variant>
      <vt:variant>
        <vt:lpwstr/>
      </vt:variant>
      <vt:variant>
        <vt:lpwstr>_Toc317770297</vt:lpwstr>
      </vt:variant>
      <vt:variant>
        <vt:i4>1572913</vt:i4>
      </vt:variant>
      <vt:variant>
        <vt:i4>545</vt:i4>
      </vt:variant>
      <vt:variant>
        <vt:i4>0</vt:i4>
      </vt:variant>
      <vt:variant>
        <vt:i4>5</vt:i4>
      </vt:variant>
      <vt:variant>
        <vt:lpwstr/>
      </vt:variant>
      <vt:variant>
        <vt:lpwstr>_Toc317770296</vt:lpwstr>
      </vt:variant>
      <vt:variant>
        <vt:i4>1572913</vt:i4>
      </vt:variant>
      <vt:variant>
        <vt:i4>539</vt:i4>
      </vt:variant>
      <vt:variant>
        <vt:i4>0</vt:i4>
      </vt:variant>
      <vt:variant>
        <vt:i4>5</vt:i4>
      </vt:variant>
      <vt:variant>
        <vt:lpwstr/>
      </vt:variant>
      <vt:variant>
        <vt:lpwstr>_Toc317770295</vt:lpwstr>
      </vt:variant>
      <vt:variant>
        <vt:i4>1572913</vt:i4>
      </vt:variant>
      <vt:variant>
        <vt:i4>533</vt:i4>
      </vt:variant>
      <vt:variant>
        <vt:i4>0</vt:i4>
      </vt:variant>
      <vt:variant>
        <vt:i4>5</vt:i4>
      </vt:variant>
      <vt:variant>
        <vt:lpwstr/>
      </vt:variant>
      <vt:variant>
        <vt:lpwstr>_Toc317770294</vt:lpwstr>
      </vt:variant>
      <vt:variant>
        <vt:i4>1572913</vt:i4>
      </vt:variant>
      <vt:variant>
        <vt:i4>527</vt:i4>
      </vt:variant>
      <vt:variant>
        <vt:i4>0</vt:i4>
      </vt:variant>
      <vt:variant>
        <vt:i4>5</vt:i4>
      </vt:variant>
      <vt:variant>
        <vt:lpwstr/>
      </vt:variant>
      <vt:variant>
        <vt:lpwstr>_Toc317770293</vt:lpwstr>
      </vt:variant>
      <vt:variant>
        <vt:i4>1572913</vt:i4>
      </vt:variant>
      <vt:variant>
        <vt:i4>521</vt:i4>
      </vt:variant>
      <vt:variant>
        <vt:i4>0</vt:i4>
      </vt:variant>
      <vt:variant>
        <vt:i4>5</vt:i4>
      </vt:variant>
      <vt:variant>
        <vt:lpwstr/>
      </vt:variant>
      <vt:variant>
        <vt:lpwstr>_Toc317770292</vt:lpwstr>
      </vt:variant>
      <vt:variant>
        <vt:i4>1572913</vt:i4>
      </vt:variant>
      <vt:variant>
        <vt:i4>515</vt:i4>
      </vt:variant>
      <vt:variant>
        <vt:i4>0</vt:i4>
      </vt:variant>
      <vt:variant>
        <vt:i4>5</vt:i4>
      </vt:variant>
      <vt:variant>
        <vt:lpwstr/>
      </vt:variant>
      <vt:variant>
        <vt:lpwstr>_Toc317770291</vt:lpwstr>
      </vt:variant>
      <vt:variant>
        <vt:i4>1572913</vt:i4>
      </vt:variant>
      <vt:variant>
        <vt:i4>509</vt:i4>
      </vt:variant>
      <vt:variant>
        <vt:i4>0</vt:i4>
      </vt:variant>
      <vt:variant>
        <vt:i4>5</vt:i4>
      </vt:variant>
      <vt:variant>
        <vt:lpwstr/>
      </vt:variant>
      <vt:variant>
        <vt:lpwstr>_Toc317770290</vt:lpwstr>
      </vt:variant>
      <vt:variant>
        <vt:i4>1638449</vt:i4>
      </vt:variant>
      <vt:variant>
        <vt:i4>503</vt:i4>
      </vt:variant>
      <vt:variant>
        <vt:i4>0</vt:i4>
      </vt:variant>
      <vt:variant>
        <vt:i4>5</vt:i4>
      </vt:variant>
      <vt:variant>
        <vt:lpwstr/>
      </vt:variant>
      <vt:variant>
        <vt:lpwstr>_Toc317770289</vt:lpwstr>
      </vt:variant>
      <vt:variant>
        <vt:i4>1638449</vt:i4>
      </vt:variant>
      <vt:variant>
        <vt:i4>497</vt:i4>
      </vt:variant>
      <vt:variant>
        <vt:i4>0</vt:i4>
      </vt:variant>
      <vt:variant>
        <vt:i4>5</vt:i4>
      </vt:variant>
      <vt:variant>
        <vt:lpwstr/>
      </vt:variant>
      <vt:variant>
        <vt:lpwstr>_Toc317770288</vt:lpwstr>
      </vt:variant>
      <vt:variant>
        <vt:i4>1638449</vt:i4>
      </vt:variant>
      <vt:variant>
        <vt:i4>491</vt:i4>
      </vt:variant>
      <vt:variant>
        <vt:i4>0</vt:i4>
      </vt:variant>
      <vt:variant>
        <vt:i4>5</vt:i4>
      </vt:variant>
      <vt:variant>
        <vt:lpwstr/>
      </vt:variant>
      <vt:variant>
        <vt:lpwstr>_Toc317770287</vt:lpwstr>
      </vt:variant>
      <vt:variant>
        <vt:i4>1638449</vt:i4>
      </vt:variant>
      <vt:variant>
        <vt:i4>485</vt:i4>
      </vt:variant>
      <vt:variant>
        <vt:i4>0</vt:i4>
      </vt:variant>
      <vt:variant>
        <vt:i4>5</vt:i4>
      </vt:variant>
      <vt:variant>
        <vt:lpwstr/>
      </vt:variant>
      <vt:variant>
        <vt:lpwstr>_Toc317770286</vt:lpwstr>
      </vt:variant>
      <vt:variant>
        <vt:i4>1638449</vt:i4>
      </vt:variant>
      <vt:variant>
        <vt:i4>479</vt:i4>
      </vt:variant>
      <vt:variant>
        <vt:i4>0</vt:i4>
      </vt:variant>
      <vt:variant>
        <vt:i4>5</vt:i4>
      </vt:variant>
      <vt:variant>
        <vt:lpwstr/>
      </vt:variant>
      <vt:variant>
        <vt:lpwstr>_Toc317770285</vt:lpwstr>
      </vt:variant>
      <vt:variant>
        <vt:i4>1638449</vt:i4>
      </vt:variant>
      <vt:variant>
        <vt:i4>473</vt:i4>
      </vt:variant>
      <vt:variant>
        <vt:i4>0</vt:i4>
      </vt:variant>
      <vt:variant>
        <vt:i4>5</vt:i4>
      </vt:variant>
      <vt:variant>
        <vt:lpwstr/>
      </vt:variant>
      <vt:variant>
        <vt:lpwstr>_Toc317770284</vt:lpwstr>
      </vt:variant>
      <vt:variant>
        <vt:i4>1638449</vt:i4>
      </vt:variant>
      <vt:variant>
        <vt:i4>467</vt:i4>
      </vt:variant>
      <vt:variant>
        <vt:i4>0</vt:i4>
      </vt:variant>
      <vt:variant>
        <vt:i4>5</vt:i4>
      </vt:variant>
      <vt:variant>
        <vt:lpwstr/>
      </vt:variant>
      <vt:variant>
        <vt:lpwstr>_Toc317770283</vt:lpwstr>
      </vt:variant>
      <vt:variant>
        <vt:i4>1638449</vt:i4>
      </vt:variant>
      <vt:variant>
        <vt:i4>461</vt:i4>
      </vt:variant>
      <vt:variant>
        <vt:i4>0</vt:i4>
      </vt:variant>
      <vt:variant>
        <vt:i4>5</vt:i4>
      </vt:variant>
      <vt:variant>
        <vt:lpwstr/>
      </vt:variant>
      <vt:variant>
        <vt:lpwstr>_Toc317770282</vt:lpwstr>
      </vt:variant>
      <vt:variant>
        <vt:i4>1638449</vt:i4>
      </vt:variant>
      <vt:variant>
        <vt:i4>455</vt:i4>
      </vt:variant>
      <vt:variant>
        <vt:i4>0</vt:i4>
      </vt:variant>
      <vt:variant>
        <vt:i4>5</vt:i4>
      </vt:variant>
      <vt:variant>
        <vt:lpwstr/>
      </vt:variant>
      <vt:variant>
        <vt:lpwstr>_Toc317770281</vt:lpwstr>
      </vt:variant>
      <vt:variant>
        <vt:i4>1638449</vt:i4>
      </vt:variant>
      <vt:variant>
        <vt:i4>449</vt:i4>
      </vt:variant>
      <vt:variant>
        <vt:i4>0</vt:i4>
      </vt:variant>
      <vt:variant>
        <vt:i4>5</vt:i4>
      </vt:variant>
      <vt:variant>
        <vt:lpwstr/>
      </vt:variant>
      <vt:variant>
        <vt:lpwstr>_Toc317770280</vt:lpwstr>
      </vt:variant>
      <vt:variant>
        <vt:i4>1441841</vt:i4>
      </vt:variant>
      <vt:variant>
        <vt:i4>443</vt:i4>
      </vt:variant>
      <vt:variant>
        <vt:i4>0</vt:i4>
      </vt:variant>
      <vt:variant>
        <vt:i4>5</vt:i4>
      </vt:variant>
      <vt:variant>
        <vt:lpwstr/>
      </vt:variant>
      <vt:variant>
        <vt:lpwstr>_Toc317770279</vt:lpwstr>
      </vt:variant>
      <vt:variant>
        <vt:i4>1441841</vt:i4>
      </vt:variant>
      <vt:variant>
        <vt:i4>437</vt:i4>
      </vt:variant>
      <vt:variant>
        <vt:i4>0</vt:i4>
      </vt:variant>
      <vt:variant>
        <vt:i4>5</vt:i4>
      </vt:variant>
      <vt:variant>
        <vt:lpwstr/>
      </vt:variant>
      <vt:variant>
        <vt:lpwstr>_Toc317770278</vt:lpwstr>
      </vt:variant>
      <vt:variant>
        <vt:i4>1441841</vt:i4>
      </vt:variant>
      <vt:variant>
        <vt:i4>431</vt:i4>
      </vt:variant>
      <vt:variant>
        <vt:i4>0</vt:i4>
      </vt:variant>
      <vt:variant>
        <vt:i4>5</vt:i4>
      </vt:variant>
      <vt:variant>
        <vt:lpwstr/>
      </vt:variant>
      <vt:variant>
        <vt:lpwstr>_Toc317770277</vt:lpwstr>
      </vt:variant>
      <vt:variant>
        <vt:i4>1441841</vt:i4>
      </vt:variant>
      <vt:variant>
        <vt:i4>425</vt:i4>
      </vt:variant>
      <vt:variant>
        <vt:i4>0</vt:i4>
      </vt:variant>
      <vt:variant>
        <vt:i4>5</vt:i4>
      </vt:variant>
      <vt:variant>
        <vt:lpwstr/>
      </vt:variant>
      <vt:variant>
        <vt:lpwstr>_Toc317770276</vt:lpwstr>
      </vt:variant>
      <vt:variant>
        <vt:i4>1441841</vt:i4>
      </vt:variant>
      <vt:variant>
        <vt:i4>419</vt:i4>
      </vt:variant>
      <vt:variant>
        <vt:i4>0</vt:i4>
      </vt:variant>
      <vt:variant>
        <vt:i4>5</vt:i4>
      </vt:variant>
      <vt:variant>
        <vt:lpwstr/>
      </vt:variant>
      <vt:variant>
        <vt:lpwstr>_Toc317770275</vt:lpwstr>
      </vt:variant>
      <vt:variant>
        <vt:i4>1441841</vt:i4>
      </vt:variant>
      <vt:variant>
        <vt:i4>413</vt:i4>
      </vt:variant>
      <vt:variant>
        <vt:i4>0</vt:i4>
      </vt:variant>
      <vt:variant>
        <vt:i4>5</vt:i4>
      </vt:variant>
      <vt:variant>
        <vt:lpwstr/>
      </vt:variant>
      <vt:variant>
        <vt:lpwstr>_Toc317770274</vt:lpwstr>
      </vt:variant>
      <vt:variant>
        <vt:i4>1441841</vt:i4>
      </vt:variant>
      <vt:variant>
        <vt:i4>407</vt:i4>
      </vt:variant>
      <vt:variant>
        <vt:i4>0</vt:i4>
      </vt:variant>
      <vt:variant>
        <vt:i4>5</vt:i4>
      </vt:variant>
      <vt:variant>
        <vt:lpwstr/>
      </vt:variant>
      <vt:variant>
        <vt:lpwstr>_Toc317770273</vt:lpwstr>
      </vt:variant>
      <vt:variant>
        <vt:i4>1441841</vt:i4>
      </vt:variant>
      <vt:variant>
        <vt:i4>401</vt:i4>
      </vt:variant>
      <vt:variant>
        <vt:i4>0</vt:i4>
      </vt:variant>
      <vt:variant>
        <vt:i4>5</vt:i4>
      </vt:variant>
      <vt:variant>
        <vt:lpwstr/>
      </vt:variant>
      <vt:variant>
        <vt:lpwstr>_Toc317770272</vt:lpwstr>
      </vt:variant>
      <vt:variant>
        <vt:i4>1441841</vt:i4>
      </vt:variant>
      <vt:variant>
        <vt:i4>395</vt:i4>
      </vt:variant>
      <vt:variant>
        <vt:i4>0</vt:i4>
      </vt:variant>
      <vt:variant>
        <vt:i4>5</vt:i4>
      </vt:variant>
      <vt:variant>
        <vt:lpwstr/>
      </vt:variant>
      <vt:variant>
        <vt:lpwstr>_Toc317770271</vt:lpwstr>
      </vt:variant>
      <vt:variant>
        <vt:i4>1441841</vt:i4>
      </vt:variant>
      <vt:variant>
        <vt:i4>389</vt:i4>
      </vt:variant>
      <vt:variant>
        <vt:i4>0</vt:i4>
      </vt:variant>
      <vt:variant>
        <vt:i4>5</vt:i4>
      </vt:variant>
      <vt:variant>
        <vt:lpwstr/>
      </vt:variant>
      <vt:variant>
        <vt:lpwstr>_Toc317770270</vt:lpwstr>
      </vt:variant>
      <vt:variant>
        <vt:i4>1507377</vt:i4>
      </vt:variant>
      <vt:variant>
        <vt:i4>383</vt:i4>
      </vt:variant>
      <vt:variant>
        <vt:i4>0</vt:i4>
      </vt:variant>
      <vt:variant>
        <vt:i4>5</vt:i4>
      </vt:variant>
      <vt:variant>
        <vt:lpwstr/>
      </vt:variant>
      <vt:variant>
        <vt:lpwstr>_Toc317770269</vt:lpwstr>
      </vt:variant>
      <vt:variant>
        <vt:i4>1507377</vt:i4>
      </vt:variant>
      <vt:variant>
        <vt:i4>377</vt:i4>
      </vt:variant>
      <vt:variant>
        <vt:i4>0</vt:i4>
      </vt:variant>
      <vt:variant>
        <vt:i4>5</vt:i4>
      </vt:variant>
      <vt:variant>
        <vt:lpwstr/>
      </vt:variant>
      <vt:variant>
        <vt:lpwstr>_Toc317770268</vt:lpwstr>
      </vt:variant>
      <vt:variant>
        <vt:i4>1507377</vt:i4>
      </vt:variant>
      <vt:variant>
        <vt:i4>371</vt:i4>
      </vt:variant>
      <vt:variant>
        <vt:i4>0</vt:i4>
      </vt:variant>
      <vt:variant>
        <vt:i4>5</vt:i4>
      </vt:variant>
      <vt:variant>
        <vt:lpwstr/>
      </vt:variant>
      <vt:variant>
        <vt:lpwstr>_Toc317770267</vt:lpwstr>
      </vt:variant>
      <vt:variant>
        <vt:i4>1507377</vt:i4>
      </vt:variant>
      <vt:variant>
        <vt:i4>365</vt:i4>
      </vt:variant>
      <vt:variant>
        <vt:i4>0</vt:i4>
      </vt:variant>
      <vt:variant>
        <vt:i4>5</vt:i4>
      </vt:variant>
      <vt:variant>
        <vt:lpwstr/>
      </vt:variant>
      <vt:variant>
        <vt:lpwstr>_Toc317770266</vt:lpwstr>
      </vt:variant>
      <vt:variant>
        <vt:i4>1507377</vt:i4>
      </vt:variant>
      <vt:variant>
        <vt:i4>359</vt:i4>
      </vt:variant>
      <vt:variant>
        <vt:i4>0</vt:i4>
      </vt:variant>
      <vt:variant>
        <vt:i4>5</vt:i4>
      </vt:variant>
      <vt:variant>
        <vt:lpwstr/>
      </vt:variant>
      <vt:variant>
        <vt:lpwstr>_Toc317770265</vt:lpwstr>
      </vt:variant>
      <vt:variant>
        <vt:i4>1507377</vt:i4>
      </vt:variant>
      <vt:variant>
        <vt:i4>353</vt:i4>
      </vt:variant>
      <vt:variant>
        <vt:i4>0</vt:i4>
      </vt:variant>
      <vt:variant>
        <vt:i4>5</vt:i4>
      </vt:variant>
      <vt:variant>
        <vt:lpwstr/>
      </vt:variant>
      <vt:variant>
        <vt:lpwstr>_Toc317770264</vt:lpwstr>
      </vt:variant>
      <vt:variant>
        <vt:i4>1507377</vt:i4>
      </vt:variant>
      <vt:variant>
        <vt:i4>347</vt:i4>
      </vt:variant>
      <vt:variant>
        <vt:i4>0</vt:i4>
      </vt:variant>
      <vt:variant>
        <vt:i4>5</vt:i4>
      </vt:variant>
      <vt:variant>
        <vt:lpwstr/>
      </vt:variant>
      <vt:variant>
        <vt:lpwstr>_Toc317770263</vt:lpwstr>
      </vt:variant>
      <vt:variant>
        <vt:i4>1507377</vt:i4>
      </vt:variant>
      <vt:variant>
        <vt:i4>341</vt:i4>
      </vt:variant>
      <vt:variant>
        <vt:i4>0</vt:i4>
      </vt:variant>
      <vt:variant>
        <vt:i4>5</vt:i4>
      </vt:variant>
      <vt:variant>
        <vt:lpwstr/>
      </vt:variant>
      <vt:variant>
        <vt:lpwstr>_Toc317770262</vt:lpwstr>
      </vt:variant>
      <vt:variant>
        <vt:i4>1507377</vt:i4>
      </vt:variant>
      <vt:variant>
        <vt:i4>335</vt:i4>
      </vt:variant>
      <vt:variant>
        <vt:i4>0</vt:i4>
      </vt:variant>
      <vt:variant>
        <vt:i4>5</vt:i4>
      </vt:variant>
      <vt:variant>
        <vt:lpwstr/>
      </vt:variant>
      <vt:variant>
        <vt:lpwstr>_Toc317770261</vt:lpwstr>
      </vt:variant>
      <vt:variant>
        <vt:i4>1507377</vt:i4>
      </vt:variant>
      <vt:variant>
        <vt:i4>329</vt:i4>
      </vt:variant>
      <vt:variant>
        <vt:i4>0</vt:i4>
      </vt:variant>
      <vt:variant>
        <vt:i4>5</vt:i4>
      </vt:variant>
      <vt:variant>
        <vt:lpwstr/>
      </vt:variant>
      <vt:variant>
        <vt:lpwstr>_Toc317770260</vt:lpwstr>
      </vt:variant>
      <vt:variant>
        <vt:i4>1310769</vt:i4>
      </vt:variant>
      <vt:variant>
        <vt:i4>323</vt:i4>
      </vt:variant>
      <vt:variant>
        <vt:i4>0</vt:i4>
      </vt:variant>
      <vt:variant>
        <vt:i4>5</vt:i4>
      </vt:variant>
      <vt:variant>
        <vt:lpwstr/>
      </vt:variant>
      <vt:variant>
        <vt:lpwstr>_Toc317770259</vt:lpwstr>
      </vt:variant>
      <vt:variant>
        <vt:i4>1310769</vt:i4>
      </vt:variant>
      <vt:variant>
        <vt:i4>317</vt:i4>
      </vt:variant>
      <vt:variant>
        <vt:i4>0</vt:i4>
      </vt:variant>
      <vt:variant>
        <vt:i4>5</vt:i4>
      </vt:variant>
      <vt:variant>
        <vt:lpwstr/>
      </vt:variant>
      <vt:variant>
        <vt:lpwstr>_Toc317770258</vt:lpwstr>
      </vt:variant>
      <vt:variant>
        <vt:i4>1310769</vt:i4>
      </vt:variant>
      <vt:variant>
        <vt:i4>311</vt:i4>
      </vt:variant>
      <vt:variant>
        <vt:i4>0</vt:i4>
      </vt:variant>
      <vt:variant>
        <vt:i4>5</vt:i4>
      </vt:variant>
      <vt:variant>
        <vt:lpwstr/>
      </vt:variant>
      <vt:variant>
        <vt:lpwstr>_Toc317770257</vt:lpwstr>
      </vt:variant>
      <vt:variant>
        <vt:i4>1310769</vt:i4>
      </vt:variant>
      <vt:variant>
        <vt:i4>305</vt:i4>
      </vt:variant>
      <vt:variant>
        <vt:i4>0</vt:i4>
      </vt:variant>
      <vt:variant>
        <vt:i4>5</vt:i4>
      </vt:variant>
      <vt:variant>
        <vt:lpwstr/>
      </vt:variant>
      <vt:variant>
        <vt:lpwstr>_Toc317770256</vt:lpwstr>
      </vt:variant>
      <vt:variant>
        <vt:i4>1310769</vt:i4>
      </vt:variant>
      <vt:variant>
        <vt:i4>299</vt:i4>
      </vt:variant>
      <vt:variant>
        <vt:i4>0</vt:i4>
      </vt:variant>
      <vt:variant>
        <vt:i4>5</vt:i4>
      </vt:variant>
      <vt:variant>
        <vt:lpwstr/>
      </vt:variant>
      <vt:variant>
        <vt:lpwstr>_Toc317770255</vt:lpwstr>
      </vt:variant>
      <vt:variant>
        <vt:i4>1310769</vt:i4>
      </vt:variant>
      <vt:variant>
        <vt:i4>293</vt:i4>
      </vt:variant>
      <vt:variant>
        <vt:i4>0</vt:i4>
      </vt:variant>
      <vt:variant>
        <vt:i4>5</vt:i4>
      </vt:variant>
      <vt:variant>
        <vt:lpwstr/>
      </vt:variant>
      <vt:variant>
        <vt:lpwstr>_Toc317770254</vt:lpwstr>
      </vt:variant>
      <vt:variant>
        <vt:i4>1310769</vt:i4>
      </vt:variant>
      <vt:variant>
        <vt:i4>287</vt:i4>
      </vt:variant>
      <vt:variant>
        <vt:i4>0</vt:i4>
      </vt:variant>
      <vt:variant>
        <vt:i4>5</vt:i4>
      </vt:variant>
      <vt:variant>
        <vt:lpwstr/>
      </vt:variant>
      <vt:variant>
        <vt:lpwstr>_Toc317770253</vt:lpwstr>
      </vt:variant>
      <vt:variant>
        <vt:i4>1310769</vt:i4>
      </vt:variant>
      <vt:variant>
        <vt:i4>281</vt:i4>
      </vt:variant>
      <vt:variant>
        <vt:i4>0</vt:i4>
      </vt:variant>
      <vt:variant>
        <vt:i4>5</vt:i4>
      </vt:variant>
      <vt:variant>
        <vt:lpwstr/>
      </vt:variant>
      <vt:variant>
        <vt:lpwstr>_Toc317770252</vt:lpwstr>
      </vt:variant>
      <vt:variant>
        <vt:i4>1310769</vt:i4>
      </vt:variant>
      <vt:variant>
        <vt:i4>275</vt:i4>
      </vt:variant>
      <vt:variant>
        <vt:i4>0</vt:i4>
      </vt:variant>
      <vt:variant>
        <vt:i4>5</vt:i4>
      </vt:variant>
      <vt:variant>
        <vt:lpwstr/>
      </vt:variant>
      <vt:variant>
        <vt:lpwstr>_Toc317770251</vt:lpwstr>
      </vt:variant>
      <vt:variant>
        <vt:i4>1310769</vt:i4>
      </vt:variant>
      <vt:variant>
        <vt:i4>269</vt:i4>
      </vt:variant>
      <vt:variant>
        <vt:i4>0</vt:i4>
      </vt:variant>
      <vt:variant>
        <vt:i4>5</vt:i4>
      </vt:variant>
      <vt:variant>
        <vt:lpwstr/>
      </vt:variant>
      <vt:variant>
        <vt:lpwstr>_Toc317770250</vt:lpwstr>
      </vt:variant>
      <vt:variant>
        <vt:i4>1376305</vt:i4>
      </vt:variant>
      <vt:variant>
        <vt:i4>263</vt:i4>
      </vt:variant>
      <vt:variant>
        <vt:i4>0</vt:i4>
      </vt:variant>
      <vt:variant>
        <vt:i4>5</vt:i4>
      </vt:variant>
      <vt:variant>
        <vt:lpwstr/>
      </vt:variant>
      <vt:variant>
        <vt:lpwstr>_Toc317770249</vt:lpwstr>
      </vt:variant>
      <vt:variant>
        <vt:i4>1376305</vt:i4>
      </vt:variant>
      <vt:variant>
        <vt:i4>257</vt:i4>
      </vt:variant>
      <vt:variant>
        <vt:i4>0</vt:i4>
      </vt:variant>
      <vt:variant>
        <vt:i4>5</vt:i4>
      </vt:variant>
      <vt:variant>
        <vt:lpwstr/>
      </vt:variant>
      <vt:variant>
        <vt:lpwstr>_Toc317770248</vt:lpwstr>
      </vt:variant>
      <vt:variant>
        <vt:i4>1376305</vt:i4>
      </vt:variant>
      <vt:variant>
        <vt:i4>251</vt:i4>
      </vt:variant>
      <vt:variant>
        <vt:i4>0</vt:i4>
      </vt:variant>
      <vt:variant>
        <vt:i4>5</vt:i4>
      </vt:variant>
      <vt:variant>
        <vt:lpwstr/>
      </vt:variant>
      <vt:variant>
        <vt:lpwstr>_Toc317770247</vt:lpwstr>
      </vt:variant>
      <vt:variant>
        <vt:i4>1376305</vt:i4>
      </vt:variant>
      <vt:variant>
        <vt:i4>245</vt:i4>
      </vt:variant>
      <vt:variant>
        <vt:i4>0</vt:i4>
      </vt:variant>
      <vt:variant>
        <vt:i4>5</vt:i4>
      </vt:variant>
      <vt:variant>
        <vt:lpwstr/>
      </vt:variant>
      <vt:variant>
        <vt:lpwstr>_Toc317770246</vt:lpwstr>
      </vt:variant>
      <vt:variant>
        <vt:i4>1376305</vt:i4>
      </vt:variant>
      <vt:variant>
        <vt:i4>239</vt:i4>
      </vt:variant>
      <vt:variant>
        <vt:i4>0</vt:i4>
      </vt:variant>
      <vt:variant>
        <vt:i4>5</vt:i4>
      </vt:variant>
      <vt:variant>
        <vt:lpwstr/>
      </vt:variant>
      <vt:variant>
        <vt:lpwstr>_Toc317770245</vt:lpwstr>
      </vt:variant>
      <vt:variant>
        <vt:i4>1376305</vt:i4>
      </vt:variant>
      <vt:variant>
        <vt:i4>233</vt:i4>
      </vt:variant>
      <vt:variant>
        <vt:i4>0</vt:i4>
      </vt:variant>
      <vt:variant>
        <vt:i4>5</vt:i4>
      </vt:variant>
      <vt:variant>
        <vt:lpwstr/>
      </vt:variant>
      <vt:variant>
        <vt:lpwstr>_Toc317770244</vt:lpwstr>
      </vt:variant>
      <vt:variant>
        <vt:i4>1376305</vt:i4>
      </vt:variant>
      <vt:variant>
        <vt:i4>227</vt:i4>
      </vt:variant>
      <vt:variant>
        <vt:i4>0</vt:i4>
      </vt:variant>
      <vt:variant>
        <vt:i4>5</vt:i4>
      </vt:variant>
      <vt:variant>
        <vt:lpwstr/>
      </vt:variant>
      <vt:variant>
        <vt:lpwstr>_Toc317770243</vt:lpwstr>
      </vt:variant>
      <vt:variant>
        <vt:i4>1376305</vt:i4>
      </vt:variant>
      <vt:variant>
        <vt:i4>221</vt:i4>
      </vt:variant>
      <vt:variant>
        <vt:i4>0</vt:i4>
      </vt:variant>
      <vt:variant>
        <vt:i4>5</vt:i4>
      </vt:variant>
      <vt:variant>
        <vt:lpwstr/>
      </vt:variant>
      <vt:variant>
        <vt:lpwstr>_Toc317770242</vt:lpwstr>
      </vt:variant>
      <vt:variant>
        <vt:i4>1376305</vt:i4>
      </vt:variant>
      <vt:variant>
        <vt:i4>215</vt:i4>
      </vt:variant>
      <vt:variant>
        <vt:i4>0</vt:i4>
      </vt:variant>
      <vt:variant>
        <vt:i4>5</vt:i4>
      </vt:variant>
      <vt:variant>
        <vt:lpwstr/>
      </vt:variant>
      <vt:variant>
        <vt:lpwstr>_Toc317770241</vt:lpwstr>
      </vt:variant>
      <vt:variant>
        <vt:i4>1376305</vt:i4>
      </vt:variant>
      <vt:variant>
        <vt:i4>209</vt:i4>
      </vt:variant>
      <vt:variant>
        <vt:i4>0</vt:i4>
      </vt:variant>
      <vt:variant>
        <vt:i4>5</vt:i4>
      </vt:variant>
      <vt:variant>
        <vt:lpwstr/>
      </vt:variant>
      <vt:variant>
        <vt:lpwstr>_Toc317770240</vt:lpwstr>
      </vt:variant>
      <vt:variant>
        <vt:i4>1179697</vt:i4>
      </vt:variant>
      <vt:variant>
        <vt:i4>203</vt:i4>
      </vt:variant>
      <vt:variant>
        <vt:i4>0</vt:i4>
      </vt:variant>
      <vt:variant>
        <vt:i4>5</vt:i4>
      </vt:variant>
      <vt:variant>
        <vt:lpwstr/>
      </vt:variant>
      <vt:variant>
        <vt:lpwstr>_Toc317770239</vt:lpwstr>
      </vt:variant>
      <vt:variant>
        <vt:i4>5963834</vt:i4>
      </vt:variant>
      <vt:variant>
        <vt:i4>198</vt:i4>
      </vt:variant>
      <vt:variant>
        <vt:i4>0</vt:i4>
      </vt:variant>
      <vt:variant>
        <vt:i4>5</vt:i4>
      </vt:variant>
      <vt:variant>
        <vt:lpwstr>http://en.wikipedia.org/wiki/Plain_Old_Java_Object</vt:lpwstr>
      </vt:variant>
      <vt:variant>
        <vt:lpwstr/>
      </vt:variant>
      <vt:variant>
        <vt:i4>7667725</vt:i4>
      </vt:variant>
      <vt:variant>
        <vt:i4>195</vt:i4>
      </vt:variant>
      <vt:variant>
        <vt:i4>0</vt:i4>
      </vt:variant>
      <vt:variant>
        <vt:i4>5</vt:i4>
      </vt:variant>
      <vt:variant>
        <vt:lpwstr>http://en.wikipedia.org/wiki/Value_Objects</vt:lpwstr>
      </vt:variant>
      <vt:variant>
        <vt:lpwstr/>
      </vt:variant>
      <vt:variant>
        <vt:i4>2818066</vt:i4>
      </vt:variant>
      <vt:variant>
        <vt:i4>192</vt:i4>
      </vt:variant>
      <vt:variant>
        <vt:i4>0</vt:i4>
      </vt:variant>
      <vt:variant>
        <vt:i4>5</vt:i4>
      </vt:variant>
      <vt:variant>
        <vt:lpwstr>http://pt.wikipedia.org/wiki/Data_Access_Object_(DAO))</vt:lpwstr>
      </vt:variant>
      <vt:variant>
        <vt:lpwstr/>
      </vt:variant>
      <vt:variant>
        <vt:i4>12058762</vt:i4>
      </vt:variant>
      <vt:variant>
        <vt:i4>189</vt:i4>
      </vt:variant>
      <vt:variant>
        <vt:i4>0</vt:i4>
      </vt:variant>
      <vt:variant>
        <vt:i4>5</vt:i4>
      </vt:variant>
      <vt:variant>
        <vt:lpwstr/>
      </vt:variant>
      <vt:variant>
        <vt:lpwstr>_Visão_de_Módulo</vt:lpwstr>
      </vt:variant>
      <vt:variant>
        <vt:i4>12058762</vt:i4>
      </vt:variant>
      <vt:variant>
        <vt:i4>186</vt:i4>
      </vt:variant>
      <vt:variant>
        <vt:i4>0</vt:i4>
      </vt:variant>
      <vt:variant>
        <vt:i4>5</vt:i4>
      </vt:variant>
      <vt:variant>
        <vt:lpwstr/>
      </vt:variant>
      <vt:variant>
        <vt:lpwstr>_Visão_de_Módulo</vt:lpwstr>
      </vt:variant>
      <vt:variant>
        <vt:i4>5505065</vt:i4>
      </vt:variant>
      <vt:variant>
        <vt:i4>183</vt:i4>
      </vt:variant>
      <vt:variant>
        <vt:i4>0</vt:i4>
      </vt:variant>
      <vt:variant>
        <vt:i4>5</vt:i4>
      </vt:variant>
      <vt:variant>
        <vt:lpwstr/>
      </vt:variant>
      <vt:variant>
        <vt:lpwstr>_Refinamento_tcu.util_e</vt:lpwstr>
      </vt:variant>
      <vt:variant>
        <vt:i4>12058762</vt:i4>
      </vt:variant>
      <vt:variant>
        <vt:i4>180</vt:i4>
      </vt:variant>
      <vt:variant>
        <vt:i4>0</vt:i4>
      </vt:variant>
      <vt:variant>
        <vt:i4>5</vt:i4>
      </vt:variant>
      <vt:variant>
        <vt:lpwstr/>
      </vt:variant>
      <vt:variant>
        <vt:lpwstr>_Visão_de_Módulo</vt:lpwstr>
      </vt:variant>
      <vt:variant>
        <vt:i4>5505065</vt:i4>
      </vt:variant>
      <vt:variant>
        <vt:i4>177</vt:i4>
      </vt:variant>
      <vt:variant>
        <vt:i4>0</vt:i4>
      </vt:variant>
      <vt:variant>
        <vt:i4>5</vt:i4>
      </vt:variant>
      <vt:variant>
        <vt:lpwstr/>
      </vt:variant>
      <vt:variant>
        <vt:lpwstr>_Refinamento_tcu.util_e</vt:lpwstr>
      </vt:variant>
      <vt:variant>
        <vt:i4>12058762</vt:i4>
      </vt:variant>
      <vt:variant>
        <vt:i4>174</vt:i4>
      </vt:variant>
      <vt:variant>
        <vt:i4>0</vt:i4>
      </vt:variant>
      <vt:variant>
        <vt:i4>5</vt:i4>
      </vt:variant>
      <vt:variant>
        <vt:lpwstr/>
      </vt:variant>
      <vt:variant>
        <vt:lpwstr>_Visão_de_Módulo</vt:lpwstr>
      </vt:variant>
      <vt:variant>
        <vt:i4>5505065</vt:i4>
      </vt:variant>
      <vt:variant>
        <vt:i4>171</vt:i4>
      </vt:variant>
      <vt:variant>
        <vt:i4>0</vt:i4>
      </vt:variant>
      <vt:variant>
        <vt:i4>5</vt:i4>
      </vt:variant>
      <vt:variant>
        <vt:lpwstr/>
      </vt:variant>
      <vt:variant>
        <vt:lpwstr>_Refinamento_tcu.util_e</vt:lpwstr>
      </vt:variant>
      <vt:variant>
        <vt:i4>3997835</vt:i4>
      </vt:variant>
      <vt:variant>
        <vt:i4>168</vt:i4>
      </vt:variant>
      <vt:variant>
        <vt:i4>0</vt:i4>
      </vt:variant>
      <vt:variant>
        <vt:i4>5</vt:i4>
      </vt:variant>
      <vt:variant>
        <vt:lpwstr/>
      </vt:variant>
      <vt:variant>
        <vt:lpwstr>_Refinamento_de_Dependências</vt:lpwstr>
      </vt:variant>
      <vt:variant>
        <vt:i4>3997835</vt:i4>
      </vt:variant>
      <vt:variant>
        <vt:i4>165</vt:i4>
      </vt:variant>
      <vt:variant>
        <vt:i4>0</vt:i4>
      </vt:variant>
      <vt:variant>
        <vt:i4>5</vt:i4>
      </vt:variant>
      <vt:variant>
        <vt:lpwstr/>
      </vt:variant>
      <vt:variant>
        <vt:lpwstr>_Refinamento_de_Dependências</vt:lpwstr>
      </vt:variant>
      <vt:variant>
        <vt:i4>5505065</vt:i4>
      </vt:variant>
      <vt:variant>
        <vt:i4>162</vt:i4>
      </vt:variant>
      <vt:variant>
        <vt:i4>0</vt:i4>
      </vt:variant>
      <vt:variant>
        <vt:i4>5</vt:i4>
      </vt:variant>
      <vt:variant>
        <vt:lpwstr/>
      </vt:variant>
      <vt:variant>
        <vt:lpwstr>_Refinamento_tcu.util_e</vt:lpwstr>
      </vt:variant>
      <vt:variant>
        <vt:i4>12058762</vt:i4>
      </vt:variant>
      <vt:variant>
        <vt:i4>159</vt:i4>
      </vt:variant>
      <vt:variant>
        <vt:i4>0</vt:i4>
      </vt:variant>
      <vt:variant>
        <vt:i4>5</vt:i4>
      </vt:variant>
      <vt:variant>
        <vt:lpwstr/>
      </vt:variant>
      <vt:variant>
        <vt:lpwstr>_Visão_de_Módulo</vt:lpwstr>
      </vt:variant>
      <vt:variant>
        <vt:i4>3735646</vt:i4>
      </vt:variant>
      <vt:variant>
        <vt:i4>156</vt:i4>
      </vt:variant>
      <vt:variant>
        <vt:i4>0</vt:i4>
      </vt:variant>
      <vt:variant>
        <vt:i4>5</vt:i4>
      </vt:variant>
      <vt:variant>
        <vt:lpwstr>https://contas.tcu.gov.br/wikiti/index.php/ArqRef7.0_-_Vis%C3%A3o_Multi-tier</vt:lpwstr>
      </vt:variant>
      <vt:variant>
        <vt:lpwstr>Justificativa_do_Design</vt:lpwstr>
      </vt:variant>
      <vt:variant>
        <vt:i4>458820</vt:i4>
      </vt:variant>
      <vt:variant>
        <vt:i4>153</vt:i4>
      </vt:variant>
      <vt:variant>
        <vt:i4>0</vt:i4>
      </vt:variant>
      <vt:variant>
        <vt:i4>5</vt:i4>
      </vt:variant>
      <vt:variant>
        <vt:lpwstr>http://www.quartz-scheduler.org/</vt:lpwstr>
      </vt:variant>
      <vt:variant>
        <vt:lpwstr/>
      </vt:variant>
      <vt:variant>
        <vt:i4>4587520</vt:i4>
      </vt:variant>
      <vt:variant>
        <vt:i4>150</vt:i4>
      </vt:variant>
      <vt:variant>
        <vt:i4>0</vt:i4>
      </vt:variant>
      <vt:variant>
        <vt:i4>5</vt:i4>
      </vt:variant>
      <vt:variant>
        <vt:lpwstr>http://docs.oracle.com/javaee/6/api/javax/servlet/ServletContextListener.html</vt:lpwstr>
      </vt:variant>
      <vt:variant>
        <vt:lpwstr/>
      </vt:variant>
      <vt:variant>
        <vt:i4>262245</vt:i4>
      </vt:variant>
      <vt:variant>
        <vt:i4>147</vt:i4>
      </vt:variant>
      <vt:variant>
        <vt:i4>0</vt:i4>
      </vt:variant>
      <vt:variant>
        <vt:i4>5</vt:i4>
      </vt:variant>
      <vt:variant>
        <vt:lpwstr>https://contas.tcu.gov.br/wikiti/index.php/ArqRef7.0_-_Refinamento_Depend%C3%AAncias_C%C3%B3digo_Java</vt:lpwstr>
      </vt:variant>
      <vt:variant>
        <vt:lpwstr/>
      </vt:variant>
      <vt:variant>
        <vt:i4>2883630</vt:i4>
      </vt:variant>
      <vt:variant>
        <vt:i4>144</vt:i4>
      </vt:variant>
      <vt:variant>
        <vt:i4>0</vt:i4>
      </vt:variant>
      <vt:variant>
        <vt:i4>5</vt:i4>
      </vt:variant>
      <vt:variant>
        <vt:lpwstr>http://www.jsftutorials.net/jsf-navigation-by-examples.html</vt:lpwstr>
      </vt:variant>
      <vt:variant>
        <vt:lpwstr/>
      </vt:variant>
      <vt:variant>
        <vt:i4>6881391</vt:i4>
      </vt:variant>
      <vt:variant>
        <vt:i4>141</vt:i4>
      </vt:variant>
      <vt:variant>
        <vt:i4>0</vt:i4>
      </vt:variant>
      <vt:variant>
        <vt:i4>5</vt:i4>
      </vt:variant>
      <vt:variant>
        <vt:lpwstr>http://www.devshed.com/c/a/Java/Introduction-to-JavaServer-Faces-1/</vt:lpwstr>
      </vt:variant>
      <vt:variant>
        <vt:lpwstr/>
      </vt:variant>
      <vt:variant>
        <vt:i4>917525</vt:i4>
      </vt:variant>
      <vt:variant>
        <vt:i4>138</vt:i4>
      </vt:variant>
      <vt:variant>
        <vt:i4>0</vt:i4>
      </vt:variant>
      <vt:variant>
        <vt:i4>5</vt:i4>
      </vt:variant>
      <vt:variant>
        <vt:lpwstr>http://myfaces.apache.org/tomahawk/extensionsFilter.html</vt:lpwstr>
      </vt:variant>
      <vt:variant>
        <vt:lpwstr/>
      </vt:variant>
      <vt:variant>
        <vt:i4>3276855</vt:i4>
      </vt:variant>
      <vt:variant>
        <vt:i4>135</vt:i4>
      </vt:variant>
      <vt:variant>
        <vt:i4>0</vt:i4>
      </vt:variant>
      <vt:variant>
        <vt:i4>5</vt:i4>
      </vt:variant>
      <vt:variant>
        <vt:lpwstr>http://www.jboss.org/richfaces</vt:lpwstr>
      </vt:variant>
      <vt:variant>
        <vt:lpwstr/>
      </vt:variant>
      <vt:variant>
        <vt:i4>4325385</vt:i4>
      </vt:variant>
      <vt:variant>
        <vt:i4>132</vt:i4>
      </vt:variant>
      <vt:variant>
        <vt:i4>0</vt:i4>
      </vt:variant>
      <vt:variant>
        <vt:i4>5</vt:i4>
      </vt:variant>
      <vt:variant>
        <vt:lpwstr>http://docs.oracle.com/javaee/5/api/javax/servlet/Filter.html</vt:lpwstr>
      </vt:variant>
      <vt:variant>
        <vt:lpwstr/>
      </vt:variant>
      <vt:variant>
        <vt:i4>7077899</vt:i4>
      </vt:variant>
      <vt:variant>
        <vt:i4>129</vt:i4>
      </vt:variant>
      <vt:variant>
        <vt:i4>0</vt:i4>
      </vt:variant>
      <vt:variant>
        <vt:i4>5</vt:i4>
      </vt:variant>
      <vt:variant>
        <vt:lpwstr>https://contas.tcu.gov.br/wikiti/index.php/ArqRef7.0_-_Refinamento_tcu.util</vt:lpwstr>
      </vt:variant>
      <vt:variant>
        <vt:lpwstr/>
      </vt:variant>
      <vt:variant>
        <vt:i4>2097202</vt:i4>
      </vt:variant>
      <vt:variant>
        <vt:i4>126</vt:i4>
      </vt:variant>
      <vt:variant>
        <vt:i4>0</vt:i4>
      </vt:variant>
      <vt:variant>
        <vt:i4>5</vt:i4>
      </vt:variant>
      <vt:variant>
        <vt:lpwstr>https://contas.tcu.gov.br/wikiti/index.php/Arquivo:DAS_ArqReferencia_08.JPG</vt:lpwstr>
      </vt:variant>
      <vt:variant>
        <vt:lpwstr/>
      </vt:variant>
      <vt:variant>
        <vt:i4>2097213</vt:i4>
      </vt:variant>
      <vt:variant>
        <vt:i4>123</vt:i4>
      </vt:variant>
      <vt:variant>
        <vt:i4>0</vt:i4>
      </vt:variant>
      <vt:variant>
        <vt:i4>5</vt:i4>
      </vt:variant>
      <vt:variant>
        <vt:lpwstr>https://contas.tcu.gov.br/wikiti/index.php/Arquivo:DAS_ArqReferencia_07.JPG</vt:lpwstr>
      </vt:variant>
      <vt:variant>
        <vt:lpwstr/>
      </vt:variant>
      <vt:variant>
        <vt:i4>2097212</vt:i4>
      </vt:variant>
      <vt:variant>
        <vt:i4>120</vt:i4>
      </vt:variant>
      <vt:variant>
        <vt:i4>0</vt:i4>
      </vt:variant>
      <vt:variant>
        <vt:i4>5</vt:i4>
      </vt:variant>
      <vt:variant>
        <vt:lpwstr>https://contas.tcu.gov.br/wikiti/index.php/Arquivo:DAS_ArqReferencia_06.JPG</vt:lpwstr>
      </vt:variant>
      <vt:variant>
        <vt:lpwstr/>
      </vt:variant>
      <vt:variant>
        <vt:i4>262245</vt:i4>
      </vt:variant>
      <vt:variant>
        <vt:i4>117</vt:i4>
      </vt:variant>
      <vt:variant>
        <vt:i4>0</vt:i4>
      </vt:variant>
      <vt:variant>
        <vt:i4>5</vt:i4>
      </vt:variant>
      <vt:variant>
        <vt:lpwstr>https://contas.tcu.gov.br/wikiti/index.php/ArqRef7.0_-_Refinamento_Depend%C3%AAncias_C%C3%B3digo_Java</vt:lpwstr>
      </vt:variant>
      <vt:variant>
        <vt:lpwstr/>
      </vt:variant>
      <vt:variant>
        <vt:i4>6357099</vt:i4>
      </vt:variant>
      <vt:variant>
        <vt:i4>114</vt:i4>
      </vt:variant>
      <vt:variant>
        <vt:i4>0</vt:i4>
      </vt:variant>
      <vt:variant>
        <vt:i4>5</vt:i4>
      </vt:variant>
      <vt:variant>
        <vt:lpwstr>https://contas.tcu.gov.br/wikiti/index.php/Arquivo:ArqRef7.0_tcu.util_SDtrataExcecao.png</vt:lpwstr>
      </vt:variant>
      <vt:variant>
        <vt:lpwstr/>
      </vt:variant>
      <vt:variant>
        <vt:i4>2031643</vt:i4>
      </vt:variant>
      <vt:variant>
        <vt:i4>111</vt:i4>
      </vt:variant>
      <vt:variant>
        <vt:i4>0</vt:i4>
      </vt:variant>
      <vt:variant>
        <vt:i4>5</vt:i4>
      </vt:variant>
      <vt:variant>
        <vt:lpwstr>https://contas.tcu.gov.br/wikiti/index.php/Arquivo:ArqRef7.0_tcu.util_SDloginIntegrado.png</vt:lpwstr>
      </vt:variant>
      <vt:variant>
        <vt:lpwstr/>
      </vt:variant>
      <vt:variant>
        <vt:i4>3866677</vt:i4>
      </vt:variant>
      <vt:variant>
        <vt:i4>108</vt:i4>
      </vt:variant>
      <vt:variant>
        <vt:i4>0</vt:i4>
      </vt:variant>
      <vt:variant>
        <vt:i4>5</vt:i4>
      </vt:variant>
      <vt:variant>
        <vt:lpwstr>http://developers.sun.com/docs/jscreator/apis/jsf/javax/faces/application/FacesMessage.html</vt:lpwstr>
      </vt:variant>
      <vt:variant>
        <vt:lpwstr/>
      </vt:variant>
      <vt:variant>
        <vt:i4>196624</vt:i4>
      </vt:variant>
      <vt:variant>
        <vt:i4>105</vt:i4>
      </vt:variant>
      <vt:variant>
        <vt:i4>0</vt:i4>
      </vt:variant>
      <vt:variant>
        <vt:i4>5</vt:i4>
      </vt:variant>
      <vt:variant>
        <vt:lpwstr>http://docs.oracle.com/javaee/6/api/javax/servlet/http/HttpSessionBindingListener.htmlHttpSessionBindingListener</vt:lpwstr>
      </vt:variant>
      <vt:variant>
        <vt:lpwstr/>
      </vt:variant>
      <vt:variant>
        <vt:i4>4587638</vt:i4>
      </vt:variant>
      <vt:variant>
        <vt:i4>102</vt:i4>
      </vt:variant>
      <vt:variant>
        <vt:i4>0</vt:i4>
      </vt:variant>
      <vt:variant>
        <vt:i4>5</vt:i4>
      </vt:variant>
      <vt:variant>
        <vt:lpwstr>https://contas.tcu.gov.br/wikiti/index.php/ArqRef7.0_-_Vis%C3%A3o_de_M%C3%B3dulo_Global</vt:lpwstr>
      </vt:variant>
      <vt:variant>
        <vt:lpwstr/>
      </vt:variant>
      <vt:variant>
        <vt:i4>2818099</vt:i4>
      </vt:variant>
      <vt:variant>
        <vt:i4>99</vt:i4>
      </vt:variant>
      <vt:variant>
        <vt:i4>0</vt:i4>
      </vt:variant>
      <vt:variant>
        <vt:i4>5</vt:i4>
      </vt:variant>
      <vt:variant>
        <vt:lpwstr>http://www.icpbravo.com.br/</vt:lpwstr>
      </vt:variant>
      <vt:variant>
        <vt:lpwstr/>
      </vt:variant>
      <vt:variant>
        <vt:i4>7077899</vt:i4>
      </vt:variant>
      <vt:variant>
        <vt:i4>96</vt:i4>
      </vt:variant>
      <vt:variant>
        <vt:i4>0</vt:i4>
      </vt:variant>
      <vt:variant>
        <vt:i4>5</vt:i4>
      </vt:variant>
      <vt:variant>
        <vt:lpwstr>https://contas.tcu.gov.br/wikiti/index.php/ArqRef7.0_-_Refinamento_tcu.util</vt:lpwstr>
      </vt:variant>
      <vt:variant>
        <vt:lpwstr/>
      </vt:variant>
      <vt:variant>
        <vt:i4>8257648</vt:i4>
      </vt:variant>
      <vt:variant>
        <vt:i4>93</vt:i4>
      </vt:variant>
      <vt:variant>
        <vt:i4>0</vt:i4>
      </vt:variant>
      <vt:variant>
        <vt:i4>5</vt:i4>
      </vt:variant>
      <vt:variant>
        <vt:lpwstr>https://contas.tcu.gov.br/wikiti/index.php/ArqRef7.0_-_Camadas</vt:lpwstr>
      </vt:variant>
      <vt:variant>
        <vt:lpwstr/>
      </vt:variant>
      <vt:variant>
        <vt:i4>8257648</vt:i4>
      </vt:variant>
      <vt:variant>
        <vt:i4>90</vt:i4>
      </vt:variant>
      <vt:variant>
        <vt:i4>0</vt:i4>
      </vt:variant>
      <vt:variant>
        <vt:i4>5</vt:i4>
      </vt:variant>
      <vt:variant>
        <vt:lpwstr>https://contas.tcu.gov.br/wikiti/index.php/ArqRef7.0_-_Camadas</vt:lpwstr>
      </vt:variant>
      <vt:variant>
        <vt:lpwstr/>
      </vt:variant>
      <vt:variant>
        <vt:i4>2097209</vt:i4>
      </vt:variant>
      <vt:variant>
        <vt:i4>87</vt:i4>
      </vt:variant>
      <vt:variant>
        <vt:i4>0</vt:i4>
      </vt:variant>
      <vt:variant>
        <vt:i4>5</vt:i4>
      </vt:variant>
      <vt:variant>
        <vt:lpwstr>https://contas.tcu.gov.br/wikiti/index.php/Arquivo:DAS_ArqReferencia_03.JPG</vt:lpwstr>
      </vt:variant>
      <vt:variant>
        <vt:lpwstr/>
      </vt:variant>
      <vt:variant>
        <vt:i4>7077899</vt:i4>
      </vt:variant>
      <vt:variant>
        <vt:i4>84</vt:i4>
      </vt:variant>
      <vt:variant>
        <vt:i4>0</vt:i4>
      </vt:variant>
      <vt:variant>
        <vt:i4>5</vt:i4>
      </vt:variant>
      <vt:variant>
        <vt:lpwstr>https://contas.tcu.gov.br/wikiti/index.php/ArqRef7.0_-_Refinamento_tcu.util</vt:lpwstr>
      </vt:variant>
      <vt:variant>
        <vt:lpwstr/>
      </vt:variant>
      <vt:variant>
        <vt:i4>4587638</vt:i4>
      </vt:variant>
      <vt:variant>
        <vt:i4>81</vt:i4>
      </vt:variant>
      <vt:variant>
        <vt:i4>0</vt:i4>
      </vt:variant>
      <vt:variant>
        <vt:i4>5</vt:i4>
      </vt:variant>
      <vt:variant>
        <vt:lpwstr>https://contas.tcu.gov.br/wikiti/index.php/ArqRef7.0_-_Vis%C3%A3o_de_M%C3%B3dulo_Global</vt:lpwstr>
      </vt:variant>
      <vt:variant>
        <vt:lpwstr/>
      </vt:variant>
      <vt:variant>
        <vt:i4>7602217</vt:i4>
      </vt:variant>
      <vt:variant>
        <vt:i4>78</vt:i4>
      </vt:variant>
      <vt:variant>
        <vt:i4>0</vt:i4>
      </vt:variant>
      <vt:variant>
        <vt:i4>5</vt:i4>
      </vt:variant>
      <vt:variant>
        <vt:lpwstr>https://contas.tcu.gov.br/wikiti/index.php/ArqRef7.0_-_Persist%C3%AAncia_e_Conex%C3%B5es_de_Banco</vt:lpwstr>
      </vt:variant>
      <vt:variant>
        <vt:lpwstr/>
      </vt:variant>
      <vt:variant>
        <vt:i4>4587638</vt:i4>
      </vt:variant>
      <vt:variant>
        <vt:i4>75</vt:i4>
      </vt:variant>
      <vt:variant>
        <vt:i4>0</vt:i4>
      </vt:variant>
      <vt:variant>
        <vt:i4>5</vt:i4>
      </vt:variant>
      <vt:variant>
        <vt:lpwstr>https://contas.tcu.gov.br/wikiti/index.php/ArqRef7.0_-_Vis%C3%A3o_de_M%C3%B3dulo_Global</vt:lpwstr>
      </vt:variant>
      <vt:variant>
        <vt:lpwstr/>
      </vt:variant>
      <vt:variant>
        <vt:i4>8323097</vt:i4>
      </vt:variant>
      <vt:variant>
        <vt:i4>72</vt:i4>
      </vt:variant>
      <vt:variant>
        <vt:i4>0</vt:i4>
      </vt:variant>
      <vt:variant>
        <vt:i4>5</vt:i4>
      </vt:variant>
      <vt:variant>
        <vt:lpwstr>https://contas.tcu.gov.br/wikiti/index.php/ArqRef7.0_-_Vis%C3%A3o_Multi-tier</vt:lpwstr>
      </vt:variant>
      <vt:variant>
        <vt:lpwstr/>
      </vt:variant>
      <vt:variant>
        <vt:i4>8323097</vt:i4>
      </vt:variant>
      <vt:variant>
        <vt:i4>69</vt:i4>
      </vt:variant>
      <vt:variant>
        <vt:i4>0</vt:i4>
      </vt:variant>
      <vt:variant>
        <vt:i4>5</vt:i4>
      </vt:variant>
      <vt:variant>
        <vt:lpwstr>https://contas.tcu.gov.br/wikiti/index.php/ArqRef7.0_-_Vis%C3%A3o_Multi-tier</vt:lpwstr>
      </vt:variant>
      <vt:variant>
        <vt:lpwstr/>
      </vt:variant>
      <vt:variant>
        <vt:i4>7077899</vt:i4>
      </vt:variant>
      <vt:variant>
        <vt:i4>66</vt:i4>
      </vt:variant>
      <vt:variant>
        <vt:i4>0</vt:i4>
      </vt:variant>
      <vt:variant>
        <vt:i4>5</vt:i4>
      </vt:variant>
      <vt:variant>
        <vt:lpwstr>https://contas.tcu.gov.br/wikiti/index.php/ArqRef7.0_-_Refinamento_tcu.util</vt:lpwstr>
      </vt:variant>
      <vt:variant>
        <vt:lpwstr/>
      </vt:variant>
      <vt:variant>
        <vt:i4>4587638</vt:i4>
      </vt:variant>
      <vt:variant>
        <vt:i4>63</vt:i4>
      </vt:variant>
      <vt:variant>
        <vt:i4>0</vt:i4>
      </vt:variant>
      <vt:variant>
        <vt:i4>5</vt:i4>
      </vt:variant>
      <vt:variant>
        <vt:lpwstr>https://contas.tcu.gov.br/wikiti/index.php/ArqRef7.0_-_Vis%C3%A3o_de_M%C3%B3dulo_Global</vt:lpwstr>
      </vt:variant>
      <vt:variant>
        <vt:lpwstr/>
      </vt:variant>
      <vt:variant>
        <vt:i4>2097214</vt:i4>
      </vt:variant>
      <vt:variant>
        <vt:i4>54</vt:i4>
      </vt:variant>
      <vt:variant>
        <vt:i4>0</vt:i4>
      </vt:variant>
      <vt:variant>
        <vt:i4>5</vt:i4>
      </vt:variant>
      <vt:variant>
        <vt:lpwstr>https://contas.tcu.gov.br/wikiti/index.php/Arquivo:DAS_ArqReferencia_04.JPG</vt:lpwstr>
      </vt:variant>
      <vt:variant>
        <vt:lpwstr/>
      </vt:variant>
      <vt:variant>
        <vt:i4>655474</vt:i4>
      </vt:variant>
      <vt:variant>
        <vt:i4>51</vt:i4>
      </vt:variant>
      <vt:variant>
        <vt:i4>0</vt:i4>
      </vt:variant>
      <vt:variant>
        <vt:i4>5</vt:i4>
      </vt:variant>
      <vt:variant>
        <vt:lpwstr>mailto:sti@tcu.gov.br</vt:lpwstr>
      </vt:variant>
      <vt:variant>
        <vt:lpwstr/>
      </vt:variant>
      <vt:variant>
        <vt:i4>6357160</vt:i4>
      </vt:variant>
      <vt:variant>
        <vt:i4>42</vt:i4>
      </vt:variant>
      <vt:variant>
        <vt:i4>0</vt:i4>
      </vt:variant>
      <vt:variant>
        <vt:i4>5</vt:i4>
      </vt:variant>
      <vt:variant>
        <vt:lpwstr>\\_sarq_prod\unidades\SELIP\DIMAT\DILIC 2009\SEE\Elaboração de Editais\x Editais Padronizados\Edital padrão Portaria 1 de julho de 2009\cpl@tcu.gov.br</vt:lpwstr>
      </vt:variant>
      <vt:variant>
        <vt:lpwstr/>
      </vt:variant>
      <vt:variant>
        <vt:i4>11468941</vt:i4>
      </vt:variant>
      <vt:variant>
        <vt:i4>39</vt:i4>
      </vt:variant>
      <vt:variant>
        <vt:i4>0</vt:i4>
      </vt:variant>
      <vt:variant>
        <vt:i4>5</vt:i4>
      </vt:variant>
      <vt:variant>
        <vt:lpwstr>../Configurações locais/Temporary Internet Files/Content.IE5/Configurações locais/Temporary Internet Files/Content.IE5/Configurações locais/Arquivos de apoio/cpl@tcu.gov.br</vt:lpwstr>
      </vt:variant>
      <vt:variant>
        <vt:lpwstr/>
      </vt:variant>
      <vt:variant>
        <vt:i4>6029383</vt:i4>
      </vt:variant>
      <vt:variant>
        <vt:i4>36</vt:i4>
      </vt:variant>
      <vt:variant>
        <vt:i4>0</vt:i4>
      </vt:variant>
      <vt:variant>
        <vt:i4>5</vt:i4>
      </vt:variant>
      <vt:variant>
        <vt:lpwstr>http://www.comprasnet.gov.br/</vt:lpwstr>
      </vt:variant>
      <vt:variant>
        <vt:lpwstr/>
      </vt:variant>
      <vt:variant>
        <vt:i4>4390934</vt:i4>
      </vt:variant>
      <vt:variant>
        <vt:i4>33</vt:i4>
      </vt:variant>
      <vt:variant>
        <vt:i4>0</vt:i4>
      </vt:variant>
      <vt:variant>
        <vt:i4>5</vt:i4>
      </vt:variant>
      <vt:variant>
        <vt:lpwstr>http://www.comprasnet.govcom.br/</vt:lpwstr>
      </vt:variant>
      <vt:variant>
        <vt:lpwstr/>
      </vt:variant>
      <vt:variant>
        <vt:i4>655474</vt:i4>
      </vt:variant>
      <vt:variant>
        <vt:i4>27</vt:i4>
      </vt:variant>
      <vt:variant>
        <vt:i4>0</vt:i4>
      </vt:variant>
      <vt:variant>
        <vt:i4>5</vt:i4>
      </vt:variant>
      <vt:variant>
        <vt:lpwstr>mailto:sti@tcu.gov.br</vt:lpwstr>
      </vt:variant>
      <vt:variant>
        <vt:lpwstr/>
      </vt:variant>
      <vt:variant>
        <vt:i4>6029383</vt:i4>
      </vt:variant>
      <vt:variant>
        <vt:i4>24</vt:i4>
      </vt:variant>
      <vt:variant>
        <vt:i4>0</vt:i4>
      </vt:variant>
      <vt:variant>
        <vt:i4>5</vt:i4>
      </vt:variant>
      <vt:variant>
        <vt:lpwstr>http://www.comprasnet.gov.br/</vt:lpwstr>
      </vt:variant>
      <vt:variant>
        <vt:lpwstr/>
      </vt:variant>
      <vt:variant>
        <vt:i4>6029383</vt:i4>
      </vt:variant>
      <vt:variant>
        <vt:i4>21</vt:i4>
      </vt:variant>
      <vt:variant>
        <vt:i4>0</vt:i4>
      </vt:variant>
      <vt:variant>
        <vt:i4>5</vt:i4>
      </vt:variant>
      <vt:variant>
        <vt:lpwstr>http://www.comprasnet.gov.br/</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TRIBUNAL DE CONTAS DA UNIÃO</dc:title>
  <dc:creator>luizcl</dc:creator>
  <cp:lastModifiedBy>Lellis Marçal Mesquita</cp:lastModifiedBy>
  <cp:revision>2</cp:revision>
  <cp:lastPrinted>2009-12-02T17:42:00Z</cp:lastPrinted>
  <dcterms:created xsi:type="dcterms:W3CDTF">2013-02-27T17:50:00Z</dcterms:created>
  <dcterms:modified xsi:type="dcterms:W3CDTF">2013-02-27T17:50:00Z</dcterms:modified>
</cp:coreProperties>
</file>